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5A63A" w14:textId="64ABE707" w:rsidR="002F389E" w:rsidRDefault="00EC495F" w:rsidP="0022424C">
      <w:pPr>
        <w:spacing w:line="276" w:lineRule="auto"/>
        <w:rPr>
          <w:rtl/>
        </w:rPr>
      </w:pPr>
      <w:ins w:id="0" w:author="Gidon Kupietzky" w:date="2025-01-27T15:25:00Z" w16du:dateUtc="2025-01-27T13:25:00Z">
        <w:r>
          <w:rPr>
            <w:bCs/>
            <w:noProof/>
          </w:rPr>
          <w:drawing>
            <wp:anchor distT="0" distB="0" distL="114300" distR="114300" simplePos="0" relativeHeight="251660296" behindDoc="0" locked="0" layoutInCell="1" allowOverlap="1" wp14:anchorId="25A8F6A9" wp14:editId="2CDC9E2A">
              <wp:simplePos x="0" y="0"/>
              <wp:positionH relativeFrom="column">
                <wp:posOffset>63574</wp:posOffset>
              </wp:positionH>
              <wp:positionV relativeFrom="paragraph">
                <wp:posOffset>-645795</wp:posOffset>
              </wp:positionV>
              <wp:extent cx="1669311" cy="602559"/>
              <wp:effectExtent l="0" t="0" r="7620" b="7620"/>
              <wp:wrapNone/>
              <wp:docPr id="830910134"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9311" cy="602559"/>
                      </a:xfrm>
                      <a:prstGeom prst="rect">
                        <a:avLst/>
                      </a:prstGeom>
                      <a:noFill/>
                    </pic:spPr>
                  </pic:pic>
                </a:graphicData>
              </a:graphic>
              <wp14:sizeRelH relativeFrom="margin">
                <wp14:pctWidth>0</wp14:pctWidth>
              </wp14:sizeRelH>
              <wp14:sizeRelV relativeFrom="margin">
                <wp14:pctHeight>0</wp14:pctHeight>
              </wp14:sizeRelV>
            </wp:anchor>
          </w:drawing>
        </w:r>
      </w:ins>
      <w:ins w:id="1" w:author="Gidon Kupietzky" w:date="2025-01-27T15:23:00Z" w16du:dateUtc="2025-01-27T13:23:00Z">
        <w:r>
          <w:rPr>
            <w:rFonts w:asciiTheme="majorHAnsi" w:eastAsiaTheme="majorEastAsia" w:hAnsiTheme="majorHAnsi"/>
            <w:noProof/>
            <w:color w:val="2F5496" w:themeColor="accent1" w:themeShade="BF"/>
          </w:rPr>
          <w:drawing>
            <wp:anchor distT="0" distB="0" distL="114300" distR="114300" simplePos="0" relativeHeight="251659272" behindDoc="0" locked="0" layoutInCell="1" allowOverlap="1" wp14:anchorId="4B12CBA8" wp14:editId="075D83BD">
              <wp:simplePos x="0" y="0"/>
              <wp:positionH relativeFrom="margin">
                <wp:posOffset>4496361</wp:posOffset>
              </wp:positionH>
              <wp:positionV relativeFrom="paragraph">
                <wp:posOffset>-655999</wp:posOffset>
              </wp:positionV>
              <wp:extent cx="984862" cy="669851"/>
              <wp:effectExtent l="0" t="0" r="6350" b="0"/>
              <wp:wrapNone/>
              <wp:docPr id="204466900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84862" cy="669851"/>
                      </a:xfrm>
                      <a:prstGeom prst="rect">
                        <a:avLst/>
                      </a:prstGeom>
                      <a:noFill/>
                    </pic:spPr>
                  </pic:pic>
                </a:graphicData>
              </a:graphic>
              <wp14:sizeRelH relativeFrom="margin">
                <wp14:pctWidth>0</wp14:pctWidth>
              </wp14:sizeRelH>
              <wp14:sizeRelV relativeFrom="margin">
                <wp14:pctHeight>0</wp14:pctHeight>
              </wp14:sizeRelV>
            </wp:anchor>
          </w:drawing>
        </w:r>
      </w:ins>
      <w:r w:rsidRPr="002F389E">
        <w:rPr>
          <w:bCs/>
          <w:noProof/>
        </w:rPr>
        <w:drawing>
          <wp:anchor distT="0" distB="0" distL="114300" distR="114300" simplePos="0" relativeHeight="251658240" behindDoc="0" locked="0" layoutInCell="1" allowOverlap="1" wp14:anchorId="33138737" wp14:editId="0283A277">
            <wp:simplePos x="0" y="0"/>
            <wp:positionH relativeFrom="margin">
              <wp:posOffset>2488595</wp:posOffset>
            </wp:positionH>
            <wp:positionV relativeFrom="paragraph">
              <wp:posOffset>-869492</wp:posOffset>
            </wp:positionV>
            <wp:extent cx="1061393" cy="1142608"/>
            <wp:effectExtent l="0" t="0" r="0" b="0"/>
            <wp:wrapNone/>
            <wp:docPr id="5" name="Picture 2" descr="תכנית אב לתחבורה – eco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תכנית אב לתחבורה – ecosk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61393" cy="1142608"/>
                    </a:xfrm>
                    <a:prstGeom prst="rect">
                      <a:avLst/>
                    </a:prstGeom>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p>
    <w:tbl>
      <w:tblPr>
        <w:tblpPr w:leftFromText="187" w:rightFromText="187" w:horzAnchor="margin" w:tblpXSpec="center" w:tblpY="2881"/>
        <w:bidiVisual/>
        <w:tblW w:w="4000" w:type="pct"/>
        <w:tblBorders>
          <w:right w:val="single" w:sz="12" w:space="0" w:color="4472C4" w:themeColor="accent1"/>
        </w:tblBorders>
        <w:tblCellMar>
          <w:left w:w="144" w:type="dxa"/>
          <w:right w:w="115" w:type="dxa"/>
        </w:tblCellMar>
        <w:tblLook w:val="04A0" w:firstRow="1" w:lastRow="0" w:firstColumn="1" w:lastColumn="0" w:noHBand="0" w:noVBand="1"/>
      </w:tblPr>
      <w:tblGrid>
        <w:gridCol w:w="7209"/>
      </w:tblGrid>
      <w:tr w:rsidR="002F389E" w:rsidRPr="002F389E" w:rsidDel="00EC495F" w14:paraId="367BF401" w14:textId="4BDBD777" w:rsidTr="00EC495F">
        <w:trPr>
          <w:del w:id="2" w:author="Gidon Kupietzky" w:date="2025-01-27T15:22:00Z"/>
        </w:trPr>
        <w:customXmlDelRangeStart w:id="3" w:author="Gidon Kupietzky" w:date="2025-01-27T15:22:00Z"/>
        <w:sdt>
          <w:sdtPr>
            <w:rPr>
              <w:rFonts w:ascii="David" w:hAnsi="David"/>
              <w:color w:val="2F5496" w:themeColor="accent1" w:themeShade="BF"/>
              <w:sz w:val="28"/>
              <w:szCs w:val="28"/>
              <w:rtl/>
            </w:rPr>
            <w:alias w:val="חברה"/>
            <w:id w:val="13406915"/>
            <w:placeholder>
              <w:docPart w:val="ADB0A7FFDCE89E41B6D66DC30A27E10D"/>
            </w:placeholder>
            <w:dataBinding w:prefixMappings="xmlns:ns0='http://schemas.openxmlformats.org/officeDocument/2006/extended-properties'" w:xpath="/ns0:Properties[1]/ns0:Company[1]" w:storeItemID="{6668398D-A668-4E3E-A5EB-62B293D839F1}"/>
            <w:text/>
          </w:sdtPr>
          <w:sdtEndPr/>
          <w:sdtContent>
            <w:customXmlDelRangeEnd w:id="3"/>
            <w:tc>
              <w:tcPr>
                <w:tcW w:w="7209" w:type="dxa"/>
                <w:tcMar>
                  <w:top w:w="216" w:type="dxa"/>
                  <w:left w:w="115" w:type="dxa"/>
                  <w:bottom w:w="216" w:type="dxa"/>
                  <w:right w:w="115" w:type="dxa"/>
                </w:tcMar>
              </w:tcPr>
              <w:p w14:paraId="7D86C68C" w14:textId="189FF738" w:rsidR="002F389E" w:rsidRPr="002F389E" w:rsidDel="00EC495F" w:rsidRDefault="009C708A" w:rsidP="0022424C">
                <w:pPr>
                  <w:pStyle w:val="af0"/>
                  <w:spacing w:line="276" w:lineRule="auto"/>
                  <w:rPr>
                    <w:del w:id="4" w:author="Gidon Kupietzky" w:date="2025-01-27T15:22:00Z" w16du:dateUtc="2025-01-27T13:22:00Z"/>
                    <w:rFonts w:ascii="David" w:hAnsi="David" w:cs="David"/>
                    <w:color w:val="2F5496" w:themeColor="accent1" w:themeShade="BF"/>
                    <w:sz w:val="24"/>
                    <w:szCs w:val="24"/>
                  </w:rPr>
                </w:pPr>
                <w:del w:id="5" w:author="Gidon Kupietzky" w:date="2025-01-27T15:22:00Z" w16du:dateUtc="2025-01-27T13:22:00Z">
                  <w:r w:rsidDel="00EC495F">
                    <w:rPr>
                      <w:rFonts w:ascii="David" w:hAnsi="David" w:cs="David"/>
                      <w:color w:val="2F5496" w:themeColor="accent1" w:themeShade="BF"/>
                      <w:sz w:val="28"/>
                      <w:szCs w:val="28"/>
                      <w:rtl/>
                    </w:rPr>
                    <w:delText>צוות אב לתחבורה ירושלים</w:delText>
                  </w:r>
                </w:del>
              </w:p>
            </w:tc>
            <w:customXmlDelRangeStart w:id="6" w:author="Gidon Kupietzky" w:date="2025-01-27T15:22:00Z"/>
          </w:sdtContent>
        </w:sdt>
        <w:customXmlDelRangeEnd w:id="6"/>
      </w:tr>
      <w:tr w:rsidR="002F389E" w:rsidRPr="002F389E" w:rsidDel="00EC495F" w14:paraId="2F4A9E58" w14:textId="2C308DB2" w:rsidTr="00EC495F">
        <w:trPr>
          <w:del w:id="7" w:author="Gidon Kupietzky" w:date="2025-01-27T15:22:00Z"/>
        </w:trPr>
        <w:tc>
          <w:tcPr>
            <w:tcW w:w="7209" w:type="dxa"/>
          </w:tcPr>
          <w:customXmlDelRangeStart w:id="8" w:author="Gidon Kupietzky" w:date="2025-01-27T15:22:00Z"/>
          <w:sdt>
            <w:sdtPr>
              <w:rPr>
                <w:rFonts w:ascii="David" w:eastAsiaTheme="majorEastAsia" w:hAnsi="David"/>
                <w:color w:val="4472C4" w:themeColor="accent1"/>
                <w:sz w:val="88"/>
                <w:szCs w:val="88"/>
                <w:rtl/>
              </w:rPr>
              <w:alias w:val="כותרת"/>
              <w:id w:val="13406919"/>
              <w:placeholder>
                <w:docPart w:val="819D69BABC70624C9F9FA885A4515C05"/>
              </w:placeholder>
              <w:dataBinding w:prefixMappings="xmlns:ns0='http://schemas.openxmlformats.org/package/2006/metadata/core-properties' xmlns:ns1='http://purl.org/dc/elements/1.1/'" w:xpath="/ns0:coreProperties[1]/ns1:title[1]" w:storeItemID="{6C3C8BC8-F283-45AE-878A-BAB7291924A1}"/>
              <w:text/>
            </w:sdtPr>
            <w:sdtEndPr/>
            <w:sdtContent>
              <w:customXmlDelRangeEnd w:id="8"/>
              <w:p w14:paraId="4C4C89AD" w14:textId="0ED21306" w:rsidR="002F389E" w:rsidRPr="002F389E" w:rsidDel="00EC495F" w:rsidRDefault="009C708A" w:rsidP="0022424C">
                <w:pPr>
                  <w:pStyle w:val="af0"/>
                  <w:spacing w:line="276" w:lineRule="auto"/>
                  <w:rPr>
                    <w:del w:id="9" w:author="Gidon Kupietzky" w:date="2025-01-27T15:22:00Z" w16du:dateUtc="2025-01-27T13:22:00Z"/>
                    <w:rFonts w:ascii="David" w:eastAsiaTheme="majorEastAsia" w:hAnsi="David" w:cs="David"/>
                    <w:color w:val="4472C4" w:themeColor="accent1"/>
                    <w:sz w:val="88"/>
                    <w:szCs w:val="88"/>
                  </w:rPr>
                </w:pPr>
                <w:del w:id="10" w:author="Gidon Kupietzky" w:date="2025-01-27T15:22:00Z" w16du:dateUtc="2025-01-27T13:22:00Z">
                  <w:r w:rsidDel="00EC495F">
                    <w:rPr>
                      <w:rFonts w:ascii="David" w:eastAsiaTheme="majorEastAsia" w:hAnsi="David" w:cs="David"/>
                      <w:color w:val="4472C4" w:themeColor="accent1"/>
                      <w:sz w:val="88"/>
                      <w:szCs w:val="88"/>
                      <w:rtl/>
                    </w:rPr>
                    <w:delText>מודל תחבורה מטרופולין ירושלים</w:delText>
                  </w:r>
                </w:del>
              </w:p>
              <w:customXmlDelRangeStart w:id="11" w:author="Gidon Kupietzky" w:date="2025-01-27T15:22:00Z"/>
            </w:sdtContent>
          </w:sdt>
          <w:customXmlDelRangeEnd w:id="11"/>
        </w:tc>
      </w:tr>
      <w:tr w:rsidR="002F389E" w:rsidRPr="002F389E" w:rsidDel="00EC495F" w14:paraId="6B4A28D6" w14:textId="24A8A13D" w:rsidTr="00EC495F">
        <w:trPr>
          <w:del w:id="12" w:author="Gidon Kupietzky" w:date="2025-01-27T15:22:00Z"/>
        </w:trPr>
        <w:customXmlDelRangeStart w:id="13" w:author="Gidon Kupietzky" w:date="2025-01-27T15:22:00Z"/>
        <w:sdt>
          <w:sdtPr>
            <w:rPr>
              <w:rFonts w:ascii="David" w:hAnsi="David"/>
              <w:color w:val="2F5496" w:themeColor="accent1" w:themeShade="BF"/>
              <w:sz w:val="48"/>
              <w:szCs w:val="48"/>
              <w:rtl/>
            </w:rPr>
            <w:alias w:val="כותרת משנה"/>
            <w:id w:val="13406923"/>
            <w:placeholder>
              <w:docPart w:val="BE93741A743A1F4EA44C0F61A1FEC9D0"/>
            </w:placeholder>
            <w:dataBinding w:prefixMappings="xmlns:ns0='http://schemas.openxmlformats.org/package/2006/metadata/core-properties' xmlns:ns1='http://purl.org/dc/elements/1.1/'" w:xpath="/ns0:coreProperties[1]/ns1:subject[1]" w:storeItemID="{6C3C8BC8-F283-45AE-878A-BAB7291924A1}"/>
            <w:text/>
          </w:sdtPr>
          <w:sdtEndPr/>
          <w:sdtContent>
            <w:customXmlDelRangeEnd w:id="13"/>
            <w:tc>
              <w:tcPr>
                <w:tcW w:w="7209" w:type="dxa"/>
                <w:tcMar>
                  <w:top w:w="216" w:type="dxa"/>
                  <w:left w:w="115" w:type="dxa"/>
                  <w:bottom w:w="216" w:type="dxa"/>
                  <w:right w:w="115" w:type="dxa"/>
                </w:tcMar>
              </w:tcPr>
              <w:p w14:paraId="5CA97068" w14:textId="71F37A52" w:rsidR="002F389E" w:rsidRPr="002F389E" w:rsidDel="00EC495F" w:rsidRDefault="00C421D5" w:rsidP="0022424C">
                <w:pPr>
                  <w:pStyle w:val="af0"/>
                  <w:spacing w:line="276" w:lineRule="auto"/>
                  <w:rPr>
                    <w:del w:id="14" w:author="Gidon Kupietzky" w:date="2025-01-27T15:22:00Z" w16du:dateUtc="2025-01-27T13:22:00Z"/>
                    <w:rFonts w:ascii="David" w:hAnsi="David" w:cs="David"/>
                    <w:color w:val="2F5496" w:themeColor="accent1" w:themeShade="BF"/>
                    <w:sz w:val="24"/>
                    <w:szCs w:val="24"/>
                  </w:rPr>
                </w:pPr>
                <w:del w:id="15" w:author="Gidon Kupietzky" w:date="2025-01-27T15:22:00Z" w16du:dateUtc="2025-01-27T13:22:00Z">
                  <w:r w:rsidDel="00EC495F">
                    <w:rPr>
                      <w:rFonts w:ascii="David" w:hAnsi="David" w:cs="David"/>
                      <w:color w:val="2F5496" w:themeColor="accent1" w:themeShade="BF"/>
                      <w:sz w:val="48"/>
                      <w:szCs w:val="48"/>
                      <w:rtl/>
                    </w:rPr>
                    <w:delText xml:space="preserve">דוח תיעוד תחזיות –  </w:delText>
                  </w:r>
                  <w:r w:rsidDel="00EC495F">
                    <w:rPr>
                      <w:rFonts w:ascii="David" w:hAnsi="David" w:cs="David"/>
                      <w:color w:val="2F5496" w:themeColor="accent1" w:themeShade="BF"/>
                      <w:sz w:val="48"/>
                      <w:szCs w:val="48"/>
                    </w:rPr>
                    <w:delText>ABM</w:delText>
                  </w:r>
                  <w:r w:rsidDel="00EC495F">
                    <w:rPr>
                      <w:rFonts w:ascii="David" w:hAnsi="David" w:cs="David"/>
                      <w:color w:val="2F5496" w:themeColor="accent1" w:themeShade="BF"/>
                      <w:sz w:val="48"/>
                      <w:szCs w:val="48"/>
                      <w:rtl/>
                    </w:rPr>
                    <w:delText>גרסא 0.9 | היברידי גרסא 4</w:delText>
                  </w:r>
                </w:del>
                <w:ins w:id="16" w:author="Lior Glick" w:date="2025-01-16T09:29:00Z" w16du:dateUtc="2025-01-16T07:29:00Z">
                  <w:del w:id="17" w:author="Gidon Kupietzky" w:date="2025-01-27T15:22:00Z" w16du:dateUtc="2025-01-27T13:22:00Z">
                    <w:r w:rsidDel="00EC495F">
                      <w:rPr>
                        <w:rFonts w:ascii="David" w:hAnsi="David" w:cs="David"/>
                        <w:color w:val="2F5496" w:themeColor="accent1" w:themeShade="BF"/>
                        <w:sz w:val="48"/>
                        <w:szCs w:val="48"/>
                        <w:rtl/>
                      </w:rPr>
                      <w:delText>דוח תיעוד תחזיות</w:delText>
                    </w:r>
                    <w:r w:rsidDel="00EC495F">
                      <w:rPr>
                        <w:rFonts w:ascii="David" w:hAnsi="David" w:cs="David" w:hint="cs"/>
                        <w:color w:val="2F5496" w:themeColor="accent1" w:themeShade="BF"/>
                        <w:sz w:val="48"/>
                        <w:szCs w:val="48"/>
                        <w:rtl/>
                      </w:rPr>
                      <w:delText xml:space="preserve"> רקע</w:delText>
                    </w:r>
                    <w:r w:rsidDel="00EC495F">
                      <w:rPr>
                        <w:rFonts w:ascii="David" w:hAnsi="David" w:cs="David"/>
                        <w:color w:val="2F5496" w:themeColor="accent1" w:themeShade="BF"/>
                        <w:sz w:val="48"/>
                        <w:szCs w:val="48"/>
                        <w:rtl/>
                      </w:rPr>
                      <w:delText xml:space="preserve"> –  </w:delText>
                    </w:r>
                    <w:r w:rsidDel="00EC495F">
                      <w:rPr>
                        <w:rFonts w:ascii="David" w:hAnsi="David" w:cs="David"/>
                        <w:color w:val="2F5496" w:themeColor="accent1" w:themeShade="BF"/>
                        <w:sz w:val="48"/>
                        <w:szCs w:val="48"/>
                      </w:rPr>
                      <w:delText>ABM</w:delText>
                    </w:r>
                    <w:r w:rsidDel="00EC495F">
                      <w:rPr>
                        <w:rFonts w:ascii="David" w:hAnsi="David" w:cs="David" w:hint="cs"/>
                        <w:color w:val="2F5496" w:themeColor="accent1" w:themeShade="BF"/>
                        <w:sz w:val="48"/>
                        <w:szCs w:val="48"/>
                        <w:rtl/>
                      </w:rPr>
                      <w:delText xml:space="preserve"> </w:delText>
                    </w:r>
                    <w:r w:rsidDel="00EC495F">
                      <w:rPr>
                        <w:rFonts w:ascii="David" w:hAnsi="David" w:cs="David"/>
                        <w:color w:val="2F5496" w:themeColor="accent1" w:themeShade="BF"/>
                        <w:sz w:val="48"/>
                        <w:szCs w:val="48"/>
                        <w:rtl/>
                      </w:rPr>
                      <w:delText>גרסא 0.9 | היברידי גרסא 4</w:delText>
                    </w:r>
                  </w:del>
                </w:ins>
              </w:p>
            </w:tc>
            <w:customXmlDelRangeStart w:id="18" w:author="Gidon Kupietzky" w:date="2025-01-27T15:22:00Z"/>
          </w:sdtContent>
        </w:sdt>
        <w:customXmlDelRangeEnd w:id="18"/>
      </w:tr>
    </w:tbl>
    <w:p w14:paraId="3254E680" w14:textId="77777777" w:rsidR="00EC495F" w:rsidRDefault="00EC495F" w:rsidP="0022424C">
      <w:pPr>
        <w:spacing w:before="0" w:after="160" w:line="276" w:lineRule="auto"/>
        <w:jc w:val="center"/>
        <w:rPr>
          <w:b/>
          <w:bCs/>
          <w:rtl/>
        </w:rPr>
      </w:pPr>
    </w:p>
    <w:p w14:paraId="7E1B96A3" w14:textId="77777777" w:rsidR="00EC495F" w:rsidRDefault="00EC495F" w:rsidP="0022424C">
      <w:pPr>
        <w:spacing w:before="0" w:after="160" w:line="276" w:lineRule="auto"/>
        <w:jc w:val="center"/>
        <w:rPr>
          <w:b/>
          <w:bCs/>
          <w:rtl/>
        </w:rPr>
      </w:pPr>
    </w:p>
    <w:p w14:paraId="036ED8C4" w14:textId="77777777" w:rsidR="00EC495F" w:rsidRDefault="00EC495F" w:rsidP="0022424C">
      <w:pPr>
        <w:spacing w:before="0" w:after="160" w:line="276" w:lineRule="auto"/>
        <w:jc w:val="center"/>
        <w:rPr>
          <w:b/>
          <w:bCs/>
          <w:rtl/>
        </w:rPr>
      </w:pPr>
    </w:p>
    <w:p w14:paraId="4E7E79E5" w14:textId="77777777" w:rsidR="00EC495F" w:rsidRDefault="00EC495F" w:rsidP="0022424C">
      <w:pPr>
        <w:spacing w:before="0" w:after="160" w:line="276" w:lineRule="auto"/>
        <w:jc w:val="center"/>
        <w:rPr>
          <w:b/>
          <w:bCs/>
          <w:rtl/>
        </w:rPr>
      </w:pPr>
    </w:p>
    <w:p w14:paraId="651723DA" w14:textId="77777777" w:rsidR="00EC495F" w:rsidRDefault="00EC495F" w:rsidP="0022424C">
      <w:pPr>
        <w:spacing w:before="0" w:after="160" w:line="276" w:lineRule="auto"/>
        <w:jc w:val="center"/>
        <w:rPr>
          <w:b/>
          <w:bCs/>
          <w:rtl/>
        </w:rPr>
      </w:pPr>
    </w:p>
    <w:p w14:paraId="43C73DFC" w14:textId="77777777" w:rsidR="00EC495F" w:rsidRDefault="00EC495F" w:rsidP="0022424C">
      <w:pPr>
        <w:spacing w:before="0" w:after="160" w:line="276" w:lineRule="auto"/>
        <w:jc w:val="center"/>
        <w:rPr>
          <w:b/>
          <w:bCs/>
          <w:rtl/>
        </w:rPr>
      </w:pPr>
    </w:p>
    <w:p w14:paraId="4DA1B394" w14:textId="77777777" w:rsidR="00EC495F" w:rsidRDefault="00EC495F" w:rsidP="0022424C">
      <w:pPr>
        <w:spacing w:before="0" w:after="160" w:line="276" w:lineRule="auto"/>
        <w:jc w:val="center"/>
        <w:rPr>
          <w:b/>
          <w:bCs/>
          <w:rtl/>
        </w:rPr>
      </w:pPr>
    </w:p>
    <w:p w14:paraId="4F731619" w14:textId="77777777" w:rsidR="00EC495F" w:rsidRDefault="00EC495F" w:rsidP="0022424C">
      <w:pPr>
        <w:spacing w:before="0" w:after="160" w:line="276" w:lineRule="auto"/>
        <w:jc w:val="center"/>
        <w:rPr>
          <w:b/>
          <w:bCs/>
          <w:rtl/>
        </w:rPr>
      </w:pPr>
    </w:p>
    <w:p w14:paraId="0D23950D" w14:textId="77777777" w:rsidR="00EC495F" w:rsidRDefault="00EC495F" w:rsidP="0022424C">
      <w:pPr>
        <w:spacing w:before="0" w:after="160" w:line="276" w:lineRule="auto"/>
        <w:jc w:val="center"/>
        <w:rPr>
          <w:b/>
          <w:bCs/>
          <w:rtl/>
        </w:rPr>
      </w:pPr>
    </w:p>
    <w:p w14:paraId="5E65F0E7" w14:textId="7F7E3207" w:rsidR="00EC495F" w:rsidRDefault="004A2D26" w:rsidP="0022424C">
      <w:pPr>
        <w:spacing w:before="0" w:after="160" w:line="276" w:lineRule="auto"/>
        <w:jc w:val="center"/>
        <w:rPr>
          <w:b/>
          <w:bCs/>
          <w:sz w:val="28"/>
          <w:szCs w:val="28"/>
          <w:rtl/>
        </w:rPr>
      </w:pPr>
      <w:r>
        <w:rPr>
          <w:rFonts w:hint="cs"/>
          <w:b/>
          <w:bCs/>
          <w:sz w:val="48"/>
          <w:szCs w:val="48"/>
          <w:rtl/>
        </w:rPr>
        <w:t>מדריך להפעלה לקוד יצירת תחזיות</w:t>
      </w:r>
      <w:r w:rsidR="00C50AF8">
        <w:rPr>
          <w:b/>
          <w:bCs/>
          <w:sz w:val="48"/>
          <w:szCs w:val="48"/>
          <w:rtl/>
        </w:rPr>
        <w:br/>
      </w:r>
      <w:r w:rsidR="00EC495F" w:rsidRPr="00EC495F">
        <w:rPr>
          <w:b/>
          <w:bCs/>
          <w:sz w:val="48"/>
          <w:szCs w:val="48"/>
          <w:rtl/>
        </w:rPr>
        <w:t xml:space="preserve"> </w:t>
      </w:r>
      <w:r w:rsidR="00EC495F" w:rsidRPr="00EC495F">
        <w:rPr>
          <w:b/>
          <w:bCs/>
          <w:sz w:val="48"/>
          <w:szCs w:val="48"/>
        </w:rPr>
        <w:t>ABM</w:t>
      </w:r>
      <w:r w:rsidR="00EC495F" w:rsidRPr="00EC495F">
        <w:rPr>
          <w:b/>
          <w:bCs/>
          <w:sz w:val="48"/>
          <w:szCs w:val="48"/>
          <w:rtl/>
        </w:rPr>
        <w:t xml:space="preserve"> גרסא 0.9 | היברידי גרסא 4</w:t>
      </w:r>
    </w:p>
    <w:p w14:paraId="07D7B925" w14:textId="77777777" w:rsidR="00EC495F" w:rsidRDefault="00EC495F" w:rsidP="0022424C">
      <w:pPr>
        <w:spacing w:before="0" w:after="160" w:line="276" w:lineRule="auto"/>
        <w:jc w:val="center"/>
        <w:rPr>
          <w:b/>
          <w:bCs/>
          <w:sz w:val="28"/>
          <w:szCs w:val="28"/>
          <w:rtl/>
        </w:rPr>
      </w:pPr>
    </w:p>
    <w:p w14:paraId="79E67124" w14:textId="77777777" w:rsidR="00EC495F" w:rsidRDefault="00EC495F" w:rsidP="0022424C">
      <w:pPr>
        <w:spacing w:before="0" w:after="160" w:line="276" w:lineRule="auto"/>
        <w:jc w:val="center"/>
        <w:rPr>
          <w:b/>
          <w:bCs/>
          <w:sz w:val="28"/>
          <w:szCs w:val="28"/>
          <w:rtl/>
        </w:rPr>
      </w:pPr>
    </w:p>
    <w:p w14:paraId="188F74D5" w14:textId="77777777" w:rsidR="00EC495F" w:rsidRDefault="00EC495F" w:rsidP="0022424C">
      <w:pPr>
        <w:spacing w:before="0" w:after="160" w:line="276" w:lineRule="auto"/>
        <w:jc w:val="center"/>
        <w:rPr>
          <w:b/>
          <w:bCs/>
          <w:sz w:val="28"/>
          <w:szCs w:val="28"/>
          <w:rtl/>
        </w:rPr>
      </w:pPr>
    </w:p>
    <w:p w14:paraId="5281C181" w14:textId="77777777" w:rsidR="00EC495F" w:rsidRDefault="00EC495F" w:rsidP="0022424C">
      <w:pPr>
        <w:spacing w:before="0" w:after="160" w:line="276" w:lineRule="auto"/>
        <w:jc w:val="center"/>
        <w:rPr>
          <w:b/>
          <w:bCs/>
          <w:sz w:val="28"/>
          <w:szCs w:val="28"/>
          <w:rtl/>
        </w:rPr>
      </w:pPr>
    </w:p>
    <w:p w14:paraId="56E95F8F" w14:textId="77777777" w:rsidR="00EC495F" w:rsidRDefault="00EC495F" w:rsidP="0022424C">
      <w:pPr>
        <w:spacing w:before="0" w:after="160" w:line="276" w:lineRule="auto"/>
        <w:jc w:val="center"/>
        <w:rPr>
          <w:b/>
          <w:bCs/>
          <w:sz w:val="28"/>
          <w:szCs w:val="28"/>
          <w:rtl/>
        </w:rPr>
      </w:pPr>
    </w:p>
    <w:p w14:paraId="5203C7CA" w14:textId="77777777" w:rsidR="00EC495F" w:rsidRDefault="00EC495F" w:rsidP="0022424C">
      <w:pPr>
        <w:spacing w:before="0" w:after="160" w:line="276" w:lineRule="auto"/>
        <w:jc w:val="center"/>
        <w:rPr>
          <w:b/>
          <w:bCs/>
          <w:sz w:val="28"/>
          <w:szCs w:val="28"/>
          <w:rtl/>
        </w:rPr>
      </w:pPr>
    </w:p>
    <w:p w14:paraId="76147E3A" w14:textId="77777777" w:rsidR="00EC495F" w:rsidRDefault="00EC495F" w:rsidP="0022424C">
      <w:pPr>
        <w:spacing w:before="0" w:after="160" w:line="276" w:lineRule="auto"/>
        <w:jc w:val="center"/>
        <w:rPr>
          <w:b/>
          <w:bCs/>
          <w:sz w:val="28"/>
          <w:szCs w:val="28"/>
          <w:rtl/>
        </w:rPr>
      </w:pPr>
    </w:p>
    <w:p w14:paraId="0B3B5BDA" w14:textId="77777777" w:rsidR="00EC495F" w:rsidRDefault="00EC495F" w:rsidP="0022424C">
      <w:pPr>
        <w:spacing w:before="0" w:after="160" w:line="276" w:lineRule="auto"/>
        <w:jc w:val="center"/>
        <w:rPr>
          <w:b/>
          <w:bCs/>
          <w:sz w:val="28"/>
          <w:szCs w:val="28"/>
          <w:rtl/>
        </w:rPr>
      </w:pPr>
    </w:p>
    <w:p w14:paraId="7F3F7982" w14:textId="77777777" w:rsidR="00EC495F" w:rsidRDefault="00EC495F" w:rsidP="0022424C">
      <w:pPr>
        <w:spacing w:before="0" w:after="160" w:line="276" w:lineRule="auto"/>
        <w:jc w:val="center"/>
        <w:rPr>
          <w:b/>
          <w:bCs/>
          <w:sz w:val="28"/>
          <w:szCs w:val="28"/>
          <w:rtl/>
        </w:rPr>
      </w:pPr>
    </w:p>
    <w:p w14:paraId="41255CB9" w14:textId="77777777" w:rsidR="00EC495F" w:rsidRDefault="00EC495F" w:rsidP="0022424C">
      <w:pPr>
        <w:spacing w:before="0" w:after="160" w:line="276" w:lineRule="auto"/>
        <w:jc w:val="center"/>
        <w:rPr>
          <w:b/>
          <w:bCs/>
          <w:sz w:val="28"/>
          <w:szCs w:val="28"/>
          <w:rtl/>
        </w:rPr>
      </w:pPr>
      <w:r>
        <w:rPr>
          <w:rFonts w:hint="cs"/>
          <w:b/>
          <w:bCs/>
          <w:sz w:val="28"/>
          <w:szCs w:val="28"/>
          <w:rtl/>
        </w:rPr>
        <w:t>מהדורה 1.0</w:t>
      </w:r>
    </w:p>
    <w:p w14:paraId="5162FFA5" w14:textId="4E8D695A" w:rsidR="00EC495F" w:rsidRDefault="00C50AF8" w:rsidP="0022424C">
      <w:pPr>
        <w:spacing w:before="0" w:after="160" w:line="276" w:lineRule="auto"/>
        <w:jc w:val="center"/>
        <w:rPr>
          <w:b/>
          <w:bCs/>
          <w:sz w:val="28"/>
          <w:szCs w:val="28"/>
          <w:rtl/>
        </w:rPr>
      </w:pPr>
      <w:r>
        <w:rPr>
          <w:rFonts w:hint="cs"/>
          <w:b/>
          <w:bCs/>
          <w:sz w:val="28"/>
          <w:szCs w:val="28"/>
          <w:rtl/>
        </w:rPr>
        <w:t>פברואר</w:t>
      </w:r>
      <w:r w:rsidR="00EC495F">
        <w:rPr>
          <w:rFonts w:hint="cs"/>
          <w:b/>
          <w:bCs/>
          <w:sz w:val="28"/>
          <w:szCs w:val="28"/>
          <w:rtl/>
        </w:rPr>
        <w:t xml:space="preserve"> 2025, </w:t>
      </w:r>
      <w:r>
        <w:rPr>
          <w:rFonts w:hint="cs"/>
          <w:b/>
          <w:bCs/>
          <w:sz w:val="28"/>
          <w:szCs w:val="28"/>
          <w:rtl/>
        </w:rPr>
        <w:t>שבט</w:t>
      </w:r>
      <w:r w:rsidR="00EC495F">
        <w:rPr>
          <w:rFonts w:hint="cs"/>
          <w:b/>
          <w:bCs/>
          <w:sz w:val="28"/>
          <w:szCs w:val="28"/>
          <w:rtl/>
        </w:rPr>
        <w:t xml:space="preserve"> התשפ"ה</w:t>
      </w:r>
    </w:p>
    <w:p w14:paraId="039C6D41" w14:textId="77777777" w:rsidR="007A49AD" w:rsidRDefault="007A49AD" w:rsidP="0022424C">
      <w:pPr>
        <w:spacing w:before="0" w:after="160" w:line="276" w:lineRule="auto"/>
        <w:jc w:val="center"/>
        <w:rPr>
          <w:b/>
          <w:bCs/>
          <w:sz w:val="28"/>
          <w:szCs w:val="28"/>
          <w:rtl/>
        </w:rPr>
      </w:pPr>
    </w:p>
    <w:p w14:paraId="3600A7B8" w14:textId="77777777" w:rsidR="00C723B4" w:rsidRDefault="00C723B4" w:rsidP="00C723B4">
      <w:pPr>
        <w:spacing w:before="0" w:after="160" w:line="276" w:lineRule="auto"/>
        <w:rPr>
          <w:sz w:val="28"/>
          <w:szCs w:val="28"/>
          <w:rtl/>
        </w:rPr>
      </w:pPr>
    </w:p>
    <w:p w14:paraId="735909FE" w14:textId="77777777" w:rsidR="00C723B4" w:rsidRDefault="00C723B4" w:rsidP="00C723B4">
      <w:pPr>
        <w:spacing w:before="0" w:after="160" w:line="276" w:lineRule="auto"/>
        <w:rPr>
          <w:sz w:val="28"/>
          <w:szCs w:val="28"/>
          <w:rtl/>
        </w:rPr>
      </w:pPr>
    </w:p>
    <w:p w14:paraId="70C245A0" w14:textId="522F1582" w:rsidR="007A49AD" w:rsidRPr="00C723B4" w:rsidRDefault="007A49AD" w:rsidP="00C723B4">
      <w:pPr>
        <w:spacing w:before="0" w:after="160" w:line="276" w:lineRule="auto"/>
        <w:jc w:val="center"/>
        <w:rPr>
          <w:ins w:id="19" w:author="Gidon Kupietzky" w:date="2025-01-27T15:26:00Z" w16du:dateUtc="2025-01-27T13:26:00Z"/>
          <w:rtl/>
        </w:rPr>
      </w:pPr>
      <w:r w:rsidRPr="00C723B4">
        <w:rPr>
          <w:rFonts w:hint="cs"/>
          <w:rtl/>
        </w:rPr>
        <w:t>כתבו</w:t>
      </w:r>
      <w:r w:rsidR="00C723B4" w:rsidRPr="00C723B4">
        <w:rPr>
          <w:rFonts w:hint="cs"/>
          <w:rtl/>
        </w:rPr>
        <w:t>:</w:t>
      </w:r>
      <w:r w:rsidRPr="00C723B4">
        <w:rPr>
          <w:rFonts w:hint="cs"/>
          <w:rtl/>
        </w:rPr>
        <w:t xml:space="preserve"> גדעון קופיאצקי ודוד פרלמן</w:t>
      </w:r>
    </w:p>
    <w:p w14:paraId="5E823FE5" w14:textId="716256E1" w:rsidR="002F389E" w:rsidDel="00EC495F" w:rsidRDefault="002F389E">
      <w:pPr>
        <w:spacing w:line="276" w:lineRule="auto"/>
        <w:jc w:val="center"/>
        <w:rPr>
          <w:del w:id="20" w:author="Gidon Kupietzky" w:date="2025-01-27T15:26:00Z" w16du:dateUtc="2025-01-27T13:26:00Z"/>
          <w:rFonts w:asciiTheme="majorHAnsi" w:eastAsiaTheme="majorEastAsia" w:hAnsiTheme="majorHAnsi"/>
          <w:color w:val="2F5496" w:themeColor="accent1" w:themeShade="BF"/>
        </w:rPr>
        <w:pPrChange w:id="21" w:author="Gidon Kupietzky" w:date="2025-01-27T15:25:00Z" w16du:dateUtc="2025-01-27T13:25:00Z">
          <w:pPr>
            <w:bidi w:val="0"/>
          </w:pPr>
        </w:pPrChange>
      </w:pPr>
      <w:del w:id="22" w:author="Gidon Kupietzky" w:date="2025-01-27T15:26:00Z" w16du:dateUtc="2025-01-27T13:26:00Z">
        <w:r w:rsidDel="00EC495F">
          <w:rPr>
            <w:bCs/>
          </w:rPr>
          <w:br w:type="page"/>
        </w:r>
      </w:del>
    </w:p>
    <w:p w14:paraId="1563D121" w14:textId="77777777" w:rsidR="00905C82" w:rsidRDefault="00905C82" w:rsidP="0022424C">
      <w:pPr>
        <w:tabs>
          <w:tab w:val="left" w:pos="2446"/>
        </w:tabs>
        <w:spacing w:line="276" w:lineRule="auto"/>
        <w:rPr>
          <w:b/>
          <w:bCs/>
          <w:sz w:val="30"/>
          <w:szCs w:val="30"/>
          <w:rtl/>
        </w:rPr>
      </w:pPr>
      <w:bookmarkStart w:id="23" w:name="_Toc140047656"/>
    </w:p>
    <w:p w14:paraId="7A1A237B" w14:textId="77777777" w:rsidR="00905C82" w:rsidRDefault="00905C82" w:rsidP="0022424C">
      <w:pPr>
        <w:tabs>
          <w:tab w:val="left" w:pos="2446"/>
        </w:tabs>
        <w:spacing w:line="276" w:lineRule="auto"/>
        <w:rPr>
          <w:b/>
          <w:bCs/>
          <w:sz w:val="30"/>
          <w:szCs w:val="30"/>
          <w:rtl/>
        </w:rPr>
      </w:pPr>
    </w:p>
    <w:p w14:paraId="3850EB88" w14:textId="54F867BC" w:rsidR="00A05FB6" w:rsidDel="009E26B4" w:rsidRDefault="00EC495F">
      <w:pPr>
        <w:tabs>
          <w:tab w:val="left" w:pos="2446"/>
        </w:tabs>
        <w:spacing w:line="276" w:lineRule="auto"/>
        <w:rPr>
          <w:ins w:id="24" w:author="מורן גליק דהן" w:date="2024-12-04T15:11:00Z" w16du:dateUtc="2024-12-04T13:11:00Z"/>
          <w:del w:id="25" w:author="Gidon Kupietzky" w:date="2025-01-27T15:33:00Z" w16du:dateUtc="2025-01-27T13:33:00Z"/>
          <w:b/>
          <w:bCs/>
          <w:sz w:val="30"/>
          <w:szCs w:val="30"/>
          <w:rtl/>
        </w:rPr>
        <w:pPrChange w:id="26" w:author="Gidon Kupietzky" w:date="2025-01-27T15:33:00Z" w16du:dateUtc="2025-01-27T13:33:00Z">
          <w:pPr>
            <w:tabs>
              <w:tab w:val="left" w:pos="2446"/>
            </w:tabs>
          </w:pPr>
        </w:pPrChange>
      </w:pPr>
      <w:ins w:id="27" w:author="Gidon Kupietzky" w:date="2025-01-27T15:26:00Z" w16du:dateUtc="2025-01-27T13:26:00Z">
        <w:r>
          <w:rPr>
            <w:b/>
            <w:bCs/>
            <w:sz w:val="30"/>
            <w:szCs w:val="30"/>
            <w:rtl/>
          </w:rPr>
          <w:br w:type="column"/>
        </w:r>
      </w:ins>
      <w:ins w:id="28" w:author="מורן גליק דהן" w:date="2024-12-04T15:11:00Z" w16du:dateUtc="2024-12-04T13:11:00Z">
        <w:del w:id="29" w:author="Gidon Kupietzky" w:date="2025-01-27T15:33:00Z" w16du:dateUtc="2025-01-27T13:33:00Z">
          <w:r w:rsidR="00A05FB6" w:rsidDel="009E26B4">
            <w:rPr>
              <w:rFonts w:hint="cs"/>
              <w:b/>
              <w:bCs/>
              <w:sz w:val="30"/>
              <w:szCs w:val="30"/>
              <w:rtl/>
            </w:rPr>
            <w:lastRenderedPageBreak/>
            <w:delText>הערות כלליות:</w:delText>
          </w:r>
        </w:del>
      </w:ins>
    </w:p>
    <w:p w14:paraId="55F7BC19" w14:textId="1A608C80" w:rsidR="00905C82" w:rsidDel="009E26B4" w:rsidRDefault="00A05FB6">
      <w:pPr>
        <w:tabs>
          <w:tab w:val="left" w:pos="2446"/>
        </w:tabs>
        <w:spacing w:line="276" w:lineRule="auto"/>
        <w:rPr>
          <w:ins w:id="30" w:author="Lior Glick" w:date="2025-01-19T13:53:00Z" w16du:dateUtc="2025-01-19T11:53:00Z"/>
          <w:del w:id="31" w:author="Gidon Kupietzky" w:date="2025-01-27T15:33:00Z" w16du:dateUtc="2025-01-27T13:33:00Z"/>
          <w:b/>
          <w:bCs/>
          <w:sz w:val="30"/>
          <w:szCs w:val="30"/>
          <w:rtl/>
        </w:rPr>
        <w:pPrChange w:id="32" w:author="Gidon Kupietzky" w:date="2025-01-27T15:33:00Z" w16du:dateUtc="2025-01-27T13:33:00Z">
          <w:pPr>
            <w:tabs>
              <w:tab w:val="left" w:pos="2446"/>
            </w:tabs>
          </w:pPr>
        </w:pPrChange>
      </w:pPr>
      <w:ins w:id="33" w:author="מורן גליק דהן" w:date="2024-12-04T15:10:00Z" w16du:dateUtc="2024-12-04T13:10:00Z">
        <w:del w:id="34" w:author="Gidon Kupietzky" w:date="2025-01-27T15:33:00Z" w16du:dateUtc="2025-01-27T13:33:00Z">
          <w:r w:rsidDel="009E26B4">
            <w:rPr>
              <w:rFonts w:hint="cs"/>
              <w:b/>
              <w:bCs/>
              <w:sz w:val="30"/>
              <w:szCs w:val="30"/>
              <w:rtl/>
            </w:rPr>
            <w:delText xml:space="preserve">עריכה </w:delText>
          </w:r>
        </w:del>
      </w:ins>
      <w:ins w:id="35" w:author="מורן גליק דהן" w:date="2024-12-04T15:11:00Z" w16du:dateUtc="2024-12-04T13:11:00Z">
        <w:del w:id="36" w:author="Gidon Kupietzky" w:date="2025-01-27T15:33:00Z" w16du:dateUtc="2025-01-27T13:33:00Z">
          <w:r w:rsidDel="009E26B4">
            <w:rPr>
              <w:rFonts w:hint="cs"/>
              <w:b/>
              <w:bCs/>
              <w:sz w:val="30"/>
              <w:szCs w:val="30"/>
              <w:rtl/>
            </w:rPr>
            <w:delText xml:space="preserve">של המסמך </w:delText>
          </w:r>
        </w:del>
      </w:ins>
      <w:ins w:id="37" w:author="מורן גליק דהן" w:date="2024-12-04T15:10:00Z" w16du:dateUtc="2024-12-04T13:10:00Z">
        <w:del w:id="38" w:author="Gidon Kupietzky" w:date="2025-01-27T15:33:00Z" w16du:dateUtc="2025-01-27T13:33:00Z">
          <w:r w:rsidDel="009E26B4">
            <w:rPr>
              <w:rFonts w:hint="cs"/>
              <w:b/>
              <w:bCs/>
              <w:sz w:val="30"/>
              <w:szCs w:val="30"/>
              <w:rtl/>
            </w:rPr>
            <w:delText xml:space="preserve">בהתאם לס' 6.2 </w:delText>
          </w:r>
        </w:del>
      </w:ins>
      <w:ins w:id="39" w:author="מורן גליק דהן" w:date="2024-12-04T15:11:00Z" w16du:dateUtc="2024-12-04T13:11:00Z">
        <w:del w:id="40" w:author="Gidon Kupietzky" w:date="2025-01-27T15:33:00Z" w16du:dateUtc="2025-01-27T13:33:00Z">
          <w:r w:rsidDel="009E26B4">
            <w:rPr>
              <w:rFonts w:hint="cs"/>
              <w:b/>
              <w:bCs/>
              <w:sz w:val="30"/>
              <w:szCs w:val="30"/>
              <w:rtl/>
            </w:rPr>
            <w:delText>בנוהל תיעוד</w:delText>
          </w:r>
        </w:del>
      </w:ins>
      <w:ins w:id="41" w:author="מורן גליק דהן" w:date="2024-12-04T15:12:00Z" w16du:dateUtc="2024-12-04T13:12:00Z">
        <w:del w:id="42" w:author="Gidon Kupietzky" w:date="2025-01-27T15:33:00Z" w16du:dateUtc="2025-01-27T13:33:00Z">
          <w:r w:rsidDel="009E26B4">
            <w:rPr>
              <w:b/>
              <w:bCs/>
              <w:sz w:val="30"/>
              <w:szCs w:val="30"/>
            </w:rPr>
            <w:delText xml:space="preserve"> </w:delText>
          </w:r>
        </w:del>
      </w:ins>
      <w:ins w:id="43" w:author="מורן גליק דהן" w:date="2024-12-04T15:13:00Z" w16du:dateUtc="2024-12-04T13:13:00Z">
        <w:del w:id="44" w:author="Gidon Kupietzky" w:date="2025-01-27T15:33:00Z" w16du:dateUtc="2025-01-27T13:33:00Z">
          <w:r w:rsidDel="009E26B4">
            <w:rPr>
              <w:b/>
              <w:bCs/>
              <w:sz w:val="30"/>
              <w:szCs w:val="30"/>
            </w:rPr>
            <w:delText xml:space="preserve"> </w:delText>
          </w:r>
          <w:r w:rsidDel="009E26B4">
            <w:rPr>
              <w:rFonts w:hint="cs"/>
              <w:b/>
              <w:bCs/>
              <w:sz w:val="30"/>
              <w:szCs w:val="30"/>
              <w:rtl/>
            </w:rPr>
            <w:delText>מודלים</w:delText>
          </w:r>
        </w:del>
      </w:ins>
      <w:ins w:id="45" w:author="Lior Glick" w:date="2025-01-19T13:53:00Z" w16du:dateUtc="2025-01-19T11:53:00Z">
        <w:del w:id="46" w:author="Gidon Kupietzky" w:date="2025-01-27T15:33:00Z" w16du:dateUtc="2025-01-27T13:33:00Z">
          <w:r w:rsidR="00C95A96" w:rsidDel="009E26B4">
            <w:rPr>
              <w:rFonts w:hint="cs"/>
              <w:b/>
              <w:bCs/>
              <w:sz w:val="30"/>
              <w:szCs w:val="30"/>
              <w:rtl/>
            </w:rPr>
            <w:delText>:</w:delText>
          </w:r>
        </w:del>
      </w:ins>
    </w:p>
    <w:p w14:paraId="72D787BB" w14:textId="04FAB8E2" w:rsidR="00C95A96" w:rsidDel="009E26B4" w:rsidRDefault="00C95A96">
      <w:pPr>
        <w:tabs>
          <w:tab w:val="left" w:pos="2446"/>
        </w:tabs>
        <w:spacing w:line="276" w:lineRule="auto"/>
        <w:rPr>
          <w:del w:id="47" w:author="Gidon Kupietzky" w:date="2025-01-27T15:33:00Z" w16du:dateUtc="2025-01-27T13:33:00Z"/>
          <w:b/>
          <w:bCs/>
          <w:sz w:val="30"/>
          <w:szCs w:val="30"/>
          <w:rtl/>
        </w:rPr>
        <w:pPrChange w:id="48" w:author="Gidon Kupietzky" w:date="2025-01-27T15:33:00Z" w16du:dateUtc="2025-01-27T13:33:00Z">
          <w:pPr>
            <w:tabs>
              <w:tab w:val="left" w:pos="2446"/>
            </w:tabs>
          </w:pPr>
        </w:pPrChange>
      </w:pPr>
      <w:ins w:id="49" w:author="Lior Glick" w:date="2025-01-19T13:54:00Z" w16du:dateUtc="2025-01-19T11:54:00Z">
        <w:del w:id="50" w:author="Gidon Kupietzky" w:date="2025-01-27T15:33:00Z" w16du:dateUtc="2025-01-27T13:33:00Z">
          <w:r w:rsidDel="009E26B4">
            <w:rPr>
              <w:noProof/>
            </w:rPr>
            <w:drawing>
              <wp:inline distT="0" distB="0" distL="0" distR="0" wp14:anchorId="0165564D" wp14:editId="1C958E2D">
                <wp:extent cx="5731510" cy="6334760"/>
                <wp:effectExtent l="0" t="0" r="2540" b="8890"/>
                <wp:docPr id="6721644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4416" name=""/>
                        <pic:cNvPicPr/>
                      </pic:nvPicPr>
                      <pic:blipFill>
                        <a:blip r:embed="rId15"/>
                        <a:stretch>
                          <a:fillRect/>
                        </a:stretch>
                      </pic:blipFill>
                      <pic:spPr>
                        <a:xfrm>
                          <a:off x="0" y="0"/>
                          <a:ext cx="5731510" cy="6334760"/>
                        </a:xfrm>
                        <a:prstGeom prst="rect">
                          <a:avLst/>
                        </a:prstGeom>
                      </pic:spPr>
                    </pic:pic>
                  </a:graphicData>
                </a:graphic>
              </wp:inline>
            </w:drawing>
          </w:r>
        </w:del>
      </w:ins>
    </w:p>
    <w:p w14:paraId="1C3E3B92" w14:textId="7CFFC8B4" w:rsidR="00905C82" w:rsidDel="009E26B4" w:rsidRDefault="00D0422D">
      <w:pPr>
        <w:tabs>
          <w:tab w:val="left" w:pos="2446"/>
        </w:tabs>
        <w:spacing w:line="276" w:lineRule="auto"/>
        <w:rPr>
          <w:ins w:id="51" w:author="Mark Kungurov" w:date="2024-12-12T16:36:00Z" w16du:dateUtc="2024-12-12T14:36:00Z"/>
          <w:del w:id="52" w:author="Gidon Kupietzky" w:date="2025-01-27T15:33:00Z" w16du:dateUtc="2025-01-27T13:33:00Z"/>
          <w:b/>
          <w:bCs/>
          <w:sz w:val="30"/>
          <w:szCs w:val="30"/>
          <w:rtl/>
        </w:rPr>
        <w:pPrChange w:id="53" w:author="Gidon Kupietzky" w:date="2025-01-27T15:33:00Z" w16du:dateUtc="2025-01-27T13:33:00Z">
          <w:pPr>
            <w:tabs>
              <w:tab w:val="left" w:pos="2446"/>
            </w:tabs>
          </w:pPr>
        </w:pPrChange>
      </w:pPr>
      <w:ins w:id="54" w:author="מורן גליק דהן" w:date="2024-12-03T14:55:00Z" w16du:dateUtc="2024-12-03T12:55:00Z">
        <w:del w:id="55" w:author="Gidon Kupietzky" w:date="2025-01-27T15:33:00Z" w16du:dateUtc="2025-01-27T13:33:00Z">
          <w:r w:rsidDel="009E26B4">
            <w:rPr>
              <w:rFonts w:hint="cs"/>
              <w:b/>
              <w:bCs/>
              <w:sz w:val="30"/>
              <w:szCs w:val="30"/>
              <w:rtl/>
            </w:rPr>
            <w:delText>עריכה גרפית</w:delText>
          </w:r>
        </w:del>
      </w:ins>
      <w:ins w:id="56" w:author="מורן גליק דהן" w:date="2024-12-04T15:11:00Z" w16du:dateUtc="2024-12-04T13:11:00Z">
        <w:del w:id="57" w:author="Gidon Kupietzky" w:date="2025-01-27T15:33:00Z" w16du:dateUtc="2025-01-27T13:33:00Z">
          <w:r w:rsidR="00A05FB6" w:rsidDel="009E26B4">
            <w:rPr>
              <w:rFonts w:hint="cs"/>
              <w:b/>
              <w:bCs/>
              <w:sz w:val="30"/>
              <w:szCs w:val="30"/>
              <w:rtl/>
            </w:rPr>
            <w:delText>+לשונית</w:delText>
          </w:r>
        </w:del>
      </w:ins>
      <w:ins w:id="58" w:author="מורן גליק דהן" w:date="2024-12-03T14:55:00Z" w16du:dateUtc="2024-12-03T12:55:00Z">
        <w:del w:id="59" w:author="Gidon Kupietzky" w:date="2025-01-27T15:33:00Z" w16du:dateUtc="2025-01-27T13:33:00Z">
          <w:r w:rsidDel="009E26B4">
            <w:rPr>
              <w:rFonts w:hint="cs"/>
              <w:b/>
              <w:bCs/>
              <w:sz w:val="30"/>
              <w:szCs w:val="30"/>
              <w:rtl/>
            </w:rPr>
            <w:delText xml:space="preserve"> של המסמך</w:delText>
          </w:r>
        </w:del>
      </w:ins>
    </w:p>
    <w:p w14:paraId="0621C032" w14:textId="7BC3A7CF" w:rsidR="00905C82" w:rsidDel="009E26B4" w:rsidRDefault="00905C82">
      <w:pPr>
        <w:tabs>
          <w:tab w:val="left" w:pos="2446"/>
        </w:tabs>
        <w:spacing w:line="276" w:lineRule="auto"/>
        <w:rPr>
          <w:del w:id="60" w:author="Gidon Kupietzky" w:date="2025-01-27T15:33:00Z" w16du:dateUtc="2025-01-27T13:33:00Z"/>
          <w:b/>
          <w:bCs/>
          <w:sz w:val="30"/>
          <w:szCs w:val="30"/>
          <w:rtl/>
        </w:rPr>
        <w:pPrChange w:id="61" w:author="Gidon Kupietzky" w:date="2025-01-27T15:33:00Z" w16du:dateUtc="2025-01-27T13:33:00Z">
          <w:pPr>
            <w:tabs>
              <w:tab w:val="left" w:pos="2446"/>
            </w:tabs>
          </w:pPr>
        </w:pPrChange>
      </w:pPr>
    </w:p>
    <w:p w14:paraId="6F4727E0" w14:textId="1C09AB4F" w:rsidR="00905C82" w:rsidDel="009E26B4" w:rsidRDefault="00905C82">
      <w:pPr>
        <w:tabs>
          <w:tab w:val="left" w:pos="2446"/>
        </w:tabs>
        <w:spacing w:line="276" w:lineRule="auto"/>
        <w:rPr>
          <w:del w:id="62" w:author="Gidon Kupietzky" w:date="2025-01-27T15:33:00Z" w16du:dateUtc="2025-01-27T13:33:00Z"/>
          <w:b/>
          <w:bCs/>
          <w:sz w:val="30"/>
          <w:szCs w:val="30"/>
          <w:rtl/>
        </w:rPr>
        <w:pPrChange w:id="63" w:author="Gidon Kupietzky" w:date="2025-01-27T15:33:00Z" w16du:dateUtc="2025-01-27T13:33:00Z">
          <w:pPr>
            <w:tabs>
              <w:tab w:val="left" w:pos="2446"/>
            </w:tabs>
          </w:pPr>
        </w:pPrChange>
      </w:pPr>
    </w:p>
    <w:p w14:paraId="6C7603D2" w14:textId="39FDB9F6" w:rsidR="00905C82" w:rsidDel="009E26B4" w:rsidRDefault="00905C82">
      <w:pPr>
        <w:tabs>
          <w:tab w:val="left" w:pos="2446"/>
        </w:tabs>
        <w:spacing w:line="276" w:lineRule="auto"/>
        <w:rPr>
          <w:del w:id="64" w:author="Gidon Kupietzky" w:date="2025-01-27T15:33:00Z" w16du:dateUtc="2025-01-27T13:33:00Z"/>
          <w:b/>
          <w:bCs/>
          <w:sz w:val="30"/>
          <w:szCs w:val="30"/>
          <w:rtl/>
        </w:rPr>
        <w:pPrChange w:id="65" w:author="Gidon Kupietzky" w:date="2025-01-27T15:33:00Z" w16du:dateUtc="2025-01-27T13:33:00Z">
          <w:pPr>
            <w:tabs>
              <w:tab w:val="left" w:pos="2446"/>
            </w:tabs>
          </w:pPr>
        </w:pPrChange>
      </w:pPr>
    </w:p>
    <w:p w14:paraId="7DF6E3D3" w14:textId="55D3D80D" w:rsidR="00905C82" w:rsidDel="009E26B4" w:rsidRDefault="00905C82">
      <w:pPr>
        <w:tabs>
          <w:tab w:val="left" w:pos="2446"/>
        </w:tabs>
        <w:spacing w:line="276" w:lineRule="auto"/>
        <w:rPr>
          <w:del w:id="66" w:author="Gidon Kupietzky" w:date="2025-01-27T15:33:00Z" w16du:dateUtc="2025-01-27T13:33:00Z"/>
          <w:b/>
          <w:bCs/>
          <w:sz w:val="30"/>
          <w:szCs w:val="30"/>
          <w:rtl/>
        </w:rPr>
        <w:pPrChange w:id="67" w:author="Gidon Kupietzky" w:date="2025-01-27T15:33:00Z" w16du:dateUtc="2025-01-27T13:33:00Z">
          <w:pPr>
            <w:tabs>
              <w:tab w:val="left" w:pos="2446"/>
            </w:tabs>
          </w:pPr>
        </w:pPrChange>
      </w:pPr>
    </w:p>
    <w:p w14:paraId="62C7A1D5" w14:textId="3B1441B7" w:rsidR="00905C82" w:rsidDel="009E26B4" w:rsidRDefault="00905C82">
      <w:pPr>
        <w:tabs>
          <w:tab w:val="left" w:pos="2446"/>
        </w:tabs>
        <w:spacing w:line="276" w:lineRule="auto"/>
        <w:rPr>
          <w:del w:id="68" w:author="Gidon Kupietzky" w:date="2025-01-27T15:33:00Z" w16du:dateUtc="2025-01-27T13:33:00Z"/>
          <w:b/>
          <w:bCs/>
          <w:sz w:val="30"/>
          <w:szCs w:val="30"/>
          <w:rtl/>
        </w:rPr>
        <w:pPrChange w:id="69" w:author="Gidon Kupietzky" w:date="2025-01-27T15:33:00Z" w16du:dateUtc="2025-01-27T13:33:00Z">
          <w:pPr>
            <w:tabs>
              <w:tab w:val="left" w:pos="2446"/>
            </w:tabs>
          </w:pPr>
        </w:pPrChange>
      </w:pPr>
    </w:p>
    <w:p w14:paraId="6232DB86" w14:textId="160A167E" w:rsidR="00905C82" w:rsidDel="004A2D26" w:rsidRDefault="00905C82">
      <w:pPr>
        <w:tabs>
          <w:tab w:val="left" w:pos="2446"/>
        </w:tabs>
        <w:spacing w:line="276" w:lineRule="auto"/>
        <w:rPr>
          <w:del w:id="70" w:author="Gidon Kupietzky" w:date="2025-02-13T17:45:00Z" w16du:dateUtc="2025-02-13T15:45:00Z"/>
          <w:b/>
          <w:bCs/>
          <w:sz w:val="30"/>
          <w:szCs w:val="30"/>
          <w:rtl/>
        </w:rPr>
        <w:pPrChange w:id="71" w:author="Gidon Kupietzky" w:date="2025-02-13T17:45:00Z" w16du:dateUtc="2025-02-13T15:45:00Z">
          <w:pPr>
            <w:tabs>
              <w:tab w:val="left" w:pos="2446"/>
            </w:tabs>
          </w:pPr>
        </w:pPrChange>
      </w:pPr>
    </w:p>
    <w:p w14:paraId="683C1DBA" w14:textId="1C0DAD1A" w:rsidR="00905C82" w:rsidDel="004A2D26" w:rsidRDefault="00905C82">
      <w:pPr>
        <w:tabs>
          <w:tab w:val="left" w:pos="2446"/>
        </w:tabs>
        <w:spacing w:line="276" w:lineRule="auto"/>
        <w:rPr>
          <w:del w:id="72" w:author="Gidon Kupietzky" w:date="2025-02-13T17:45:00Z" w16du:dateUtc="2025-02-13T15:45:00Z"/>
          <w:b/>
          <w:bCs/>
          <w:sz w:val="30"/>
          <w:szCs w:val="30"/>
          <w:rtl/>
        </w:rPr>
        <w:pPrChange w:id="73" w:author="Gidon Kupietzky" w:date="2025-02-13T17:45:00Z" w16du:dateUtc="2025-02-13T15:45:00Z">
          <w:pPr>
            <w:tabs>
              <w:tab w:val="left" w:pos="2446"/>
            </w:tabs>
          </w:pPr>
        </w:pPrChange>
      </w:pPr>
    </w:p>
    <w:p w14:paraId="71D4B2C2" w14:textId="53B6834E" w:rsidR="00905C82" w:rsidDel="004A2D26" w:rsidRDefault="00905C82">
      <w:pPr>
        <w:tabs>
          <w:tab w:val="left" w:pos="2446"/>
        </w:tabs>
        <w:spacing w:line="276" w:lineRule="auto"/>
        <w:rPr>
          <w:del w:id="74" w:author="Gidon Kupietzky" w:date="2025-02-13T17:45:00Z" w16du:dateUtc="2025-02-13T15:45:00Z"/>
          <w:b/>
          <w:bCs/>
          <w:sz w:val="30"/>
          <w:szCs w:val="30"/>
          <w:rtl/>
        </w:rPr>
        <w:pPrChange w:id="75" w:author="Gidon Kupietzky" w:date="2025-02-13T17:45:00Z" w16du:dateUtc="2025-02-13T15:45:00Z">
          <w:pPr>
            <w:tabs>
              <w:tab w:val="left" w:pos="2446"/>
            </w:tabs>
          </w:pPr>
        </w:pPrChange>
      </w:pPr>
    </w:p>
    <w:p w14:paraId="25582CF5" w14:textId="1BD81E68" w:rsidR="00905C82" w:rsidDel="004A2D26" w:rsidRDefault="00905C82">
      <w:pPr>
        <w:tabs>
          <w:tab w:val="left" w:pos="2446"/>
        </w:tabs>
        <w:spacing w:line="276" w:lineRule="auto"/>
        <w:rPr>
          <w:del w:id="76" w:author="Gidon Kupietzky" w:date="2025-02-13T17:45:00Z" w16du:dateUtc="2025-02-13T15:45:00Z"/>
          <w:b/>
          <w:bCs/>
          <w:sz w:val="30"/>
          <w:szCs w:val="30"/>
          <w:rtl/>
        </w:rPr>
        <w:pPrChange w:id="77" w:author="Gidon Kupietzky" w:date="2025-02-13T17:45:00Z" w16du:dateUtc="2025-02-13T15:45:00Z">
          <w:pPr>
            <w:tabs>
              <w:tab w:val="left" w:pos="2446"/>
            </w:tabs>
          </w:pPr>
        </w:pPrChange>
      </w:pPr>
    </w:p>
    <w:p w14:paraId="3C2D95FC" w14:textId="4D1331CE" w:rsidR="00905C82" w:rsidDel="004A2D26" w:rsidRDefault="00905C82">
      <w:pPr>
        <w:tabs>
          <w:tab w:val="left" w:pos="2446"/>
        </w:tabs>
        <w:spacing w:line="276" w:lineRule="auto"/>
        <w:rPr>
          <w:del w:id="78" w:author="Gidon Kupietzky" w:date="2025-02-13T17:45:00Z" w16du:dateUtc="2025-02-13T15:45:00Z"/>
          <w:b/>
          <w:bCs/>
          <w:sz w:val="30"/>
          <w:szCs w:val="30"/>
          <w:rtl/>
        </w:rPr>
        <w:pPrChange w:id="79" w:author="Gidon Kupietzky" w:date="2025-02-13T17:45:00Z" w16du:dateUtc="2025-02-13T15:45:00Z">
          <w:pPr>
            <w:tabs>
              <w:tab w:val="left" w:pos="2446"/>
            </w:tabs>
          </w:pPr>
        </w:pPrChange>
      </w:pPr>
    </w:p>
    <w:p w14:paraId="3A675328" w14:textId="4CDBB5BA" w:rsidR="00905C82" w:rsidDel="009E26B4" w:rsidRDefault="00B36984">
      <w:pPr>
        <w:tabs>
          <w:tab w:val="left" w:pos="2446"/>
        </w:tabs>
        <w:spacing w:line="276" w:lineRule="auto"/>
        <w:rPr>
          <w:del w:id="80" w:author="Gidon Kupietzky" w:date="2025-01-27T15:28:00Z" w16du:dateUtc="2025-01-27T13:28:00Z"/>
          <w:b/>
          <w:bCs/>
          <w:sz w:val="30"/>
          <w:szCs w:val="30"/>
          <w:rtl/>
        </w:rPr>
        <w:pPrChange w:id="81" w:author="Gidon Kupietzky" w:date="2025-02-13T17:45:00Z" w16du:dateUtc="2025-02-13T15:45:00Z">
          <w:pPr>
            <w:tabs>
              <w:tab w:val="left" w:pos="2446"/>
            </w:tabs>
          </w:pPr>
        </w:pPrChange>
      </w:pPr>
      <w:del w:id="82" w:author="Gidon Kupietzky" w:date="2025-01-27T15:28:00Z" w16du:dateUtc="2025-01-27T13:28:00Z">
        <w:r w:rsidDel="009E26B4">
          <w:rPr>
            <w:rFonts w:hint="cs"/>
            <w:b/>
            <w:bCs/>
            <w:sz w:val="30"/>
            <w:szCs w:val="30"/>
            <w:rtl/>
          </w:rPr>
          <w:delText xml:space="preserve">חורף </w:delText>
        </w:r>
        <w:r w:rsidR="00A81F00" w:rsidDel="009E26B4">
          <w:rPr>
            <w:rFonts w:hint="cs"/>
            <w:b/>
            <w:bCs/>
            <w:sz w:val="30"/>
            <w:szCs w:val="30"/>
            <w:rtl/>
          </w:rPr>
          <w:delText>ינואר</w:delText>
        </w:r>
      </w:del>
      <w:ins w:id="83" w:author="מורן גליק דהן" w:date="2024-12-04T15:13:00Z" w16du:dateUtc="2024-12-04T13:13:00Z">
        <w:del w:id="84" w:author="Gidon Kupietzky" w:date="2025-01-27T15:28:00Z" w16du:dateUtc="2025-01-27T13:28:00Z">
          <w:r w:rsidR="00785421" w:rsidDel="009E26B4">
            <w:rPr>
              <w:rFonts w:hint="cs"/>
              <w:b/>
              <w:bCs/>
              <w:sz w:val="30"/>
              <w:szCs w:val="30"/>
              <w:rtl/>
            </w:rPr>
            <w:delText xml:space="preserve"> </w:delText>
          </w:r>
        </w:del>
      </w:ins>
      <w:del w:id="85" w:author="Gidon Kupietzky" w:date="2025-01-27T15:28:00Z" w16du:dateUtc="2025-01-27T13:28:00Z">
        <w:r w:rsidDel="009E26B4">
          <w:rPr>
            <w:rFonts w:hint="cs"/>
            <w:b/>
            <w:bCs/>
            <w:sz w:val="30"/>
            <w:szCs w:val="30"/>
            <w:rtl/>
          </w:rPr>
          <w:delText>202</w:delText>
        </w:r>
        <w:r w:rsidR="00A81F00" w:rsidDel="009E26B4">
          <w:rPr>
            <w:rFonts w:hint="cs"/>
            <w:b/>
            <w:bCs/>
            <w:sz w:val="30"/>
            <w:szCs w:val="30"/>
            <w:rtl/>
          </w:rPr>
          <w:delText>5</w:delText>
        </w:r>
      </w:del>
    </w:p>
    <w:p w14:paraId="632E432A" w14:textId="456AB69D" w:rsidR="003D001F" w:rsidRPr="009E26B4" w:rsidDel="009E26B4" w:rsidRDefault="003D001F">
      <w:pPr>
        <w:tabs>
          <w:tab w:val="left" w:pos="2446"/>
        </w:tabs>
        <w:spacing w:line="276" w:lineRule="auto"/>
        <w:rPr>
          <w:del w:id="86" w:author="Gidon Kupietzky" w:date="2025-01-27T15:31:00Z" w16du:dateUtc="2025-01-27T13:31:00Z"/>
          <w:b/>
          <w:bCs/>
          <w:sz w:val="26"/>
          <w:szCs w:val="26"/>
          <w:rtl/>
          <w:rPrChange w:id="87" w:author="Gidon Kupietzky" w:date="2025-01-27T15:30:00Z" w16du:dateUtc="2025-01-27T13:30:00Z">
            <w:rPr>
              <w:del w:id="88" w:author="Gidon Kupietzky" w:date="2025-01-27T15:31:00Z" w16du:dateUtc="2025-01-27T13:31:00Z"/>
              <w:b/>
              <w:bCs/>
              <w:sz w:val="30"/>
              <w:szCs w:val="30"/>
              <w:rtl/>
            </w:rPr>
          </w:rPrChange>
        </w:rPr>
        <w:pPrChange w:id="89" w:author="Gidon Kupietzky" w:date="2025-02-13T17:45:00Z" w16du:dateUtc="2025-02-13T15:45:00Z">
          <w:pPr>
            <w:tabs>
              <w:tab w:val="left" w:pos="2446"/>
            </w:tabs>
          </w:pPr>
        </w:pPrChange>
      </w:pPr>
      <w:del w:id="90" w:author="Gidon Kupietzky" w:date="2025-01-27T15:31:00Z" w16du:dateUtc="2025-01-27T13:31:00Z">
        <w:r w:rsidRPr="009E26B4" w:rsidDel="009E26B4">
          <w:rPr>
            <w:rFonts w:hint="eastAsia"/>
            <w:b/>
            <w:bCs/>
            <w:sz w:val="26"/>
            <w:szCs w:val="26"/>
            <w:rtl/>
            <w:rPrChange w:id="91" w:author="Gidon Kupietzky" w:date="2025-01-27T15:30:00Z" w16du:dateUtc="2025-01-27T13:30:00Z">
              <w:rPr>
                <w:rFonts w:hint="eastAsia"/>
                <w:b/>
                <w:bCs/>
                <w:sz w:val="30"/>
                <w:szCs w:val="30"/>
                <w:rtl/>
              </w:rPr>
            </w:rPrChange>
          </w:rPr>
          <w:delText>אגף</w:delText>
        </w:r>
        <w:r w:rsidRPr="009E26B4" w:rsidDel="009E26B4">
          <w:rPr>
            <w:b/>
            <w:bCs/>
            <w:sz w:val="26"/>
            <w:szCs w:val="26"/>
            <w:rtl/>
            <w:rPrChange w:id="92" w:author="Gidon Kupietzky" w:date="2025-01-27T15:30:00Z" w16du:dateUtc="2025-01-27T13:30:00Z">
              <w:rPr>
                <w:b/>
                <w:bCs/>
                <w:sz w:val="30"/>
                <w:szCs w:val="30"/>
                <w:rtl/>
              </w:rPr>
            </w:rPrChange>
          </w:rPr>
          <w:delText xml:space="preserve"> </w:delText>
        </w:r>
        <w:r w:rsidRPr="009E26B4" w:rsidDel="009E26B4">
          <w:rPr>
            <w:rFonts w:hint="eastAsia"/>
            <w:b/>
            <w:bCs/>
            <w:sz w:val="26"/>
            <w:szCs w:val="26"/>
            <w:rtl/>
            <w:rPrChange w:id="93" w:author="Gidon Kupietzky" w:date="2025-01-27T15:30:00Z" w16du:dateUtc="2025-01-27T13:30:00Z">
              <w:rPr>
                <w:rFonts w:hint="eastAsia"/>
                <w:b/>
                <w:bCs/>
                <w:sz w:val="30"/>
                <w:szCs w:val="30"/>
                <w:rtl/>
              </w:rPr>
            </w:rPrChange>
          </w:rPr>
          <w:delText>מידע</w:delText>
        </w:r>
      </w:del>
    </w:p>
    <w:p w14:paraId="52B87AB2" w14:textId="0C10108F" w:rsidR="003D001F" w:rsidDel="004A2D26" w:rsidRDefault="003D001F">
      <w:pPr>
        <w:tabs>
          <w:tab w:val="left" w:pos="2446"/>
        </w:tabs>
        <w:spacing w:line="276" w:lineRule="auto"/>
        <w:rPr>
          <w:del w:id="94" w:author="Gidon Kupietzky" w:date="2025-02-13T17:45:00Z" w16du:dateUtc="2025-02-13T15:45:00Z"/>
          <w:rtl/>
        </w:rPr>
        <w:pPrChange w:id="95" w:author="Gidon Kupietzky" w:date="2025-02-13T17:45:00Z" w16du:dateUtc="2025-02-13T15:45:00Z">
          <w:pPr>
            <w:tabs>
              <w:tab w:val="left" w:pos="2446"/>
            </w:tabs>
          </w:pPr>
        </w:pPrChange>
      </w:pPr>
      <w:del w:id="96" w:author="Gidon Kupietzky" w:date="2025-02-13T17:45:00Z" w16du:dateUtc="2025-02-13T15:45:00Z">
        <w:r w:rsidRPr="00D25114" w:rsidDel="004A2D26">
          <w:rPr>
            <w:rFonts w:hint="cs"/>
            <w:b/>
            <w:bCs/>
            <w:rtl/>
          </w:rPr>
          <w:delText>ראש אגף מידע</w:delText>
        </w:r>
        <w:r w:rsidDel="004A2D26">
          <w:rPr>
            <w:rFonts w:hint="cs"/>
            <w:rtl/>
          </w:rPr>
          <w:delText>: אמיר מוסק</w:delText>
        </w:r>
      </w:del>
    </w:p>
    <w:p w14:paraId="7CF885C3" w14:textId="7190F8C6" w:rsidR="003D001F" w:rsidDel="004A2D26" w:rsidRDefault="003D001F">
      <w:pPr>
        <w:tabs>
          <w:tab w:val="left" w:pos="2446"/>
        </w:tabs>
        <w:spacing w:line="276" w:lineRule="auto"/>
        <w:rPr>
          <w:del w:id="97" w:author="Gidon Kupietzky" w:date="2025-02-13T17:45:00Z" w16du:dateUtc="2025-02-13T15:45:00Z"/>
          <w:rtl/>
        </w:rPr>
        <w:pPrChange w:id="98" w:author="Gidon Kupietzky" w:date="2025-02-13T17:45:00Z" w16du:dateUtc="2025-02-13T15:45:00Z">
          <w:pPr>
            <w:tabs>
              <w:tab w:val="left" w:pos="2446"/>
            </w:tabs>
          </w:pPr>
        </w:pPrChange>
      </w:pPr>
      <w:del w:id="99" w:author="Gidon Kupietzky" w:date="2025-02-13T17:45:00Z" w16du:dateUtc="2025-02-13T15:45:00Z">
        <w:r w:rsidRPr="00D25114" w:rsidDel="004A2D26">
          <w:rPr>
            <w:rFonts w:hint="cs"/>
            <w:b/>
            <w:bCs/>
            <w:rtl/>
          </w:rPr>
          <w:delText>ראש תחום מידע</w:delText>
        </w:r>
        <w:r w:rsidDel="004A2D26">
          <w:rPr>
            <w:rFonts w:hint="cs"/>
            <w:rtl/>
          </w:rPr>
          <w:delText>: גדעון קופיאצקי</w:delText>
        </w:r>
      </w:del>
    </w:p>
    <w:p w14:paraId="580EB911" w14:textId="59B9DD1F" w:rsidR="009E26B4" w:rsidRPr="009E26B4" w:rsidDel="004A2D26" w:rsidRDefault="003D001F">
      <w:pPr>
        <w:tabs>
          <w:tab w:val="left" w:pos="2446"/>
        </w:tabs>
        <w:spacing w:line="276" w:lineRule="auto"/>
        <w:rPr>
          <w:del w:id="100" w:author="Gidon Kupietzky" w:date="2025-02-13T17:45:00Z" w16du:dateUtc="2025-02-13T15:45:00Z"/>
          <w:sz w:val="24"/>
          <w:szCs w:val="24"/>
          <w:rtl/>
          <w:rPrChange w:id="101" w:author="Gidon Kupietzky" w:date="2025-01-27T15:31:00Z" w16du:dateUtc="2025-01-27T13:31:00Z">
            <w:rPr>
              <w:del w:id="102" w:author="Gidon Kupietzky" w:date="2025-02-13T17:45:00Z" w16du:dateUtc="2025-02-13T15:45:00Z"/>
              <w:sz w:val="20"/>
              <w:szCs w:val="20"/>
              <w:rtl/>
            </w:rPr>
          </w:rPrChange>
        </w:rPr>
        <w:pPrChange w:id="103" w:author="Gidon Kupietzky" w:date="2025-02-13T17:45:00Z" w16du:dateUtc="2025-02-13T15:45:00Z">
          <w:pPr>
            <w:tabs>
              <w:tab w:val="left" w:pos="2446"/>
            </w:tabs>
          </w:pPr>
        </w:pPrChange>
      </w:pPr>
      <w:del w:id="104" w:author="Gidon Kupietzky" w:date="2025-02-13T17:45:00Z" w16du:dateUtc="2025-02-13T15:45:00Z">
        <w:r w:rsidRPr="7501A917" w:rsidDel="004A2D26">
          <w:rPr>
            <w:sz w:val="20"/>
            <w:szCs w:val="20"/>
            <w:rtl/>
          </w:rPr>
          <w:delText>עוזרי כתיבה: גורי</w:delText>
        </w:r>
        <w:r w:rsidR="009A6C42" w:rsidRPr="7501A917" w:rsidDel="004A2D26">
          <w:rPr>
            <w:sz w:val="20"/>
            <w:szCs w:val="20"/>
            <w:rtl/>
          </w:rPr>
          <w:delText xml:space="preserve"> </w:delText>
        </w:r>
        <w:r w:rsidR="00633074" w:rsidRPr="7501A917" w:rsidDel="004A2D26">
          <w:rPr>
            <w:sz w:val="20"/>
            <w:szCs w:val="20"/>
            <w:rtl/>
          </w:rPr>
          <w:delText>דרורי</w:delText>
        </w:r>
        <w:r w:rsidR="009A6C42" w:rsidRPr="7501A917" w:rsidDel="004A2D26">
          <w:rPr>
            <w:sz w:val="20"/>
            <w:szCs w:val="20"/>
            <w:rtl/>
          </w:rPr>
          <w:delText>, אוהד בן שושן</w:delText>
        </w:r>
        <w:r w:rsidR="0068636B" w:rsidRPr="7501A917" w:rsidDel="004A2D26">
          <w:rPr>
            <w:sz w:val="20"/>
            <w:szCs w:val="20"/>
          </w:rPr>
          <w:delText>,</w:delText>
        </w:r>
        <w:r w:rsidR="00711AE2" w:rsidDel="004A2D26">
          <w:rPr>
            <w:rFonts w:hint="cs"/>
            <w:sz w:val="20"/>
            <w:szCs w:val="20"/>
            <w:rtl/>
          </w:rPr>
          <w:delText xml:space="preserve">אליה </w:delText>
        </w:r>
        <w:r w:rsidR="00E463D7" w:rsidDel="004A2D26">
          <w:rPr>
            <w:rFonts w:hint="cs"/>
            <w:sz w:val="20"/>
            <w:szCs w:val="20"/>
            <w:rtl/>
          </w:rPr>
          <w:delText>לוין</w:delText>
        </w:r>
        <w:r w:rsidR="00CA163C" w:rsidDel="004A2D26">
          <w:rPr>
            <w:rFonts w:hint="cs"/>
            <w:sz w:val="20"/>
            <w:szCs w:val="20"/>
            <w:rtl/>
          </w:rPr>
          <w:delText xml:space="preserve">, </w:delText>
        </w:r>
        <w:commentRangeStart w:id="105"/>
        <w:r w:rsidR="00CA163C" w:rsidDel="004A2D26">
          <w:rPr>
            <w:rFonts w:hint="cs"/>
            <w:sz w:val="20"/>
            <w:szCs w:val="20"/>
            <w:rtl/>
          </w:rPr>
          <w:delText>מארק</w:delText>
        </w:r>
        <w:commentRangeEnd w:id="105"/>
        <w:r w:rsidR="0012417E" w:rsidDel="004A2D26">
          <w:rPr>
            <w:rStyle w:val="ab"/>
            <w:rtl/>
          </w:rPr>
          <w:commentReference w:id="105"/>
        </w:r>
        <w:r w:rsidR="00CA163C" w:rsidDel="004A2D26">
          <w:rPr>
            <w:rFonts w:hint="cs"/>
            <w:sz w:val="20"/>
            <w:szCs w:val="20"/>
            <w:rtl/>
          </w:rPr>
          <w:delText xml:space="preserve"> </w:delText>
        </w:r>
        <w:r w:rsidR="0074550F" w:rsidDel="004A2D26">
          <w:rPr>
            <w:rFonts w:hint="cs"/>
            <w:sz w:val="20"/>
            <w:szCs w:val="20"/>
            <w:rtl/>
          </w:rPr>
          <w:delText>קונגורוב</w:delText>
        </w:r>
      </w:del>
    </w:p>
    <w:p w14:paraId="67348863" w14:textId="458F5DEE" w:rsidR="00793D82" w:rsidDel="004A2D26" w:rsidRDefault="007B30FA">
      <w:pPr>
        <w:tabs>
          <w:tab w:val="left" w:pos="2446"/>
        </w:tabs>
        <w:spacing w:line="276" w:lineRule="auto"/>
        <w:rPr>
          <w:del w:id="107" w:author="Gidon Kupietzky" w:date="2025-02-13T17:45:00Z" w16du:dateUtc="2025-02-13T15:45:00Z"/>
          <w:lang w:val="he-IL"/>
        </w:rPr>
        <w:pPrChange w:id="108" w:author="Gidon Kupietzky" w:date="2025-02-13T17:45:00Z" w16du:dateUtc="2025-02-13T15:45:00Z">
          <w:pPr>
            <w:pStyle w:val="af3"/>
            <w:numPr>
              <w:numId w:val="0"/>
            </w:numPr>
            <w:tabs>
              <w:tab w:val="right" w:leader="dot" w:pos="9016"/>
            </w:tabs>
            <w:ind w:left="0" w:firstLine="0"/>
          </w:pPr>
        </w:pPrChange>
      </w:pPr>
      <w:del w:id="109" w:author="Gidon Kupietzky" w:date="2025-02-13T17:45:00Z" w16du:dateUtc="2025-02-13T15:45:00Z">
        <w:r w:rsidDel="004A2D26">
          <w:br w:type="column"/>
        </w:r>
        <w:bookmarkStart w:id="110" w:name="_Toc140000339"/>
        <w:bookmarkStart w:id="111" w:name="_Toc140047657"/>
        <w:bookmarkStart w:id="112" w:name="_Toc141724150"/>
        <w:bookmarkEnd w:id="23"/>
      </w:del>
    </w:p>
    <w:sdt>
      <w:sdtPr>
        <w:rPr>
          <w:rFonts w:asciiTheme="minorHAnsi" w:eastAsiaTheme="minorHAnsi" w:hAnsiTheme="minorHAnsi" w:cs="David"/>
          <w:color w:val="auto"/>
          <w:sz w:val="22"/>
          <w:szCs w:val="22"/>
          <w:cs w:val="0"/>
          <w:lang w:val="he-IL"/>
        </w:rPr>
        <w:id w:val="1836026909"/>
        <w:docPartObj>
          <w:docPartGallery w:val="Table of Contents"/>
          <w:docPartUnique/>
        </w:docPartObj>
      </w:sdtPr>
      <w:sdtEndPr>
        <w:rPr>
          <w:lang w:val="en-US"/>
        </w:rPr>
      </w:sdtEndPr>
      <w:sdtContent>
        <w:p w14:paraId="28D994E0" w14:textId="4EBFFF74" w:rsidR="000746BC" w:rsidRDefault="000746BC" w:rsidP="000746BC">
          <w:pPr>
            <w:pStyle w:val="af3"/>
            <w:numPr>
              <w:ilvl w:val="0"/>
              <w:numId w:val="0"/>
            </w:numPr>
          </w:pPr>
          <w:r>
            <w:rPr>
              <w:lang w:val="he-IL"/>
            </w:rPr>
            <w:t>תוכן</w:t>
          </w:r>
        </w:p>
        <w:p w14:paraId="22AB9192" w14:textId="0BF82C8B" w:rsidR="000746BC" w:rsidRDefault="000746BC">
          <w:pPr>
            <w:pStyle w:val="TOC1"/>
            <w:tabs>
              <w:tab w:val="left" w:pos="1100"/>
              <w:tab w:val="right" w:leader="dot" w:pos="9016"/>
            </w:tabs>
            <w:rPr>
              <w:rFonts w:eastAsiaTheme="minorEastAsia" w:cstheme="minorBidi"/>
              <w:b w:val="0"/>
              <w:bCs w:val="0"/>
              <w:caps w:val="0"/>
              <w:noProof/>
              <w:kern w:val="2"/>
              <w:sz w:val="24"/>
              <w:szCs w:val="24"/>
              <w:rtl/>
              <w14:ligatures w14:val="standardContextual"/>
            </w:rPr>
          </w:pPr>
          <w:r>
            <w:fldChar w:fldCharType="begin"/>
          </w:r>
          <w:r>
            <w:instrText xml:space="preserve"> TOC \o "1-3" \h \z \u </w:instrText>
          </w:r>
          <w:r>
            <w:fldChar w:fldCharType="separate"/>
          </w:r>
          <w:hyperlink w:anchor="_Toc190885787" w:history="1">
            <w:r w:rsidRPr="003B6F9E">
              <w:rPr>
                <w:rStyle w:val="Hyperlink"/>
                <w:noProof/>
                <w:rtl/>
              </w:rPr>
              <w:t>1</w:t>
            </w:r>
            <w:r>
              <w:rPr>
                <w:rFonts w:eastAsiaTheme="minorEastAsia" w:cstheme="minorBidi"/>
                <w:b w:val="0"/>
                <w:bCs w:val="0"/>
                <w:caps w:val="0"/>
                <w:noProof/>
                <w:kern w:val="2"/>
                <w:sz w:val="24"/>
                <w:szCs w:val="24"/>
                <w:rtl/>
                <w14:ligatures w14:val="standardContextual"/>
              </w:rPr>
              <w:tab/>
            </w:r>
            <w:r w:rsidRPr="003B6F9E">
              <w:rPr>
                <w:rStyle w:val="Hyperlink"/>
                <w:rFonts w:hint="eastAsia"/>
                <w:noProof/>
                <w:rtl/>
              </w:rPr>
              <w:t>התקנת</w:t>
            </w:r>
            <w:r w:rsidRPr="003B6F9E">
              <w:rPr>
                <w:rStyle w:val="Hyperlink"/>
                <w:noProof/>
                <w:rtl/>
              </w:rPr>
              <w:t xml:space="preserve"> </w:t>
            </w:r>
            <w:r w:rsidRPr="003B6F9E">
              <w:rPr>
                <w:rStyle w:val="Hyperlink"/>
                <w:rFonts w:hint="eastAsia"/>
                <w:noProof/>
                <w:rtl/>
              </w:rPr>
              <w:t>הקוד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Toc190885787 \h</w:instrText>
            </w:r>
            <w:r>
              <w:rPr>
                <w:noProof/>
                <w:webHidden/>
                <w:rtl/>
              </w:rPr>
              <w:instrText xml:space="preserve"> </w:instrText>
            </w:r>
            <w:r>
              <w:rPr>
                <w:noProof/>
                <w:webHidden/>
                <w:rtl/>
              </w:rPr>
            </w:r>
            <w:r>
              <w:rPr>
                <w:noProof/>
                <w:webHidden/>
                <w:rtl/>
              </w:rPr>
              <w:fldChar w:fldCharType="separate"/>
            </w:r>
            <w:r w:rsidR="00696FA3">
              <w:rPr>
                <w:noProof/>
                <w:webHidden/>
                <w:rtl/>
              </w:rPr>
              <w:t>3</w:t>
            </w:r>
            <w:r>
              <w:rPr>
                <w:noProof/>
                <w:webHidden/>
                <w:rtl/>
              </w:rPr>
              <w:fldChar w:fldCharType="end"/>
            </w:r>
          </w:hyperlink>
        </w:p>
        <w:p w14:paraId="2AFC42F1" w14:textId="1B11E240" w:rsidR="000746BC" w:rsidRDefault="000746BC">
          <w:pPr>
            <w:pStyle w:val="TOC2"/>
            <w:tabs>
              <w:tab w:val="left" w:pos="1540"/>
              <w:tab w:val="right" w:leader="dot" w:pos="9016"/>
            </w:tabs>
            <w:rPr>
              <w:rFonts w:eastAsiaTheme="minorEastAsia" w:cstheme="minorBidi"/>
              <w:smallCaps w:val="0"/>
              <w:noProof/>
              <w:kern w:val="2"/>
              <w:sz w:val="24"/>
              <w:szCs w:val="24"/>
              <w:rtl/>
              <w14:ligatures w14:val="standardContextual"/>
            </w:rPr>
          </w:pPr>
          <w:hyperlink w:anchor="_Toc190885788" w:history="1">
            <w:r w:rsidRPr="003B6F9E">
              <w:rPr>
                <w:rStyle w:val="Hyperlink"/>
                <w:noProof/>
              </w:rPr>
              <w:t>1.1</w:t>
            </w:r>
            <w:r>
              <w:rPr>
                <w:rFonts w:eastAsiaTheme="minorEastAsia" w:cstheme="minorBidi"/>
                <w:smallCaps w:val="0"/>
                <w:noProof/>
                <w:kern w:val="2"/>
                <w:sz w:val="24"/>
                <w:szCs w:val="24"/>
                <w:rtl/>
                <w14:ligatures w14:val="standardContextual"/>
              </w:rPr>
              <w:tab/>
            </w:r>
            <w:r w:rsidRPr="003B6F9E">
              <w:rPr>
                <w:rStyle w:val="Hyperlink"/>
                <w:rFonts w:hint="eastAsia"/>
                <w:noProof/>
                <w:rtl/>
              </w:rPr>
              <w:t>התקנת</w:t>
            </w:r>
            <w:r w:rsidRPr="003B6F9E">
              <w:rPr>
                <w:rStyle w:val="Hyperlink"/>
                <w:noProof/>
                <w:rtl/>
              </w:rPr>
              <w:t xml:space="preserve"> </w:t>
            </w:r>
            <w:r w:rsidRPr="003B6F9E">
              <w:rPr>
                <w:rStyle w:val="Hyperlink"/>
                <w:noProof/>
              </w:rPr>
              <w:t>Python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Toc190885788 \h</w:instrText>
            </w:r>
            <w:r>
              <w:rPr>
                <w:noProof/>
                <w:webHidden/>
                <w:rtl/>
              </w:rPr>
              <w:instrText xml:space="preserve"> </w:instrText>
            </w:r>
            <w:r>
              <w:rPr>
                <w:noProof/>
                <w:webHidden/>
                <w:rtl/>
              </w:rPr>
            </w:r>
            <w:r>
              <w:rPr>
                <w:noProof/>
                <w:webHidden/>
                <w:rtl/>
              </w:rPr>
              <w:fldChar w:fldCharType="separate"/>
            </w:r>
            <w:r w:rsidR="00696FA3">
              <w:rPr>
                <w:noProof/>
                <w:webHidden/>
                <w:rtl/>
              </w:rPr>
              <w:t>3</w:t>
            </w:r>
            <w:r>
              <w:rPr>
                <w:noProof/>
                <w:webHidden/>
                <w:rtl/>
              </w:rPr>
              <w:fldChar w:fldCharType="end"/>
            </w:r>
          </w:hyperlink>
        </w:p>
        <w:p w14:paraId="2AA0D42B" w14:textId="58E7AE47"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789" w:history="1">
            <w:r w:rsidRPr="003B6F9E">
              <w:rPr>
                <w:rStyle w:val="Hyperlink"/>
                <w:noProof/>
              </w:rPr>
              <w:t>1.1.1</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שלבי</w:t>
            </w:r>
            <w:r w:rsidRPr="003B6F9E">
              <w:rPr>
                <w:rStyle w:val="Hyperlink"/>
                <w:noProof/>
                <w:rtl/>
              </w:rPr>
              <w:t xml:space="preserve"> </w:t>
            </w:r>
            <w:r w:rsidRPr="003B6F9E">
              <w:rPr>
                <w:rStyle w:val="Hyperlink"/>
                <w:rFonts w:hint="eastAsia"/>
                <w:noProof/>
                <w:rtl/>
              </w:rPr>
              <w:t>התקנה</w:t>
            </w:r>
            <w:r w:rsidRPr="003B6F9E">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Toc190885789 \h</w:instrText>
            </w:r>
            <w:r>
              <w:rPr>
                <w:noProof/>
                <w:webHidden/>
                <w:rtl/>
              </w:rPr>
              <w:instrText xml:space="preserve"> </w:instrText>
            </w:r>
            <w:r>
              <w:rPr>
                <w:noProof/>
                <w:webHidden/>
                <w:rtl/>
              </w:rPr>
            </w:r>
            <w:r>
              <w:rPr>
                <w:noProof/>
                <w:webHidden/>
                <w:rtl/>
              </w:rPr>
              <w:fldChar w:fldCharType="separate"/>
            </w:r>
            <w:r w:rsidR="00696FA3">
              <w:rPr>
                <w:noProof/>
                <w:webHidden/>
                <w:rtl/>
              </w:rPr>
              <w:t>3</w:t>
            </w:r>
            <w:r>
              <w:rPr>
                <w:noProof/>
                <w:webHidden/>
                <w:rtl/>
              </w:rPr>
              <w:fldChar w:fldCharType="end"/>
            </w:r>
          </w:hyperlink>
        </w:p>
        <w:p w14:paraId="76F84D6F" w14:textId="1C84A969" w:rsidR="000746BC" w:rsidRDefault="000746BC">
          <w:pPr>
            <w:pStyle w:val="TOC2"/>
            <w:tabs>
              <w:tab w:val="left" w:pos="1540"/>
              <w:tab w:val="right" w:leader="dot" w:pos="9016"/>
            </w:tabs>
            <w:rPr>
              <w:rFonts w:eastAsiaTheme="minorEastAsia" w:cstheme="minorBidi"/>
              <w:smallCaps w:val="0"/>
              <w:noProof/>
              <w:kern w:val="2"/>
              <w:sz w:val="24"/>
              <w:szCs w:val="24"/>
              <w:rtl/>
              <w14:ligatures w14:val="standardContextual"/>
            </w:rPr>
          </w:pPr>
          <w:hyperlink w:anchor="_Toc190885790" w:history="1">
            <w:r w:rsidRPr="003B6F9E">
              <w:rPr>
                <w:rStyle w:val="Hyperlink"/>
                <w:noProof/>
              </w:rPr>
              <w:t>1.2</w:t>
            </w:r>
            <w:r>
              <w:rPr>
                <w:rFonts w:eastAsiaTheme="minorEastAsia" w:cstheme="minorBidi"/>
                <w:smallCaps w:val="0"/>
                <w:noProof/>
                <w:kern w:val="2"/>
                <w:sz w:val="24"/>
                <w:szCs w:val="24"/>
                <w:rtl/>
                <w14:ligatures w14:val="standardContextual"/>
              </w:rPr>
              <w:tab/>
            </w:r>
            <w:r w:rsidRPr="003B6F9E">
              <w:rPr>
                <w:rStyle w:val="Hyperlink"/>
                <w:rFonts w:hint="eastAsia"/>
                <w:noProof/>
                <w:rtl/>
              </w:rPr>
              <w:t>התקנת</w:t>
            </w:r>
            <w:r w:rsidRPr="003B6F9E">
              <w:rPr>
                <w:rStyle w:val="Hyperlink"/>
                <w:noProof/>
                <w:rtl/>
              </w:rPr>
              <w:t xml:space="preserve"> </w:t>
            </w:r>
            <w:r w:rsidRPr="003B6F9E">
              <w:rPr>
                <w:rStyle w:val="Hyperlink"/>
                <w:noProof/>
              </w:rPr>
              <w:t>Git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Toc190885790 \h</w:instrText>
            </w:r>
            <w:r>
              <w:rPr>
                <w:noProof/>
                <w:webHidden/>
                <w:rtl/>
              </w:rPr>
              <w:instrText xml:space="preserve"> </w:instrText>
            </w:r>
            <w:r>
              <w:rPr>
                <w:noProof/>
                <w:webHidden/>
                <w:rtl/>
              </w:rPr>
            </w:r>
            <w:r>
              <w:rPr>
                <w:noProof/>
                <w:webHidden/>
                <w:rtl/>
              </w:rPr>
              <w:fldChar w:fldCharType="separate"/>
            </w:r>
            <w:r w:rsidR="00696FA3">
              <w:rPr>
                <w:noProof/>
                <w:webHidden/>
                <w:rtl/>
              </w:rPr>
              <w:t>3</w:t>
            </w:r>
            <w:r>
              <w:rPr>
                <w:noProof/>
                <w:webHidden/>
                <w:rtl/>
              </w:rPr>
              <w:fldChar w:fldCharType="end"/>
            </w:r>
          </w:hyperlink>
        </w:p>
        <w:p w14:paraId="2EBF9708" w14:textId="1C6FE071"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791" w:history="1">
            <w:r w:rsidRPr="003B6F9E">
              <w:rPr>
                <w:rStyle w:val="Hyperlink"/>
                <w:noProof/>
              </w:rPr>
              <w:t>1.2.1</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למה</w:t>
            </w:r>
            <w:r w:rsidRPr="003B6F9E">
              <w:rPr>
                <w:rStyle w:val="Hyperlink"/>
                <w:noProof/>
                <w:rtl/>
              </w:rPr>
              <w:t xml:space="preserve"> </w:t>
            </w:r>
            <w:r w:rsidRPr="003B6F9E">
              <w:rPr>
                <w:rStyle w:val="Hyperlink"/>
                <w:rFonts w:hint="eastAsia"/>
                <w:noProof/>
                <w:rtl/>
              </w:rPr>
              <w:t>כדאי</w:t>
            </w:r>
            <w:r w:rsidRPr="003B6F9E">
              <w:rPr>
                <w:rStyle w:val="Hyperlink"/>
                <w:noProof/>
                <w:rtl/>
              </w:rPr>
              <w:t xml:space="preserve"> </w:t>
            </w:r>
            <w:r w:rsidRPr="003B6F9E">
              <w:rPr>
                <w:rStyle w:val="Hyperlink"/>
                <w:rFonts w:hint="eastAsia"/>
                <w:noProof/>
                <w:rtl/>
              </w:rPr>
              <w:t>לעבוד</w:t>
            </w:r>
            <w:r w:rsidRPr="003B6F9E">
              <w:rPr>
                <w:rStyle w:val="Hyperlink"/>
                <w:noProof/>
                <w:rtl/>
              </w:rPr>
              <w:t xml:space="preserve"> </w:t>
            </w:r>
            <w:r w:rsidRPr="003B6F9E">
              <w:rPr>
                <w:rStyle w:val="Hyperlink"/>
                <w:rFonts w:hint="eastAsia"/>
                <w:noProof/>
                <w:rtl/>
              </w:rPr>
              <w:t>עם</w:t>
            </w:r>
            <w:r w:rsidRPr="003B6F9E">
              <w:rPr>
                <w:rStyle w:val="Hyperlink"/>
                <w:noProof/>
                <w:rtl/>
              </w:rPr>
              <w:t xml:space="preserve"> </w:t>
            </w:r>
            <w:r w:rsidRPr="003B6F9E">
              <w:rPr>
                <w:rStyle w:val="Hyperlink"/>
                <w:noProof/>
              </w:rPr>
              <w:t>Git</w:t>
            </w:r>
            <w:r w:rsidRPr="003B6F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Toc190885791 \h</w:instrText>
            </w:r>
            <w:r>
              <w:rPr>
                <w:noProof/>
                <w:webHidden/>
                <w:rtl/>
              </w:rPr>
              <w:instrText xml:space="preserve"> </w:instrText>
            </w:r>
            <w:r>
              <w:rPr>
                <w:noProof/>
                <w:webHidden/>
                <w:rtl/>
              </w:rPr>
            </w:r>
            <w:r>
              <w:rPr>
                <w:noProof/>
                <w:webHidden/>
                <w:rtl/>
              </w:rPr>
              <w:fldChar w:fldCharType="separate"/>
            </w:r>
            <w:r w:rsidR="00696FA3">
              <w:rPr>
                <w:noProof/>
                <w:webHidden/>
                <w:rtl/>
              </w:rPr>
              <w:t>3</w:t>
            </w:r>
            <w:r>
              <w:rPr>
                <w:noProof/>
                <w:webHidden/>
                <w:rtl/>
              </w:rPr>
              <w:fldChar w:fldCharType="end"/>
            </w:r>
          </w:hyperlink>
        </w:p>
        <w:p w14:paraId="0711E38E" w14:textId="66C8EAFB"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792" w:history="1">
            <w:r w:rsidRPr="003B6F9E">
              <w:rPr>
                <w:rStyle w:val="Hyperlink"/>
                <w:noProof/>
              </w:rPr>
              <w:t>1.2.2</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איך</w:t>
            </w:r>
            <w:r w:rsidRPr="003B6F9E">
              <w:rPr>
                <w:rStyle w:val="Hyperlink"/>
                <w:noProof/>
                <w:rtl/>
              </w:rPr>
              <w:t xml:space="preserve"> </w:t>
            </w:r>
            <w:r w:rsidRPr="003B6F9E">
              <w:rPr>
                <w:rStyle w:val="Hyperlink"/>
                <w:rFonts w:hint="eastAsia"/>
                <w:noProof/>
                <w:rtl/>
              </w:rPr>
              <w:t>מתקינים</w:t>
            </w:r>
            <w:r w:rsidRPr="003B6F9E">
              <w:rPr>
                <w:rStyle w:val="Hyperlink"/>
                <w:noProof/>
                <w:rtl/>
              </w:rPr>
              <w:t xml:space="preserve"> </w:t>
            </w:r>
            <w:r w:rsidRPr="003B6F9E">
              <w:rPr>
                <w:rStyle w:val="Hyperlink"/>
                <w:noProof/>
              </w:rPr>
              <w:t>Git</w:t>
            </w:r>
            <w:r w:rsidRPr="003B6F9E">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Toc190885792 \h</w:instrText>
            </w:r>
            <w:r>
              <w:rPr>
                <w:noProof/>
                <w:webHidden/>
                <w:rtl/>
              </w:rPr>
              <w:instrText xml:space="preserve"> </w:instrText>
            </w:r>
            <w:r>
              <w:rPr>
                <w:noProof/>
                <w:webHidden/>
                <w:rtl/>
              </w:rPr>
            </w:r>
            <w:r>
              <w:rPr>
                <w:noProof/>
                <w:webHidden/>
                <w:rtl/>
              </w:rPr>
              <w:fldChar w:fldCharType="separate"/>
            </w:r>
            <w:r w:rsidR="00696FA3">
              <w:rPr>
                <w:noProof/>
                <w:webHidden/>
                <w:rtl/>
              </w:rPr>
              <w:t>3</w:t>
            </w:r>
            <w:r>
              <w:rPr>
                <w:noProof/>
                <w:webHidden/>
                <w:rtl/>
              </w:rPr>
              <w:fldChar w:fldCharType="end"/>
            </w:r>
          </w:hyperlink>
        </w:p>
        <w:p w14:paraId="5453634D" w14:textId="1B9F698C" w:rsidR="000746BC" w:rsidRDefault="000746BC">
          <w:pPr>
            <w:pStyle w:val="TOC2"/>
            <w:tabs>
              <w:tab w:val="left" w:pos="1540"/>
              <w:tab w:val="right" w:leader="dot" w:pos="9016"/>
            </w:tabs>
            <w:rPr>
              <w:rFonts w:eastAsiaTheme="minorEastAsia" w:cstheme="minorBidi"/>
              <w:smallCaps w:val="0"/>
              <w:noProof/>
              <w:kern w:val="2"/>
              <w:sz w:val="24"/>
              <w:szCs w:val="24"/>
              <w:rtl/>
              <w14:ligatures w14:val="standardContextual"/>
            </w:rPr>
          </w:pPr>
          <w:hyperlink w:anchor="_Toc190885793" w:history="1">
            <w:r w:rsidRPr="003B6F9E">
              <w:rPr>
                <w:rStyle w:val="Hyperlink"/>
                <w:noProof/>
                <w:rtl/>
              </w:rPr>
              <w:t>1.3</w:t>
            </w:r>
            <w:r>
              <w:rPr>
                <w:rFonts w:eastAsiaTheme="minorEastAsia" w:cstheme="minorBidi"/>
                <w:smallCaps w:val="0"/>
                <w:noProof/>
                <w:kern w:val="2"/>
                <w:sz w:val="24"/>
                <w:szCs w:val="24"/>
                <w:rtl/>
                <w14:ligatures w14:val="standardContextual"/>
              </w:rPr>
              <w:tab/>
            </w:r>
            <w:r w:rsidRPr="003B6F9E">
              <w:rPr>
                <w:rStyle w:val="Hyperlink"/>
                <w:rFonts w:hint="eastAsia"/>
                <w:noProof/>
                <w:rtl/>
              </w:rPr>
              <w:t>יצירת</w:t>
            </w:r>
            <w:r w:rsidRPr="003B6F9E">
              <w:rPr>
                <w:rStyle w:val="Hyperlink"/>
                <w:noProof/>
                <w:rtl/>
              </w:rPr>
              <w:t xml:space="preserve"> </w:t>
            </w:r>
            <w:r w:rsidRPr="003B6F9E">
              <w:rPr>
                <w:rStyle w:val="Hyperlink"/>
                <w:rFonts w:hint="eastAsia"/>
                <w:noProof/>
                <w:rtl/>
              </w:rPr>
              <w:t>חשבון</w:t>
            </w:r>
            <w:r w:rsidRPr="003B6F9E">
              <w:rPr>
                <w:rStyle w:val="Hyperlink"/>
                <w:noProof/>
                <w:rtl/>
              </w:rPr>
              <w:t xml:space="preserve"> </w:t>
            </w:r>
            <w:r w:rsidRPr="003B6F9E">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Toc190885793 \h</w:instrText>
            </w:r>
            <w:r>
              <w:rPr>
                <w:noProof/>
                <w:webHidden/>
                <w:rtl/>
              </w:rPr>
              <w:instrText xml:space="preserve"> </w:instrText>
            </w:r>
            <w:r>
              <w:rPr>
                <w:noProof/>
                <w:webHidden/>
                <w:rtl/>
              </w:rPr>
            </w:r>
            <w:r>
              <w:rPr>
                <w:noProof/>
                <w:webHidden/>
                <w:rtl/>
              </w:rPr>
              <w:fldChar w:fldCharType="separate"/>
            </w:r>
            <w:r w:rsidR="00696FA3">
              <w:rPr>
                <w:noProof/>
                <w:webHidden/>
                <w:rtl/>
              </w:rPr>
              <w:t>4</w:t>
            </w:r>
            <w:r>
              <w:rPr>
                <w:noProof/>
                <w:webHidden/>
                <w:rtl/>
              </w:rPr>
              <w:fldChar w:fldCharType="end"/>
            </w:r>
          </w:hyperlink>
        </w:p>
        <w:p w14:paraId="1E155AF7" w14:textId="31A6D013" w:rsidR="000746BC" w:rsidRDefault="000746BC">
          <w:pPr>
            <w:pStyle w:val="TOC2"/>
            <w:tabs>
              <w:tab w:val="left" w:pos="1540"/>
              <w:tab w:val="right" w:leader="dot" w:pos="9016"/>
            </w:tabs>
            <w:rPr>
              <w:rFonts w:eastAsiaTheme="minorEastAsia" w:cstheme="minorBidi"/>
              <w:smallCaps w:val="0"/>
              <w:noProof/>
              <w:kern w:val="2"/>
              <w:sz w:val="24"/>
              <w:szCs w:val="24"/>
              <w:rtl/>
              <w14:ligatures w14:val="standardContextual"/>
            </w:rPr>
          </w:pPr>
          <w:hyperlink w:anchor="_Toc190885794" w:history="1">
            <w:r w:rsidRPr="003B6F9E">
              <w:rPr>
                <w:rStyle w:val="Hyperlink"/>
                <w:noProof/>
                <w:rtl/>
              </w:rPr>
              <w:t>1.4</w:t>
            </w:r>
            <w:r>
              <w:rPr>
                <w:rFonts w:eastAsiaTheme="minorEastAsia" w:cstheme="minorBidi"/>
                <w:smallCaps w:val="0"/>
                <w:noProof/>
                <w:kern w:val="2"/>
                <w:sz w:val="24"/>
                <w:szCs w:val="24"/>
                <w:rtl/>
                <w14:ligatures w14:val="standardContextual"/>
              </w:rPr>
              <w:tab/>
            </w:r>
            <w:r w:rsidRPr="003B6F9E">
              <w:rPr>
                <w:rStyle w:val="Hyperlink"/>
                <w:rFonts w:hint="eastAsia"/>
                <w:noProof/>
                <w:rtl/>
              </w:rPr>
              <w:t>התקנת</w:t>
            </w:r>
            <w:r w:rsidRPr="003B6F9E">
              <w:rPr>
                <w:rStyle w:val="Hyperlink"/>
                <w:noProof/>
                <w:rtl/>
              </w:rPr>
              <w:t xml:space="preserve"> </w:t>
            </w:r>
            <w:r w:rsidRPr="003B6F9E">
              <w:rPr>
                <w:rStyle w:val="Hyperlink"/>
                <w:noProof/>
              </w:rPr>
              <w:t>Visual Studio Code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Toc190885794 \h</w:instrText>
            </w:r>
            <w:r>
              <w:rPr>
                <w:noProof/>
                <w:webHidden/>
                <w:rtl/>
              </w:rPr>
              <w:instrText xml:space="preserve"> </w:instrText>
            </w:r>
            <w:r>
              <w:rPr>
                <w:noProof/>
                <w:webHidden/>
                <w:rtl/>
              </w:rPr>
            </w:r>
            <w:r>
              <w:rPr>
                <w:noProof/>
                <w:webHidden/>
                <w:rtl/>
              </w:rPr>
              <w:fldChar w:fldCharType="separate"/>
            </w:r>
            <w:r w:rsidR="00696FA3">
              <w:rPr>
                <w:noProof/>
                <w:webHidden/>
                <w:rtl/>
              </w:rPr>
              <w:t>4</w:t>
            </w:r>
            <w:r>
              <w:rPr>
                <w:noProof/>
                <w:webHidden/>
                <w:rtl/>
              </w:rPr>
              <w:fldChar w:fldCharType="end"/>
            </w:r>
          </w:hyperlink>
        </w:p>
        <w:p w14:paraId="344F6EFA" w14:textId="155CC105" w:rsidR="000746BC" w:rsidRDefault="000746BC">
          <w:pPr>
            <w:pStyle w:val="TOC2"/>
            <w:tabs>
              <w:tab w:val="left" w:pos="1540"/>
              <w:tab w:val="right" w:leader="dot" w:pos="9016"/>
            </w:tabs>
            <w:rPr>
              <w:rFonts w:eastAsiaTheme="minorEastAsia" w:cstheme="minorBidi"/>
              <w:smallCaps w:val="0"/>
              <w:noProof/>
              <w:kern w:val="2"/>
              <w:sz w:val="24"/>
              <w:szCs w:val="24"/>
              <w:rtl/>
              <w14:ligatures w14:val="standardContextual"/>
            </w:rPr>
          </w:pPr>
          <w:hyperlink w:anchor="_Toc190885795" w:history="1">
            <w:r w:rsidRPr="003B6F9E">
              <w:rPr>
                <w:rStyle w:val="Hyperlink"/>
                <w:noProof/>
              </w:rPr>
              <w:t>1.5</w:t>
            </w:r>
            <w:r>
              <w:rPr>
                <w:rFonts w:eastAsiaTheme="minorEastAsia" w:cstheme="minorBidi"/>
                <w:smallCaps w:val="0"/>
                <w:noProof/>
                <w:kern w:val="2"/>
                <w:sz w:val="24"/>
                <w:szCs w:val="24"/>
                <w:rtl/>
                <w14:ligatures w14:val="standardContextual"/>
              </w:rPr>
              <w:tab/>
            </w:r>
            <w:r w:rsidRPr="003B6F9E">
              <w:rPr>
                <w:rStyle w:val="Hyperlink"/>
                <w:rFonts w:hint="eastAsia"/>
                <w:noProof/>
                <w:rtl/>
              </w:rPr>
              <w:t>הורדת</w:t>
            </w:r>
            <w:r w:rsidRPr="003B6F9E">
              <w:rPr>
                <w:rStyle w:val="Hyperlink"/>
                <w:noProof/>
                <w:rtl/>
              </w:rPr>
              <w:t xml:space="preserve"> </w:t>
            </w:r>
            <w:r w:rsidRPr="003B6F9E">
              <w:rPr>
                <w:rStyle w:val="Hyperlink"/>
                <w:rFonts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Toc190885795 \h</w:instrText>
            </w:r>
            <w:r>
              <w:rPr>
                <w:noProof/>
                <w:webHidden/>
                <w:rtl/>
              </w:rPr>
              <w:instrText xml:space="preserve"> </w:instrText>
            </w:r>
            <w:r>
              <w:rPr>
                <w:noProof/>
                <w:webHidden/>
                <w:rtl/>
              </w:rPr>
            </w:r>
            <w:r>
              <w:rPr>
                <w:noProof/>
                <w:webHidden/>
                <w:rtl/>
              </w:rPr>
              <w:fldChar w:fldCharType="separate"/>
            </w:r>
            <w:r w:rsidR="00696FA3">
              <w:rPr>
                <w:noProof/>
                <w:webHidden/>
                <w:rtl/>
              </w:rPr>
              <w:t>4</w:t>
            </w:r>
            <w:r>
              <w:rPr>
                <w:noProof/>
                <w:webHidden/>
                <w:rtl/>
              </w:rPr>
              <w:fldChar w:fldCharType="end"/>
            </w:r>
          </w:hyperlink>
        </w:p>
        <w:p w14:paraId="66613DF7" w14:textId="30515CE8" w:rsidR="000746BC" w:rsidRDefault="000746BC">
          <w:pPr>
            <w:pStyle w:val="TOC2"/>
            <w:tabs>
              <w:tab w:val="left" w:pos="1540"/>
              <w:tab w:val="right" w:leader="dot" w:pos="9016"/>
            </w:tabs>
            <w:rPr>
              <w:rFonts w:eastAsiaTheme="minorEastAsia" w:cstheme="minorBidi"/>
              <w:smallCaps w:val="0"/>
              <w:noProof/>
              <w:kern w:val="2"/>
              <w:sz w:val="24"/>
              <w:szCs w:val="24"/>
              <w:rtl/>
              <w14:ligatures w14:val="standardContextual"/>
            </w:rPr>
          </w:pPr>
          <w:hyperlink w:anchor="_Toc190885796" w:history="1">
            <w:r w:rsidRPr="003B6F9E">
              <w:rPr>
                <w:rStyle w:val="Hyperlink"/>
                <w:noProof/>
              </w:rPr>
              <w:t>1.6</w:t>
            </w:r>
            <w:r>
              <w:rPr>
                <w:rFonts w:eastAsiaTheme="minorEastAsia" w:cstheme="minorBidi"/>
                <w:smallCaps w:val="0"/>
                <w:noProof/>
                <w:kern w:val="2"/>
                <w:sz w:val="24"/>
                <w:szCs w:val="24"/>
                <w:rtl/>
                <w14:ligatures w14:val="standardContextual"/>
              </w:rPr>
              <w:tab/>
            </w:r>
            <w:r w:rsidRPr="003B6F9E">
              <w:rPr>
                <w:rStyle w:val="Hyperlink"/>
                <w:rFonts w:hint="eastAsia"/>
                <w:noProof/>
                <w:rtl/>
              </w:rPr>
              <w:t>הכנת</w:t>
            </w:r>
            <w:r w:rsidRPr="003B6F9E">
              <w:rPr>
                <w:rStyle w:val="Hyperlink"/>
                <w:noProof/>
                <w:rtl/>
              </w:rPr>
              <w:t xml:space="preserve"> </w:t>
            </w:r>
            <w:r w:rsidRPr="003B6F9E">
              <w:rPr>
                <w:rStyle w:val="Hyperlink"/>
                <w:rFonts w:hint="eastAsia"/>
                <w:noProof/>
                <w:rtl/>
              </w:rPr>
              <w:t>הפרויקט</w:t>
            </w:r>
            <w:r w:rsidRPr="003B6F9E">
              <w:rPr>
                <w:rStyle w:val="Hyperlink"/>
                <w:noProof/>
                <w:rtl/>
              </w:rPr>
              <w:t xml:space="preserve"> </w:t>
            </w:r>
            <w:r w:rsidRPr="003B6F9E">
              <w:rPr>
                <w:rStyle w:val="Hyperlink"/>
                <w:rFonts w:hint="eastAsia"/>
                <w:noProof/>
                <w:rtl/>
              </w:rPr>
              <w:t>לעבודה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Toc190885796 \h</w:instrText>
            </w:r>
            <w:r>
              <w:rPr>
                <w:noProof/>
                <w:webHidden/>
                <w:rtl/>
              </w:rPr>
              <w:instrText xml:space="preserve"> </w:instrText>
            </w:r>
            <w:r>
              <w:rPr>
                <w:noProof/>
                <w:webHidden/>
                <w:rtl/>
              </w:rPr>
            </w:r>
            <w:r>
              <w:rPr>
                <w:noProof/>
                <w:webHidden/>
                <w:rtl/>
              </w:rPr>
              <w:fldChar w:fldCharType="separate"/>
            </w:r>
            <w:r w:rsidR="00696FA3">
              <w:rPr>
                <w:noProof/>
                <w:webHidden/>
                <w:rtl/>
              </w:rPr>
              <w:t>6</w:t>
            </w:r>
            <w:r>
              <w:rPr>
                <w:noProof/>
                <w:webHidden/>
                <w:rtl/>
              </w:rPr>
              <w:fldChar w:fldCharType="end"/>
            </w:r>
          </w:hyperlink>
        </w:p>
        <w:p w14:paraId="3B932212" w14:textId="301B0A65" w:rsidR="000746BC" w:rsidRDefault="000746BC">
          <w:pPr>
            <w:pStyle w:val="TOC2"/>
            <w:tabs>
              <w:tab w:val="left" w:pos="1540"/>
              <w:tab w:val="right" w:leader="dot" w:pos="9016"/>
            </w:tabs>
            <w:rPr>
              <w:rFonts w:eastAsiaTheme="minorEastAsia" w:cstheme="minorBidi"/>
              <w:smallCaps w:val="0"/>
              <w:noProof/>
              <w:kern w:val="2"/>
              <w:sz w:val="24"/>
              <w:szCs w:val="24"/>
              <w:rtl/>
              <w14:ligatures w14:val="standardContextual"/>
            </w:rPr>
          </w:pPr>
          <w:hyperlink w:anchor="_Toc190885797" w:history="1">
            <w:r w:rsidRPr="003B6F9E">
              <w:rPr>
                <w:rStyle w:val="Hyperlink"/>
                <w:noProof/>
              </w:rPr>
              <w:t>1.7</w:t>
            </w:r>
            <w:r>
              <w:rPr>
                <w:rFonts w:eastAsiaTheme="minorEastAsia" w:cstheme="minorBidi"/>
                <w:smallCaps w:val="0"/>
                <w:noProof/>
                <w:kern w:val="2"/>
                <w:sz w:val="24"/>
                <w:szCs w:val="24"/>
                <w:rtl/>
                <w14:ligatures w14:val="standardContextual"/>
              </w:rPr>
              <w:tab/>
            </w:r>
            <w:r w:rsidRPr="003B6F9E">
              <w:rPr>
                <w:rStyle w:val="Hyperlink"/>
                <w:rFonts w:hint="eastAsia"/>
                <w:noProof/>
                <w:rtl/>
              </w:rPr>
              <w:t>יצירת</w:t>
            </w:r>
            <w:r w:rsidRPr="003B6F9E">
              <w:rPr>
                <w:rStyle w:val="Hyperlink"/>
                <w:noProof/>
                <w:rtl/>
              </w:rPr>
              <w:t xml:space="preserve"> </w:t>
            </w:r>
            <w:r w:rsidRPr="003B6F9E">
              <w:rPr>
                <w:rStyle w:val="Hyperlink"/>
                <w:rFonts w:hint="eastAsia"/>
                <w:noProof/>
                <w:rtl/>
              </w:rPr>
              <w:t>סביבת</w:t>
            </w:r>
            <w:r w:rsidRPr="003B6F9E">
              <w:rPr>
                <w:rStyle w:val="Hyperlink"/>
                <w:noProof/>
                <w:rtl/>
              </w:rPr>
              <w:t xml:space="preserve"> </w:t>
            </w:r>
            <w:r w:rsidRPr="003B6F9E">
              <w:rPr>
                <w:rStyle w:val="Hyperlink"/>
                <w:rFonts w:hint="eastAsia"/>
                <w:noProof/>
                <w:rtl/>
              </w:rPr>
              <w:t>עבודה</w:t>
            </w:r>
            <w:r w:rsidRPr="003B6F9E">
              <w:rPr>
                <w:rStyle w:val="Hyperlink"/>
                <w:noProof/>
                <w:rtl/>
              </w:rPr>
              <w:t xml:space="preserve"> </w:t>
            </w:r>
            <w:r w:rsidRPr="003B6F9E">
              <w:rPr>
                <w:rStyle w:val="Hyperlink"/>
                <w:rFonts w:hint="eastAsia"/>
                <w:noProof/>
                <w:rtl/>
              </w:rPr>
              <w:t>וירטואלית</w:t>
            </w:r>
            <w:r w:rsidRPr="003B6F9E">
              <w:rPr>
                <w:rStyle w:val="Hyperlink"/>
                <w:noProof/>
                <w:rtl/>
              </w:rPr>
              <w:t xml:space="preserve"> (</w:t>
            </w:r>
            <w:r w:rsidRPr="003B6F9E">
              <w:rPr>
                <w:rStyle w:val="Hyperlink"/>
                <w:noProof/>
              </w:rPr>
              <w:t>Virtual Environment</w:t>
            </w:r>
            <w:r w:rsidRPr="003B6F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Toc190885797 \h</w:instrText>
            </w:r>
            <w:r>
              <w:rPr>
                <w:noProof/>
                <w:webHidden/>
                <w:rtl/>
              </w:rPr>
              <w:instrText xml:space="preserve"> </w:instrText>
            </w:r>
            <w:r>
              <w:rPr>
                <w:noProof/>
                <w:webHidden/>
                <w:rtl/>
              </w:rPr>
            </w:r>
            <w:r>
              <w:rPr>
                <w:noProof/>
                <w:webHidden/>
                <w:rtl/>
              </w:rPr>
              <w:fldChar w:fldCharType="separate"/>
            </w:r>
            <w:r w:rsidR="00696FA3">
              <w:rPr>
                <w:noProof/>
                <w:webHidden/>
                <w:rtl/>
              </w:rPr>
              <w:t>6</w:t>
            </w:r>
            <w:r>
              <w:rPr>
                <w:noProof/>
                <w:webHidden/>
                <w:rtl/>
              </w:rPr>
              <w:fldChar w:fldCharType="end"/>
            </w:r>
          </w:hyperlink>
        </w:p>
        <w:p w14:paraId="168ED140" w14:textId="4A625AD5"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798" w:history="1">
            <w:r w:rsidRPr="003B6F9E">
              <w:rPr>
                <w:rStyle w:val="Hyperlink"/>
                <w:noProof/>
              </w:rPr>
              <w:t>1.7.1</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התקנת</w:t>
            </w:r>
            <w:r w:rsidRPr="003B6F9E">
              <w:rPr>
                <w:rStyle w:val="Hyperlink"/>
                <w:noProof/>
                <w:rtl/>
              </w:rPr>
              <w:t xml:space="preserve"> </w:t>
            </w:r>
            <w:r w:rsidRPr="003B6F9E">
              <w:rPr>
                <w:rStyle w:val="Hyperlink"/>
                <w:noProof/>
              </w:rPr>
              <w:t>Anaconda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Toc190885798 \h</w:instrText>
            </w:r>
            <w:r>
              <w:rPr>
                <w:noProof/>
                <w:webHidden/>
                <w:rtl/>
              </w:rPr>
              <w:instrText xml:space="preserve"> </w:instrText>
            </w:r>
            <w:r>
              <w:rPr>
                <w:noProof/>
                <w:webHidden/>
                <w:rtl/>
              </w:rPr>
            </w:r>
            <w:r>
              <w:rPr>
                <w:noProof/>
                <w:webHidden/>
                <w:rtl/>
              </w:rPr>
              <w:fldChar w:fldCharType="separate"/>
            </w:r>
            <w:r w:rsidR="00696FA3">
              <w:rPr>
                <w:noProof/>
                <w:webHidden/>
                <w:rtl/>
              </w:rPr>
              <w:t>6</w:t>
            </w:r>
            <w:r>
              <w:rPr>
                <w:noProof/>
                <w:webHidden/>
                <w:rtl/>
              </w:rPr>
              <w:fldChar w:fldCharType="end"/>
            </w:r>
          </w:hyperlink>
        </w:p>
        <w:p w14:paraId="7FFE4D60" w14:textId="4966CF56"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799" w:history="1">
            <w:r w:rsidRPr="003B6F9E">
              <w:rPr>
                <w:rStyle w:val="Hyperlink"/>
                <w:noProof/>
              </w:rPr>
              <w:t>1.7.2</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יצירת</w:t>
            </w:r>
            <w:r w:rsidRPr="003B6F9E">
              <w:rPr>
                <w:rStyle w:val="Hyperlink"/>
                <w:noProof/>
                <w:rtl/>
              </w:rPr>
              <w:t xml:space="preserve"> </w:t>
            </w:r>
            <w:r w:rsidRPr="003B6F9E">
              <w:rPr>
                <w:rStyle w:val="Hyperlink"/>
                <w:rFonts w:hint="eastAsia"/>
                <w:noProof/>
                <w:rtl/>
              </w:rPr>
              <w:t>סביבה</w:t>
            </w:r>
            <w:r w:rsidRPr="003B6F9E">
              <w:rPr>
                <w:rStyle w:val="Hyperlink"/>
                <w:noProof/>
                <w:rtl/>
              </w:rPr>
              <w:t xml:space="preserve"> </w:t>
            </w:r>
            <w:r w:rsidRPr="003B6F9E">
              <w:rPr>
                <w:rStyle w:val="Hyperlink"/>
                <w:rFonts w:hint="eastAsia"/>
                <w:noProof/>
                <w:rtl/>
              </w:rPr>
              <w:t>וירטואלית</w:t>
            </w:r>
            <w:r w:rsidRPr="003B6F9E">
              <w:rPr>
                <w:rStyle w:val="Hyperlink"/>
                <w:noProof/>
                <w:rtl/>
              </w:rPr>
              <w:t xml:space="preserve"> </w:t>
            </w:r>
            <w:r w:rsidRPr="003B6F9E">
              <w:rPr>
                <w:rStyle w:val="Hyperlink"/>
                <w:rFonts w:hint="eastAsia"/>
                <w:noProof/>
                <w:rtl/>
              </w:rPr>
              <w:t>עם</w:t>
            </w:r>
            <w:r w:rsidRPr="003B6F9E">
              <w:rPr>
                <w:rStyle w:val="Hyperlink"/>
                <w:noProof/>
                <w:rtl/>
              </w:rPr>
              <w:t xml:space="preserve"> </w:t>
            </w:r>
            <w:r w:rsidRPr="003B6F9E">
              <w:rPr>
                <w:rStyle w:val="Hyperlink"/>
                <w:noProof/>
              </w:rPr>
              <w:t>Anaconda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Toc190885799 \h</w:instrText>
            </w:r>
            <w:r>
              <w:rPr>
                <w:noProof/>
                <w:webHidden/>
                <w:rtl/>
              </w:rPr>
              <w:instrText xml:space="preserve"> </w:instrText>
            </w:r>
            <w:r>
              <w:rPr>
                <w:noProof/>
                <w:webHidden/>
                <w:rtl/>
              </w:rPr>
            </w:r>
            <w:r>
              <w:rPr>
                <w:noProof/>
                <w:webHidden/>
                <w:rtl/>
              </w:rPr>
              <w:fldChar w:fldCharType="separate"/>
            </w:r>
            <w:r w:rsidR="00696FA3">
              <w:rPr>
                <w:noProof/>
                <w:webHidden/>
                <w:rtl/>
              </w:rPr>
              <w:t>6</w:t>
            </w:r>
            <w:r>
              <w:rPr>
                <w:noProof/>
                <w:webHidden/>
                <w:rtl/>
              </w:rPr>
              <w:fldChar w:fldCharType="end"/>
            </w:r>
          </w:hyperlink>
        </w:p>
        <w:p w14:paraId="59EB66DE" w14:textId="3CAA6255"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800" w:history="1">
            <w:r w:rsidRPr="003B6F9E">
              <w:rPr>
                <w:rStyle w:val="Hyperlink"/>
                <w:noProof/>
              </w:rPr>
              <w:t>1.7.3</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עבודה</w:t>
            </w:r>
            <w:r w:rsidRPr="003B6F9E">
              <w:rPr>
                <w:rStyle w:val="Hyperlink"/>
                <w:noProof/>
                <w:rtl/>
              </w:rPr>
              <w:t xml:space="preserve"> </w:t>
            </w:r>
            <w:r w:rsidRPr="003B6F9E">
              <w:rPr>
                <w:rStyle w:val="Hyperlink"/>
                <w:rFonts w:hint="eastAsia"/>
                <w:noProof/>
                <w:rtl/>
              </w:rPr>
              <w:t>עם</w:t>
            </w:r>
            <w:r w:rsidRPr="003B6F9E">
              <w:rPr>
                <w:rStyle w:val="Hyperlink"/>
                <w:noProof/>
                <w:rtl/>
              </w:rPr>
              <w:t xml:space="preserve"> </w:t>
            </w:r>
            <w:r w:rsidRPr="003B6F9E">
              <w:rPr>
                <w:rStyle w:val="Hyperlink"/>
                <w:rFonts w:hint="eastAsia"/>
                <w:noProof/>
                <w:rtl/>
              </w:rPr>
              <w:t>הסביבה</w:t>
            </w:r>
            <w:r w:rsidRPr="003B6F9E">
              <w:rPr>
                <w:rStyle w:val="Hyperlink"/>
                <w:noProof/>
                <w:rtl/>
              </w:rPr>
              <w:t xml:space="preserve"> </w:t>
            </w:r>
            <w:r w:rsidRPr="003B6F9E">
              <w:rPr>
                <w:rStyle w:val="Hyperlink"/>
                <w:rFonts w:hint="eastAsia"/>
                <w:noProof/>
                <w:rtl/>
              </w:rPr>
              <w:t>הוירטואלית</w:t>
            </w:r>
            <w:r w:rsidRPr="003B6F9E">
              <w:rPr>
                <w:rStyle w:val="Hyperlink"/>
                <w:noProof/>
                <w:rtl/>
              </w:rPr>
              <w:t xml:space="preserve"> </w:t>
            </w:r>
            <w:r w:rsidRPr="003B6F9E">
              <w:rPr>
                <w:rStyle w:val="Hyperlink"/>
                <w:rFonts w:hint="eastAsia"/>
                <w:noProof/>
                <w:rtl/>
              </w:rPr>
              <w:t>ב</w:t>
            </w:r>
            <w:r w:rsidRPr="003B6F9E">
              <w:rPr>
                <w:rStyle w:val="Hyperlink"/>
                <w:noProof/>
                <w:rtl/>
              </w:rPr>
              <w:t>-</w:t>
            </w:r>
            <w:r w:rsidRPr="003B6F9E">
              <w:rPr>
                <w:rStyle w:val="Hyperlink"/>
                <w:noProof/>
              </w:rPr>
              <w:t>VS Code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Toc190885800 \h</w:instrText>
            </w:r>
            <w:r>
              <w:rPr>
                <w:noProof/>
                <w:webHidden/>
                <w:rtl/>
              </w:rPr>
              <w:instrText xml:space="preserve"> </w:instrText>
            </w:r>
            <w:r>
              <w:rPr>
                <w:noProof/>
                <w:webHidden/>
                <w:rtl/>
              </w:rPr>
            </w:r>
            <w:r>
              <w:rPr>
                <w:noProof/>
                <w:webHidden/>
                <w:rtl/>
              </w:rPr>
              <w:fldChar w:fldCharType="separate"/>
            </w:r>
            <w:r w:rsidR="00696FA3">
              <w:rPr>
                <w:noProof/>
                <w:webHidden/>
                <w:rtl/>
              </w:rPr>
              <w:t>7</w:t>
            </w:r>
            <w:r>
              <w:rPr>
                <w:noProof/>
                <w:webHidden/>
                <w:rtl/>
              </w:rPr>
              <w:fldChar w:fldCharType="end"/>
            </w:r>
          </w:hyperlink>
        </w:p>
        <w:p w14:paraId="36D62A64" w14:textId="469FD9A2" w:rsidR="000746BC" w:rsidRDefault="000746BC">
          <w:pPr>
            <w:pStyle w:val="TOC1"/>
            <w:tabs>
              <w:tab w:val="left" w:pos="1100"/>
              <w:tab w:val="right" w:leader="dot" w:pos="9016"/>
            </w:tabs>
            <w:rPr>
              <w:rFonts w:eastAsiaTheme="minorEastAsia" w:cstheme="minorBidi"/>
              <w:b w:val="0"/>
              <w:bCs w:val="0"/>
              <w:caps w:val="0"/>
              <w:noProof/>
              <w:kern w:val="2"/>
              <w:sz w:val="24"/>
              <w:szCs w:val="24"/>
              <w:rtl/>
              <w14:ligatures w14:val="standardContextual"/>
            </w:rPr>
          </w:pPr>
          <w:hyperlink w:anchor="_Toc190885801" w:history="1">
            <w:r w:rsidRPr="003B6F9E">
              <w:rPr>
                <w:rStyle w:val="Hyperlink"/>
                <w:noProof/>
              </w:rPr>
              <w:t>2</w:t>
            </w:r>
            <w:r>
              <w:rPr>
                <w:rFonts w:eastAsiaTheme="minorEastAsia" w:cstheme="minorBidi"/>
                <w:b w:val="0"/>
                <w:bCs w:val="0"/>
                <w:caps w:val="0"/>
                <w:noProof/>
                <w:kern w:val="2"/>
                <w:sz w:val="24"/>
                <w:szCs w:val="24"/>
                <w:rtl/>
                <w14:ligatures w14:val="standardContextual"/>
              </w:rPr>
              <w:tab/>
            </w:r>
            <w:r w:rsidRPr="003B6F9E">
              <w:rPr>
                <w:rStyle w:val="Hyperlink"/>
                <w:rFonts w:hint="eastAsia"/>
                <w:noProof/>
                <w:rtl/>
              </w:rPr>
              <w:t>מבנה</w:t>
            </w:r>
            <w:r w:rsidRPr="003B6F9E">
              <w:rPr>
                <w:rStyle w:val="Hyperlink"/>
                <w:noProof/>
                <w:rtl/>
              </w:rPr>
              <w:t xml:space="preserve"> </w:t>
            </w:r>
            <w:r w:rsidRPr="003B6F9E">
              <w:rPr>
                <w:rStyle w:val="Hyperlink"/>
                <w:rFonts w:hint="eastAsia"/>
                <w:noProof/>
                <w:rtl/>
              </w:rPr>
              <w:t>הקוד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Toc190885801 \h</w:instrText>
            </w:r>
            <w:r>
              <w:rPr>
                <w:noProof/>
                <w:webHidden/>
                <w:rtl/>
              </w:rPr>
              <w:instrText xml:space="preserve"> </w:instrText>
            </w:r>
            <w:r>
              <w:rPr>
                <w:noProof/>
                <w:webHidden/>
                <w:rtl/>
              </w:rPr>
            </w:r>
            <w:r>
              <w:rPr>
                <w:noProof/>
                <w:webHidden/>
                <w:rtl/>
              </w:rPr>
              <w:fldChar w:fldCharType="separate"/>
            </w:r>
            <w:r w:rsidR="00696FA3">
              <w:rPr>
                <w:noProof/>
                <w:webHidden/>
                <w:rtl/>
              </w:rPr>
              <w:t>10</w:t>
            </w:r>
            <w:r>
              <w:rPr>
                <w:noProof/>
                <w:webHidden/>
                <w:rtl/>
              </w:rPr>
              <w:fldChar w:fldCharType="end"/>
            </w:r>
          </w:hyperlink>
        </w:p>
        <w:p w14:paraId="51250CB4" w14:textId="5711E4DF" w:rsidR="000746BC" w:rsidRDefault="000746BC">
          <w:pPr>
            <w:pStyle w:val="TOC2"/>
            <w:tabs>
              <w:tab w:val="left" w:pos="1540"/>
              <w:tab w:val="right" w:leader="dot" w:pos="9016"/>
            </w:tabs>
            <w:rPr>
              <w:rFonts w:eastAsiaTheme="minorEastAsia" w:cstheme="minorBidi"/>
              <w:smallCaps w:val="0"/>
              <w:noProof/>
              <w:kern w:val="2"/>
              <w:sz w:val="24"/>
              <w:szCs w:val="24"/>
              <w:rtl/>
              <w14:ligatures w14:val="standardContextual"/>
            </w:rPr>
          </w:pPr>
          <w:hyperlink w:anchor="_Toc190885802" w:history="1">
            <w:r w:rsidRPr="003B6F9E">
              <w:rPr>
                <w:rStyle w:val="Hyperlink"/>
                <w:noProof/>
              </w:rPr>
              <w:t>2.1</w:t>
            </w:r>
            <w:r>
              <w:rPr>
                <w:rFonts w:eastAsiaTheme="minorEastAsia" w:cstheme="minorBidi"/>
                <w:smallCaps w:val="0"/>
                <w:noProof/>
                <w:kern w:val="2"/>
                <w:sz w:val="24"/>
                <w:szCs w:val="24"/>
                <w:rtl/>
                <w14:ligatures w14:val="standardContextual"/>
              </w:rPr>
              <w:tab/>
            </w:r>
            <w:r w:rsidRPr="003B6F9E">
              <w:rPr>
                <w:rStyle w:val="Hyperlink"/>
                <w:rFonts w:hint="eastAsia"/>
                <w:noProof/>
                <w:rtl/>
              </w:rPr>
              <w:t>מבנה</w:t>
            </w:r>
            <w:r w:rsidRPr="003B6F9E">
              <w:rPr>
                <w:rStyle w:val="Hyperlink"/>
                <w:noProof/>
                <w:rtl/>
              </w:rPr>
              <w:t xml:space="preserve"> </w:t>
            </w:r>
            <w:r w:rsidRPr="003B6F9E">
              <w:rPr>
                <w:rStyle w:val="Hyperlink"/>
                <w:rFonts w:hint="eastAsia"/>
                <w:noProof/>
                <w:rtl/>
              </w:rPr>
              <w:t>תיקיות</w:t>
            </w:r>
            <w:r w:rsidRPr="003B6F9E">
              <w:rPr>
                <w:rStyle w:val="Hyperlink"/>
                <w:noProof/>
                <w:rtl/>
              </w:rPr>
              <w:t xml:space="preserve"> </w:t>
            </w:r>
            <w:r w:rsidRPr="003B6F9E">
              <w:rPr>
                <w:rStyle w:val="Hyperlink"/>
                <w:rFonts w:hint="eastAsia"/>
                <w:noProof/>
                <w:rtl/>
              </w:rPr>
              <w:t>כללי</w:t>
            </w:r>
            <w:r w:rsidRPr="003B6F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Toc190885802 \h</w:instrText>
            </w:r>
            <w:r>
              <w:rPr>
                <w:noProof/>
                <w:webHidden/>
                <w:rtl/>
              </w:rPr>
              <w:instrText xml:space="preserve"> </w:instrText>
            </w:r>
            <w:r>
              <w:rPr>
                <w:noProof/>
                <w:webHidden/>
                <w:rtl/>
              </w:rPr>
            </w:r>
            <w:r>
              <w:rPr>
                <w:noProof/>
                <w:webHidden/>
                <w:rtl/>
              </w:rPr>
              <w:fldChar w:fldCharType="separate"/>
            </w:r>
            <w:r w:rsidR="00696FA3">
              <w:rPr>
                <w:noProof/>
                <w:webHidden/>
                <w:rtl/>
              </w:rPr>
              <w:t>10</w:t>
            </w:r>
            <w:r>
              <w:rPr>
                <w:noProof/>
                <w:webHidden/>
                <w:rtl/>
              </w:rPr>
              <w:fldChar w:fldCharType="end"/>
            </w:r>
          </w:hyperlink>
        </w:p>
        <w:p w14:paraId="15652F15" w14:textId="06BC3D26"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803" w:history="1">
            <w:r w:rsidRPr="003B6F9E">
              <w:rPr>
                <w:rStyle w:val="Hyperlink"/>
                <w:noProof/>
              </w:rPr>
              <w:t>2.1.1</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מחברת</w:t>
            </w:r>
            <w:r w:rsidRPr="003B6F9E">
              <w:rPr>
                <w:rStyle w:val="Hyperlink"/>
                <w:noProof/>
                <w:rtl/>
              </w:rPr>
              <w:t xml:space="preserve"> </w:t>
            </w:r>
            <w:r w:rsidRPr="003B6F9E">
              <w:rPr>
                <w:rStyle w:val="Hyperlink"/>
                <w:noProof/>
              </w:rPr>
              <w:t>run_basic.ipynb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Toc190885803 \h</w:instrText>
            </w:r>
            <w:r>
              <w:rPr>
                <w:noProof/>
                <w:webHidden/>
                <w:rtl/>
              </w:rPr>
              <w:instrText xml:space="preserve"> </w:instrText>
            </w:r>
            <w:r>
              <w:rPr>
                <w:noProof/>
                <w:webHidden/>
                <w:rtl/>
              </w:rPr>
            </w:r>
            <w:r>
              <w:rPr>
                <w:noProof/>
                <w:webHidden/>
                <w:rtl/>
              </w:rPr>
              <w:fldChar w:fldCharType="separate"/>
            </w:r>
            <w:r w:rsidR="00696FA3">
              <w:rPr>
                <w:noProof/>
                <w:webHidden/>
                <w:rtl/>
              </w:rPr>
              <w:t>10</w:t>
            </w:r>
            <w:r>
              <w:rPr>
                <w:noProof/>
                <w:webHidden/>
                <w:rtl/>
              </w:rPr>
              <w:fldChar w:fldCharType="end"/>
            </w:r>
          </w:hyperlink>
        </w:p>
        <w:p w14:paraId="65CBFC5D" w14:textId="70CFFAE1"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804" w:history="1">
            <w:r w:rsidRPr="003B6F9E">
              <w:rPr>
                <w:rStyle w:val="Hyperlink"/>
                <w:noProof/>
              </w:rPr>
              <w:t>2.1.2</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תרחיש</w:t>
            </w:r>
            <w:r w:rsidRPr="003B6F9E">
              <w:rPr>
                <w:rStyle w:val="Hyperlink"/>
                <w:noProof/>
                <w:rtl/>
              </w:rPr>
              <w:t xml:space="preserve"> </w:t>
            </w:r>
            <w:r w:rsidRPr="003B6F9E">
              <w:rPr>
                <w:rStyle w:val="Hyperlink"/>
                <w:rFonts w:hint="eastAsia"/>
                <w:noProof/>
                <w:rtl/>
              </w:rPr>
              <w:t>מצב</w:t>
            </w:r>
            <w:r w:rsidRPr="003B6F9E">
              <w:rPr>
                <w:rStyle w:val="Hyperlink"/>
                <w:noProof/>
                <w:rtl/>
              </w:rPr>
              <w:t xml:space="preserve"> </w:t>
            </w:r>
            <w:r w:rsidRPr="003B6F9E">
              <w:rPr>
                <w:rStyle w:val="Hyperlink"/>
                <w:rFonts w:hint="eastAsia"/>
                <w:noProof/>
                <w:rtl/>
              </w:rPr>
              <w:t>קיים</w:t>
            </w:r>
            <w:r w:rsidRPr="003B6F9E">
              <w:rPr>
                <w:rStyle w:val="Hyperlink"/>
                <w:noProof/>
                <w:rtl/>
              </w:rPr>
              <w:t xml:space="preserve"> (</w:t>
            </w:r>
            <w:r w:rsidRPr="003B6F9E">
              <w:rPr>
                <w:rStyle w:val="Hyperlink"/>
                <w:noProof/>
              </w:rPr>
              <w:t>current</w:t>
            </w:r>
            <w:r w:rsidRPr="003B6F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Toc190885804 \h</w:instrText>
            </w:r>
            <w:r>
              <w:rPr>
                <w:noProof/>
                <w:webHidden/>
                <w:rtl/>
              </w:rPr>
              <w:instrText xml:space="preserve"> </w:instrText>
            </w:r>
            <w:r>
              <w:rPr>
                <w:noProof/>
                <w:webHidden/>
                <w:rtl/>
              </w:rPr>
            </w:r>
            <w:r>
              <w:rPr>
                <w:noProof/>
                <w:webHidden/>
                <w:rtl/>
              </w:rPr>
              <w:fldChar w:fldCharType="separate"/>
            </w:r>
            <w:r w:rsidR="00696FA3">
              <w:rPr>
                <w:noProof/>
                <w:webHidden/>
                <w:rtl/>
              </w:rPr>
              <w:t>10</w:t>
            </w:r>
            <w:r>
              <w:rPr>
                <w:noProof/>
                <w:webHidden/>
                <w:rtl/>
              </w:rPr>
              <w:fldChar w:fldCharType="end"/>
            </w:r>
          </w:hyperlink>
        </w:p>
        <w:p w14:paraId="5D9D5D6A" w14:textId="0C5C54E4"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805" w:history="1">
            <w:r w:rsidRPr="003B6F9E">
              <w:rPr>
                <w:rStyle w:val="Hyperlink"/>
                <w:noProof/>
                <w:rtl/>
              </w:rPr>
              <w:t>2.1.3</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תחזית</w:t>
            </w:r>
            <w:r w:rsidRPr="003B6F9E">
              <w:rPr>
                <w:rStyle w:val="Hyperlink"/>
                <w:noProof/>
                <w:rtl/>
              </w:rPr>
              <w:t xml:space="preserve"> </w:t>
            </w:r>
            <w:r w:rsidRPr="003B6F9E">
              <w:rPr>
                <w:rStyle w:val="Hyperlink"/>
                <w:rFonts w:hint="eastAsia"/>
                <w:noProof/>
                <w:rtl/>
              </w:rPr>
              <w:t>ערבים</w:t>
            </w:r>
            <w:r w:rsidRPr="003B6F9E">
              <w:rPr>
                <w:rStyle w:val="Hyperlink"/>
                <w:noProof/>
                <w:rtl/>
              </w:rPr>
              <w:t xml:space="preserve"> </w:t>
            </w:r>
            <w:r w:rsidRPr="003B6F9E">
              <w:rPr>
                <w:rStyle w:val="Hyperlink"/>
                <w:rFonts w:hint="eastAsia"/>
                <w:noProof/>
                <w:rtl/>
              </w:rPr>
              <w:t>ופלסטינים</w:t>
            </w:r>
            <w:r w:rsidRPr="003B6F9E">
              <w:rPr>
                <w:rStyle w:val="Hyperlink"/>
                <w:noProof/>
                <w:rtl/>
              </w:rPr>
              <w:t xml:space="preserve"> ( </w:t>
            </w:r>
            <w:r w:rsidRPr="003B6F9E">
              <w:rPr>
                <w:rStyle w:val="Hyperlink"/>
                <w:noProof/>
              </w:rPr>
              <w:t>arab and Palestinian</w:t>
            </w:r>
            <w:r w:rsidRPr="003B6F9E">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Toc190885805 \h</w:instrText>
            </w:r>
            <w:r>
              <w:rPr>
                <w:noProof/>
                <w:webHidden/>
                <w:rtl/>
              </w:rPr>
              <w:instrText xml:space="preserve"> </w:instrText>
            </w:r>
            <w:r>
              <w:rPr>
                <w:noProof/>
                <w:webHidden/>
                <w:rtl/>
              </w:rPr>
            </w:r>
            <w:r>
              <w:rPr>
                <w:noProof/>
                <w:webHidden/>
                <w:rtl/>
              </w:rPr>
              <w:fldChar w:fldCharType="separate"/>
            </w:r>
            <w:r w:rsidR="00696FA3">
              <w:rPr>
                <w:noProof/>
                <w:webHidden/>
                <w:rtl/>
              </w:rPr>
              <w:t>11</w:t>
            </w:r>
            <w:r>
              <w:rPr>
                <w:noProof/>
                <w:webHidden/>
                <w:rtl/>
              </w:rPr>
              <w:fldChar w:fldCharType="end"/>
            </w:r>
          </w:hyperlink>
        </w:p>
        <w:p w14:paraId="79159F58" w14:textId="7BF98BF8" w:rsidR="000746BC" w:rsidRDefault="000746BC">
          <w:pPr>
            <w:pStyle w:val="TOC3"/>
            <w:tabs>
              <w:tab w:val="left" w:pos="1959"/>
              <w:tab w:val="right" w:leader="dot" w:pos="9016"/>
            </w:tabs>
            <w:rPr>
              <w:rFonts w:eastAsiaTheme="minorEastAsia" w:cstheme="minorBidi"/>
              <w:i w:val="0"/>
              <w:iCs w:val="0"/>
              <w:noProof/>
              <w:kern w:val="2"/>
              <w:sz w:val="24"/>
              <w:szCs w:val="24"/>
              <w:rtl/>
              <w14:ligatures w14:val="standardContextual"/>
            </w:rPr>
          </w:pPr>
          <w:hyperlink w:anchor="_Toc190885806" w:history="1">
            <w:r w:rsidRPr="003B6F9E">
              <w:rPr>
                <w:rStyle w:val="Hyperlink"/>
                <w:noProof/>
              </w:rPr>
              <w:t>2.1.4</w:t>
            </w:r>
            <w:r>
              <w:rPr>
                <w:rFonts w:eastAsiaTheme="minorEastAsia" w:cstheme="minorBidi"/>
                <w:i w:val="0"/>
                <w:iCs w:val="0"/>
                <w:noProof/>
                <w:kern w:val="2"/>
                <w:sz w:val="24"/>
                <w:szCs w:val="24"/>
                <w:rtl/>
                <w14:ligatures w14:val="standardContextual"/>
              </w:rPr>
              <w:tab/>
            </w:r>
            <w:r w:rsidRPr="003B6F9E">
              <w:rPr>
                <w:rStyle w:val="Hyperlink"/>
                <w:rFonts w:hint="eastAsia"/>
                <w:noProof/>
                <w:rtl/>
              </w:rPr>
              <w:t>תחריש</w:t>
            </w:r>
            <w:r w:rsidRPr="003B6F9E">
              <w:rPr>
                <w:rStyle w:val="Hyperlink"/>
                <w:noProof/>
                <w:rtl/>
              </w:rPr>
              <w:t xml:space="preserve"> </w:t>
            </w:r>
            <w:r w:rsidRPr="003B6F9E">
              <w:rPr>
                <w:rStyle w:val="Hyperlink"/>
                <w:rFonts w:hint="eastAsia"/>
                <w:noProof/>
                <w:rtl/>
              </w:rPr>
              <w:t>מצב</w:t>
            </w:r>
            <w:r w:rsidRPr="003B6F9E">
              <w:rPr>
                <w:rStyle w:val="Hyperlink"/>
                <w:noProof/>
                <w:rtl/>
              </w:rPr>
              <w:t xml:space="preserve"> </w:t>
            </w:r>
            <w:r w:rsidRPr="003B6F9E">
              <w:rPr>
                <w:rStyle w:val="Hyperlink"/>
                <w:rFonts w:hint="eastAsia"/>
                <w:noProof/>
                <w:rtl/>
              </w:rPr>
              <w:t>עתיד</w:t>
            </w:r>
            <w:r w:rsidRPr="003B6F9E">
              <w:rPr>
                <w:rStyle w:val="Hyperlink"/>
                <w:noProof/>
                <w:rtl/>
              </w:rPr>
              <w:t xml:space="preserve"> (</w:t>
            </w:r>
            <w:r w:rsidRPr="003B6F9E">
              <w:rPr>
                <w:rStyle w:val="Hyperlink"/>
                <w:noProof/>
              </w:rPr>
              <w:t>future</w:t>
            </w:r>
            <w:r w:rsidRPr="003B6F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Toc190885806 \h</w:instrText>
            </w:r>
            <w:r>
              <w:rPr>
                <w:noProof/>
                <w:webHidden/>
                <w:rtl/>
              </w:rPr>
              <w:instrText xml:space="preserve"> </w:instrText>
            </w:r>
            <w:r>
              <w:rPr>
                <w:noProof/>
                <w:webHidden/>
                <w:rtl/>
              </w:rPr>
            </w:r>
            <w:r>
              <w:rPr>
                <w:noProof/>
                <w:webHidden/>
                <w:rtl/>
              </w:rPr>
              <w:fldChar w:fldCharType="separate"/>
            </w:r>
            <w:r w:rsidR="00696FA3">
              <w:rPr>
                <w:noProof/>
                <w:webHidden/>
                <w:rtl/>
              </w:rPr>
              <w:t>12</w:t>
            </w:r>
            <w:r>
              <w:rPr>
                <w:noProof/>
                <w:webHidden/>
                <w:rtl/>
              </w:rPr>
              <w:fldChar w:fldCharType="end"/>
            </w:r>
          </w:hyperlink>
        </w:p>
        <w:p w14:paraId="3E311ECE" w14:textId="4D8EEC21" w:rsidR="000746BC" w:rsidRDefault="000746BC">
          <w:r>
            <w:rPr>
              <w:b/>
              <w:bCs/>
              <w:lang w:val="he-IL"/>
            </w:rPr>
            <w:fldChar w:fldCharType="end"/>
          </w:r>
        </w:p>
      </w:sdtContent>
    </w:sdt>
    <w:p w14:paraId="7662FBB5" w14:textId="65864CDC" w:rsidR="00D9255E" w:rsidDel="004A2D26" w:rsidRDefault="00D9255E">
      <w:pPr>
        <w:tabs>
          <w:tab w:val="left" w:pos="2446"/>
        </w:tabs>
        <w:spacing w:line="276" w:lineRule="auto"/>
        <w:rPr>
          <w:del w:id="113" w:author="Gidon Kupietzky" w:date="2025-02-13T17:45:00Z" w16du:dateUtc="2025-02-13T15:45:00Z"/>
          <w:rFonts w:asciiTheme="majorHAnsi" w:eastAsiaTheme="majorEastAsia" w:hAnsiTheme="majorHAnsi"/>
          <w:bCs/>
          <w:color w:val="2F5496" w:themeColor="accent1" w:themeShade="BF"/>
          <w:sz w:val="32"/>
          <w:szCs w:val="32"/>
          <w:highlight w:val="green"/>
          <w:rtl/>
        </w:rPr>
        <w:pPrChange w:id="114" w:author="Gidon Kupietzky" w:date="2025-02-13T17:45:00Z" w16du:dateUtc="2025-02-13T15:45:00Z">
          <w:pPr>
            <w:spacing w:line="259" w:lineRule="auto"/>
          </w:pPr>
        </w:pPrChange>
      </w:pPr>
      <w:del w:id="115" w:author="Gidon Kupietzky" w:date="2025-02-13T17:45:00Z" w16du:dateUtc="2025-02-13T15:45:00Z">
        <w:r w:rsidDel="004A2D26">
          <w:rPr>
            <w:highlight w:val="green"/>
            <w:rtl/>
          </w:rPr>
          <w:br w:type="page"/>
        </w:r>
      </w:del>
    </w:p>
    <w:p w14:paraId="539F5F36" w14:textId="5BA56EDB" w:rsidR="2AE22AA6" w:rsidRPr="00CC728E" w:rsidDel="004A2D26" w:rsidRDefault="2AE22AA6">
      <w:pPr>
        <w:tabs>
          <w:tab w:val="left" w:pos="2446"/>
        </w:tabs>
        <w:spacing w:line="276" w:lineRule="auto"/>
        <w:rPr>
          <w:del w:id="116" w:author="Gidon Kupietzky" w:date="2025-02-13T17:45:00Z" w16du:dateUtc="2025-02-13T15:45:00Z"/>
          <w:rtl/>
        </w:rPr>
        <w:pPrChange w:id="117" w:author="Gidon Kupietzky" w:date="2025-02-13T17:45:00Z" w16du:dateUtc="2025-02-13T15:45:00Z">
          <w:pPr>
            <w:pStyle w:val="1"/>
          </w:pPr>
        </w:pPrChange>
      </w:pPr>
      <w:bookmarkStart w:id="118" w:name="_Toc141724152"/>
      <w:bookmarkStart w:id="119" w:name="_Toc140000341"/>
      <w:bookmarkStart w:id="120" w:name="_Toc140047659"/>
      <w:bookmarkEnd w:id="110"/>
      <w:bookmarkEnd w:id="111"/>
      <w:bookmarkEnd w:id="112"/>
      <w:del w:id="121" w:author="Gidon Kupietzky" w:date="2025-02-13T17:45:00Z" w16du:dateUtc="2025-02-13T15:45:00Z">
        <w:r w:rsidRPr="00CC728E" w:rsidDel="004A2D26">
          <w:rPr>
            <w:rtl/>
          </w:rPr>
          <w:lastRenderedPageBreak/>
          <w:delText>מבוא</w:delText>
        </w:r>
        <w:bookmarkEnd w:id="118"/>
        <w:r w:rsidR="69BD930E" w:rsidRPr="00CC728E" w:rsidDel="004A2D26">
          <w:rPr>
            <w:rtl/>
          </w:rPr>
          <w:delText xml:space="preserve"> </w:delText>
        </w:r>
        <w:bookmarkStart w:id="122" w:name="_Toc190880381"/>
        <w:bookmarkStart w:id="123" w:name="_Toc190883094"/>
        <w:bookmarkEnd w:id="119"/>
        <w:bookmarkEnd w:id="120"/>
        <w:bookmarkEnd w:id="122"/>
        <w:bookmarkEnd w:id="123"/>
      </w:del>
    </w:p>
    <w:p w14:paraId="10E1D4F4" w14:textId="4D83F11F" w:rsidR="0045569E" w:rsidRPr="007F4866" w:rsidDel="004A2D26" w:rsidRDefault="0045569E">
      <w:pPr>
        <w:tabs>
          <w:tab w:val="left" w:pos="2446"/>
        </w:tabs>
        <w:spacing w:line="276" w:lineRule="auto"/>
        <w:rPr>
          <w:del w:id="124" w:author="Gidon Kupietzky" w:date="2025-02-13T17:45:00Z" w16du:dateUtc="2025-02-13T15:45:00Z"/>
          <w:rtl/>
        </w:rPr>
        <w:pPrChange w:id="125" w:author="Gidon Kupietzky" w:date="2025-02-13T17:45:00Z" w16du:dateUtc="2025-02-13T15:45:00Z">
          <w:pPr>
            <w:jc w:val="both"/>
          </w:pPr>
        </w:pPrChange>
      </w:pPr>
      <w:bookmarkStart w:id="126" w:name="_Toc140000342"/>
      <w:bookmarkStart w:id="127" w:name="_Toc140047660"/>
      <w:del w:id="128" w:author="Gidon Kupietzky" w:date="2025-02-13T17:45:00Z" w16du:dateUtc="2025-02-13T15:45:00Z">
        <w:r w:rsidRPr="007F4866" w:rsidDel="004A2D26">
          <w:rPr>
            <w:rtl/>
          </w:rPr>
          <w:delText>צוות תכנית אב לתחבורה ירושלים יוזם ובוחן פרויקטים תחבורתיים במטרופולין ירושלים, החל משלב התכנון הרעיוני ועד לשלב של תכנון הנדסי מפורט וקידום הזמינות.</w:delText>
        </w:r>
        <w:bookmarkStart w:id="129" w:name="_Toc190880382"/>
        <w:bookmarkStart w:id="130" w:name="_Toc190883095"/>
        <w:bookmarkEnd w:id="129"/>
        <w:bookmarkEnd w:id="130"/>
      </w:del>
    </w:p>
    <w:p w14:paraId="0FAD7056" w14:textId="649D5817" w:rsidR="00071CAC" w:rsidDel="004A2D26" w:rsidRDefault="0045569E">
      <w:pPr>
        <w:tabs>
          <w:tab w:val="left" w:pos="2446"/>
        </w:tabs>
        <w:spacing w:line="276" w:lineRule="auto"/>
        <w:rPr>
          <w:del w:id="131" w:author="Gidon Kupietzky" w:date="2025-02-13T17:45:00Z" w16du:dateUtc="2025-02-13T15:45:00Z"/>
          <w:rFonts w:ascii="David" w:eastAsia="David" w:hAnsi="David"/>
          <w:rtl/>
        </w:rPr>
        <w:pPrChange w:id="132" w:author="Gidon Kupietzky" w:date="2025-02-13T17:45:00Z" w16du:dateUtc="2025-02-13T15:45:00Z">
          <w:pPr>
            <w:jc w:val="both"/>
          </w:pPr>
        </w:pPrChange>
      </w:pPr>
      <w:del w:id="133" w:author="Gidon Kupietzky" w:date="2025-02-13T17:45:00Z" w16du:dateUtc="2025-02-13T15:45:00Z">
        <w:r w:rsidRPr="00412AA9" w:rsidDel="004A2D26">
          <w:rPr>
            <w:rtl/>
          </w:rPr>
          <w:delText xml:space="preserve">אחד מכלי התכנון העומדים לרשות הצוות </w:delText>
        </w:r>
        <w:r w:rsidR="002E5E38" w:rsidDel="004A2D26">
          <w:rPr>
            <w:rFonts w:hint="cs"/>
            <w:rtl/>
          </w:rPr>
          <w:delText>לצורך</w:delText>
        </w:r>
        <w:r w:rsidR="002E5E38" w:rsidRPr="00412AA9" w:rsidDel="004A2D26">
          <w:rPr>
            <w:rtl/>
          </w:rPr>
          <w:delText xml:space="preserve"> </w:delText>
        </w:r>
        <w:r w:rsidRPr="00412AA9" w:rsidDel="004A2D26">
          <w:rPr>
            <w:rtl/>
          </w:rPr>
          <w:delText xml:space="preserve">תכנון אסטרטגי הוא מודל לניתוח תרחישי תחבורה למטרופולין ירושלים. המודל מנתח בו-זמנית תנועת רכב פרטי וכן תחבורה ציבורית ומשמש מקור ייחודי לנתונים תחבורתיים, במגוון תרחישים לשעות יום שונות ולשנות יעד עתידיות. </w:delText>
        </w:r>
        <w:r w:rsidR="00071CAC" w:rsidRPr="77B01882" w:rsidDel="004A2D26">
          <w:rPr>
            <w:rFonts w:ascii="David" w:eastAsia="David" w:hAnsi="David"/>
            <w:rtl/>
          </w:rPr>
          <w:delText>תוצרי מודל זה משמשים גיבוי מקצועי לקבלת החלטות בפרוייקטים גדולים דוגמת מערכות הסעת המונים לעיר לירושלים. כמו כן, הנתונים והתחזיות  של הצוות, מהווים מקור מידע עבור גופים עירוניים וממשלתיים רבים העוסקים בתכנון.</w:delText>
        </w:r>
        <w:bookmarkStart w:id="134" w:name="_Toc190880383"/>
        <w:bookmarkStart w:id="135" w:name="_Toc190883096"/>
        <w:bookmarkEnd w:id="134"/>
        <w:bookmarkEnd w:id="135"/>
      </w:del>
    </w:p>
    <w:p w14:paraId="42B34379" w14:textId="5B4FBB4E" w:rsidR="0045569E" w:rsidRPr="00412AA9" w:rsidDel="004A2D26" w:rsidRDefault="0045569E">
      <w:pPr>
        <w:tabs>
          <w:tab w:val="left" w:pos="2446"/>
        </w:tabs>
        <w:spacing w:line="276" w:lineRule="auto"/>
        <w:rPr>
          <w:del w:id="136" w:author="Gidon Kupietzky" w:date="2025-02-13T17:45:00Z" w16du:dateUtc="2025-02-13T15:45:00Z"/>
          <w:rFonts w:ascii="David" w:eastAsia="David" w:hAnsi="David"/>
          <w:rtl/>
        </w:rPr>
        <w:pPrChange w:id="137" w:author="Gidon Kupietzky" w:date="2025-02-13T17:45:00Z" w16du:dateUtc="2025-02-13T15:45:00Z">
          <w:pPr>
            <w:jc w:val="both"/>
          </w:pPr>
        </w:pPrChange>
      </w:pPr>
      <w:del w:id="138" w:author="Gidon Kupietzky" w:date="2025-02-13T17:45:00Z" w16du:dateUtc="2025-02-13T15:45:00Z">
        <w:r w:rsidRPr="00412AA9" w:rsidDel="004A2D26">
          <w:rPr>
            <w:rtl/>
          </w:rPr>
          <w:delText xml:space="preserve">תחזיות </w:delText>
        </w:r>
        <w:r w:rsidRPr="77B01882" w:rsidDel="004A2D26">
          <w:rPr>
            <w:rtl/>
          </w:rPr>
          <w:delText>ה</w:delText>
        </w:r>
        <w:r w:rsidR="3899A04F" w:rsidRPr="77B01882" w:rsidDel="004A2D26">
          <w:rPr>
            <w:rtl/>
          </w:rPr>
          <w:delText>אוכלוסייה</w:delText>
        </w:r>
        <w:r w:rsidRPr="00412AA9" w:rsidDel="004A2D26">
          <w:rPr>
            <w:rtl/>
          </w:rPr>
          <w:delText xml:space="preserve"> </w:delText>
        </w:r>
        <w:r w:rsidR="00D72BE3" w:rsidDel="004A2D26">
          <w:rPr>
            <w:rFonts w:hint="cs"/>
            <w:rtl/>
          </w:rPr>
          <w:delText xml:space="preserve">והמועסקים </w:delText>
        </w:r>
        <w:r w:rsidRPr="00412AA9" w:rsidDel="004A2D26">
          <w:rPr>
            <w:rtl/>
          </w:rPr>
          <w:delText xml:space="preserve">למטרופולין ירושלים  וליתר </w:delText>
        </w:r>
        <w:r w:rsidR="008430B1" w:rsidRPr="00412AA9" w:rsidDel="004A2D26">
          <w:rPr>
            <w:rFonts w:hint="cs"/>
            <w:rtl/>
          </w:rPr>
          <w:delText>יישוב</w:delText>
        </w:r>
        <w:r w:rsidR="008430B1" w:rsidRPr="00412AA9" w:rsidDel="004A2D26">
          <w:rPr>
            <w:rFonts w:hint="eastAsia"/>
            <w:rtl/>
          </w:rPr>
          <w:delText>י</w:delText>
        </w:r>
        <w:r w:rsidRPr="00412AA9" w:rsidDel="004A2D26">
          <w:rPr>
            <w:rtl/>
          </w:rPr>
          <w:delText xml:space="preserve"> יהודה ושומרון משמשות את צוות תוכנית האב לתחבורה ירושלים בעבודת התכנון השוטפת ומהוות נדבך משמעותי בבסיסי הנתונים המזינים את מודל התחבורה בו משתמש הצוות</w:delText>
        </w:r>
      </w:del>
      <w:ins w:id="139" w:author="Lior Glick" w:date="2025-01-16T09:31:00Z" w16du:dateUtc="2025-01-16T07:31:00Z">
        <w:del w:id="140" w:author="Gidon Kupietzky" w:date="2025-02-13T17:45:00Z" w16du:dateUtc="2025-02-13T15:45:00Z">
          <w:r w:rsidR="00C421D5" w:rsidDel="004A2D26">
            <w:rPr>
              <w:rFonts w:hint="cs"/>
              <w:rtl/>
            </w:rPr>
            <w:delText>.</w:delText>
          </w:r>
        </w:del>
      </w:ins>
      <w:del w:id="141" w:author="Gidon Kupietzky" w:date="2025-02-13T17:45:00Z" w16du:dateUtc="2025-02-13T15:45:00Z">
        <w:r w:rsidRPr="00412AA9" w:rsidDel="004A2D26">
          <w:rPr>
            <w:rtl/>
          </w:rPr>
          <w:delText>.</w:delText>
        </w:r>
        <w:bookmarkStart w:id="142" w:name="_Toc190880384"/>
        <w:bookmarkStart w:id="143" w:name="_Toc190883097"/>
        <w:bookmarkEnd w:id="142"/>
        <w:bookmarkEnd w:id="143"/>
      </w:del>
    </w:p>
    <w:p w14:paraId="0B2E9D94" w14:textId="56833829" w:rsidR="00284F7C" w:rsidDel="004A2D26" w:rsidRDefault="008A2E7B">
      <w:pPr>
        <w:tabs>
          <w:tab w:val="left" w:pos="2446"/>
        </w:tabs>
        <w:spacing w:line="276" w:lineRule="auto"/>
        <w:rPr>
          <w:del w:id="144" w:author="Gidon Kupietzky" w:date="2025-02-13T17:45:00Z" w16du:dateUtc="2025-02-13T15:45:00Z"/>
          <w:rtl/>
        </w:rPr>
        <w:pPrChange w:id="145" w:author="Gidon Kupietzky" w:date="2025-02-13T17:45:00Z" w16du:dateUtc="2025-02-13T15:45:00Z">
          <w:pPr>
            <w:jc w:val="both"/>
          </w:pPr>
        </w:pPrChange>
      </w:pPr>
      <w:del w:id="146" w:author="Gidon Kupietzky" w:date="2025-02-13T17:45:00Z" w16du:dateUtc="2025-02-13T15:45:00Z">
        <w:r w:rsidDel="004A2D26">
          <w:rPr>
            <w:rFonts w:hint="cs"/>
            <w:rtl/>
          </w:rPr>
          <w:delText xml:space="preserve">דוח זה מציג את המתודולוגיה והנחות היסוד שעמדו בבסיס התחזיות </w:delText>
        </w:r>
        <w:r w:rsidR="00284F7C" w:rsidDel="004A2D26">
          <w:rPr>
            <w:rFonts w:hint="cs"/>
            <w:rtl/>
          </w:rPr>
          <w:delText>.</w:delText>
        </w:r>
        <w:bookmarkStart w:id="147" w:name="_Toc190880385"/>
        <w:bookmarkStart w:id="148" w:name="_Toc190883098"/>
        <w:bookmarkEnd w:id="147"/>
        <w:bookmarkEnd w:id="148"/>
      </w:del>
    </w:p>
    <w:p w14:paraId="111CA354" w14:textId="58787816" w:rsidR="00687C48" w:rsidDel="004A2D26" w:rsidRDefault="00687C48">
      <w:pPr>
        <w:tabs>
          <w:tab w:val="left" w:pos="2446"/>
        </w:tabs>
        <w:spacing w:line="276" w:lineRule="auto"/>
        <w:rPr>
          <w:del w:id="149" w:author="Gidon Kupietzky" w:date="2025-02-13T17:45:00Z" w16du:dateUtc="2025-02-13T15:45:00Z"/>
          <w:rtl/>
        </w:rPr>
        <w:pPrChange w:id="150" w:author="Gidon Kupietzky" w:date="2025-02-13T17:45:00Z" w16du:dateUtc="2025-02-13T15:45:00Z">
          <w:pPr>
            <w:pStyle w:val="2"/>
          </w:pPr>
        </w:pPrChange>
      </w:pPr>
      <w:bookmarkStart w:id="151" w:name="_Toc141980197"/>
      <w:bookmarkStart w:id="152" w:name="_Toc141980262"/>
      <w:bookmarkStart w:id="153" w:name="_Toc142205963"/>
      <w:bookmarkStart w:id="154" w:name="_Toc142330163"/>
      <w:bookmarkStart w:id="155" w:name="_Toc142330241"/>
      <w:bookmarkStart w:id="156" w:name="_Toc142330319"/>
      <w:bookmarkStart w:id="157" w:name="_Toc142378837"/>
      <w:bookmarkStart w:id="158" w:name="_Toc143790071"/>
      <w:bookmarkStart w:id="159" w:name="_Toc141724153"/>
      <w:bookmarkEnd w:id="151"/>
      <w:bookmarkEnd w:id="152"/>
      <w:bookmarkEnd w:id="153"/>
      <w:bookmarkEnd w:id="154"/>
      <w:bookmarkEnd w:id="155"/>
      <w:bookmarkEnd w:id="156"/>
      <w:bookmarkEnd w:id="157"/>
      <w:bookmarkEnd w:id="158"/>
      <w:del w:id="160" w:author="Gidon Kupietzky" w:date="2025-02-13T17:45:00Z" w16du:dateUtc="2025-02-13T15:45:00Z">
        <w:r w:rsidDel="004A2D26">
          <w:rPr>
            <w:rFonts w:hint="cs"/>
            <w:rtl/>
          </w:rPr>
          <w:delText>מטרת העבודה</w:delText>
        </w:r>
        <w:bookmarkStart w:id="161" w:name="_Toc190880386"/>
        <w:bookmarkStart w:id="162" w:name="_Toc190883099"/>
        <w:bookmarkEnd w:id="159"/>
        <w:bookmarkEnd w:id="161"/>
        <w:bookmarkEnd w:id="162"/>
      </w:del>
    </w:p>
    <w:p w14:paraId="29592A9B" w14:textId="3F99D8CE" w:rsidR="008836EC" w:rsidDel="004A2D26" w:rsidRDefault="008836EC">
      <w:pPr>
        <w:tabs>
          <w:tab w:val="left" w:pos="2446"/>
        </w:tabs>
        <w:spacing w:line="276" w:lineRule="auto"/>
        <w:rPr>
          <w:del w:id="163" w:author="Gidon Kupietzky" w:date="2025-02-13T17:45:00Z" w16du:dateUtc="2025-02-13T15:45:00Z"/>
          <w:rtl/>
        </w:rPr>
        <w:pPrChange w:id="164" w:author="Gidon Kupietzky" w:date="2025-02-13T17:45:00Z" w16du:dateUtc="2025-02-13T15:45:00Z">
          <w:pPr>
            <w:jc w:val="both"/>
          </w:pPr>
        </w:pPrChange>
      </w:pPr>
      <w:del w:id="165" w:author="Gidon Kupietzky" w:date="2025-02-13T17:45:00Z" w16du:dateUtc="2025-02-13T15:45:00Z">
        <w:r w:rsidDel="004A2D26">
          <w:rPr>
            <w:rFonts w:hint="cs"/>
            <w:rtl/>
          </w:rPr>
          <w:delText xml:space="preserve">מטרת העבודה הינה </w:delText>
        </w:r>
        <w:r w:rsidR="00071CAC" w:rsidDel="004A2D26">
          <w:rPr>
            <w:rFonts w:hint="cs"/>
            <w:rtl/>
          </w:rPr>
          <w:delText>עדכון התחזיות</w:delText>
        </w:r>
        <w:r w:rsidDel="004A2D26">
          <w:rPr>
            <w:rFonts w:hint="cs"/>
            <w:rtl/>
          </w:rPr>
          <w:delText xml:space="preserve"> המשמ</w:delText>
        </w:r>
        <w:r w:rsidR="007A4277" w:rsidDel="004A2D26">
          <w:rPr>
            <w:rFonts w:hint="cs"/>
            <w:rtl/>
          </w:rPr>
          <w:delText>ש</w:delText>
        </w:r>
        <w:r w:rsidDel="004A2D26">
          <w:rPr>
            <w:rFonts w:hint="cs"/>
            <w:rtl/>
          </w:rPr>
          <w:delText>ות את מודל התחבורה של מטרופולין ירושלים.</w:delText>
        </w:r>
        <w:bookmarkStart w:id="166" w:name="_Toc190880387"/>
        <w:bookmarkStart w:id="167" w:name="_Toc190883100"/>
        <w:bookmarkEnd w:id="166"/>
        <w:bookmarkEnd w:id="167"/>
      </w:del>
    </w:p>
    <w:p w14:paraId="6A3697A8" w14:textId="33D08B32" w:rsidR="00687C48" w:rsidRPr="00687C48" w:rsidDel="004A2D26" w:rsidRDefault="00687C48">
      <w:pPr>
        <w:tabs>
          <w:tab w:val="left" w:pos="2446"/>
        </w:tabs>
        <w:spacing w:line="276" w:lineRule="auto"/>
        <w:rPr>
          <w:del w:id="168" w:author="Gidon Kupietzky" w:date="2025-02-13T17:45:00Z" w16du:dateUtc="2025-02-13T15:45:00Z"/>
          <w:rtl/>
        </w:rPr>
        <w:pPrChange w:id="169" w:author="Gidon Kupietzky" w:date="2025-02-13T17:45:00Z" w16du:dateUtc="2025-02-13T15:45:00Z">
          <w:pPr>
            <w:jc w:val="both"/>
          </w:pPr>
        </w:pPrChange>
      </w:pPr>
      <w:del w:id="170" w:author="Gidon Kupietzky" w:date="2025-02-13T17:45:00Z" w16du:dateUtc="2025-02-13T15:45:00Z">
        <w:r w:rsidRPr="77B01882" w:rsidDel="004A2D26">
          <w:rPr>
            <w:rtl/>
          </w:rPr>
          <w:delText xml:space="preserve">כיום, משתמש הצוות </w:delText>
        </w:r>
        <w:r w:rsidR="00FA1773" w:rsidRPr="77B01882" w:rsidDel="004A2D26">
          <w:rPr>
            <w:rFonts w:hint="cs"/>
            <w:rtl/>
          </w:rPr>
          <w:delText>בג</w:delText>
        </w:r>
        <w:r w:rsidR="0028549F" w:rsidRPr="77B01882" w:rsidDel="004A2D26">
          <w:rPr>
            <w:rFonts w:hint="cs"/>
            <w:rtl/>
          </w:rPr>
          <w:delText>י</w:delText>
        </w:r>
        <w:r w:rsidR="00FA1773" w:rsidRPr="77B01882" w:rsidDel="004A2D26">
          <w:rPr>
            <w:rFonts w:hint="cs"/>
            <w:rtl/>
          </w:rPr>
          <w:delText>רסא</w:delText>
        </w:r>
        <w:r w:rsidRPr="77B01882" w:rsidDel="004A2D26">
          <w:rPr>
            <w:rtl/>
          </w:rPr>
          <w:delText xml:space="preserve"> </w:delText>
        </w:r>
        <w:r w:rsidR="00FA1773" w:rsidRPr="77B01882" w:rsidDel="004A2D26">
          <w:rPr>
            <w:rFonts w:hint="cs"/>
            <w:rtl/>
          </w:rPr>
          <w:delText>המספקת תחזיות</w:delText>
        </w:r>
        <w:r w:rsidRPr="77B01882" w:rsidDel="004A2D26">
          <w:rPr>
            <w:rtl/>
          </w:rPr>
          <w:delText xml:space="preserve"> עד לשנת היעד 2040</w:delText>
        </w:r>
        <w:r w:rsidR="0028549F" w:rsidRPr="77B01882" w:rsidDel="004A2D26">
          <w:rPr>
            <w:rFonts w:hint="cs"/>
            <w:rtl/>
          </w:rPr>
          <w:delText xml:space="preserve"> </w:delText>
        </w:r>
        <w:r w:rsidR="0028549F" w:rsidRPr="77B01882" w:rsidDel="004A2D26">
          <w:rPr>
            <w:rtl/>
          </w:rPr>
          <w:delText>(גרסא 3)</w:delText>
        </w:r>
        <w:r w:rsidRPr="77B01882" w:rsidDel="004A2D26">
          <w:rPr>
            <w:rtl/>
          </w:rPr>
          <w:delText>. ג</w:delText>
        </w:r>
        <w:r w:rsidR="0028549F" w:rsidRPr="77B01882" w:rsidDel="004A2D26">
          <w:rPr>
            <w:rFonts w:hint="cs"/>
            <w:rtl/>
          </w:rPr>
          <w:delText>י</w:delText>
        </w:r>
        <w:r w:rsidRPr="77B01882" w:rsidDel="004A2D26">
          <w:rPr>
            <w:rtl/>
          </w:rPr>
          <w:delText>רס</w:delText>
        </w:r>
        <w:r w:rsidR="0028549F" w:rsidRPr="77B01882" w:rsidDel="004A2D26">
          <w:rPr>
            <w:rFonts w:hint="cs"/>
            <w:rtl/>
          </w:rPr>
          <w:delText>א</w:delText>
        </w:r>
        <w:r w:rsidRPr="77B01882" w:rsidDel="004A2D26">
          <w:rPr>
            <w:rtl/>
          </w:rPr>
          <w:delText xml:space="preserve"> עדכנית זו</w:delText>
        </w:r>
      </w:del>
      <w:ins w:id="171" w:author="Lior Glick" w:date="2025-01-16T09:32:00Z" w16du:dateUtc="2025-01-16T07:32:00Z">
        <w:del w:id="172" w:author="Gidon Kupietzky" w:date="2025-02-13T17:45:00Z" w16du:dateUtc="2025-02-13T15:45:00Z">
          <w:r w:rsidR="00C421D5" w:rsidDel="004A2D26">
            <w:rPr>
              <w:rFonts w:hint="cs"/>
              <w:rtl/>
            </w:rPr>
            <w:delText>-</w:delText>
          </w:r>
        </w:del>
      </w:ins>
      <w:del w:id="173" w:author="Gidon Kupietzky" w:date="2025-02-13T17:45:00Z" w16du:dateUtc="2025-02-13T15:45:00Z">
        <w:r w:rsidRPr="77B01882" w:rsidDel="004A2D26">
          <w:rPr>
            <w:rtl/>
          </w:rPr>
          <w:delText xml:space="preserve"> של התחזיות </w:delText>
        </w:r>
      </w:del>
      <w:del w:id="174" w:author="Gidon Kupietzky" w:date="2024-12-30T11:15:00Z" w16du:dateUtc="2024-12-30T09:15:00Z">
        <w:r w:rsidRPr="77B01882" w:rsidDel="00225BE4">
          <w:rPr>
            <w:rtl/>
          </w:rPr>
          <w:delText>(ג</w:delText>
        </w:r>
        <w:r w:rsidR="0028549F" w:rsidRPr="77B01882" w:rsidDel="00225BE4">
          <w:rPr>
            <w:rFonts w:hint="cs"/>
            <w:rtl/>
          </w:rPr>
          <w:delText>י</w:delText>
        </w:r>
        <w:r w:rsidRPr="77B01882" w:rsidDel="00225BE4">
          <w:rPr>
            <w:rtl/>
          </w:rPr>
          <w:delText>רסא 4)</w:delText>
        </w:r>
      </w:del>
      <w:del w:id="175" w:author="Gidon Kupietzky" w:date="2025-02-13T17:45:00Z" w16du:dateUtc="2025-02-13T15:45:00Z">
        <w:r w:rsidRPr="77B01882" w:rsidDel="004A2D26">
          <w:rPr>
            <w:rtl/>
          </w:rPr>
          <w:delText xml:space="preserve"> </w:delText>
        </w:r>
        <w:r w:rsidR="00F74ED3" w:rsidRPr="77B01882" w:rsidDel="004A2D26">
          <w:rPr>
            <w:rFonts w:hint="cs"/>
            <w:rtl/>
          </w:rPr>
          <w:delText xml:space="preserve">מחדשת </w:delText>
        </w:r>
        <w:r w:rsidRPr="77B01882" w:rsidDel="004A2D26">
          <w:rPr>
            <w:rtl/>
          </w:rPr>
          <w:delText xml:space="preserve">במספר </w:delText>
        </w:r>
        <w:r w:rsidR="00F74ED3" w:rsidRPr="77B01882" w:rsidDel="004A2D26">
          <w:rPr>
            <w:rFonts w:hint="cs"/>
            <w:rtl/>
          </w:rPr>
          <w:delText>היבטים</w:delText>
        </w:r>
        <w:r w:rsidRPr="77B01882" w:rsidDel="004A2D26">
          <w:rPr>
            <w:rtl/>
          </w:rPr>
          <w:delText>:</w:delText>
        </w:r>
        <w:bookmarkStart w:id="176" w:name="_Toc190880388"/>
        <w:bookmarkStart w:id="177" w:name="_Toc190883101"/>
        <w:bookmarkEnd w:id="176"/>
        <w:bookmarkEnd w:id="177"/>
      </w:del>
    </w:p>
    <w:p w14:paraId="4B64FC2B" w14:textId="1EBC80D3" w:rsidR="00687C48" w:rsidRPr="007F4866" w:rsidDel="004A2D26" w:rsidRDefault="00687C48">
      <w:pPr>
        <w:tabs>
          <w:tab w:val="left" w:pos="2446"/>
        </w:tabs>
        <w:spacing w:line="276" w:lineRule="auto"/>
        <w:rPr>
          <w:del w:id="178" w:author="Gidon Kupietzky" w:date="2025-02-13T17:45:00Z" w16du:dateUtc="2025-02-13T15:45:00Z"/>
          <w:rtl/>
        </w:rPr>
        <w:pPrChange w:id="179" w:author="Gidon Kupietzky" w:date="2025-02-13T17:45:00Z" w16du:dateUtc="2025-02-13T15:45:00Z">
          <w:pPr>
            <w:jc w:val="both"/>
          </w:pPr>
        </w:pPrChange>
      </w:pPr>
      <w:del w:id="180" w:author="Gidon Kupietzky" w:date="2025-02-13T17:45:00Z" w16du:dateUtc="2025-02-13T15:45:00Z">
        <w:r w:rsidRPr="00687C48" w:rsidDel="004A2D26">
          <w:rPr>
            <w:rtl/>
          </w:rPr>
          <w:delText>1.</w:delText>
        </w:r>
        <w:r w:rsidRPr="00687C48" w:rsidDel="004A2D26">
          <w:rPr>
            <w:rtl/>
          </w:rPr>
          <w:tab/>
        </w:r>
        <w:r w:rsidRPr="007F4866" w:rsidDel="004A2D26">
          <w:rPr>
            <w:rtl/>
          </w:rPr>
          <w:delText xml:space="preserve">טווח התחזית </w:delText>
        </w:r>
        <w:r w:rsidR="00FA1773" w:rsidRPr="007F4866" w:rsidDel="004A2D26">
          <w:rPr>
            <w:rtl/>
          </w:rPr>
          <w:delText>–</w:delText>
        </w:r>
        <w:r w:rsidR="00FA1773" w:rsidRPr="007F4866" w:rsidDel="004A2D26">
          <w:rPr>
            <w:rFonts w:hint="cs"/>
            <w:rtl/>
          </w:rPr>
          <w:delText xml:space="preserve"> </w:delText>
        </w:r>
        <w:r w:rsidR="001536F3" w:rsidDel="004A2D26">
          <w:rPr>
            <w:rFonts w:hint="cs"/>
            <w:rtl/>
          </w:rPr>
          <w:delText xml:space="preserve">שנות היעד העתידיות </w:delText>
        </w:r>
        <w:r w:rsidR="00937995" w:rsidDel="004A2D26">
          <w:rPr>
            <w:rFonts w:hint="cs"/>
            <w:rtl/>
          </w:rPr>
          <w:delText>בתחזית הן החומשים הבאים</w:delText>
        </w:r>
        <w:commentRangeStart w:id="181"/>
        <w:r w:rsidR="00E5618F" w:rsidDel="004A2D26">
          <w:rPr>
            <w:rFonts w:hint="cs"/>
            <w:rtl/>
          </w:rPr>
          <w:delText>:</w:delText>
        </w:r>
        <w:r w:rsidR="001536F3" w:rsidDel="004A2D26">
          <w:rPr>
            <w:rFonts w:hint="cs"/>
            <w:rtl/>
          </w:rPr>
          <w:delText xml:space="preserve"> 2025, 2030, 2040, 2050</w:delText>
        </w:r>
        <w:commentRangeEnd w:id="181"/>
        <w:r w:rsidR="00DA676F" w:rsidDel="004A2D26">
          <w:rPr>
            <w:rStyle w:val="ab"/>
            <w:rtl/>
          </w:rPr>
          <w:commentReference w:id="181"/>
        </w:r>
        <w:r w:rsidR="00E5618F" w:rsidDel="004A2D26">
          <w:rPr>
            <w:rFonts w:hint="cs"/>
            <w:rtl/>
          </w:rPr>
          <w:delText xml:space="preserve">, </w:delText>
        </w:r>
        <w:r w:rsidR="00937995" w:rsidDel="004A2D26">
          <w:rPr>
            <w:rFonts w:hint="cs"/>
            <w:rtl/>
          </w:rPr>
          <w:delText xml:space="preserve"> </w:delText>
        </w:r>
        <w:r w:rsidR="00FA1773" w:rsidRPr="007F4866" w:rsidDel="004A2D26">
          <w:rPr>
            <w:rFonts w:hint="cs"/>
            <w:rtl/>
          </w:rPr>
          <w:delText xml:space="preserve">טווח התחזית </w:delText>
        </w:r>
        <w:r w:rsidRPr="007F4866" w:rsidDel="004A2D26">
          <w:rPr>
            <w:rtl/>
          </w:rPr>
          <w:delText>הוארך</w:delText>
        </w:r>
        <w:r w:rsidR="00E5618F" w:rsidDel="004A2D26">
          <w:rPr>
            <w:rFonts w:hint="cs"/>
            <w:rtl/>
          </w:rPr>
          <w:delText xml:space="preserve"> בגרסה זו </w:delText>
        </w:r>
        <w:r w:rsidRPr="007F4866" w:rsidDel="004A2D26">
          <w:rPr>
            <w:rtl/>
          </w:rPr>
          <w:delText xml:space="preserve"> עד לשנת </w:delText>
        </w:r>
        <w:commentRangeStart w:id="182"/>
        <w:r w:rsidRPr="007F4866" w:rsidDel="004A2D26">
          <w:rPr>
            <w:rtl/>
          </w:rPr>
          <w:delText>2050</w:delText>
        </w:r>
        <w:commentRangeEnd w:id="182"/>
        <w:r w:rsidR="008A7A87" w:rsidDel="004A2D26">
          <w:rPr>
            <w:rtl/>
          </w:rPr>
          <w:commentReference w:id="182"/>
        </w:r>
        <w:r w:rsidRPr="007F4866" w:rsidDel="004A2D26">
          <w:rPr>
            <w:rtl/>
          </w:rPr>
          <w:delText xml:space="preserve">. </w:delText>
        </w:r>
        <w:bookmarkStart w:id="183" w:name="_Toc190880389"/>
        <w:bookmarkStart w:id="184" w:name="_Toc190883102"/>
        <w:bookmarkEnd w:id="183"/>
        <w:bookmarkEnd w:id="184"/>
      </w:del>
    </w:p>
    <w:p w14:paraId="7C2AEC49" w14:textId="0727569E" w:rsidR="00687C48" w:rsidDel="004A2D26" w:rsidRDefault="00687C48">
      <w:pPr>
        <w:tabs>
          <w:tab w:val="left" w:pos="2446"/>
        </w:tabs>
        <w:spacing w:line="276" w:lineRule="auto"/>
        <w:rPr>
          <w:del w:id="185" w:author="Gidon Kupietzky" w:date="2025-02-13T17:45:00Z" w16du:dateUtc="2025-02-13T15:45:00Z"/>
          <w:rtl/>
        </w:rPr>
        <w:pPrChange w:id="186" w:author="Gidon Kupietzky" w:date="2025-02-13T17:45:00Z" w16du:dateUtc="2025-02-13T15:45:00Z">
          <w:pPr>
            <w:jc w:val="both"/>
          </w:pPr>
        </w:pPrChange>
      </w:pPr>
      <w:del w:id="187" w:author="Gidon Kupietzky" w:date="2025-02-13T17:45:00Z" w16du:dateUtc="2025-02-13T15:45:00Z">
        <w:r w:rsidRPr="007F4866" w:rsidDel="004A2D26">
          <w:rPr>
            <w:rtl/>
          </w:rPr>
          <w:delText>2.</w:delText>
        </w:r>
        <w:r w:rsidRPr="007F4866" w:rsidDel="004A2D26">
          <w:rPr>
            <w:rtl/>
          </w:rPr>
          <w:tab/>
        </w:r>
        <w:r w:rsidR="00FA1773" w:rsidRPr="007F4866" w:rsidDel="004A2D26">
          <w:rPr>
            <w:rFonts w:hint="cs"/>
            <w:rtl/>
          </w:rPr>
          <w:delText xml:space="preserve">טכנולוגיה- </w:delText>
        </w:r>
        <w:r w:rsidRPr="007F4866" w:rsidDel="004A2D26">
          <w:rPr>
            <w:rtl/>
          </w:rPr>
          <w:delText>חידוש נוסף אשר הוטמע בגרסה זו הוא עריכת  התחזיות תוך שימוש במיכון</w:delText>
        </w:r>
        <w:r w:rsidR="00284F7C" w:rsidDel="004A2D26">
          <w:rPr>
            <w:rFonts w:hint="cs"/>
            <w:rtl/>
          </w:rPr>
          <w:delText xml:space="preserve"> (ראה </w:delText>
        </w:r>
        <w:r w:rsidR="00284F7C" w:rsidDel="004A2D26">
          <w:fldChar w:fldCharType="begin"/>
        </w:r>
      </w:del>
      <w:del w:id="188" w:author="Gidon Kupietzky" w:date="2024-12-30T11:19:00Z" w16du:dateUtc="2024-12-30T09:19:00Z">
        <w:r w:rsidR="00284F7C" w:rsidDel="00FE56A7">
          <w:delInstrText>HYPERLINK "https://github.com/JTMPT/forecast"</w:delInstrText>
        </w:r>
      </w:del>
      <w:del w:id="189" w:author="Gidon Kupietzky" w:date="2025-02-13T17:45:00Z" w16du:dateUtc="2025-02-13T15:45:00Z">
        <w:r w:rsidR="00284F7C" w:rsidDel="004A2D26">
          <w:fldChar w:fldCharType="separate"/>
        </w:r>
        <w:r w:rsidR="00284F7C" w:rsidRPr="00284F7C" w:rsidDel="004A2D26">
          <w:rPr>
            <w:rStyle w:val="Hyperlink"/>
            <w:rFonts w:hint="cs"/>
            <w:rtl/>
          </w:rPr>
          <w:delText>אתר</w:delText>
        </w:r>
        <w:r w:rsidR="00284F7C" w:rsidDel="004A2D26">
          <w:rPr>
            <w:rStyle w:val="Hyperlink"/>
          </w:rPr>
          <w:fldChar w:fldCharType="end"/>
        </w:r>
      </w:del>
      <w:del w:id="190" w:author="Gidon Kupietzky" w:date="2024-12-30T11:18:00Z" w16du:dateUtc="2024-12-30T09:18:00Z">
        <w:r w:rsidR="00284F7C" w:rsidDel="00C93167">
          <w:rPr>
            <w:rFonts w:hint="cs"/>
            <w:rtl/>
          </w:rPr>
          <w:delText xml:space="preserve"> </w:delText>
        </w:r>
        <w:r w:rsidR="00284F7C">
          <w:delText>GIT</w:delText>
        </w:r>
        <w:r w:rsidR="00284F7C">
          <w:rPr>
            <w:rFonts w:hint="cs"/>
            <w:rtl/>
          </w:rPr>
          <w:delText>-</w:delText>
        </w:r>
        <w:r w:rsidR="00284F7C">
          <w:delText>HUB</w:delText>
        </w:r>
        <w:r w:rsidR="00284F7C">
          <w:rPr>
            <w:rFonts w:hint="cs"/>
            <w:rtl/>
          </w:rPr>
          <w:delText xml:space="preserve"> של הצוות</w:delText>
        </w:r>
      </w:del>
      <w:del w:id="191" w:author="Gidon Kupietzky" w:date="2025-02-13T17:45:00Z" w16du:dateUtc="2025-02-13T15:45:00Z">
        <w:r w:rsidR="00284F7C" w:rsidDel="004A2D26">
          <w:rPr>
            <w:rFonts w:hint="cs"/>
            <w:rtl/>
          </w:rPr>
          <w:delText>)</w:delText>
        </w:r>
        <w:r w:rsidR="0028549F" w:rsidDel="004A2D26">
          <w:rPr>
            <w:rFonts w:hint="cs"/>
            <w:rtl/>
          </w:rPr>
          <w:delText>.</w:delText>
        </w:r>
        <w:r w:rsidRPr="007F4866" w:rsidDel="004A2D26">
          <w:rPr>
            <w:rtl/>
          </w:rPr>
          <w:delText xml:space="preserve"> תהליך הכנת התחזיות נכתב בקוד מחשב (פייתון) ומסייע מאד בהבניי</w:delText>
        </w:r>
        <w:r w:rsidR="0028549F" w:rsidDel="004A2D26">
          <w:rPr>
            <w:rFonts w:hint="cs"/>
            <w:rtl/>
          </w:rPr>
          <w:delText>ת</w:delText>
        </w:r>
        <w:r w:rsidRPr="007F4866" w:rsidDel="004A2D26">
          <w:rPr>
            <w:rtl/>
          </w:rPr>
          <w:delText xml:space="preserve"> התהליך, יצירת מתודולוגיה סדורה, תיעוד מובנה, יכולות בקרה של נתוני הקלט לתחזיות ויכולות של ב</w:delText>
        </w:r>
        <w:r w:rsidR="0028549F" w:rsidDel="004A2D26">
          <w:rPr>
            <w:rtl/>
          </w:rPr>
          <w:delText>קרה מובנת של חלק מתוצאות התחזית</w:delText>
        </w:r>
        <w:r w:rsidR="0028549F" w:rsidDel="004A2D26">
          <w:rPr>
            <w:rFonts w:hint="cs"/>
            <w:rtl/>
          </w:rPr>
          <w:delText>. כמו כן,</w:delText>
        </w:r>
        <w:r w:rsidRPr="007F4866" w:rsidDel="004A2D26">
          <w:rPr>
            <w:rtl/>
          </w:rPr>
          <w:delText xml:space="preserve"> אפשרות מהירה להשתמש בבדיקות רגישות לעדכונים בנתוני המודל, </w:delText>
        </w:r>
        <w:r w:rsidR="00212DC5" w:rsidDel="004A2D26">
          <w:rPr>
            <w:rFonts w:hint="cs"/>
            <w:rtl/>
          </w:rPr>
          <w:delText>ל</w:delText>
        </w:r>
        <w:r w:rsidR="00D363A5" w:rsidDel="004A2D26">
          <w:rPr>
            <w:rFonts w:hint="cs"/>
            <w:rtl/>
          </w:rPr>
          <w:delText>התאמת תחזיות למספר תרחישי אוכלוסיה</w:delText>
        </w:r>
        <w:r w:rsidRPr="007F4866" w:rsidDel="004A2D26">
          <w:rPr>
            <w:rtl/>
          </w:rPr>
          <w:delText xml:space="preserve"> וכן לשינויים במקדמים ומדדים שונים ובחינה מהירה של ההשלכות במידה ומשנים את אותם מדדים.</w:delText>
        </w:r>
        <w:r w:rsidR="00071CAC" w:rsidRPr="007F4866" w:rsidDel="004A2D26">
          <w:rPr>
            <w:rFonts w:hint="cs"/>
            <w:rtl/>
          </w:rPr>
          <w:delText xml:space="preserve"> בנוסף, הן נתוני הקלט לתחזית והן תוצאות התחזית מקושרים לשכבות מידע גיאוגרפיות </w:delText>
        </w:r>
        <w:r w:rsidR="00F45971" w:rsidDel="004A2D26">
          <w:rPr>
            <w:rFonts w:hint="cs"/>
            <w:rtl/>
          </w:rPr>
          <w:delText>דבר שמקל</w:delText>
        </w:r>
        <w:r w:rsidR="00071CAC" w:rsidRPr="007F4866" w:rsidDel="004A2D26">
          <w:rPr>
            <w:rFonts w:hint="cs"/>
            <w:rtl/>
          </w:rPr>
          <w:delText xml:space="preserve"> על </w:delText>
        </w:r>
        <w:r w:rsidR="0028549F" w:rsidDel="004A2D26">
          <w:rPr>
            <w:rFonts w:hint="cs"/>
            <w:rtl/>
          </w:rPr>
          <w:delText>העבודה עם המאפיינים והניתוחים המרחביים.</w:delText>
        </w:r>
        <w:bookmarkStart w:id="192" w:name="_Toc190880390"/>
        <w:bookmarkStart w:id="193" w:name="_Toc190883103"/>
        <w:bookmarkEnd w:id="192"/>
        <w:bookmarkEnd w:id="193"/>
      </w:del>
    </w:p>
    <w:p w14:paraId="1AAC3216" w14:textId="3066C0DF" w:rsidR="00D77D5C" w:rsidRPr="007F4866" w:rsidDel="004A2D26" w:rsidRDefault="00D77D5C">
      <w:pPr>
        <w:tabs>
          <w:tab w:val="left" w:pos="2446"/>
        </w:tabs>
        <w:spacing w:line="276" w:lineRule="auto"/>
        <w:rPr>
          <w:del w:id="194" w:author="Gidon Kupietzky" w:date="2025-02-13T17:45:00Z" w16du:dateUtc="2025-02-13T15:45:00Z"/>
          <w:rtl/>
        </w:rPr>
        <w:pPrChange w:id="195" w:author="Gidon Kupietzky" w:date="2025-02-13T17:45:00Z" w16du:dateUtc="2025-02-13T15:45:00Z">
          <w:pPr>
            <w:jc w:val="both"/>
          </w:pPr>
        </w:pPrChange>
      </w:pPr>
      <w:del w:id="196" w:author="Gidon Kupietzky" w:date="2025-02-13T17:45:00Z" w16du:dateUtc="2025-02-13T15:45:00Z">
        <w:r w:rsidDel="004A2D26">
          <w:rPr>
            <w:rFonts w:hint="cs"/>
            <w:rtl/>
          </w:rPr>
          <w:delText>3. התפלגות גילאים וגודל משק בית</w:delText>
        </w:r>
        <w:r w:rsidR="00F45971" w:rsidDel="004A2D26">
          <w:rPr>
            <w:rFonts w:hint="cs"/>
            <w:rtl/>
          </w:rPr>
          <w:delText xml:space="preserve"> </w:delText>
        </w:r>
        <w:r w:rsidR="00F45971" w:rsidDel="004A2D26">
          <w:rPr>
            <w:rtl/>
          </w:rPr>
          <w:delText>–</w:delText>
        </w:r>
        <w:r w:rsidDel="004A2D26">
          <w:rPr>
            <w:rFonts w:hint="cs"/>
            <w:rtl/>
          </w:rPr>
          <w:delText xml:space="preserve"> בגירסא זו נעשה ניסיון ליצירה עצמאית </w:delText>
        </w:r>
        <w:r w:rsidR="00435904" w:rsidDel="004A2D26">
          <w:rPr>
            <w:rFonts w:hint="cs"/>
            <w:rtl/>
          </w:rPr>
          <w:delText xml:space="preserve">אינטגרלית בתהליך הכנת התחזיות </w:delText>
        </w:r>
        <w:r w:rsidDel="004A2D26">
          <w:rPr>
            <w:rFonts w:hint="cs"/>
            <w:rtl/>
          </w:rPr>
          <w:delText xml:space="preserve">של התפלגות גילאים הכוללת הנחות והגדרות לגבי התפתחות מחזור חיים של </w:delText>
        </w:r>
        <w:commentRangeStart w:id="197"/>
        <w:commentRangeStart w:id="198"/>
        <w:r w:rsidDel="004A2D26">
          <w:rPr>
            <w:rFonts w:hint="cs"/>
            <w:rtl/>
          </w:rPr>
          <w:delText>אוכלוסיי</w:delText>
        </w:r>
        <w:r w:rsidR="00435904" w:rsidDel="004A2D26">
          <w:rPr>
            <w:rFonts w:hint="cs"/>
            <w:rtl/>
          </w:rPr>
          <w:delText>ה</w:delText>
        </w:r>
        <w:commentRangeEnd w:id="197"/>
        <w:r w:rsidR="00C30374" w:rsidDel="004A2D26">
          <w:rPr>
            <w:rtl/>
          </w:rPr>
          <w:commentReference w:id="197"/>
        </w:r>
        <w:commentRangeEnd w:id="198"/>
        <w:r w:rsidR="004E26BA" w:rsidDel="004A2D26">
          <w:rPr>
            <w:rStyle w:val="ab"/>
            <w:rtl/>
          </w:rPr>
          <w:commentReference w:id="198"/>
        </w:r>
        <w:r w:rsidR="004E26BA" w:rsidDel="004A2D26">
          <w:rPr>
            <w:rFonts w:hint="cs"/>
            <w:rtl/>
          </w:rPr>
          <w:delText xml:space="preserve"> (ראה פירוט ב</w:delText>
        </w:r>
        <w:r w:rsidR="00D3449A" w:rsidDel="004A2D26">
          <w:rPr>
            <w:rFonts w:hint="cs"/>
            <w:rtl/>
          </w:rPr>
          <w:delText>פרק מתודולוגיה)</w:delText>
        </w:r>
        <w:r w:rsidR="00435904" w:rsidDel="004A2D26">
          <w:rPr>
            <w:rFonts w:hint="cs"/>
            <w:rtl/>
          </w:rPr>
          <w:delText xml:space="preserve">. </w:delText>
        </w:r>
        <w:r w:rsidR="008836EC" w:rsidDel="004A2D26">
          <w:rPr>
            <w:rFonts w:hint="cs"/>
            <w:rtl/>
          </w:rPr>
          <w:delText xml:space="preserve"> בשלב זה </w:delText>
        </w:r>
        <w:r w:rsidR="00435904" w:rsidDel="004A2D26">
          <w:rPr>
            <w:rFonts w:hint="cs"/>
            <w:rtl/>
          </w:rPr>
          <w:delText xml:space="preserve">מרכיב זה בוצע </w:delText>
        </w:r>
        <w:r w:rsidR="008836EC" w:rsidDel="004A2D26">
          <w:rPr>
            <w:rFonts w:hint="cs"/>
            <w:rtl/>
          </w:rPr>
          <w:delText xml:space="preserve">רק </w:delText>
        </w:r>
        <w:r w:rsidRPr="77B01882" w:rsidDel="004A2D26">
          <w:rPr>
            <w:rtl/>
          </w:rPr>
          <w:delText>ב</w:delText>
        </w:r>
        <w:r w:rsidR="2A9DE225" w:rsidRPr="77B01882" w:rsidDel="004A2D26">
          <w:rPr>
            <w:rtl/>
          </w:rPr>
          <w:delText>אזור</w:delText>
        </w:r>
        <w:r w:rsidRPr="77B01882" w:rsidDel="004A2D26">
          <w:rPr>
            <w:rtl/>
          </w:rPr>
          <w:delText>י</w:delText>
        </w:r>
        <w:r w:rsidR="00460632" w:rsidDel="004A2D26">
          <w:rPr>
            <w:rFonts w:hint="cs"/>
            <w:rtl/>
          </w:rPr>
          <w:delText xml:space="preserve"> התחזית </w:delText>
        </w:r>
        <w:r w:rsidR="00460632" w:rsidRPr="77B01882" w:rsidDel="004A2D26">
          <w:rPr>
            <w:rtl/>
          </w:rPr>
          <w:delText>ל</w:delText>
        </w:r>
        <w:r w:rsidR="03EE7379" w:rsidRPr="77B01882" w:rsidDel="004A2D26">
          <w:rPr>
            <w:rtl/>
          </w:rPr>
          <w:delText>אוכלוסייה</w:delText>
        </w:r>
        <w:r w:rsidR="00460632" w:rsidDel="004A2D26">
          <w:rPr>
            <w:rFonts w:hint="cs"/>
            <w:rtl/>
          </w:rPr>
          <w:delText xml:space="preserve"> היהודית. </w:delText>
        </w:r>
        <w:r w:rsidDel="004A2D26">
          <w:rPr>
            <w:rFonts w:hint="cs"/>
            <w:rtl/>
          </w:rPr>
          <w:delText xml:space="preserve"> זהו נסיון להחליף את עבודת הדמוגרף</w:delText>
        </w:r>
        <w:r w:rsidR="00435904" w:rsidDel="004A2D26">
          <w:rPr>
            <w:rFonts w:hint="cs"/>
            <w:rtl/>
          </w:rPr>
          <w:delText xml:space="preserve"> שנעשתה עד היום כתהליך חיצוני</w:delText>
        </w:r>
        <w:r w:rsidDel="004A2D26">
          <w:rPr>
            <w:rFonts w:hint="cs"/>
            <w:rtl/>
          </w:rPr>
          <w:delText xml:space="preserve">, כך שניתן יהיה </w:delText>
        </w:r>
        <w:r w:rsidR="00460632" w:rsidDel="004A2D26">
          <w:rPr>
            <w:rFonts w:hint="cs"/>
            <w:rtl/>
          </w:rPr>
          <w:delText>לעדכן את התחזיות באופן תדיר</w:delText>
        </w:r>
        <w:r w:rsidDel="004A2D26">
          <w:rPr>
            <w:rFonts w:hint="cs"/>
            <w:rtl/>
          </w:rPr>
          <w:delText xml:space="preserve"> לאחר מהלך יצירת התחזיות הראשוני</w:delText>
        </w:r>
        <w:r w:rsidR="00435904" w:rsidDel="004A2D26">
          <w:rPr>
            <w:rFonts w:hint="cs"/>
            <w:rtl/>
          </w:rPr>
          <w:delText>,</w:delText>
        </w:r>
        <w:r w:rsidR="00460632" w:rsidDel="004A2D26">
          <w:rPr>
            <w:rFonts w:hint="cs"/>
            <w:rtl/>
          </w:rPr>
          <w:delText xml:space="preserve"> בעיקר</w:delText>
        </w:r>
        <w:r w:rsidDel="004A2D26">
          <w:rPr>
            <w:rFonts w:hint="cs"/>
            <w:rtl/>
          </w:rPr>
          <w:delText xml:space="preserve"> לאור שינויים שוטפים בקיבולות הדיור החזויות</w:delText>
        </w:r>
        <w:r w:rsidR="00460632" w:rsidDel="004A2D26">
          <w:rPr>
            <w:rFonts w:hint="cs"/>
            <w:rtl/>
          </w:rPr>
          <w:delText xml:space="preserve"> לאורך השנים </w:delText>
        </w:r>
        <w:r w:rsidDel="004A2D26">
          <w:rPr>
            <w:rFonts w:hint="cs"/>
            <w:rtl/>
          </w:rPr>
          <w:delText xml:space="preserve"> באופן מהיר </w:delText>
        </w:r>
        <w:r w:rsidR="00460632" w:rsidDel="004A2D26">
          <w:rPr>
            <w:rFonts w:hint="cs"/>
            <w:rtl/>
          </w:rPr>
          <w:delText xml:space="preserve">וגמיש יותר. </w:delText>
        </w:r>
        <w:bookmarkStart w:id="199" w:name="_Toc190880391"/>
        <w:bookmarkStart w:id="200" w:name="_Toc190883104"/>
        <w:bookmarkEnd w:id="199"/>
        <w:bookmarkEnd w:id="200"/>
      </w:del>
    </w:p>
    <w:p w14:paraId="15B7B797" w14:textId="6A7B9099" w:rsidR="00687C48" w:rsidRPr="007F4866" w:rsidDel="004A2D26" w:rsidRDefault="00D77D5C">
      <w:pPr>
        <w:tabs>
          <w:tab w:val="left" w:pos="2446"/>
        </w:tabs>
        <w:spacing w:line="276" w:lineRule="auto"/>
        <w:rPr>
          <w:del w:id="201" w:author="Gidon Kupietzky" w:date="2025-02-13T17:45:00Z" w16du:dateUtc="2025-02-13T15:45:00Z"/>
          <w:rtl/>
        </w:rPr>
        <w:pPrChange w:id="202" w:author="Gidon Kupietzky" w:date="2025-02-13T17:45:00Z" w16du:dateUtc="2025-02-13T15:45:00Z">
          <w:pPr>
            <w:jc w:val="both"/>
          </w:pPr>
        </w:pPrChange>
      </w:pPr>
      <w:del w:id="203" w:author="Gidon Kupietzky" w:date="2025-02-13T17:45:00Z" w16du:dateUtc="2025-02-13T15:45:00Z">
        <w:r w:rsidDel="004A2D26">
          <w:rPr>
            <w:rFonts w:hint="cs"/>
            <w:rtl/>
          </w:rPr>
          <w:delText>4</w:delText>
        </w:r>
        <w:r w:rsidR="00687C48" w:rsidRPr="007F4866" w:rsidDel="004A2D26">
          <w:rPr>
            <w:rtl/>
          </w:rPr>
          <w:delText>.</w:delText>
        </w:r>
        <w:r w:rsidR="00687C48" w:rsidRPr="007F4866" w:rsidDel="004A2D26">
          <w:rPr>
            <w:rtl/>
          </w:rPr>
          <w:tab/>
        </w:r>
        <w:r w:rsidR="00FA1773" w:rsidRPr="007F4866" w:rsidDel="004A2D26">
          <w:rPr>
            <w:rFonts w:hint="cs"/>
            <w:rtl/>
          </w:rPr>
          <w:delText xml:space="preserve">תרחישים- </w:delText>
        </w:r>
        <w:r w:rsidR="00687C48" w:rsidRPr="007F4866" w:rsidDel="004A2D26">
          <w:rPr>
            <w:rtl/>
          </w:rPr>
          <w:delText>יצירה של מספר תרחישי</w:delText>
        </w:r>
        <w:r w:rsidR="00F45971" w:rsidDel="004A2D26">
          <w:rPr>
            <w:rFonts w:hint="cs"/>
            <w:rtl/>
          </w:rPr>
          <w:delText>ם</w:delText>
        </w:r>
        <w:r w:rsidR="00687C48" w:rsidRPr="007F4866" w:rsidDel="004A2D26">
          <w:rPr>
            <w:rtl/>
          </w:rPr>
          <w:delText xml:space="preserve"> אשר שניים מהם תואמים את שני תרחישי</w:delText>
        </w:r>
        <w:r w:rsidR="00AC190F" w:rsidDel="004A2D26">
          <w:rPr>
            <w:rFonts w:hint="cs"/>
            <w:rtl/>
          </w:rPr>
          <w:delText xml:space="preserve"> </w:delText>
        </w:r>
        <w:r w:rsidR="00AC190F" w:rsidRPr="394D7F88" w:rsidDel="004A2D26">
          <w:rPr>
            <w:rtl/>
          </w:rPr>
          <w:delText>ה</w:delText>
        </w:r>
        <w:r w:rsidR="03EE7379" w:rsidRPr="394D7F88" w:rsidDel="004A2D26">
          <w:rPr>
            <w:rtl/>
          </w:rPr>
          <w:delText>אוכלוסייה</w:delText>
        </w:r>
        <w:r w:rsidR="00687C48" w:rsidRPr="007F4866" w:rsidDel="004A2D26">
          <w:rPr>
            <w:rtl/>
          </w:rPr>
          <w:delText xml:space="preserve"> </w:delText>
        </w:r>
        <w:r w:rsidR="00F45971" w:rsidDel="004A2D26">
          <w:rPr>
            <w:rFonts w:hint="cs"/>
            <w:rtl/>
          </w:rPr>
          <w:delText>של</w:delText>
        </w:r>
        <w:r w:rsidR="00687C48" w:rsidRPr="007F4866" w:rsidDel="004A2D26">
          <w:rPr>
            <w:rtl/>
          </w:rPr>
          <w:delText xml:space="preserve"> המועצה הלאומית </w:delText>
        </w:r>
        <w:commentRangeStart w:id="204"/>
        <w:commentRangeStart w:id="205"/>
        <w:r w:rsidR="00687C48" w:rsidRPr="007F4866" w:rsidDel="004A2D26">
          <w:rPr>
            <w:rtl/>
          </w:rPr>
          <w:delText>לכלכלה</w:delText>
        </w:r>
        <w:commentRangeEnd w:id="204"/>
        <w:r w:rsidR="00C30374" w:rsidDel="004A2D26">
          <w:rPr>
            <w:rtl/>
          </w:rPr>
          <w:commentReference w:id="204"/>
        </w:r>
        <w:commentRangeEnd w:id="205"/>
        <w:r w:rsidR="00D3449A" w:rsidDel="004A2D26">
          <w:rPr>
            <w:rStyle w:val="ab"/>
            <w:rtl/>
          </w:rPr>
          <w:commentReference w:id="205"/>
        </w:r>
        <w:r w:rsidR="00F16877" w:rsidDel="004A2D26">
          <w:rPr>
            <w:rFonts w:hint="cs"/>
            <w:rtl/>
          </w:rPr>
          <w:delText xml:space="preserve"> (</w:delText>
        </w:r>
        <w:r w:rsidR="00F16877" w:rsidRPr="00F16877" w:rsidDel="004A2D26">
          <w:rPr>
            <w:rtl/>
          </w:rPr>
          <w:delText xml:space="preserve">תרחישי </w:delText>
        </w:r>
        <w:r w:rsidR="09977049" w:rsidRPr="394D7F88" w:rsidDel="004A2D26">
          <w:rPr>
            <w:rtl/>
          </w:rPr>
          <w:delText>אוכלוסייה</w:delText>
        </w:r>
        <w:r w:rsidR="00F16877" w:rsidRPr="00F16877" w:rsidDel="004A2D26">
          <w:rPr>
            <w:rtl/>
          </w:rPr>
          <w:delText xml:space="preserve"> אזוריים למדינת ישראל, המועצה הלאומית לכלכלה,</w:delText>
        </w:r>
        <w:r w:rsidR="007A4680" w:rsidDel="004A2D26">
          <w:rPr>
            <w:rFonts w:hint="cs"/>
            <w:rtl/>
          </w:rPr>
          <w:delText xml:space="preserve"> </w:delText>
        </w:r>
        <w:r w:rsidR="00F16877" w:rsidRPr="00F16877" w:rsidDel="004A2D26">
          <w:rPr>
            <w:rtl/>
          </w:rPr>
          <w:delText>אפריל 2021, גרסה שנייה</w:delText>
        </w:r>
      </w:del>
      <w:ins w:id="206" w:author="Mark Kungurov" w:date="2024-12-12T16:39:00Z" w16du:dateUtc="2024-12-12T14:39:00Z">
        <w:del w:id="207" w:author="Gidon Kupietzky" w:date="2025-02-13T17:45:00Z" w16du:dateUtc="2025-02-13T15:45:00Z">
          <w:r w:rsidR="00242E80" w:rsidDel="004A2D26">
            <w:rPr>
              <w:rFonts w:hint="cs"/>
              <w:rtl/>
            </w:rPr>
            <w:delText xml:space="preserve">, </w:delText>
          </w:r>
        </w:del>
      </w:ins>
      <w:del w:id="208" w:author="Gidon Kupietzky" w:date="2025-02-13T17:45:00Z" w16du:dateUtc="2025-02-13T15:45:00Z">
        <w:r w:rsidR="00F16877" w:rsidDel="004A2D26">
          <w:rPr>
            <w:rFonts w:hint="cs"/>
            <w:rtl/>
          </w:rPr>
          <w:delText>)</w:delText>
        </w:r>
        <w:r w:rsidR="0028549F" w:rsidDel="004A2D26">
          <w:rPr>
            <w:rFonts w:hint="cs"/>
            <w:rtl/>
          </w:rPr>
          <w:delText xml:space="preserve">. ההתאמה נעשתה </w:delText>
        </w:r>
        <w:r w:rsidR="00687C48" w:rsidRPr="007F4866" w:rsidDel="004A2D26">
          <w:rPr>
            <w:rtl/>
          </w:rPr>
          <w:delText xml:space="preserve">ברמת </w:delText>
        </w:r>
        <w:r w:rsidR="00014146" w:rsidDel="004A2D26">
          <w:rPr>
            <w:rFonts w:hint="cs"/>
            <w:rtl/>
          </w:rPr>
          <w:delText>מחוז</w:delText>
        </w:r>
        <w:r w:rsidR="00BD66CA" w:rsidDel="004A2D26">
          <w:rPr>
            <w:rFonts w:hint="cs"/>
            <w:rtl/>
          </w:rPr>
          <w:delText>ות</w:delText>
        </w:r>
        <w:r w:rsidR="00014146" w:rsidDel="004A2D26">
          <w:rPr>
            <w:rFonts w:hint="cs"/>
            <w:rtl/>
          </w:rPr>
          <w:delText xml:space="preserve"> </w:delText>
        </w:r>
        <w:r w:rsidR="00BD66CA" w:rsidDel="004A2D26">
          <w:rPr>
            <w:rFonts w:hint="cs"/>
            <w:rtl/>
          </w:rPr>
          <w:delText xml:space="preserve">עבור </w:delText>
        </w:r>
      </w:del>
      <w:ins w:id="209" w:author="Lior Glick" w:date="2025-01-16T09:33:00Z" w16du:dateUtc="2025-01-16T07:33:00Z">
        <w:del w:id="210" w:author="Gidon Kupietzky" w:date="2025-02-13T17:45:00Z" w16du:dateUtc="2025-02-13T15:45:00Z">
          <w:r w:rsidR="00C421D5" w:rsidDel="004A2D26">
            <w:rPr>
              <w:rFonts w:hint="cs"/>
              <w:rtl/>
            </w:rPr>
            <w:delText xml:space="preserve">ברמת </w:delText>
          </w:r>
        </w:del>
      </w:ins>
      <w:del w:id="211" w:author="Gidon Kupietzky" w:date="2025-02-13T17:45:00Z" w16du:dateUtc="2025-02-13T15:45:00Z">
        <w:r w:rsidR="00BD66CA" w:rsidDel="004A2D26">
          <w:rPr>
            <w:rFonts w:hint="cs"/>
            <w:rtl/>
          </w:rPr>
          <w:delText xml:space="preserve">מחוז </w:delText>
        </w:r>
        <w:r w:rsidR="00014146" w:rsidDel="004A2D26">
          <w:rPr>
            <w:rFonts w:hint="cs"/>
            <w:rtl/>
          </w:rPr>
          <w:delText xml:space="preserve">ירושלים </w:delText>
        </w:r>
        <w:r w:rsidR="00155CD6" w:rsidDel="004A2D26">
          <w:rPr>
            <w:rFonts w:hint="cs"/>
            <w:rtl/>
          </w:rPr>
          <w:delText>ומחוז</w:delText>
        </w:r>
        <w:r w:rsidR="00014146" w:rsidDel="004A2D26">
          <w:rPr>
            <w:rFonts w:hint="cs"/>
            <w:rtl/>
          </w:rPr>
          <w:delText xml:space="preserve"> </w:delText>
        </w:r>
      </w:del>
      <w:ins w:id="212" w:author="מורן גליק דהן" w:date="2024-12-02T09:08:00Z" w16du:dateUtc="2024-12-02T07:08:00Z">
        <w:del w:id="213" w:author="Gidon Kupietzky" w:date="2025-02-13T17:45:00Z" w16du:dateUtc="2025-02-13T15:45:00Z">
          <w:r w:rsidR="00B01A0F" w:rsidDel="004A2D26">
            <w:rPr>
              <w:rFonts w:hint="cs"/>
              <w:rtl/>
            </w:rPr>
            <w:delText xml:space="preserve">ואזור </w:delText>
          </w:r>
        </w:del>
      </w:ins>
      <w:del w:id="214" w:author="Gidon Kupietzky" w:date="2025-02-13T17:45:00Z" w16du:dateUtc="2025-02-13T15:45:00Z">
        <w:r w:rsidR="00014146" w:rsidDel="004A2D26">
          <w:rPr>
            <w:rFonts w:hint="cs"/>
            <w:rtl/>
          </w:rPr>
          <w:delText>יהודה ושומרון</w:delText>
        </w:r>
        <w:r w:rsidR="00687C48" w:rsidRPr="007F4866" w:rsidDel="004A2D26">
          <w:rPr>
            <w:rtl/>
          </w:rPr>
          <w:delText xml:space="preserve">, </w:delText>
        </w:r>
        <w:r w:rsidR="00155CD6" w:rsidDel="004A2D26">
          <w:rPr>
            <w:rFonts w:hint="cs"/>
            <w:rtl/>
          </w:rPr>
          <w:delText>בהתאם להנחות ההתפלגות המגזרית</w:delText>
        </w:r>
        <w:r w:rsidR="00AF0914" w:rsidDel="004A2D26">
          <w:rPr>
            <w:rFonts w:hint="cs"/>
            <w:rtl/>
          </w:rPr>
          <w:delText xml:space="preserve"> בכל מחוז</w:delText>
        </w:r>
        <w:r w:rsidR="00155CD6" w:rsidDel="004A2D26">
          <w:rPr>
            <w:rFonts w:hint="cs"/>
            <w:rtl/>
          </w:rPr>
          <w:delText xml:space="preserve"> </w:delText>
        </w:r>
        <w:r w:rsidR="00687C48" w:rsidRPr="007F4866" w:rsidDel="004A2D26">
          <w:rPr>
            <w:rtl/>
          </w:rPr>
          <w:delText>ו</w:delText>
        </w:r>
        <w:r w:rsidR="00813E85" w:rsidDel="004A2D26">
          <w:rPr>
            <w:rFonts w:hint="cs"/>
            <w:rtl/>
          </w:rPr>
          <w:delText>כן בהתאמה ל</w:delText>
        </w:r>
        <w:r w:rsidR="00687C48" w:rsidRPr="007F4866" w:rsidDel="004A2D26">
          <w:rPr>
            <w:rtl/>
          </w:rPr>
          <w:delText>התפלגות הגילאים</w:delText>
        </w:r>
        <w:r w:rsidR="00813E85" w:rsidDel="004A2D26">
          <w:rPr>
            <w:rFonts w:hint="cs"/>
            <w:rtl/>
          </w:rPr>
          <w:delText xml:space="preserve"> כל זאת </w:delText>
        </w:r>
        <w:r w:rsidR="00687C48" w:rsidRPr="007F4866" w:rsidDel="004A2D26">
          <w:rPr>
            <w:rtl/>
          </w:rPr>
          <w:delText xml:space="preserve">לטובת סנכרון התחזיות </w:delText>
        </w:r>
        <w:r w:rsidR="00687C48" w:rsidRPr="394D7F88" w:rsidDel="004A2D26">
          <w:rPr>
            <w:rtl/>
          </w:rPr>
          <w:delText>ה</w:delText>
        </w:r>
        <w:r w:rsidR="2A9DE225" w:rsidRPr="394D7F88" w:rsidDel="004A2D26">
          <w:rPr>
            <w:rtl/>
          </w:rPr>
          <w:delText>אזור</w:delText>
        </w:r>
        <w:r w:rsidR="00687C48" w:rsidRPr="394D7F88" w:rsidDel="004A2D26">
          <w:rPr>
            <w:rtl/>
          </w:rPr>
          <w:delText>יות</w:delText>
        </w:r>
        <w:r w:rsidR="00687C48" w:rsidRPr="007F4866" w:rsidDel="004A2D26">
          <w:rPr>
            <w:rtl/>
          </w:rPr>
          <w:delText xml:space="preserve"> והמטרופוליניות </w:delText>
        </w:r>
        <w:r w:rsidR="0028549F" w:rsidDel="004A2D26">
          <w:rPr>
            <w:rFonts w:hint="cs"/>
            <w:rtl/>
          </w:rPr>
          <w:delText xml:space="preserve">בשימוש מודלי התחבורה השונים </w:delText>
        </w:r>
        <w:r w:rsidR="00687C48" w:rsidRPr="007F4866" w:rsidDel="004A2D26">
          <w:rPr>
            <w:rtl/>
          </w:rPr>
          <w:delText xml:space="preserve">לכדי תחזית ארצית אחת אשר תהווה פלטפורמה אחידה לתכנון כלל התשתיות </w:delText>
        </w:r>
        <w:r w:rsidR="008A2E7B" w:rsidRPr="007F4866" w:rsidDel="004A2D26">
          <w:rPr>
            <w:rFonts w:hint="cs"/>
            <w:rtl/>
          </w:rPr>
          <w:delText>ארוכות הטווח</w:delText>
        </w:r>
        <w:r w:rsidR="00687C48" w:rsidRPr="007F4866" w:rsidDel="004A2D26">
          <w:rPr>
            <w:rtl/>
          </w:rPr>
          <w:delText xml:space="preserve"> במדינה.</w:delText>
        </w:r>
        <w:bookmarkStart w:id="215" w:name="_Toc190880392"/>
        <w:bookmarkStart w:id="216" w:name="_Toc190883105"/>
        <w:bookmarkEnd w:id="215"/>
        <w:bookmarkEnd w:id="216"/>
      </w:del>
    </w:p>
    <w:p w14:paraId="2729A37A" w14:textId="789935F4" w:rsidR="008639C0" w:rsidDel="004A2D26" w:rsidRDefault="008639C0">
      <w:pPr>
        <w:tabs>
          <w:tab w:val="left" w:pos="2446"/>
        </w:tabs>
        <w:spacing w:line="276" w:lineRule="auto"/>
        <w:rPr>
          <w:ins w:id="217" w:author="Mark Kungurov" w:date="2024-12-18T13:20:00Z" w16du:dateUtc="2024-12-18T11:20:00Z"/>
          <w:del w:id="218" w:author="Gidon Kupietzky" w:date="2025-02-13T17:45:00Z" w16du:dateUtc="2025-02-13T15:45:00Z"/>
          <w:rtl/>
        </w:rPr>
        <w:pPrChange w:id="219" w:author="Gidon Kupietzky" w:date="2025-02-13T17:45:00Z" w16du:dateUtc="2025-02-13T15:45:00Z">
          <w:pPr>
            <w:pStyle w:val="2"/>
          </w:pPr>
        </w:pPrChange>
      </w:pPr>
      <w:bookmarkStart w:id="220" w:name="_גבולות__מפות"/>
      <w:bookmarkStart w:id="221" w:name="_Toc141724154"/>
      <w:bookmarkEnd w:id="220"/>
      <w:commentRangeStart w:id="222"/>
      <w:del w:id="223" w:author="Gidon Kupietzky" w:date="2025-02-13T17:45:00Z" w16du:dateUtc="2025-02-13T15:45:00Z">
        <w:r w:rsidDel="004A2D26">
          <w:rPr>
            <w:rFonts w:hint="cs"/>
            <w:rtl/>
          </w:rPr>
          <w:delText xml:space="preserve">גבולות </w:delText>
        </w:r>
        <w:commentRangeEnd w:id="222"/>
        <w:r w:rsidR="00B01A0F" w:rsidDel="004A2D26">
          <w:rPr>
            <w:rStyle w:val="ab"/>
            <w:rtl/>
          </w:rPr>
          <w:commentReference w:id="222"/>
        </w:r>
      </w:del>
      <w:bookmarkStart w:id="224" w:name="_Toc190880393"/>
      <w:bookmarkStart w:id="225" w:name="_Toc190883106"/>
      <w:bookmarkEnd w:id="224"/>
      <w:bookmarkEnd w:id="225"/>
    </w:p>
    <w:p w14:paraId="14216C09" w14:textId="2CFD542F" w:rsidR="007F3F6F" w:rsidRPr="007F3F6F" w:rsidDel="004A2D26" w:rsidRDefault="006D1BF9">
      <w:pPr>
        <w:tabs>
          <w:tab w:val="left" w:pos="2446"/>
        </w:tabs>
        <w:spacing w:line="276" w:lineRule="auto"/>
        <w:rPr>
          <w:del w:id="226" w:author="Gidon Kupietzky" w:date="2025-02-13T17:45:00Z" w16du:dateUtc="2025-02-13T15:45:00Z"/>
          <w:rtl/>
        </w:rPr>
        <w:pPrChange w:id="227" w:author="Gidon Kupietzky" w:date="2025-02-13T17:45:00Z" w16du:dateUtc="2025-02-13T15:45:00Z">
          <w:pPr>
            <w:pStyle w:val="2"/>
          </w:pPr>
        </w:pPrChange>
      </w:pPr>
      <w:ins w:id="228" w:author="Mark Kungurov" w:date="2024-12-18T13:20:00Z" w16du:dateUtc="2024-12-18T11:20:00Z">
        <w:del w:id="229" w:author="Gidon Kupietzky" w:date="2025-02-13T17:45:00Z" w16du:dateUtc="2025-02-13T15:45:00Z">
          <w:r w:rsidDel="004A2D26">
            <w:rPr>
              <w:rFonts w:hint="cs"/>
              <w:rtl/>
            </w:rPr>
            <w:delText>אזור אחריות צתא"ל</w:delText>
          </w:r>
        </w:del>
      </w:ins>
      <w:bookmarkStart w:id="230" w:name="_Toc190880394"/>
      <w:bookmarkStart w:id="231" w:name="_Toc190883107"/>
      <w:bookmarkEnd w:id="230"/>
      <w:bookmarkEnd w:id="231"/>
    </w:p>
    <w:p w14:paraId="44658149" w14:textId="5CC44485" w:rsidR="003974D2" w:rsidDel="00271484" w:rsidRDefault="00C70816">
      <w:pPr>
        <w:tabs>
          <w:tab w:val="left" w:pos="2446"/>
        </w:tabs>
        <w:spacing w:line="276" w:lineRule="auto"/>
        <w:rPr>
          <w:del w:id="232" w:author="Gidon Kupietzky" w:date="2025-01-28T16:16:00Z" w16du:dateUtc="2025-01-28T14:16:00Z"/>
          <w:rtl/>
        </w:rPr>
        <w:pPrChange w:id="233" w:author="Gidon Kupietzky" w:date="2025-02-13T17:45:00Z" w16du:dateUtc="2025-02-13T15:45:00Z">
          <w:pPr>
            <w:ind w:left="576"/>
          </w:pPr>
        </w:pPrChange>
      </w:pPr>
      <w:del w:id="234" w:author="Gidon Kupietzky" w:date="2025-02-13T17:45:00Z" w16du:dateUtc="2025-02-13T15:45:00Z">
        <w:r w:rsidDel="004A2D26">
          <w:rPr>
            <w:noProof/>
          </w:rPr>
          <w:lastRenderedPageBreak/>
          <w:drawing>
            <wp:anchor distT="0" distB="0" distL="114300" distR="114300" simplePos="0" relativeHeight="251658246" behindDoc="0" locked="0" layoutInCell="1" allowOverlap="1" wp14:anchorId="43EC7670" wp14:editId="0F9B7962">
              <wp:simplePos x="0" y="0"/>
              <wp:positionH relativeFrom="column">
                <wp:posOffset>1009015</wp:posOffset>
              </wp:positionH>
              <wp:positionV relativeFrom="paragraph">
                <wp:posOffset>929640</wp:posOffset>
              </wp:positionV>
              <wp:extent cx="4126230" cy="5838825"/>
              <wp:effectExtent l="0" t="0" r="7620" b="9525"/>
              <wp:wrapTopAndBottom/>
              <wp:docPr id="6701796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79621" name="Picture 2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26230" cy="58388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235"/>
        <w:commentRangeEnd w:id="235"/>
        <w:r w:rsidR="00E43C6F" w:rsidDel="004A2D26">
          <w:rPr>
            <w:rStyle w:val="ab"/>
            <w:rtl/>
          </w:rPr>
          <w:commentReference w:id="235"/>
        </w:r>
        <w:r w:rsidR="00A675F9" w:rsidDel="004A2D26">
          <w:rPr>
            <w:rFonts w:hint="cs"/>
            <w:rtl/>
          </w:rPr>
          <w:delText>במפה המצורפת למטה ניתן לראות את אזור האחריות של צתא"ל (</w:delText>
        </w:r>
      </w:del>
      <w:ins w:id="237" w:author="Lior Glick" w:date="2025-01-16T09:33:00Z" w16du:dateUtc="2025-01-16T07:33:00Z">
        <w:del w:id="238" w:author="Gidon Kupietzky" w:date="2025-02-13T17:45:00Z" w16du:dateUtc="2025-02-13T15:45:00Z">
          <w:r w:rsidR="00C421D5" w:rsidDel="004A2D26">
            <w:rPr>
              <w:rFonts w:hint="cs"/>
              <w:rtl/>
            </w:rPr>
            <w:delText>גבול</w:delText>
          </w:r>
        </w:del>
      </w:ins>
      <w:ins w:id="239" w:author="Lior Glick" w:date="2025-01-16T09:34:00Z" w16du:dateUtc="2025-01-16T07:34:00Z">
        <w:del w:id="240" w:author="Gidon Kupietzky" w:date="2025-02-13T17:45:00Z" w16du:dateUtc="2025-02-13T15:45:00Z">
          <w:r w:rsidR="00C421D5" w:rsidDel="004A2D26">
            <w:rPr>
              <w:rFonts w:hint="cs"/>
              <w:rtl/>
            </w:rPr>
            <w:delText>ותיו מסומנים ב</w:delText>
          </w:r>
        </w:del>
      </w:ins>
      <w:del w:id="241" w:author="Gidon Kupietzky" w:date="2025-02-13T17:45:00Z" w16du:dateUtc="2025-02-13T15:45:00Z">
        <w:r w:rsidR="00A675F9" w:rsidDel="004A2D26">
          <w:rPr>
            <w:rFonts w:hint="cs"/>
            <w:rtl/>
          </w:rPr>
          <w:delText xml:space="preserve">קו שחור עבה), שכולל </w:delText>
        </w:r>
        <w:r w:rsidR="00E45132" w:rsidDel="004A2D26">
          <w:rPr>
            <w:rFonts w:hint="cs"/>
            <w:rtl/>
          </w:rPr>
          <w:delText>בתוכו</w:delText>
        </w:r>
        <w:r w:rsidR="006C022F" w:rsidDel="004A2D26">
          <w:rPr>
            <w:rFonts w:hint="cs"/>
            <w:rtl/>
          </w:rPr>
          <w:delText xml:space="preserve"> את</w:delText>
        </w:r>
        <w:r w:rsidR="00E45132" w:rsidDel="004A2D26">
          <w:rPr>
            <w:rFonts w:hint="cs"/>
            <w:rtl/>
          </w:rPr>
          <w:delText xml:space="preserve"> מחוז </w:delText>
        </w:r>
      </w:del>
      <w:ins w:id="242" w:author="Lior Glick" w:date="2025-01-16T09:34:00Z" w16du:dateUtc="2025-01-16T07:34:00Z">
        <w:del w:id="243" w:author="Gidon Kupietzky" w:date="2025-02-13T17:45:00Z" w16du:dateUtc="2025-02-13T15:45:00Z">
          <w:r w:rsidR="00C421D5" w:rsidDel="004A2D26">
            <w:rPr>
              <w:rFonts w:hint="cs"/>
              <w:rtl/>
            </w:rPr>
            <w:delText xml:space="preserve">אזור </w:delText>
          </w:r>
        </w:del>
      </w:ins>
      <w:del w:id="244" w:author="Gidon Kupietzky" w:date="2025-02-13T17:45:00Z" w16du:dateUtc="2025-02-13T15:45:00Z">
        <w:r w:rsidR="00E02DB5" w:rsidDel="004A2D26">
          <w:rPr>
            <w:rFonts w:hint="cs"/>
            <w:rtl/>
          </w:rPr>
          <w:delText>יהודה</w:delText>
        </w:r>
        <w:r w:rsidR="00E45132" w:rsidDel="004A2D26">
          <w:rPr>
            <w:rFonts w:hint="cs"/>
            <w:rtl/>
          </w:rPr>
          <w:delText xml:space="preserve"> ושומרון, מחוז ירושלים ומטרופולין ירושלים (</w:delText>
        </w:r>
        <w:r w:rsidDel="004A2D26">
          <w:rPr>
            <w:rFonts w:hint="cs"/>
            <w:rtl/>
          </w:rPr>
          <w:delText xml:space="preserve">לפי הגדרת צתא"ל) - </w:delText>
        </w:r>
      </w:del>
      <w:ins w:id="245" w:author="Lior Glick" w:date="2025-01-16T09:37:00Z" w16du:dateUtc="2025-01-16T07:37:00Z">
        <w:del w:id="246" w:author="Gidon Kupietzky" w:date="2025-02-13T17:45:00Z" w16du:dateUtc="2025-02-13T15:45:00Z">
          <w:r w:rsidR="00C421D5" w:rsidDel="004A2D26">
            <w:rPr>
              <w:rFonts w:hint="cs"/>
              <w:rtl/>
            </w:rPr>
            <w:delText xml:space="preserve">אליו </w:delText>
          </w:r>
        </w:del>
        <w:del w:id="247" w:author="Gidon Kupietzky" w:date="2025-01-28T16:16:00Z" w16du:dateUtc="2025-01-28T14:16:00Z">
          <w:r w:rsidR="00C421D5" w:rsidDel="00271484">
            <w:rPr>
              <w:rFonts w:hint="cs"/>
              <w:rtl/>
            </w:rPr>
            <w:delText xml:space="preserve">משתייך מחוז ירושלים וחלק מאזור יהודה </w:delText>
          </w:r>
          <w:commentRangeStart w:id="248"/>
          <w:commentRangeStart w:id="249"/>
          <w:r w:rsidR="00C421D5" w:rsidDel="00271484">
            <w:rPr>
              <w:rFonts w:hint="cs"/>
              <w:rtl/>
            </w:rPr>
            <w:delText xml:space="preserve">ושומרון </w:delText>
          </w:r>
        </w:del>
      </w:ins>
      <w:commentRangeEnd w:id="248"/>
      <w:ins w:id="250" w:author="Lior Glick" w:date="2025-01-16T09:38:00Z" w16du:dateUtc="2025-01-16T07:38:00Z">
        <w:del w:id="251" w:author="Gidon Kupietzky" w:date="2025-01-28T16:16:00Z" w16du:dateUtc="2025-01-28T14:16:00Z">
          <w:r w:rsidR="00C421D5" w:rsidDel="00271484">
            <w:rPr>
              <w:rStyle w:val="ab"/>
              <w:rtl/>
            </w:rPr>
            <w:commentReference w:id="248"/>
          </w:r>
        </w:del>
      </w:ins>
      <w:commentRangeEnd w:id="249"/>
      <w:del w:id="252" w:author="Gidon Kupietzky" w:date="2025-01-28T16:16:00Z" w16du:dateUtc="2025-01-28T14:16:00Z">
        <w:r w:rsidR="00EF625A" w:rsidDel="00271484">
          <w:rPr>
            <w:rStyle w:val="ab"/>
          </w:rPr>
          <w:commentReference w:id="249"/>
        </w:r>
        <w:r w:rsidR="00E45132" w:rsidDel="00271484">
          <w:rPr>
            <w:rFonts w:hint="cs"/>
            <w:rtl/>
          </w:rPr>
          <w:delText>ישנה חפיפה בין מטרופולין ירושלים למחוז</w:delText>
        </w:r>
        <w:r w:rsidR="00D72E88" w:rsidDel="00271484">
          <w:rPr>
            <w:rFonts w:hint="cs"/>
            <w:rtl/>
          </w:rPr>
          <w:delText>ות</w:delText>
        </w:r>
        <w:r w:rsidDel="00271484">
          <w:rPr>
            <w:rFonts w:hint="cs"/>
            <w:rtl/>
          </w:rPr>
          <w:delText>.</w:delText>
        </w:r>
        <w:bookmarkStart w:id="254" w:name="_Toc190880395"/>
        <w:bookmarkStart w:id="255" w:name="_Toc190883108"/>
        <w:bookmarkEnd w:id="254"/>
        <w:bookmarkEnd w:id="255"/>
      </w:del>
    </w:p>
    <w:p w14:paraId="5984D3D3" w14:textId="1390C0BB" w:rsidR="00655526" w:rsidRPr="007F3F6F" w:rsidDel="004A2D26" w:rsidRDefault="00655526">
      <w:pPr>
        <w:tabs>
          <w:tab w:val="left" w:pos="2446"/>
        </w:tabs>
        <w:spacing w:line="276" w:lineRule="auto"/>
        <w:rPr>
          <w:del w:id="256" w:author="Gidon Kupietzky" w:date="2025-02-13T17:45:00Z" w16du:dateUtc="2025-02-13T15:45:00Z"/>
          <w:rtl/>
        </w:rPr>
        <w:pPrChange w:id="257" w:author="Gidon Kupietzky" w:date="2025-02-13T17:45:00Z" w16du:dateUtc="2025-02-13T15:45:00Z">
          <w:pPr>
            <w:pStyle w:val="2"/>
          </w:pPr>
        </w:pPrChange>
      </w:pPr>
      <w:del w:id="258" w:author="Gidon Kupietzky" w:date="2025-01-27T15:37:00Z" w16du:dateUtc="2025-01-27T13:37:00Z">
        <w:r w:rsidDel="00786DA3">
          <w:rPr>
            <w:noProof/>
          </w:rPr>
          <w:drawing>
            <wp:anchor distT="0" distB="0" distL="114300" distR="114300" simplePos="0" relativeHeight="251658247" behindDoc="0" locked="0" layoutInCell="1" allowOverlap="1" wp14:anchorId="01E532B2" wp14:editId="48F34776">
              <wp:simplePos x="0" y="0"/>
              <wp:positionH relativeFrom="column">
                <wp:posOffset>167640</wp:posOffset>
              </wp:positionH>
              <wp:positionV relativeFrom="paragraph">
                <wp:posOffset>410845</wp:posOffset>
              </wp:positionV>
              <wp:extent cx="5342890" cy="7555865"/>
              <wp:effectExtent l="0" t="0" r="0" b="6985"/>
              <wp:wrapTopAndBottom/>
              <wp:docPr id="3171867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2890" cy="755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786DA3">
          <w:rPr>
            <w:rFonts w:hint="cs"/>
            <w:rtl/>
          </w:rPr>
          <w:delText xml:space="preserve">מיפוי </w:delText>
        </w:r>
        <w:commentRangeStart w:id="259"/>
        <w:r w:rsidDel="00786DA3">
          <w:rPr>
            <w:rFonts w:hint="cs"/>
            <w:rtl/>
          </w:rPr>
          <w:delText xml:space="preserve">מגזרים </w:delText>
        </w:r>
        <w:commentRangeEnd w:id="259"/>
        <w:r w:rsidR="00031AFF" w:rsidDel="00786DA3">
          <w:rPr>
            <w:rStyle w:val="ab"/>
            <w:rtl/>
          </w:rPr>
          <w:commentReference w:id="259"/>
        </w:r>
        <w:r w:rsidDel="00786DA3">
          <w:rPr>
            <w:rFonts w:hint="cs"/>
            <w:rtl/>
          </w:rPr>
          <w:delText>במרחב צתא"ל</w:delText>
        </w:r>
      </w:del>
      <w:bookmarkStart w:id="260" w:name="_Toc190880396"/>
      <w:bookmarkStart w:id="261" w:name="_Toc190883109"/>
      <w:bookmarkEnd w:id="260"/>
      <w:bookmarkEnd w:id="261"/>
    </w:p>
    <w:p w14:paraId="6B20AB21" w14:textId="333E8267" w:rsidR="006D1BF9" w:rsidDel="00786DA3" w:rsidRDefault="006D1BF9">
      <w:pPr>
        <w:tabs>
          <w:tab w:val="left" w:pos="2446"/>
        </w:tabs>
        <w:spacing w:line="276" w:lineRule="auto"/>
        <w:rPr>
          <w:del w:id="262" w:author="Gidon Kupietzky" w:date="2024-12-30T11:42:00Z" w16du:dateUtc="2024-12-30T09:42:00Z"/>
          <w:rtl/>
        </w:rPr>
        <w:pPrChange w:id="263" w:author="Gidon Kupietzky" w:date="2025-02-13T17:45:00Z" w16du:dateUtc="2025-02-13T15:45:00Z">
          <w:pPr/>
        </w:pPrChange>
      </w:pPr>
      <w:bookmarkStart w:id="264" w:name="_Toc190880397"/>
      <w:bookmarkStart w:id="265" w:name="_Toc190883110"/>
      <w:bookmarkEnd w:id="264"/>
      <w:bookmarkEnd w:id="265"/>
    </w:p>
    <w:p w14:paraId="6565806C" w14:textId="761895D7" w:rsidR="00963562" w:rsidRDefault="00963562">
      <w:pPr>
        <w:tabs>
          <w:tab w:val="left" w:pos="2446"/>
        </w:tabs>
        <w:spacing w:line="276" w:lineRule="auto"/>
        <w:rPr>
          <w:ins w:id="266" w:author="Mark Kungurov" w:date="2024-12-18T14:43:00Z" w16du:dateUtc="2024-12-18T12:43:00Z"/>
          <w:del w:id="267" w:author="Gidon Kupietzky" w:date="2024-12-30T11:42:00Z" w16du:dateUtc="2024-12-30T09:42:00Z"/>
          <w:rtl/>
        </w:rPr>
        <w:pPrChange w:id="268" w:author="Gidon Kupietzky" w:date="2025-02-13T17:45:00Z" w16du:dateUtc="2025-02-13T15:45:00Z">
          <w:pPr>
            <w:ind w:left="576"/>
          </w:pPr>
        </w:pPrChange>
      </w:pPr>
      <w:ins w:id="269" w:author="Mark Kungurov" w:date="2024-12-18T14:43:00Z" w16du:dateUtc="2024-12-18T12:43:00Z">
        <w:del w:id="270" w:author="Gidon Kupietzky" w:date="2024-12-30T11:42:00Z" w16du:dateUtc="2024-12-30T09:42:00Z">
          <w:r>
            <w:rPr>
              <w:rFonts w:hint="cs"/>
              <w:rtl/>
            </w:rPr>
            <w:delText>1.2.2 אזורים לפי  מגזר</w:delText>
          </w:r>
          <w:bookmarkStart w:id="271" w:name="_Toc190880398"/>
          <w:bookmarkStart w:id="272" w:name="_Toc190883111"/>
          <w:bookmarkEnd w:id="271"/>
          <w:bookmarkEnd w:id="272"/>
        </w:del>
      </w:ins>
    </w:p>
    <w:p w14:paraId="11AC79BD" w14:textId="73D7B79F" w:rsidR="00963562" w:rsidRDefault="00963562">
      <w:pPr>
        <w:tabs>
          <w:tab w:val="left" w:pos="2446"/>
        </w:tabs>
        <w:spacing w:line="276" w:lineRule="auto"/>
        <w:rPr>
          <w:ins w:id="273" w:author="Mark Kungurov" w:date="2024-12-18T13:31:00Z" w16du:dateUtc="2024-12-18T11:31:00Z"/>
          <w:del w:id="274" w:author="Gidon Kupietzky" w:date="2024-12-30T11:42:00Z" w16du:dateUtc="2024-12-30T09:42:00Z"/>
          <w:rtl/>
        </w:rPr>
        <w:pPrChange w:id="275" w:author="Gidon Kupietzky" w:date="2025-02-13T17:45:00Z" w16du:dateUtc="2025-02-13T15:45:00Z">
          <w:pPr/>
        </w:pPrChange>
      </w:pPr>
      <w:bookmarkStart w:id="276" w:name="_Toc190880399"/>
      <w:bookmarkStart w:id="277" w:name="_Toc190883112"/>
      <w:bookmarkEnd w:id="276"/>
      <w:bookmarkEnd w:id="277"/>
    </w:p>
    <w:p w14:paraId="1048050B" w14:textId="0E55BD7B" w:rsidR="00A45426" w:rsidDel="004A2D26" w:rsidRDefault="00CC7680">
      <w:pPr>
        <w:tabs>
          <w:tab w:val="left" w:pos="2446"/>
        </w:tabs>
        <w:spacing w:line="276" w:lineRule="auto"/>
        <w:rPr>
          <w:del w:id="278" w:author="Gidon Kupietzky" w:date="2025-02-13T17:45:00Z" w16du:dateUtc="2025-02-13T15:45:00Z"/>
        </w:rPr>
        <w:pPrChange w:id="279" w:author="Gidon Kupietzky" w:date="2025-02-13T17:45:00Z" w16du:dateUtc="2025-02-13T15:45:00Z">
          <w:pPr/>
        </w:pPrChange>
      </w:pPr>
      <w:del w:id="280" w:author="Gidon Kupietzky" w:date="2025-02-13T17:45:00Z" w16du:dateUtc="2025-02-13T15:45:00Z">
        <w:r w:rsidDel="004A2D26">
          <w:rPr>
            <w:rFonts w:hint="cs"/>
            <w:rtl/>
            <w:lang w:val="en-GB"/>
          </w:rPr>
          <w:delText xml:space="preserve">במפה זו ניתן לראות שתי שכונות בתוך </w:delText>
        </w:r>
        <w:r w:rsidR="00C90949" w:rsidDel="004A2D26">
          <w:rPr>
            <w:rFonts w:hint="cs"/>
            <w:rtl/>
            <w:lang w:val="en-GB"/>
          </w:rPr>
          <w:delText xml:space="preserve">תחום העיר ירושלים ששכונות </w:delText>
        </w:r>
      </w:del>
      <w:ins w:id="281" w:author="Lior Glick" w:date="2025-01-16T09:39:00Z" w16du:dateUtc="2025-01-16T07:39:00Z">
        <w:del w:id="282" w:author="Gidon Kupietzky" w:date="2025-02-13T17:45:00Z" w16du:dateUtc="2025-02-13T15:45:00Z">
          <w:r w:rsidR="00031AFF" w:rsidDel="004A2D26">
            <w:rPr>
              <w:rFonts w:hint="cs"/>
              <w:rtl/>
              <w:lang w:val="en-GB"/>
            </w:rPr>
            <w:delText xml:space="preserve">שנמצאות </w:delText>
          </w:r>
        </w:del>
      </w:ins>
      <w:del w:id="283" w:author="Gidon Kupietzky" w:date="2025-02-13T17:45:00Z" w16du:dateUtc="2025-02-13T15:45:00Z">
        <w:r w:rsidR="00C90949" w:rsidDel="004A2D26">
          <w:rPr>
            <w:rFonts w:hint="cs"/>
            <w:rtl/>
            <w:lang w:val="en-GB"/>
          </w:rPr>
          <w:delText>מעבר לגדר ההפרדה</w:delText>
        </w:r>
        <w:r w:rsidR="0026610E" w:rsidDel="004A2D26">
          <w:rPr>
            <w:rFonts w:hint="cs"/>
            <w:rtl/>
            <w:lang w:val="en-GB"/>
          </w:rPr>
          <w:delText xml:space="preserve"> : </w:delText>
        </w:r>
        <w:r w:rsidR="00655526" w:rsidDel="004A2D26">
          <w:rPr>
            <w:rFonts w:hint="cs"/>
            <w:rtl/>
            <w:lang w:val="en-GB"/>
          </w:rPr>
          <w:delText>שועפט</w:delText>
        </w:r>
        <w:r w:rsidR="0026610E" w:rsidDel="004A2D26">
          <w:rPr>
            <w:rFonts w:hint="cs"/>
            <w:rtl/>
            <w:lang w:val="en-GB"/>
          </w:rPr>
          <w:delText xml:space="preserve"> וכפר עקב. האוכלוסיה </w:delText>
        </w:r>
        <w:r w:rsidR="0070003D" w:rsidDel="004A2D26">
          <w:rPr>
            <w:rFonts w:hint="cs"/>
            <w:rtl/>
            <w:lang w:val="en-GB"/>
          </w:rPr>
          <w:delText>הערבית שמתגוררת שם</w:delText>
        </w:r>
      </w:del>
      <w:ins w:id="284" w:author="Lior Glick" w:date="2025-01-16T09:40:00Z" w16du:dateUtc="2025-01-16T07:40:00Z">
        <w:del w:id="285" w:author="Gidon Kupietzky" w:date="2025-02-13T17:45:00Z" w16du:dateUtc="2025-02-13T15:45:00Z">
          <w:r w:rsidR="00031AFF" w:rsidDel="004A2D26">
            <w:rPr>
              <w:rFonts w:hint="cs"/>
              <w:rtl/>
              <w:lang w:val="en-GB"/>
            </w:rPr>
            <w:delText>, ו</w:delText>
          </w:r>
        </w:del>
      </w:ins>
      <w:del w:id="286" w:author="Gidon Kupietzky" w:date="2025-02-13T17:45:00Z" w16du:dateUtc="2025-02-13T15:45:00Z">
        <w:r w:rsidR="0070003D" w:rsidDel="004A2D26">
          <w:rPr>
            <w:rFonts w:hint="cs"/>
            <w:rtl/>
            <w:lang w:val="en-GB"/>
          </w:rPr>
          <w:delText xml:space="preserve"> מסומנ</w:delText>
        </w:r>
      </w:del>
      <w:ins w:id="287" w:author="Lior Glick" w:date="2025-01-16T09:40:00Z" w16du:dateUtc="2025-01-16T07:40:00Z">
        <w:del w:id="288" w:author="Gidon Kupietzky" w:date="2025-02-13T17:45:00Z" w16du:dateUtc="2025-02-13T15:45:00Z">
          <w:r w:rsidR="00031AFF" w:rsidDel="004A2D26">
            <w:rPr>
              <w:rFonts w:hint="cs"/>
              <w:rtl/>
              <w:lang w:val="en-GB"/>
            </w:rPr>
            <w:delText>ו</w:delText>
          </w:r>
        </w:del>
      </w:ins>
      <w:del w:id="289" w:author="Gidon Kupietzky" w:date="2025-02-13T17:45:00Z" w16du:dateUtc="2025-02-13T15:45:00Z">
        <w:r w:rsidR="0070003D" w:rsidDel="004A2D26">
          <w:rPr>
            <w:rFonts w:hint="cs"/>
            <w:rtl/>
            <w:lang w:val="en-GB"/>
          </w:rPr>
          <w:delText>ת באדום.</w:delText>
        </w:r>
        <w:bookmarkStart w:id="290" w:name="_Toc190880400"/>
        <w:bookmarkStart w:id="291" w:name="_Toc190883113"/>
        <w:bookmarkEnd w:id="290"/>
        <w:bookmarkEnd w:id="291"/>
      </w:del>
    </w:p>
    <w:p w14:paraId="7CE79292" w14:textId="361CAEE4" w:rsidR="00655526" w:rsidRPr="00C421D5" w:rsidRDefault="00655526">
      <w:pPr>
        <w:tabs>
          <w:tab w:val="left" w:pos="2446"/>
        </w:tabs>
        <w:spacing w:line="276" w:lineRule="auto"/>
        <w:rPr>
          <w:ins w:id="292" w:author="Mark Kungurov" w:date="2024-12-18T13:17:00Z" w16du:dateUtc="2024-12-18T11:17:00Z"/>
          <w:del w:id="293" w:author="Gidon Kupietzky" w:date="2024-12-30T11:42:00Z" w16du:dateUtc="2024-12-30T09:42:00Z"/>
        </w:rPr>
        <w:pPrChange w:id="294" w:author="Gidon Kupietzky" w:date="2025-02-13T17:45:00Z" w16du:dateUtc="2025-02-13T15:45:00Z">
          <w:pPr/>
        </w:pPrChange>
      </w:pPr>
      <w:del w:id="295" w:author="Gidon Kupietzky" w:date="2025-01-28T16:17:00Z" w16du:dateUtc="2025-01-28T14:17:00Z">
        <w:r w:rsidDel="001A1CA5">
          <w:rPr>
            <w:rFonts w:asciiTheme="majorHAnsi" w:eastAsiaTheme="majorEastAsia" w:hAnsiTheme="majorHAnsi"/>
            <w:noProof/>
            <w:color w:val="2F5496" w:themeColor="accent1" w:themeShade="BF"/>
            <w:sz w:val="32"/>
            <w:szCs w:val="32"/>
          </w:rPr>
          <w:drawing>
            <wp:anchor distT="0" distB="0" distL="114300" distR="114300" simplePos="0" relativeHeight="251658248" behindDoc="0" locked="0" layoutInCell="1" allowOverlap="1" wp14:anchorId="0C907511" wp14:editId="056E2BC3">
              <wp:simplePos x="0" y="0"/>
              <wp:positionH relativeFrom="margin">
                <wp:align>right</wp:align>
              </wp:positionH>
              <wp:positionV relativeFrom="paragraph">
                <wp:posOffset>0</wp:posOffset>
              </wp:positionV>
              <wp:extent cx="5827395" cy="4120515"/>
              <wp:effectExtent l="0" t="0" r="1905" b="0"/>
              <wp:wrapTopAndBottom/>
              <wp:docPr id="839366083" name="Picture 21" descr="A map of the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66083" name="Picture 21" descr="A map of the mountain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7395" cy="4120515"/>
                      </a:xfrm>
                      <a:prstGeom prst="rect">
                        <a:avLst/>
                      </a:prstGeom>
                      <a:noFill/>
                      <a:ln>
                        <a:noFill/>
                      </a:ln>
                    </pic:spPr>
                  </pic:pic>
                </a:graphicData>
              </a:graphic>
              <wp14:sizeRelH relativeFrom="margin">
                <wp14:pctWidth>0</wp14:pctWidth>
              </wp14:sizeRelH>
              <wp14:sizeRelV relativeFrom="margin">
                <wp14:pctHeight>0</wp14:pctHeight>
              </wp14:sizeRelV>
            </wp:anchor>
          </w:drawing>
        </w:r>
      </w:del>
      <w:bookmarkStart w:id="296" w:name="_Toc190880401"/>
      <w:bookmarkStart w:id="297" w:name="_Toc190883114"/>
      <w:bookmarkEnd w:id="296"/>
      <w:bookmarkEnd w:id="297"/>
    </w:p>
    <w:p w14:paraId="0AD94E26" w14:textId="454F6594" w:rsidR="0045569E" w:rsidDel="004A2D26" w:rsidRDefault="00687C48">
      <w:pPr>
        <w:tabs>
          <w:tab w:val="left" w:pos="2446"/>
        </w:tabs>
        <w:spacing w:line="276" w:lineRule="auto"/>
        <w:rPr>
          <w:del w:id="298" w:author="Gidon Kupietzky" w:date="2025-02-13T17:45:00Z" w16du:dateUtc="2025-02-13T15:45:00Z"/>
          <w:rtl/>
        </w:rPr>
        <w:pPrChange w:id="299" w:author="Gidon Kupietzky" w:date="2025-02-13T17:45:00Z" w16du:dateUtc="2025-02-13T15:45:00Z">
          <w:pPr>
            <w:pStyle w:val="1"/>
          </w:pPr>
        </w:pPrChange>
      </w:pPr>
      <w:del w:id="300" w:author="Gidon Kupietzky" w:date="2025-02-13T17:45:00Z" w16du:dateUtc="2025-02-13T15:45:00Z">
        <w:r w:rsidRPr="008A2E7B" w:rsidDel="004A2D26">
          <w:rPr>
            <w:rtl/>
          </w:rPr>
          <w:delText>תוצרי העבודה</w:delText>
        </w:r>
        <w:bookmarkEnd w:id="221"/>
        <w:r w:rsidR="00D9255E" w:rsidDel="004A2D26">
          <w:rPr>
            <w:rFonts w:hint="cs"/>
            <w:rtl/>
          </w:rPr>
          <w:delText>, הגדרות ומונחים</w:delText>
        </w:r>
        <w:r w:rsidRPr="008A2E7B" w:rsidDel="004A2D26">
          <w:rPr>
            <w:rtl/>
          </w:rPr>
          <w:delText xml:space="preserve"> </w:delText>
        </w:r>
        <w:bookmarkStart w:id="301" w:name="_Toc190880402"/>
        <w:bookmarkStart w:id="302" w:name="_Toc190883115"/>
        <w:bookmarkEnd w:id="301"/>
        <w:bookmarkEnd w:id="302"/>
      </w:del>
    </w:p>
    <w:p w14:paraId="6AC535F2" w14:textId="2B42D729" w:rsidR="009D4DFD" w:rsidDel="004A2D26" w:rsidRDefault="009D4DFD">
      <w:pPr>
        <w:tabs>
          <w:tab w:val="left" w:pos="2446"/>
        </w:tabs>
        <w:spacing w:line="276" w:lineRule="auto"/>
        <w:rPr>
          <w:del w:id="303" w:author="Gidon Kupietzky" w:date="2025-02-13T17:45:00Z" w16du:dateUtc="2025-02-13T15:45:00Z"/>
          <w:rtl/>
        </w:rPr>
        <w:pPrChange w:id="304" w:author="Gidon Kupietzky" w:date="2025-02-13T17:45:00Z" w16du:dateUtc="2025-02-13T15:45:00Z">
          <w:pPr>
            <w:pStyle w:val="2"/>
          </w:pPr>
        </w:pPrChange>
      </w:pPr>
      <w:del w:id="305" w:author="Gidon Kupietzky" w:date="2025-02-13T17:45:00Z" w16du:dateUtc="2025-02-13T15:45:00Z">
        <w:r w:rsidDel="004A2D26">
          <w:rPr>
            <w:rFonts w:hint="cs"/>
            <w:rtl/>
          </w:rPr>
          <w:delText xml:space="preserve">תוצרי </w:delText>
        </w:r>
        <w:r w:rsidR="00DD341C" w:rsidDel="004A2D26">
          <w:rPr>
            <w:rFonts w:hint="cs"/>
            <w:rtl/>
          </w:rPr>
          <w:delText>העבודה הנקלטים במודל</w:delText>
        </w:r>
        <w:r w:rsidR="00DD341C" w:rsidRPr="00957855" w:rsidDel="004A2D26">
          <w:rPr>
            <w:rtl/>
          </w:rPr>
          <w:delText xml:space="preserve"> </w:delText>
        </w:r>
        <w:bookmarkStart w:id="306" w:name="_Toc190880403"/>
        <w:bookmarkStart w:id="307" w:name="_Toc190883116"/>
        <w:bookmarkEnd w:id="306"/>
        <w:bookmarkEnd w:id="307"/>
      </w:del>
    </w:p>
    <w:p w14:paraId="61C018F2" w14:textId="3E450295" w:rsidR="00CA3298" w:rsidRPr="00CA3298" w:rsidDel="004A2D26" w:rsidRDefault="00CA3298">
      <w:pPr>
        <w:tabs>
          <w:tab w:val="left" w:pos="2446"/>
        </w:tabs>
        <w:spacing w:line="276" w:lineRule="auto"/>
        <w:rPr>
          <w:del w:id="308" w:author="Gidon Kupietzky" w:date="2025-02-13T17:45:00Z" w16du:dateUtc="2025-02-13T15:45:00Z"/>
          <w:rFonts w:asciiTheme="majorHAnsi" w:eastAsiaTheme="majorEastAsia" w:hAnsiTheme="majorHAnsi"/>
          <w:vanish/>
          <w:color w:val="1F3864" w:themeColor="accent1" w:themeShade="80"/>
          <w:sz w:val="24"/>
          <w:szCs w:val="28"/>
          <w:rtl/>
        </w:rPr>
        <w:pPrChange w:id="309" w:author="Gidon Kupietzky" w:date="2025-02-13T17:45:00Z" w16du:dateUtc="2025-02-13T15:45:00Z">
          <w:pPr>
            <w:pStyle w:val="a8"/>
            <w:keepNext/>
            <w:keepLines/>
            <w:numPr>
              <w:numId w:val="30"/>
            </w:numPr>
            <w:spacing w:before="40"/>
            <w:ind w:left="360" w:hanging="360"/>
            <w:contextualSpacing w:val="0"/>
            <w:outlineLvl w:val="2"/>
          </w:pPr>
        </w:pPrChange>
      </w:pPr>
      <w:bookmarkStart w:id="310" w:name="_Toc182229454"/>
      <w:bookmarkStart w:id="311" w:name="_Toc182229516"/>
      <w:bookmarkStart w:id="312" w:name="_Toc182229572"/>
      <w:bookmarkStart w:id="313" w:name="_Toc182229628"/>
      <w:bookmarkStart w:id="314" w:name="_Toc182229705"/>
      <w:bookmarkStart w:id="315" w:name="_Toc182229781"/>
      <w:bookmarkStart w:id="316" w:name="_Toc182229857"/>
      <w:bookmarkStart w:id="317" w:name="_Toc187334025"/>
      <w:bookmarkStart w:id="318" w:name="_Toc190880404"/>
      <w:bookmarkStart w:id="319" w:name="_Toc190883117"/>
      <w:bookmarkEnd w:id="310"/>
      <w:bookmarkEnd w:id="311"/>
      <w:bookmarkEnd w:id="312"/>
      <w:bookmarkEnd w:id="313"/>
      <w:bookmarkEnd w:id="314"/>
      <w:bookmarkEnd w:id="315"/>
      <w:bookmarkEnd w:id="316"/>
      <w:bookmarkEnd w:id="317"/>
      <w:bookmarkEnd w:id="318"/>
      <w:bookmarkEnd w:id="319"/>
    </w:p>
    <w:p w14:paraId="3FC8DF90" w14:textId="7880DAED" w:rsidR="00CA3298" w:rsidRPr="00CA3298" w:rsidDel="004A2D26" w:rsidRDefault="00CA3298">
      <w:pPr>
        <w:tabs>
          <w:tab w:val="left" w:pos="2446"/>
        </w:tabs>
        <w:spacing w:line="276" w:lineRule="auto"/>
        <w:rPr>
          <w:del w:id="320" w:author="Gidon Kupietzky" w:date="2025-02-13T17:45:00Z" w16du:dateUtc="2025-02-13T15:45:00Z"/>
          <w:rFonts w:asciiTheme="majorHAnsi" w:eastAsiaTheme="majorEastAsia" w:hAnsiTheme="majorHAnsi"/>
          <w:vanish/>
          <w:color w:val="1F3864" w:themeColor="accent1" w:themeShade="80"/>
          <w:sz w:val="24"/>
          <w:szCs w:val="28"/>
          <w:rtl/>
        </w:rPr>
        <w:pPrChange w:id="321" w:author="Gidon Kupietzky" w:date="2025-02-13T17:45:00Z" w16du:dateUtc="2025-02-13T15:45:00Z">
          <w:pPr>
            <w:pStyle w:val="a8"/>
            <w:keepNext/>
            <w:keepLines/>
            <w:numPr>
              <w:numId w:val="30"/>
            </w:numPr>
            <w:spacing w:before="40"/>
            <w:ind w:left="360" w:hanging="360"/>
            <w:contextualSpacing w:val="0"/>
            <w:outlineLvl w:val="2"/>
          </w:pPr>
        </w:pPrChange>
      </w:pPr>
      <w:bookmarkStart w:id="322" w:name="_Toc182229455"/>
      <w:bookmarkStart w:id="323" w:name="_Toc182229517"/>
      <w:bookmarkStart w:id="324" w:name="_Toc182229573"/>
      <w:bookmarkStart w:id="325" w:name="_Toc182229629"/>
      <w:bookmarkStart w:id="326" w:name="_Toc182229706"/>
      <w:bookmarkStart w:id="327" w:name="_Toc182229782"/>
      <w:bookmarkStart w:id="328" w:name="_Toc182229858"/>
      <w:bookmarkStart w:id="329" w:name="_Toc187334026"/>
      <w:bookmarkStart w:id="330" w:name="_Toc190880405"/>
      <w:bookmarkStart w:id="331" w:name="_Toc190883118"/>
      <w:bookmarkEnd w:id="322"/>
      <w:bookmarkEnd w:id="323"/>
      <w:bookmarkEnd w:id="324"/>
      <w:bookmarkEnd w:id="325"/>
      <w:bookmarkEnd w:id="326"/>
      <w:bookmarkEnd w:id="327"/>
      <w:bookmarkEnd w:id="328"/>
      <w:bookmarkEnd w:id="329"/>
      <w:bookmarkEnd w:id="330"/>
      <w:bookmarkEnd w:id="331"/>
    </w:p>
    <w:p w14:paraId="53264F27" w14:textId="025BBD46" w:rsidR="00CA3298" w:rsidRPr="00CA3298" w:rsidDel="004A2D26" w:rsidRDefault="00CA3298">
      <w:pPr>
        <w:tabs>
          <w:tab w:val="left" w:pos="2446"/>
        </w:tabs>
        <w:spacing w:line="276" w:lineRule="auto"/>
        <w:rPr>
          <w:del w:id="332" w:author="Gidon Kupietzky" w:date="2025-02-13T17:45:00Z" w16du:dateUtc="2025-02-13T15:45:00Z"/>
          <w:rFonts w:asciiTheme="majorHAnsi" w:eastAsiaTheme="majorEastAsia" w:hAnsiTheme="majorHAnsi"/>
          <w:vanish/>
          <w:color w:val="1F3864" w:themeColor="accent1" w:themeShade="80"/>
          <w:sz w:val="24"/>
          <w:szCs w:val="28"/>
          <w:rtl/>
        </w:rPr>
        <w:pPrChange w:id="333" w:author="Gidon Kupietzky" w:date="2025-02-13T17:45:00Z" w16du:dateUtc="2025-02-13T15:45:00Z">
          <w:pPr>
            <w:pStyle w:val="a8"/>
            <w:keepNext/>
            <w:keepLines/>
            <w:numPr>
              <w:ilvl w:val="1"/>
              <w:numId w:val="30"/>
            </w:numPr>
            <w:spacing w:before="40"/>
            <w:ind w:left="432" w:hanging="432"/>
            <w:contextualSpacing w:val="0"/>
            <w:outlineLvl w:val="2"/>
          </w:pPr>
        </w:pPrChange>
      </w:pPr>
      <w:bookmarkStart w:id="334" w:name="_Toc182229456"/>
      <w:bookmarkStart w:id="335" w:name="_Toc182229518"/>
      <w:bookmarkStart w:id="336" w:name="_Toc182229574"/>
      <w:bookmarkStart w:id="337" w:name="_Toc182229630"/>
      <w:bookmarkStart w:id="338" w:name="_Toc182229707"/>
      <w:bookmarkStart w:id="339" w:name="_Toc182229783"/>
      <w:bookmarkStart w:id="340" w:name="_Toc182229859"/>
      <w:bookmarkStart w:id="341" w:name="_Toc187334027"/>
      <w:bookmarkStart w:id="342" w:name="_Toc190880406"/>
      <w:bookmarkStart w:id="343" w:name="_Toc190883119"/>
      <w:bookmarkEnd w:id="334"/>
      <w:bookmarkEnd w:id="335"/>
      <w:bookmarkEnd w:id="336"/>
      <w:bookmarkEnd w:id="337"/>
      <w:bookmarkEnd w:id="338"/>
      <w:bookmarkEnd w:id="339"/>
      <w:bookmarkEnd w:id="340"/>
      <w:bookmarkEnd w:id="341"/>
      <w:bookmarkEnd w:id="342"/>
      <w:bookmarkEnd w:id="343"/>
    </w:p>
    <w:p w14:paraId="56485A7D" w14:textId="79750029" w:rsidR="00B35617" w:rsidRPr="00802FEE" w:rsidDel="004A2D26" w:rsidRDefault="00B35617">
      <w:pPr>
        <w:tabs>
          <w:tab w:val="left" w:pos="2446"/>
        </w:tabs>
        <w:spacing w:line="276" w:lineRule="auto"/>
        <w:rPr>
          <w:del w:id="344" w:author="Gidon Kupietzky" w:date="2025-02-13T17:45:00Z" w16du:dateUtc="2025-02-13T15:45:00Z"/>
          <w:rtl/>
        </w:rPr>
        <w:pPrChange w:id="345" w:author="Gidon Kupietzky" w:date="2025-02-13T17:45:00Z" w16du:dateUtc="2025-02-13T15:45:00Z">
          <w:pPr>
            <w:pStyle w:val="3"/>
          </w:pPr>
        </w:pPrChange>
      </w:pPr>
      <w:del w:id="346" w:author="Gidon Kupietzky" w:date="2025-02-13T17:45:00Z" w16du:dateUtc="2025-02-13T15:45:00Z">
        <w:r w:rsidRPr="00802FEE" w:rsidDel="004A2D26">
          <w:rPr>
            <w:rFonts w:hint="cs"/>
            <w:rtl/>
          </w:rPr>
          <w:delText>נתוני המודל</w:delText>
        </w:r>
        <w:bookmarkStart w:id="347" w:name="_Toc190880407"/>
        <w:bookmarkStart w:id="348" w:name="_Toc190883120"/>
        <w:bookmarkEnd w:id="347"/>
        <w:bookmarkEnd w:id="348"/>
      </w:del>
    </w:p>
    <w:p w14:paraId="1064A3B6" w14:textId="078DD42E" w:rsidR="00B35617" w:rsidDel="004A2D26" w:rsidRDefault="00E079AF">
      <w:pPr>
        <w:tabs>
          <w:tab w:val="left" w:pos="2446"/>
        </w:tabs>
        <w:spacing w:line="276" w:lineRule="auto"/>
        <w:rPr>
          <w:del w:id="349" w:author="Gidon Kupietzky" w:date="2025-02-13T17:45:00Z" w16du:dateUtc="2025-02-13T15:45:00Z"/>
          <w:rtl/>
        </w:rPr>
        <w:pPrChange w:id="350" w:author="Gidon Kupietzky" w:date="2025-02-13T17:45:00Z" w16du:dateUtc="2025-02-13T15:45:00Z">
          <w:pPr>
            <w:pStyle w:val="4"/>
          </w:pPr>
        </w:pPrChange>
      </w:pPr>
      <w:del w:id="351" w:author="Gidon Kupietzky" w:date="2025-02-13T17:45:00Z" w16du:dateUtc="2025-02-13T15:45:00Z">
        <w:r w:rsidDel="004A2D26">
          <w:delText>SHP</w:delText>
        </w:r>
        <w:bookmarkStart w:id="352" w:name="_Toc190880408"/>
        <w:bookmarkStart w:id="353" w:name="_Toc190883121"/>
        <w:bookmarkEnd w:id="352"/>
        <w:bookmarkEnd w:id="353"/>
      </w:del>
    </w:p>
    <w:p w14:paraId="05A0D417" w14:textId="0BCBFCDB" w:rsidR="00B35617" w:rsidDel="004A2D26" w:rsidRDefault="00B35617">
      <w:pPr>
        <w:tabs>
          <w:tab w:val="left" w:pos="2446"/>
        </w:tabs>
        <w:spacing w:line="276" w:lineRule="auto"/>
        <w:rPr>
          <w:del w:id="354" w:author="Gidon Kupietzky" w:date="2025-02-13T17:45:00Z" w16du:dateUtc="2025-02-13T15:45:00Z"/>
        </w:rPr>
        <w:pPrChange w:id="355" w:author="Gidon Kupietzky" w:date="2025-02-13T17:45:00Z" w16du:dateUtc="2025-02-13T15:45:00Z">
          <w:pPr>
            <w:pStyle w:val="a8"/>
            <w:numPr>
              <w:ilvl w:val="1"/>
              <w:numId w:val="21"/>
            </w:numPr>
            <w:ind w:left="1522" w:hanging="360"/>
          </w:pPr>
        </w:pPrChange>
      </w:pPr>
      <w:del w:id="356" w:author="Gidon Kupietzky" w:date="2025-02-13T17:45:00Z" w16du:dateUtc="2025-02-13T15:45:00Z">
        <w:r w:rsidDel="004A2D26">
          <w:rPr>
            <w:rFonts w:hint="cs"/>
            <w:rtl/>
          </w:rPr>
          <w:delText>שם השכבה:</w:delText>
        </w:r>
        <w:r w:rsidRPr="00B35617" w:rsidDel="004A2D26">
          <w:delText xml:space="preserve"> TAZ_V4_241014_with_geo_info</w:delText>
        </w:r>
        <w:bookmarkStart w:id="357" w:name="_Toc190880409"/>
        <w:bookmarkStart w:id="358" w:name="_Toc190883122"/>
        <w:bookmarkEnd w:id="357"/>
        <w:bookmarkEnd w:id="358"/>
      </w:del>
    </w:p>
    <w:p w14:paraId="5641E140" w14:textId="1DEEC7E8" w:rsidR="00B35617" w:rsidDel="004A2D26" w:rsidRDefault="00E079AF">
      <w:pPr>
        <w:tabs>
          <w:tab w:val="left" w:pos="2446"/>
        </w:tabs>
        <w:spacing w:line="276" w:lineRule="auto"/>
        <w:rPr>
          <w:del w:id="359" w:author="Gidon Kupietzky" w:date="2025-02-13T17:45:00Z" w16du:dateUtc="2025-02-13T15:45:00Z"/>
        </w:rPr>
        <w:pPrChange w:id="360" w:author="Gidon Kupietzky" w:date="2025-02-13T17:45:00Z" w16du:dateUtc="2025-02-13T15:45:00Z">
          <w:pPr>
            <w:pStyle w:val="a8"/>
            <w:numPr>
              <w:ilvl w:val="1"/>
              <w:numId w:val="21"/>
            </w:numPr>
            <w:ind w:left="1522" w:hanging="360"/>
          </w:pPr>
        </w:pPrChange>
      </w:pPr>
      <w:del w:id="361" w:author="Gidon Kupietzky" w:date="2025-02-13T17:45:00Z" w16du:dateUtc="2025-02-13T15:45:00Z">
        <w:r w:rsidDel="004A2D26">
          <w:rPr>
            <w:rFonts w:hint="cs"/>
            <w:rtl/>
          </w:rPr>
          <w:delText>הסבר השכבה: שכבת אזורי תנועה</w:delText>
        </w:r>
        <w:bookmarkStart w:id="362" w:name="_Toc190880410"/>
        <w:bookmarkStart w:id="363" w:name="_Toc190883123"/>
        <w:bookmarkEnd w:id="362"/>
        <w:bookmarkEnd w:id="363"/>
      </w:del>
    </w:p>
    <w:p w14:paraId="6A5A18AD" w14:textId="21961548" w:rsidR="00E079AF" w:rsidRPr="00E16DD8" w:rsidRDefault="00DF188B">
      <w:pPr>
        <w:tabs>
          <w:tab w:val="left" w:pos="2446"/>
        </w:tabs>
        <w:spacing w:line="276" w:lineRule="auto"/>
        <w:rPr>
          <w:ins w:id="364" w:author="Mark Kungurov" w:date="2024-12-19T15:10:00Z" w16du:dateUtc="2024-12-19T13:10:00Z"/>
          <w:del w:id="365" w:author="Gidon Kupietzky" w:date="2024-12-30T11:30:00Z" w16du:dateUtc="2024-12-30T09:30:00Z"/>
          <w:rPrChange w:id="366" w:author="Gidon Kupietzky" w:date="2025-01-01T12:35:00Z" w16du:dateUtc="2025-01-01T10:35:00Z">
            <w:rPr>
              <w:ins w:id="367" w:author="Mark Kungurov" w:date="2024-12-19T15:10:00Z" w16du:dateUtc="2024-12-19T13:10:00Z"/>
              <w:del w:id="368" w:author="Gidon Kupietzky" w:date="2024-12-30T11:30:00Z" w16du:dateUtc="2024-12-30T09:30:00Z"/>
              <w:rStyle w:val="Hyperlink"/>
            </w:rPr>
          </w:rPrChange>
        </w:rPr>
        <w:pPrChange w:id="369" w:author="Gidon Kupietzky" w:date="2025-02-13T17:45:00Z" w16du:dateUtc="2025-02-13T15:45:00Z">
          <w:pPr>
            <w:pStyle w:val="a8"/>
            <w:numPr>
              <w:ilvl w:val="1"/>
              <w:numId w:val="21"/>
            </w:numPr>
            <w:ind w:left="1522" w:hanging="360"/>
          </w:pPr>
        </w:pPrChange>
      </w:pPr>
      <w:del w:id="370" w:author="Gidon Kupietzky" w:date="2024-12-30T11:31:00Z" w16du:dateUtc="2024-12-30T09:31:00Z">
        <w:r>
          <w:rPr>
            <w:rFonts w:hint="cs"/>
            <w:rtl/>
          </w:rPr>
          <w:delText xml:space="preserve">הסבר עמודות </w:delText>
        </w:r>
      </w:del>
      <w:ins w:id="371" w:author="Mark Kungurov" w:date="2024-12-19T15:10:00Z" w16du:dateUtc="2024-12-19T13:10:00Z">
        <w:del w:id="372" w:author="Gidon Kupietzky" w:date="2024-12-30T11:31:00Z" w16du:dateUtc="2024-12-30T09:31:00Z">
          <w:r w:rsidR="004816B0">
            <w:rPr>
              <w:rtl/>
            </w:rPr>
            <w:fldChar w:fldCharType="begin"/>
          </w:r>
        </w:del>
        <w:del w:id="373" w:author="Gidon Kupietzky" w:date="2025-02-13T17:45:00Z" w16du:dateUtc="2025-02-13T15:45:00Z">
          <w:r w:rsidR="004816B0" w:rsidDel="004A2D26">
            <w:rPr>
              <w:rFonts w:hint="cs"/>
            </w:rPr>
            <w:delInstrText>HYPERLINK</w:delInstrText>
          </w:r>
          <w:r w:rsidR="004816B0" w:rsidDel="004A2D26">
            <w:rPr>
              <w:rFonts w:hint="cs"/>
              <w:rtl/>
            </w:rPr>
            <w:delInstrText xml:space="preserve"> </w:delInstrText>
          </w:r>
          <w:r w:rsidR="004816B0" w:rsidDel="004A2D26">
            <w:rPr>
              <w:rtl/>
            </w:rPr>
            <w:delInstrText xml:space="preserve"> \</w:delInstrText>
          </w:r>
          <w:r w:rsidR="004816B0" w:rsidDel="004A2D26">
            <w:delInstrText>l</w:delInstrText>
          </w:r>
          <w:r w:rsidR="004816B0" w:rsidDel="004A2D26">
            <w:rPr>
              <w:rtl/>
            </w:rPr>
            <w:delInstrText xml:space="preserve"> "_נספח_הסבר_עמודות_1"</w:delInstrText>
          </w:r>
        </w:del>
        <w:del w:id="374" w:author="Gidon Kupietzky" w:date="2024-12-30T11:31:00Z" w16du:dateUtc="2024-12-30T09:31:00Z">
          <w:r w:rsidR="004816B0">
            <w:rPr>
              <w:rtl/>
            </w:rPr>
          </w:r>
          <w:r w:rsidR="004816B0">
            <w:rPr>
              <w:rtl/>
            </w:rPr>
            <w:fldChar w:fldCharType="separate"/>
          </w:r>
          <w:r w:rsidRPr="00E16DD8">
            <w:rPr>
              <w:rFonts w:hint="eastAsia"/>
              <w:rtl/>
              <w:rPrChange w:id="375" w:author="Gidon Kupietzky" w:date="2025-01-01T12:35:00Z" w16du:dateUtc="2025-01-01T10:35:00Z">
                <w:rPr>
                  <w:rStyle w:val="Hyperlink"/>
                  <w:rFonts w:hint="eastAsia"/>
                  <w:rtl/>
                </w:rPr>
              </w:rPrChange>
            </w:rPr>
            <w:delText>ראה</w:delText>
          </w:r>
          <w:r w:rsidRPr="00E16DD8">
            <w:rPr>
              <w:rtl/>
              <w:rPrChange w:id="376" w:author="Gidon Kupietzky" w:date="2025-01-01T12:35:00Z" w16du:dateUtc="2025-01-01T10:35:00Z">
                <w:rPr>
                  <w:rStyle w:val="Hyperlink"/>
                  <w:rtl/>
                </w:rPr>
              </w:rPrChange>
            </w:rPr>
            <w:delText xml:space="preserve"> נספח </w:delText>
          </w:r>
          <w:r w:rsidR="00557FCB" w:rsidRPr="00E16DD8">
            <w:rPr>
              <w:rtl/>
              <w:rPrChange w:id="377" w:author="Gidon Kupietzky" w:date="2025-01-01T12:35:00Z" w16du:dateUtc="2025-01-01T10:35:00Z">
                <w:rPr>
                  <w:rStyle w:val="Hyperlink"/>
                  <w:rtl/>
                </w:rPr>
              </w:rPrChange>
            </w:rPr>
            <w:delText>7.1</w:delText>
          </w:r>
        </w:del>
        <w:del w:id="378" w:author="Gidon Kupietzky" w:date="2024-12-30T11:30:00Z" w16du:dateUtc="2024-12-30T09:30:00Z">
          <w:r w:rsidR="00557FCB" w:rsidRPr="00E16DD8">
            <w:rPr>
              <w:rtl/>
              <w:rPrChange w:id="379" w:author="Gidon Kupietzky" w:date="2025-01-01T12:35:00Z" w16du:dateUtc="2025-01-01T10:35:00Z">
                <w:rPr>
                  <w:rStyle w:val="Hyperlink"/>
                  <w:rtl/>
                </w:rPr>
              </w:rPrChange>
            </w:rPr>
            <w:delText>2</w:delText>
          </w:r>
          <w:bookmarkStart w:id="380" w:name="_Toc190880411"/>
          <w:bookmarkStart w:id="381" w:name="_Toc190883124"/>
          <w:bookmarkEnd w:id="380"/>
          <w:bookmarkEnd w:id="381"/>
        </w:del>
      </w:ins>
    </w:p>
    <w:p w14:paraId="0CCF9B7C" w14:textId="6ECE0905" w:rsidR="00E079AF" w:rsidRPr="00B35617" w:rsidDel="004A2D26" w:rsidRDefault="004816B0">
      <w:pPr>
        <w:tabs>
          <w:tab w:val="left" w:pos="2446"/>
        </w:tabs>
        <w:spacing w:line="276" w:lineRule="auto"/>
        <w:rPr>
          <w:del w:id="382" w:author="Gidon Kupietzky" w:date="2025-02-13T17:45:00Z" w16du:dateUtc="2025-02-13T15:45:00Z"/>
          <w:rtl/>
        </w:rPr>
        <w:pPrChange w:id="383" w:author="Gidon Kupietzky" w:date="2025-02-13T17:45:00Z" w16du:dateUtc="2025-02-13T15:45:00Z">
          <w:pPr>
            <w:pStyle w:val="a8"/>
            <w:ind w:left="1522"/>
          </w:pPr>
        </w:pPrChange>
      </w:pPr>
      <w:ins w:id="384" w:author="Mark Kungurov" w:date="2024-12-19T15:10:00Z" w16du:dateUtc="2024-12-19T13:10:00Z">
        <w:del w:id="385" w:author="Gidon Kupietzky" w:date="2024-12-30T11:31:00Z" w16du:dateUtc="2024-12-30T09:31:00Z">
          <w:r>
            <w:rPr>
              <w:rtl/>
            </w:rPr>
            <w:fldChar w:fldCharType="end"/>
          </w:r>
        </w:del>
      </w:ins>
      <w:bookmarkStart w:id="386" w:name="_Toc190880412"/>
      <w:bookmarkStart w:id="387" w:name="_Toc190883125"/>
      <w:bookmarkEnd w:id="386"/>
      <w:bookmarkEnd w:id="387"/>
    </w:p>
    <w:p w14:paraId="3BC39F0B" w14:textId="493FABA8" w:rsidR="00E079AF" w:rsidDel="004A2D26" w:rsidRDefault="00E079AF">
      <w:pPr>
        <w:tabs>
          <w:tab w:val="left" w:pos="2446"/>
        </w:tabs>
        <w:spacing w:line="276" w:lineRule="auto"/>
        <w:rPr>
          <w:del w:id="388" w:author="Gidon Kupietzky" w:date="2025-02-13T17:45:00Z" w16du:dateUtc="2025-02-13T15:45:00Z"/>
          <w:rtl/>
        </w:rPr>
        <w:pPrChange w:id="389" w:author="Gidon Kupietzky" w:date="2025-02-13T17:45:00Z" w16du:dateUtc="2025-02-13T15:45:00Z">
          <w:pPr>
            <w:pStyle w:val="4"/>
          </w:pPr>
        </w:pPrChange>
      </w:pPr>
      <w:bookmarkStart w:id="390" w:name="_Toc141724151"/>
      <w:bookmarkStart w:id="391" w:name="_Toc140000340"/>
      <w:bookmarkStart w:id="392" w:name="_Toc140047658"/>
      <w:bookmarkStart w:id="393" w:name="_Toc141724155"/>
      <w:del w:id="394" w:author="Gidon Kupietzky" w:date="2025-02-13T17:45:00Z" w16du:dateUtc="2025-02-13T15:45:00Z">
        <w:r w:rsidDel="004A2D26">
          <w:rPr>
            <w:rFonts w:hint="cs"/>
            <w:rtl/>
          </w:rPr>
          <w:lastRenderedPageBreak/>
          <w:delText xml:space="preserve">טבלאות </w:delText>
        </w:r>
        <w:r w:rsidDel="004A2D26">
          <w:delText>INPUT</w:delText>
        </w:r>
        <w:r w:rsidDel="004A2D26">
          <w:rPr>
            <w:rFonts w:hint="cs"/>
            <w:rtl/>
          </w:rPr>
          <w:delText xml:space="preserve"> למודל</w:delText>
        </w:r>
        <w:bookmarkStart w:id="395" w:name="_Toc190880413"/>
        <w:bookmarkStart w:id="396" w:name="_Toc190883126"/>
        <w:bookmarkEnd w:id="395"/>
        <w:bookmarkEnd w:id="396"/>
      </w:del>
    </w:p>
    <w:p w14:paraId="5A99E395" w14:textId="3704A357" w:rsidR="00E079AF" w:rsidDel="004A2D26" w:rsidRDefault="00E079AF">
      <w:pPr>
        <w:tabs>
          <w:tab w:val="left" w:pos="2446"/>
        </w:tabs>
        <w:spacing w:line="276" w:lineRule="auto"/>
        <w:rPr>
          <w:del w:id="397" w:author="Gidon Kupietzky" w:date="2025-02-13T17:45:00Z" w16du:dateUtc="2025-02-13T15:45:00Z"/>
          <w:rtl/>
        </w:rPr>
        <w:pPrChange w:id="398" w:author="Gidon Kupietzky" w:date="2025-02-13T17:45:00Z" w16du:dateUtc="2025-02-13T15:45:00Z">
          <w:pPr/>
        </w:pPrChange>
      </w:pPr>
      <w:del w:id="399" w:author="Gidon Kupietzky" w:date="2025-02-13T17:45:00Z" w16du:dateUtc="2025-02-13T15:45:00Z">
        <w:r w:rsidDel="004A2D26">
          <w:rPr>
            <w:rFonts w:hint="cs"/>
            <w:rtl/>
          </w:rPr>
          <w:delText>ישנם 4 סטים של נתונים:</w:delText>
        </w:r>
        <w:bookmarkStart w:id="400" w:name="_Toc190880414"/>
        <w:bookmarkStart w:id="401" w:name="_Toc190883127"/>
        <w:bookmarkEnd w:id="400"/>
        <w:bookmarkEnd w:id="401"/>
      </w:del>
    </w:p>
    <w:p w14:paraId="70B926ED" w14:textId="1C73F762" w:rsidR="00E079AF" w:rsidDel="004A2D26" w:rsidRDefault="00E079AF">
      <w:pPr>
        <w:tabs>
          <w:tab w:val="left" w:pos="2446"/>
        </w:tabs>
        <w:spacing w:line="276" w:lineRule="auto"/>
        <w:rPr>
          <w:del w:id="402" w:author="Gidon Kupietzky" w:date="2025-02-13T17:45:00Z" w16du:dateUtc="2025-02-13T15:45:00Z"/>
          <w:rtl/>
        </w:rPr>
        <w:pPrChange w:id="403" w:author="Gidon Kupietzky" w:date="2025-02-13T17:45:00Z" w16du:dateUtc="2025-02-13T15:45:00Z">
          <w:pPr>
            <w:pStyle w:val="a8"/>
            <w:numPr>
              <w:ilvl w:val="2"/>
              <w:numId w:val="11"/>
            </w:numPr>
            <w:ind w:left="1080" w:hanging="360"/>
          </w:pPr>
        </w:pPrChange>
      </w:pPr>
      <w:del w:id="404" w:author="Gidon Kupietzky" w:date="2025-02-13T17:45:00Z" w16du:dateUtc="2025-02-13T15:45:00Z">
        <w:r w:rsidRPr="00E079AF" w:rsidDel="004A2D26">
          <w:delText>BASE_YEAR</w:delText>
        </w:r>
        <w:r w:rsidDel="004A2D26">
          <w:rPr>
            <w:rFonts w:hint="cs"/>
            <w:rtl/>
          </w:rPr>
          <w:delText xml:space="preserve"> </w:delText>
        </w:r>
        <w:r w:rsidDel="004A2D26">
          <w:rPr>
            <w:rtl/>
          </w:rPr>
          <w:delText>–</w:delText>
        </w:r>
        <w:r w:rsidDel="004A2D26">
          <w:rPr>
            <w:rFonts w:hint="cs"/>
            <w:rtl/>
          </w:rPr>
          <w:delText xml:space="preserve"> נתוני שנת בסיס</w:delText>
        </w:r>
        <w:bookmarkStart w:id="405" w:name="_Toc190880415"/>
        <w:bookmarkStart w:id="406" w:name="_Toc190883128"/>
        <w:bookmarkEnd w:id="405"/>
        <w:bookmarkEnd w:id="406"/>
      </w:del>
    </w:p>
    <w:p w14:paraId="55D6C128" w14:textId="59AA52F6" w:rsidR="00E079AF" w:rsidDel="004A2D26" w:rsidRDefault="00E079AF">
      <w:pPr>
        <w:tabs>
          <w:tab w:val="left" w:pos="2446"/>
        </w:tabs>
        <w:spacing w:line="276" w:lineRule="auto"/>
        <w:rPr>
          <w:del w:id="407" w:author="Gidon Kupietzky" w:date="2025-02-13T17:45:00Z" w16du:dateUtc="2025-02-13T15:45:00Z"/>
        </w:rPr>
        <w:pPrChange w:id="408" w:author="Gidon Kupietzky" w:date="2025-02-13T17:45:00Z" w16du:dateUtc="2025-02-13T15:45:00Z">
          <w:pPr>
            <w:pStyle w:val="a8"/>
            <w:numPr>
              <w:ilvl w:val="2"/>
              <w:numId w:val="11"/>
            </w:numPr>
            <w:ind w:left="1080" w:hanging="360"/>
          </w:pPr>
        </w:pPrChange>
      </w:pPr>
      <w:del w:id="409" w:author="Gidon Kupietzky" w:date="2025-02-13T17:45:00Z" w16du:dateUtc="2025-02-13T15:45:00Z">
        <w:r w:rsidRPr="00E079AF" w:rsidDel="004A2D26">
          <w:delText>JTMT</w:delText>
        </w:r>
        <w:r w:rsidDel="004A2D26">
          <w:rPr>
            <w:rFonts w:hint="cs"/>
            <w:rtl/>
          </w:rPr>
          <w:delText xml:space="preserve"> </w:delText>
        </w:r>
        <w:r w:rsidDel="004A2D26">
          <w:rPr>
            <w:rtl/>
          </w:rPr>
          <w:delText>–</w:delText>
        </w:r>
        <w:r w:rsidDel="004A2D26">
          <w:rPr>
            <w:rFonts w:hint="cs"/>
            <w:rtl/>
          </w:rPr>
          <w:delText xml:space="preserve"> תרחיש צתא"ל</w:delText>
        </w:r>
        <w:bookmarkStart w:id="410" w:name="_Toc190880416"/>
        <w:bookmarkStart w:id="411" w:name="_Toc190883129"/>
        <w:bookmarkEnd w:id="410"/>
        <w:bookmarkEnd w:id="411"/>
      </w:del>
    </w:p>
    <w:p w14:paraId="50CA64DC" w14:textId="2BB727CE" w:rsidR="00E079AF" w:rsidDel="004A2D26" w:rsidRDefault="00E079AF">
      <w:pPr>
        <w:tabs>
          <w:tab w:val="left" w:pos="2446"/>
        </w:tabs>
        <w:spacing w:line="276" w:lineRule="auto"/>
        <w:rPr>
          <w:del w:id="412" w:author="Gidon Kupietzky" w:date="2025-02-13T17:45:00Z" w16du:dateUtc="2025-02-13T15:45:00Z"/>
        </w:rPr>
        <w:pPrChange w:id="413" w:author="Gidon Kupietzky" w:date="2025-02-13T17:45:00Z" w16du:dateUtc="2025-02-13T15:45:00Z">
          <w:pPr>
            <w:pStyle w:val="a8"/>
            <w:numPr>
              <w:ilvl w:val="2"/>
              <w:numId w:val="11"/>
            </w:numPr>
            <w:ind w:left="1080" w:hanging="360"/>
          </w:pPr>
        </w:pPrChange>
      </w:pPr>
      <w:del w:id="414" w:author="Gidon Kupietzky" w:date="2025-02-13T17:45:00Z" w16du:dateUtc="2025-02-13T15:45:00Z">
        <w:r w:rsidRPr="00E079AF" w:rsidDel="004A2D26">
          <w:delText>IPLAN</w:delText>
        </w:r>
        <w:r w:rsidDel="004A2D26">
          <w:rPr>
            <w:rFonts w:hint="cs"/>
            <w:rtl/>
          </w:rPr>
          <w:delText xml:space="preserve"> </w:delText>
        </w:r>
        <w:r w:rsidDel="004A2D26">
          <w:rPr>
            <w:rtl/>
          </w:rPr>
          <w:delText>–</w:delText>
        </w:r>
        <w:r w:rsidDel="004A2D26">
          <w:rPr>
            <w:rFonts w:hint="cs"/>
            <w:rtl/>
          </w:rPr>
          <w:delText xml:space="preserve"> תרחיש תכנית </w:delText>
        </w:r>
      </w:del>
      <w:ins w:id="415" w:author="Lior Glick" w:date="2024-12-02T09:14:00Z" w16du:dateUtc="2024-12-02T07:14:00Z">
        <w:del w:id="416" w:author="Gidon Kupietzky" w:date="2025-02-13T17:45:00Z" w16du:dateUtc="2025-02-13T15:45:00Z">
          <w:r w:rsidR="00B01A0F" w:rsidDel="004A2D26">
            <w:rPr>
              <w:rFonts w:hint="cs"/>
              <w:rtl/>
            </w:rPr>
            <w:delText xml:space="preserve">אסטרטגיה </w:delText>
          </w:r>
        </w:del>
      </w:ins>
      <w:del w:id="417" w:author="Gidon Kupietzky" w:date="2025-02-13T17:45:00Z" w16du:dateUtc="2025-02-13T15:45:00Z">
        <w:r w:rsidDel="004A2D26">
          <w:rPr>
            <w:rFonts w:hint="cs"/>
            <w:rtl/>
          </w:rPr>
          <w:delText>דיור (מועצה לאומית לכלכלה)</w:delText>
        </w:r>
      </w:del>
      <w:ins w:id="418" w:author="Lior Glick" w:date="2024-12-02T09:14:00Z" w16du:dateUtc="2024-12-02T07:14:00Z">
        <w:del w:id="419" w:author="Gidon Kupietzky" w:date="2025-02-13T17:45:00Z" w16du:dateUtc="2025-02-13T15:45:00Z">
          <w:r w:rsidR="00B01A0F" w:rsidDel="004A2D26">
            <w:rPr>
              <w:rFonts w:hint="cs"/>
              <w:rtl/>
            </w:rPr>
            <w:delText xml:space="preserve"> </w:delText>
          </w:r>
          <w:r w:rsidR="00B01A0F" w:rsidDel="004A2D26">
            <w:rPr>
              <w:rtl/>
            </w:rPr>
            <w:delText>–</w:delText>
          </w:r>
          <w:r w:rsidR="00B01A0F" w:rsidDel="004A2D26">
            <w:rPr>
              <w:rFonts w:hint="cs"/>
              <w:rtl/>
            </w:rPr>
            <w:delText xml:space="preserve"> גידול בינוני</w:delText>
          </w:r>
        </w:del>
      </w:ins>
      <w:bookmarkStart w:id="420" w:name="_Toc190880417"/>
      <w:bookmarkStart w:id="421" w:name="_Toc190883130"/>
      <w:bookmarkEnd w:id="420"/>
      <w:bookmarkEnd w:id="421"/>
    </w:p>
    <w:p w14:paraId="03F1E305" w14:textId="0D4EECE2" w:rsidR="00E079AF" w:rsidDel="004A2D26" w:rsidRDefault="00E079AF">
      <w:pPr>
        <w:tabs>
          <w:tab w:val="left" w:pos="2446"/>
        </w:tabs>
        <w:spacing w:line="276" w:lineRule="auto"/>
        <w:rPr>
          <w:del w:id="422" w:author="Gidon Kupietzky" w:date="2025-02-13T17:45:00Z" w16du:dateUtc="2025-02-13T15:45:00Z"/>
        </w:rPr>
        <w:pPrChange w:id="423" w:author="Gidon Kupietzky" w:date="2025-02-13T17:45:00Z" w16du:dateUtc="2025-02-13T15:45:00Z">
          <w:pPr>
            <w:pStyle w:val="a8"/>
            <w:numPr>
              <w:ilvl w:val="2"/>
              <w:numId w:val="11"/>
            </w:numPr>
            <w:ind w:left="1080" w:hanging="360"/>
          </w:pPr>
        </w:pPrChange>
      </w:pPr>
      <w:del w:id="424" w:author="Gidon Kupietzky" w:date="2025-02-13T17:45:00Z" w16du:dateUtc="2025-02-13T15:45:00Z">
        <w:r w:rsidRPr="00E079AF" w:rsidDel="004A2D26">
          <w:delText>BAU</w:delText>
        </w:r>
        <w:r w:rsidDel="004A2D26">
          <w:rPr>
            <w:rFonts w:hint="cs"/>
            <w:rtl/>
          </w:rPr>
          <w:delText xml:space="preserve"> </w:delText>
        </w:r>
        <w:r w:rsidDel="004A2D26">
          <w:rPr>
            <w:rtl/>
          </w:rPr>
          <w:delText>–</w:delText>
        </w:r>
        <w:r w:rsidDel="004A2D26">
          <w:rPr>
            <w:rFonts w:hint="cs"/>
            <w:rtl/>
          </w:rPr>
          <w:delText xml:space="preserve"> תרחיש עסקים כרגיל</w:delText>
        </w:r>
      </w:del>
      <w:ins w:id="425" w:author="Lior Glick" w:date="2024-12-02T09:14:00Z" w16du:dateUtc="2024-12-02T07:14:00Z">
        <w:del w:id="426" w:author="Gidon Kupietzky" w:date="2025-02-13T17:45:00Z" w16du:dateUtc="2025-02-13T15:45:00Z">
          <w:r w:rsidR="00B01A0F" w:rsidDel="004A2D26">
            <w:rPr>
              <w:rFonts w:hint="cs"/>
              <w:rtl/>
            </w:rPr>
            <w:delText>מגמות עבר</w:delText>
          </w:r>
        </w:del>
      </w:ins>
      <w:del w:id="427" w:author="Gidon Kupietzky" w:date="2025-02-13T17:45:00Z" w16du:dateUtc="2025-02-13T15:45:00Z">
        <w:r w:rsidDel="004A2D26">
          <w:rPr>
            <w:rFonts w:hint="cs"/>
            <w:rtl/>
          </w:rPr>
          <w:delText xml:space="preserve"> (מועצה לאומית לכלכלה)</w:delText>
        </w:r>
      </w:del>
      <w:ins w:id="428" w:author="Lior Glick" w:date="2024-12-02T09:14:00Z" w16du:dateUtc="2024-12-02T07:14:00Z">
        <w:del w:id="429" w:author="Gidon Kupietzky" w:date="2025-02-13T17:45:00Z" w16du:dateUtc="2025-02-13T15:45:00Z">
          <w:r w:rsidR="00B01A0F" w:rsidDel="004A2D26">
            <w:rPr>
              <w:rFonts w:hint="cs"/>
              <w:rtl/>
            </w:rPr>
            <w:delText xml:space="preserve"> </w:delText>
          </w:r>
          <w:r w:rsidR="00B01A0F" w:rsidDel="004A2D26">
            <w:rPr>
              <w:rtl/>
            </w:rPr>
            <w:delText>–</w:delText>
          </w:r>
          <w:r w:rsidR="00B01A0F" w:rsidDel="004A2D26">
            <w:rPr>
              <w:rFonts w:hint="cs"/>
              <w:rtl/>
            </w:rPr>
            <w:delText xml:space="preserve"> גידול בינוני</w:delText>
          </w:r>
        </w:del>
      </w:ins>
      <w:bookmarkStart w:id="430" w:name="_Toc190880418"/>
      <w:bookmarkStart w:id="431" w:name="_Toc190883131"/>
      <w:bookmarkEnd w:id="430"/>
      <w:bookmarkEnd w:id="431"/>
    </w:p>
    <w:p w14:paraId="7B97B8A6" w14:textId="2F3CFEA5" w:rsidR="00E079AF" w:rsidDel="004A2D26" w:rsidRDefault="00E079AF">
      <w:pPr>
        <w:tabs>
          <w:tab w:val="left" w:pos="2446"/>
        </w:tabs>
        <w:spacing w:line="276" w:lineRule="auto"/>
        <w:rPr>
          <w:del w:id="432" w:author="Gidon Kupietzky" w:date="2025-02-13T17:45:00Z" w16du:dateUtc="2025-02-13T15:45:00Z"/>
          <w:rtl/>
        </w:rPr>
        <w:pPrChange w:id="433" w:author="Gidon Kupietzky" w:date="2025-02-13T17:45:00Z" w16du:dateUtc="2025-02-13T15:45:00Z">
          <w:pPr/>
        </w:pPrChange>
      </w:pPr>
      <w:del w:id="434" w:author="Gidon Kupietzky" w:date="2025-02-13T17:45:00Z" w16du:dateUtc="2025-02-13T15:45:00Z">
        <w:r w:rsidDel="004A2D26">
          <w:rPr>
            <w:rFonts w:hint="cs"/>
            <w:rtl/>
          </w:rPr>
          <w:delText>לכל סט של נתונים יש אותו מבנה לקבצים:</w:delText>
        </w:r>
        <w:bookmarkStart w:id="435" w:name="_Toc190880419"/>
        <w:bookmarkStart w:id="436" w:name="_Toc190883132"/>
        <w:bookmarkEnd w:id="435"/>
        <w:bookmarkEnd w:id="436"/>
      </w:del>
    </w:p>
    <w:p w14:paraId="3ED2B152" w14:textId="19F4D44A" w:rsidR="00D20FE3" w:rsidDel="004A2D26" w:rsidRDefault="00D20FE3">
      <w:pPr>
        <w:tabs>
          <w:tab w:val="left" w:pos="2446"/>
        </w:tabs>
        <w:spacing w:line="276" w:lineRule="auto"/>
        <w:rPr>
          <w:del w:id="437" w:author="Gidon Kupietzky" w:date="2025-02-13T17:45:00Z" w16du:dateUtc="2025-02-13T15:45:00Z"/>
        </w:rPr>
        <w:pPrChange w:id="438" w:author="Gidon Kupietzky" w:date="2025-02-13T17:45:00Z" w16du:dateUtc="2025-02-13T15:45:00Z">
          <w:pPr>
            <w:pStyle w:val="a8"/>
            <w:numPr>
              <w:ilvl w:val="2"/>
              <w:numId w:val="22"/>
            </w:numPr>
            <w:ind w:left="1080" w:hanging="360"/>
          </w:pPr>
        </w:pPrChange>
      </w:pPr>
      <w:del w:id="439" w:author="Gidon Kupietzky" w:date="2025-02-13T17:45:00Z" w16du:dateUtc="2025-02-13T15:45:00Z">
        <w:r w:rsidRPr="00D20FE3" w:rsidDel="004A2D26">
          <w:delText>SED_</w:delText>
        </w:r>
        <w:r w:rsidDel="004A2D26">
          <w:delText>YYYY</w:delText>
        </w:r>
        <w:r w:rsidRPr="00D20FE3" w:rsidDel="004A2D26">
          <w:delText>_</w:delText>
        </w:r>
        <w:r w:rsidDel="004A2D26">
          <w:delText>YYMMDD</w:delText>
        </w:r>
        <w:bookmarkStart w:id="440" w:name="_Toc190880420"/>
        <w:bookmarkStart w:id="441" w:name="_Toc190883133"/>
        <w:bookmarkEnd w:id="440"/>
        <w:bookmarkEnd w:id="441"/>
      </w:del>
    </w:p>
    <w:p w14:paraId="376955AA" w14:textId="69758683" w:rsidR="00D20FE3" w:rsidDel="004A2D26" w:rsidRDefault="00D20FE3">
      <w:pPr>
        <w:tabs>
          <w:tab w:val="left" w:pos="2446"/>
        </w:tabs>
        <w:spacing w:line="276" w:lineRule="auto"/>
        <w:rPr>
          <w:del w:id="442" w:author="Gidon Kupietzky" w:date="2025-02-13T17:45:00Z" w16du:dateUtc="2025-02-13T15:45:00Z"/>
        </w:rPr>
        <w:pPrChange w:id="443" w:author="Gidon Kupietzky" w:date="2025-02-13T17:45:00Z" w16du:dateUtc="2025-02-13T15:45:00Z">
          <w:pPr>
            <w:pStyle w:val="a8"/>
            <w:numPr>
              <w:ilvl w:val="2"/>
              <w:numId w:val="11"/>
            </w:numPr>
            <w:ind w:left="1080" w:hanging="360"/>
          </w:pPr>
        </w:pPrChange>
      </w:pPr>
      <w:del w:id="444" w:author="Gidon Kupietzky" w:date="2025-02-13T17:45:00Z" w16du:dateUtc="2025-02-13T15:45:00Z">
        <w:r w:rsidRPr="00D20FE3" w:rsidDel="004A2D26">
          <w:delText>BaseProjections</w:delText>
        </w:r>
        <w:r w:rsidDel="004A2D26">
          <w:delText>YYYY</w:delText>
        </w:r>
        <w:r w:rsidRPr="00D20FE3" w:rsidDel="004A2D26">
          <w:delText>_</w:delText>
        </w:r>
        <w:r w:rsidDel="004A2D26">
          <w:delText>YYMMDD</w:delText>
        </w:r>
        <w:bookmarkStart w:id="445" w:name="_Toc190880421"/>
        <w:bookmarkStart w:id="446" w:name="_Toc190883134"/>
        <w:bookmarkEnd w:id="445"/>
        <w:bookmarkEnd w:id="446"/>
      </w:del>
    </w:p>
    <w:p w14:paraId="732373AC" w14:textId="3244C974" w:rsidR="00AE3FD1" w:rsidDel="004A2D26" w:rsidRDefault="00AE3FD1">
      <w:pPr>
        <w:tabs>
          <w:tab w:val="left" w:pos="2446"/>
        </w:tabs>
        <w:spacing w:line="276" w:lineRule="auto"/>
        <w:rPr>
          <w:del w:id="447" w:author="Gidon Kupietzky" w:date="2025-02-13T17:45:00Z" w16du:dateUtc="2025-02-13T15:45:00Z"/>
        </w:rPr>
        <w:pPrChange w:id="448" w:author="Gidon Kupietzky" w:date="2025-02-13T17:45:00Z" w16du:dateUtc="2025-02-13T15:45:00Z">
          <w:pPr>
            <w:pStyle w:val="a8"/>
            <w:numPr>
              <w:ilvl w:val="2"/>
              <w:numId w:val="11"/>
            </w:numPr>
            <w:ind w:left="1080" w:hanging="360"/>
          </w:pPr>
        </w:pPrChange>
      </w:pPr>
      <w:del w:id="449" w:author="Gidon Kupietzky" w:date="2025-02-13T17:45:00Z" w16du:dateUtc="2025-02-13T15:45:00Z">
        <w:r w:rsidRPr="00AE3FD1" w:rsidDel="004A2D26">
          <w:delText>puma</w:delText>
        </w:r>
        <w:r w:rsidDel="004A2D26">
          <w:delText>YYYY</w:delText>
        </w:r>
        <w:r w:rsidRPr="00D20FE3" w:rsidDel="004A2D26">
          <w:delText>_</w:delText>
        </w:r>
        <w:r w:rsidDel="004A2D26">
          <w:delText>YYMMDD</w:delText>
        </w:r>
        <w:bookmarkStart w:id="450" w:name="_Toc190880422"/>
        <w:bookmarkStart w:id="451" w:name="_Toc190883135"/>
        <w:bookmarkEnd w:id="450"/>
        <w:bookmarkEnd w:id="451"/>
      </w:del>
    </w:p>
    <w:p w14:paraId="6138FA33" w14:textId="724EE356" w:rsidR="00E079AF" w:rsidRPr="00AE3FD1" w:rsidDel="004A2D26" w:rsidRDefault="00AE3FD1">
      <w:pPr>
        <w:tabs>
          <w:tab w:val="left" w:pos="2446"/>
        </w:tabs>
        <w:spacing w:line="276" w:lineRule="auto"/>
        <w:rPr>
          <w:del w:id="452" w:author="Gidon Kupietzky" w:date="2025-02-13T17:45:00Z" w16du:dateUtc="2025-02-13T15:45:00Z"/>
          <w:rtl/>
        </w:rPr>
        <w:pPrChange w:id="453" w:author="Gidon Kupietzky" w:date="2025-02-13T17:45:00Z" w16du:dateUtc="2025-02-13T15:45:00Z">
          <w:pPr/>
        </w:pPrChange>
      </w:pPr>
      <w:del w:id="454" w:author="Gidon Kupietzky" w:date="2025-02-13T17:45:00Z" w16du:dateUtc="2025-02-13T15:45:00Z">
        <w:r w:rsidDel="004A2D26">
          <w:rPr>
            <w:rFonts w:hint="cs"/>
            <w:rtl/>
          </w:rPr>
          <w:delText>כאשר ה</w:delText>
        </w:r>
        <w:r w:rsidDel="004A2D26">
          <w:delText>YYYY</w:delText>
        </w:r>
        <w:r w:rsidDel="004A2D26">
          <w:rPr>
            <w:rFonts w:hint="cs"/>
            <w:rtl/>
          </w:rPr>
          <w:delText xml:space="preserve"> מתייחס לשנת התחזית ואילו </w:delText>
        </w:r>
        <w:r w:rsidDel="004A2D26">
          <w:delText>YYMMDD</w:delText>
        </w:r>
        <w:r w:rsidDel="004A2D26">
          <w:rPr>
            <w:rFonts w:hint="cs"/>
            <w:rtl/>
          </w:rPr>
          <w:delText xml:space="preserve"> לתאריך יצירת הקובץ.</w:delText>
        </w:r>
        <w:r w:rsidR="00162414" w:rsidDel="004A2D26">
          <w:rPr>
            <w:rFonts w:hint="cs"/>
            <w:rtl/>
          </w:rPr>
          <w:delText xml:space="preserve"> לפירוט הסבר עמודות </w:delText>
        </w:r>
      </w:del>
      <w:del w:id="455" w:author="Gidon Kupietzky" w:date="2024-12-30T11:32:00Z" w16du:dateUtc="2024-12-30T09:32:00Z">
        <w:r w:rsidR="00162414" w:rsidDel="00E3600A">
          <w:fldChar w:fldCharType="begin"/>
        </w:r>
      </w:del>
      <w:del w:id="456" w:author="Gidon Kupietzky" w:date="2024-12-30T11:29:00Z" w16du:dateUtc="2024-12-30T09:29:00Z">
        <w:r w:rsidR="00162414" w:rsidDel="00A70BF8">
          <w:delInstrText>HYPERLINK \l "_</w:delInstrText>
        </w:r>
        <w:r w:rsidR="00162414" w:rsidDel="00A70BF8">
          <w:rPr>
            <w:rtl/>
          </w:rPr>
          <w:delInstrText>נספח_הסבר_עמודות</w:delInstrText>
        </w:r>
        <w:r w:rsidR="00162414" w:rsidDel="00A70BF8">
          <w:delInstrText>"</w:delInstrText>
        </w:r>
      </w:del>
      <w:del w:id="457" w:author="Gidon Kupietzky" w:date="2024-12-30T11:32:00Z" w16du:dateUtc="2024-12-30T09:32:00Z">
        <w:r w:rsidR="00162414" w:rsidDel="00E3600A">
          <w:fldChar w:fldCharType="separate"/>
        </w:r>
        <w:r w:rsidR="00162414" w:rsidRPr="00162414" w:rsidDel="00E3600A">
          <w:rPr>
            <w:rStyle w:val="Hyperlink"/>
            <w:rFonts w:hint="cs"/>
            <w:rtl/>
          </w:rPr>
          <w:delText>ראה נספח 7.12</w:delText>
        </w:r>
        <w:r w:rsidR="00162414" w:rsidDel="00E3600A">
          <w:rPr>
            <w:rStyle w:val="Hyperlink"/>
          </w:rPr>
          <w:fldChar w:fldCharType="end"/>
        </w:r>
      </w:del>
      <w:bookmarkStart w:id="458" w:name="_Toc190880423"/>
      <w:bookmarkStart w:id="459" w:name="_Toc190883136"/>
      <w:bookmarkEnd w:id="458"/>
      <w:bookmarkEnd w:id="459"/>
    </w:p>
    <w:p w14:paraId="4314B564" w14:textId="4B89A50F" w:rsidR="007B67A2" w:rsidDel="004A2D26" w:rsidRDefault="007B67A2">
      <w:pPr>
        <w:tabs>
          <w:tab w:val="left" w:pos="2446"/>
        </w:tabs>
        <w:spacing w:line="276" w:lineRule="auto"/>
        <w:rPr>
          <w:del w:id="460" w:author="Gidon Kupietzky" w:date="2025-02-13T17:45:00Z" w16du:dateUtc="2025-02-13T15:45:00Z"/>
          <w:rtl/>
        </w:rPr>
        <w:pPrChange w:id="461" w:author="Gidon Kupietzky" w:date="2025-02-13T17:45:00Z" w16du:dateUtc="2025-02-13T15:45:00Z">
          <w:pPr>
            <w:pStyle w:val="2"/>
          </w:pPr>
        </w:pPrChange>
      </w:pPr>
      <w:del w:id="462" w:author="Gidon Kupietzky" w:date="2025-02-13T17:45:00Z" w16du:dateUtc="2025-02-13T15:45:00Z">
        <w:r w:rsidRPr="00650DA2" w:rsidDel="004A2D26">
          <w:rPr>
            <w:szCs w:val="26"/>
            <w:rtl/>
          </w:rPr>
          <w:delText>הגדרות</w:delText>
        </w:r>
        <w:r w:rsidRPr="00957855" w:rsidDel="004A2D26">
          <w:rPr>
            <w:rtl/>
          </w:rPr>
          <w:delText xml:space="preserve"> </w:delText>
        </w:r>
        <w:commentRangeStart w:id="463"/>
        <w:commentRangeStart w:id="464"/>
        <w:r w:rsidRPr="00957855" w:rsidDel="004A2D26">
          <w:rPr>
            <w:rtl/>
          </w:rPr>
          <w:delText>ומונחים</w:delText>
        </w:r>
        <w:bookmarkEnd w:id="390"/>
        <w:r w:rsidRPr="00957855" w:rsidDel="004A2D26">
          <w:rPr>
            <w:rtl/>
          </w:rPr>
          <w:delText xml:space="preserve"> </w:delText>
        </w:r>
        <w:bookmarkEnd w:id="391"/>
        <w:bookmarkEnd w:id="392"/>
        <w:commentRangeEnd w:id="463"/>
        <w:r w:rsidR="004A6EC5" w:rsidDel="004A2D26">
          <w:rPr>
            <w:rStyle w:val="ab"/>
            <w:rtl/>
          </w:rPr>
          <w:commentReference w:id="463"/>
        </w:r>
        <w:commentRangeEnd w:id="464"/>
        <w:r w:rsidR="00EF5234" w:rsidDel="004A2D26">
          <w:rPr>
            <w:rStyle w:val="ab"/>
          </w:rPr>
          <w:commentReference w:id="464"/>
        </w:r>
        <w:bookmarkStart w:id="466" w:name="_Toc190880424"/>
        <w:bookmarkStart w:id="467" w:name="_Toc190883137"/>
        <w:bookmarkEnd w:id="466"/>
        <w:bookmarkEnd w:id="467"/>
      </w:del>
    </w:p>
    <w:p w14:paraId="39EAE8BE" w14:textId="0C83511E" w:rsidR="00995654" w:rsidDel="004A2D26" w:rsidRDefault="00995654">
      <w:pPr>
        <w:tabs>
          <w:tab w:val="left" w:pos="2446"/>
        </w:tabs>
        <w:spacing w:line="276" w:lineRule="auto"/>
        <w:rPr>
          <w:del w:id="468" w:author="Gidon Kupietzky" w:date="2025-02-13T17:45:00Z" w16du:dateUtc="2025-02-13T15:45:00Z"/>
        </w:rPr>
        <w:pPrChange w:id="469" w:author="Gidon Kupietzky" w:date="2025-02-13T17:45:00Z" w16du:dateUtc="2025-02-13T15:45:00Z">
          <w:pPr>
            <w:pStyle w:val="a8"/>
            <w:numPr>
              <w:numId w:val="6"/>
            </w:numPr>
            <w:ind w:left="802" w:hanging="360"/>
          </w:pPr>
        </w:pPrChange>
      </w:pPr>
      <w:ins w:id="470" w:author="Mark Kungurov" w:date="2024-12-18T10:45:00Z" w16du:dateUtc="2024-12-18T08:45:00Z">
        <w:del w:id="471" w:author="Gidon Kupietzky" w:date="2025-02-13T17:45:00Z" w16du:dateUtc="2025-02-13T15:45:00Z">
          <w:r w:rsidDel="004A2D26">
            <w:rPr>
              <w:rFonts w:hint="cs"/>
              <w:rtl/>
            </w:rPr>
            <w:delText xml:space="preserve">אזור </w:delText>
          </w:r>
          <w:commentRangeStart w:id="472"/>
          <w:commentRangeStart w:id="473"/>
          <w:r w:rsidDel="004A2D26">
            <w:rPr>
              <w:rFonts w:hint="cs"/>
              <w:rtl/>
            </w:rPr>
            <w:delText>סטטיסטי</w:delText>
          </w:r>
          <w:commentRangeEnd w:id="472"/>
          <w:r w:rsidDel="004A2D26">
            <w:rPr>
              <w:rStyle w:val="ab"/>
              <w:rtl/>
            </w:rPr>
            <w:commentReference w:id="472"/>
          </w:r>
          <w:commentRangeEnd w:id="473"/>
          <w:r w:rsidDel="004A2D26">
            <w:rPr>
              <w:rStyle w:val="ab"/>
              <w:rtl/>
            </w:rPr>
            <w:commentReference w:id="473"/>
          </w:r>
          <w:r w:rsidDel="004A2D26">
            <w:rPr>
              <w:rFonts w:hint="cs"/>
              <w:rtl/>
            </w:rPr>
            <w:delText xml:space="preserve"> (א"ס)</w:delText>
          </w:r>
        </w:del>
      </w:ins>
      <w:del w:id="474" w:author="Gidon Kupietzky" w:date="2025-02-13T17:45:00Z" w16du:dateUtc="2025-02-13T15:45:00Z">
        <w:r w:rsidR="007F60C9" w:rsidDel="004A2D26">
          <w:rPr>
            <w:rtl/>
          </w:rPr>
          <w:br/>
        </w:r>
        <w:bookmarkStart w:id="475" w:name="_Toc190880425"/>
        <w:bookmarkStart w:id="476" w:name="_Toc190883138"/>
        <w:bookmarkEnd w:id="475"/>
        <w:bookmarkEnd w:id="476"/>
      </w:del>
    </w:p>
    <w:p w14:paraId="697C2C83" w14:textId="1951A39F" w:rsidR="00995654" w:rsidDel="004A2D26" w:rsidRDefault="00995654">
      <w:pPr>
        <w:tabs>
          <w:tab w:val="left" w:pos="2446"/>
        </w:tabs>
        <w:spacing w:line="276" w:lineRule="auto"/>
        <w:rPr>
          <w:ins w:id="477" w:author="Mark Kungurov" w:date="2024-12-18T10:45:00Z" w16du:dateUtc="2024-12-18T08:45:00Z"/>
          <w:del w:id="478" w:author="Gidon Kupietzky" w:date="2025-02-13T17:45:00Z" w16du:dateUtc="2025-02-13T15:45:00Z"/>
        </w:rPr>
        <w:pPrChange w:id="479" w:author="Gidon Kupietzky" w:date="2025-02-13T17:45:00Z" w16du:dateUtc="2025-02-13T15:45:00Z">
          <w:pPr>
            <w:pStyle w:val="a8"/>
            <w:numPr>
              <w:ilvl w:val="1"/>
              <w:numId w:val="6"/>
            </w:numPr>
            <w:ind w:left="1522" w:hanging="360"/>
          </w:pPr>
        </w:pPrChange>
      </w:pPr>
      <w:ins w:id="480" w:author="Mark Kungurov" w:date="2024-12-18T10:45:00Z" w16du:dateUtc="2024-12-18T08:45:00Z">
        <w:del w:id="481" w:author="Gidon Kupietzky" w:date="2025-02-13T17:45:00Z" w16du:dateUtc="2025-02-13T15:45:00Z">
          <w:r w:rsidDel="004A2D26">
            <w:rPr>
              <w:rFonts w:hint="cs"/>
              <w:rtl/>
            </w:rPr>
            <w:delText xml:space="preserve">לפי הגדרת הלמ"ס - </w:delText>
          </w:r>
          <w:r w:rsidRPr="00DA419E" w:rsidDel="004A2D26">
            <w:rPr>
              <w:rtl/>
            </w:rPr>
            <w:delText>יחידת שטח רציפה שנוצרת מחלוקה גאוגרפית-סטטיסטית של יישוב שבו יותר מ-10,000 תושבים. האזורים הסטטיסטיים הם יחידות גאוגרפיות קטנות והומוגניות ככל האפשר, ובאמצעותם ניתן לשקף את המאפיינים הייחודיים של אזורים בתוך היישוב. באזור סטטיסטי בדרך כלל 5,000-3,000 תושבים. זוהי היחידה הגאו-סטטיסטית הקטנה ביותר שלגביה מפורסמים נתונים סטטיסטיים רשמיים.</w:delText>
          </w:r>
          <w:r w:rsidDel="004A2D26">
            <w:rPr>
              <w:rFonts w:hint="cs"/>
              <w:rtl/>
            </w:rPr>
            <w:delText xml:space="preserve"> האיזורים הסטטיסטיים בהם נעשה שימוש הם בחלוקה שעודכנה בשנת 2011.</w:delText>
          </w:r>
          <w:bookmarkStart w:id="482" w:name="_Toc190880426"/>
          <w:bookmarkStart w:id="483" w:name="_Toc190883139"/>
          <w:bookmarkEnd w:id="482"/>
          <w:bookmarkEnd w:id="483"/>
        </w:del>
      </w:ins>
    </w:p>
    <w:p w14:paraId="16B968A1" w14:textId="327FE5FA" w:rsidR="00995654" w:rsidDel="004A2D26" w:rsidRDefault="00995654">
      <w:pPr>
        <w:tabs>
          <w:tab w:val="left" w:pos="2446"/>
        </w:tabs>
        <w:spacing w:line="276" w:lineRule="auto"/>
        <w:rPr>
          <w:del w:id="484" w:author="Gidon Kupietzky" w:date="2025-02-13T17:45:00Z" w16du:dateUtc="2025-02-13T15:45:00Z"/>
        </w:rPr>
        <w:pPrChange w:id="485" w:author="Gidon Kupietzky" w:date="2025-02-13T17:45:00Z" w16du:dateUtc="2025-02-13T15:45:00Z">
          <w:pPr>
            <w:pStyle w:val="a8"/>
            <w:numPr>
              <w:numId w:val="10"/>
            </w:numPr>
            <w:ind w:left="804" w:hanging="283"/>
          </w:pPr>
        </w:pPrChange>
      </w:pPr>
      <w:ins w:id="486" w:author="Mark Kungurov" w:date="2024-12-18T10:45:00Z" w16du:dateUtc="2024-12-18T08:45:00Z">
        <w:del w:id="487" w:author="Gidon Kupietzky" w:date="2025-02-13T17:45:00Z" w16du:dateUtc="2025-02-13T15:45:00Z">
          <w:r w:rsidDel="004A2D26">
            <w:rPr>
              <w:rFonts w:hint="cs"/>
              <w:rtl/>
            </w:rPr>
            <w:delText>אזור תנועה (א"ת)</w:delText>
          </w:r>
        </w:del>
      </w:ins>
      <w:del w:id="488" w:author="Gidon Kupietzky" w:date="2025-02-13T17:45:00Z" w16du:dateUtc="2025-02-13T15:45:00Z">
        <w:r w:rsidR="007F60C9" w:rsidRPr="007F60C9" w:rsidDel="004A2D26">
          <w:rPr>
            <w:rtl/>
          </w:rPr>
          <w:delText xml:space="preserve"> </w:delText>
        </w:r>
        <w:bookmarkStart w:id="489" w:name="_Toc190880427"/>
        <w:bookmarkStart w:id="490" w:name="_Toc190883140"/>
        <w:bookmarkEnd w:id="489"/>
        <w:bookmarkEnd w:id="490"/>
      </w:del>
    </w:p>
    <w:p w14:paraId="40FC526C" w14:textId="62B79755" w:rsidR="00BA2B9B" w:rsidDel="004A2D26" w:rsidRDefault="00BA2B9B">
      <w:pPr>
        <w:tabs>
          <w:tab w:val="left" w:pos="2446"/>
        </w:tabs>
        <w:spacing w:line="276" w:lineRule="auto"/>
        <w:rPr>
          <w:del w:id="491" w:author="Gidon Kupietzky" w:date="2025-02-13T17:45:00Z" w16du:dateUtc="2025-02-13T15:45:00Z"/>
        </w:rPr>
        <w:pPrChange w:id="492" w:author="Gidon Kupietzky" w:date="2025-02-13T17:45:00Z" w16du:dateUtc="2025-02-13T15:45:00Z">
          <w:pPr/>
        </w:pPrChange>
      </w:pPr>
      <w:del w:id="493" w:author="Gidon Kupietzky" w:date="2025-02-13T17:45:00Z" w16du:dateUtc="2025-02-13T15:45:00Z">
        <w:r w:rsidRPr="00680773" w:rsidDel="004A2D26">
          <w:rPr>
            <w:noProof/>
            <w:rtl/>
          </w:rPr>
          <w:lastRenderedPageBreak/>
          <w:drawing>
            <wp:inline distT="0" distB="0" distL="0" distR="0" wp14:anchorId="37836128" wp14:editId="165FB77A">
              <wp:extent cx="4926554" cy="6971386"/>
              <wp:effectExtent l="0" t="0" r="7620" b="1270"/>
              <wp:docPr id="1549387213" name="Picture 1" descr="A map of israel with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87213" name="Picture 1" descr="A map of israel with a green area&#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35513" cy="6984063"/>
                      </a:xfrm>
                      <a:prstGeom prst="rect">
                        <a:avLst/>
                      </a:prstGeom>
                    </pic:spPr>
                  </pic:pic>
                </a:graphicData>
              </a:graphic>
            </wp:inline>
          </w:drawing>
        </w:r>
        <w:bookmarkStart w:id="494" w:name="_Toc190880428"/>
        <w:bookmarkStart w:id="495" w:name="_Toc190883141"/>
        <w:bookmarkEnd w:id="494"/>
        <w:bookmarkEnd w:id="495"/>
      </w:del>
    </w:p>
    <w:p w14:paraId="6A003204" w14:textId="38357491" w:rsidR="0054025F" w:rsidDel="004A2D26" w:rsidRDefault="0054025F">
      <w:pPr>
        <w:tabs>
          <w:tab w:val="left" w:pos="2446"/>
        </w:tabs>
        <w:spacing w:line="276" w:lineRule="auto"/>
        <w:rPr>
          <w:ins w:id="496" w:author="Mark Kungurov" w:date="2024-12-18T10:45:00Z" w16du:dateUtc="2024-12-18T08:45:00Z"/>
          <w:del w:id="497" w:author="Gidon Kupietzky" w:date="2025-02-13T17:45:00Z" w16du:dateUtc="2025-02-13T15:45:00Z"/>
        </w:rPr>
        <w:pPrChange w:id="498" w:author="Gidon Kupietzky" w:date="2025-02-13T17:45:00Z" w16du:dateUtc="2025-02-13T15:45:00Z">
          <w:pPr>
            <w:pStyle w:val="a8"/>
            <w:ind w:left="804"/>
          </w:pPr>
        </w:pPrChange>
      </w:pPr>
      <w:bookmarkStart w:id="499" w:name="_Toc190880429"/>
      <w:bookmarkStart w:id="500" w:name="_Toc190883142"/>
      <w:bookmarkEnd w:id="499"/>
      <w:bookmarkEnd w:id="500"/>
    </w:p>
    <w:p w14:paraId="61EFA015" w14:textId="4AD944D9" w:rsidR="00995654" w:rsidDel="004A2D26" w:rsidRDefault="00995654">
      <w:pPr>
        <w:tabs>
          <w:tab w:val="left" w:pos="2446"/>
        </w:tabs>
        <w:spacing w:line="276" w:lineRule="auto"/>
        <w:rPr>
          <w:ins w:id="501" w:author="Mark Kungurov" w:date="2024-12-18T10:45:00Z" w16du:dateUtc="2024-12-18T08:45:00Z"/>
          <w:del w:id="502" w:author="Gidon Kupietzky" w:date="2025-02-13T17:45:00Z" w16du:dateUtc="2025-02-13T15:45:00Z"/>
        </w:rPr>
        <w:pPrChange w:id="503" w:author="Gidon Kupietzky" w:date="2025-02-13T17:45:00Z" w16du:dateUtc="2025-02-13T15:45:00Z">
          <w:pPr>
            <w:pStyle w:val="a8"/>
            <w:numPr>
              <w:ilvl w:val="1"/>
              <w:numId w:val="6"/>
            </w:numPr>
            <w:ind w:left="1522" w:hanging="360"/>
            <w:jc w:val="both"/>
          </w:pPr>
        </w:pPrChange>
      </w:pPr>
      <w:ins w:id="504" w:author="Mark Kungurov" w:date="2024-12-18T10:45:00Z" w16du:dateUtc="2024-12-18T08:45:00Z">
        <w:del w:id="505" w:author="Gidon Kupietzky" w:date="2025-02-13T17:45:00Z" w16du:dateUtc="2025-02-13T15:45:00Z">
          <w:r w:rsidDel="004A2D26">
            <w:rPr>
              <w:rFonts w:hint="cs"/>
              <w:rtl/>
            </w:rPr>
            <w:delText xml:space="preserve">היחידה הגיאוגרפית הבסיסית בה נעשה שימוש במודל התחבורה. החלוקה לאזורי תנועה שואפת ככל הניתן לעקוב אחר חלוקת הלמ"ס </w:delText>
          </w:r>
          <w:r w:rsidRPr="77B01882" w:rsidDel="004A2D26">
            <w:rPr>
              <w:rtl/>
            </w:rPr>
            <w:delText>לאזורים</w:delText>
          </w:r>
          <w:r w:rsidDel="004A2D26">
            <w:rPr>
              <w:rFonts w:hint="cs"/>
              <w:rtl/>
            </w:rPr>
            <w:delText xml:space="preserve"> סטטיסטיים. במקרים בהם נדרש פירוט גדול יותר מאשר קיים בא"ס לרוב הא"ס יפוצל לתת מתחמים שבסוף מסתכמים לא"ס</w:delText>
          </w:r>
        </w:del>
      </w:ins>
      <w:ins w:id="506" w:author="Lior Glick" w:date="2025-01-16T09:45:00Z" w16du:dateUtc="2025-01-16T07:45:00Z">
        <w:del w:id="507" w:author="Gidon Kupietzky" w:date="2025-02-13T17:45:00Z" w16du:dateUtc="2025-02-13T15:45:00Z">
          <w:r w:rsidR="00031AFF" w:rsidDel="004A2D26">
            <w:rPr>
              <w:rFonts w:hint="cs"/>
              <w:rtl/>
            </w:rPr>
            <w:delText>.</w:delText>
          </w:r>
        </w:del>
      </w:ins>
      <w:ins w:id="508" w:author="Mark Kungurov" w:date="2024-12-18T10:45:00Z" w16du:dateUtc="2024-12-18T08:45:00Z">
        <w:del w:id="509" w:author="Gidon Kupietzky" w:date="2025-02-13T17:45:00Z" w16du:dateUtc="2025-02-13T15:45:00Z">
          <w:r w:rsidDel="004A2D26">
            <w:rPr>
              <w:rFonts w:hint="cs"/>
              <w:rtl/>
            </w:rPr>
            <w:delText xml:space="preserve"> (המטרה שיהיה כמה</w:delText>
          </w:r>
          <w:commentRangeStart w:id="510"/>
          <w:commentRangeStart w:id="511"/>
          <w:r w:rsidDel="004A2D26">
            <w:rPr>
              <w:rFonts w:hint="cs"/>
              <w:rtl/>
            </w:rPr>
            <w:delText xml:space="preserve"> שפחות מקרים בהם </w:delText>
          </w:r>
          <w:r w:rsidRPr="77B01882" w:rsidDel="004A2D26">
            <w:rPr>
              <w:rtl/>
            </w:rPr>
            <w:delText>אזור</w:delText>
          </w:r>
          <w:r w:rsidDel="004A2D26">
            <w:rPr>
              <w:rFonts w:hint="cs"/>
              <w:rtl/>
            </w:rPr>
            <w:delText xml:space="preserve"> תנועה כולל חלקים של מספר אזורים סטטיסטיים</w:delText>
          </w:r>
          <w:commentRangeEnd w:id="510"/>
          <w:r w:rsidDel="004A2D26">
            <w:rPr>
              <w:rStyle w:val="ab"/>
              <w:rtl/>
            </w:rPr>
            <w:commentReference w:id="510"/>
          </w:r>
          <w:commentRangeEnd w:id="511"/>
          <w:r w:rsidDel="004A2D26">
            <w:rPr>
              <w:rStyle w:val="ab"/>
              <w:rtl/>
            </w:rPr>
            <w:commentReference w:id="511"/>
          </w:r>
          <w:r w:rsidDel="004A2D26">
            <w:rPr>
              <w:rFonts w:hint="cs"/>
              <w:rtl/>
            </w:rPr>
            <w:delText>. הליך ההגדרה של גבולות אזורי תנועה מביא בחשבון מספר פרמטרים ובינהם:</w:delText>
          </w:r>
          <w:bookmarkStart w:id="512" w:name="_Toc190880430"/>
          <w:bookmarkStart w:id="513" w:name="_Toc190883143"/>
          <w:bookmarkEnd w:id="512"/>
          <w:bookmarkEnd w:id="513"/>
        </w:del>
      </w:ins>
    </w:p>
    <w:p w14:paraId="40DD3D4A" w14:textId="1D57AE0E" w:rsidR="00995654" w:rsidDel="004A2D26" w:rsidRDefault="00995654">
      <w:pPr>
        <w:tabs>
          <w:tab w:val="left" w:pos="2446"/>
        </w:tabs>
        <w:spacing w:line="276" w:lineRule="auto"/>
        <w:rPr>
          <w:ins w:id="514" w:author="Mark Kungurov" w:date="2024-12-18T10:45:00Z" w16du:dateUtc="2024-12-18T08:45:00Z"/>
          <w:del w:id="515" w:author="Gidon Kupietzky" w:date="2025-02-13T17:45:00Z" w16du:dateUtc="2025-02-13T15:45:00Z"/>
        </w:rPr>
        <w:pPrChange w:id="516" w:author="Gidon Kupietzky" w:date="2025-02-13T17:45:00Z" w16du:dateUtc="2025-02-13T15:45:00Z">
          <w:pPr>
            <w:pStyle w:val="a8"/>
            <w:numPr>
              <w:ilvl w:val="2"/>
              <w:numId w:val="6"/>
            </w:numPr>
            <w:ind w:left="2242" w:hanging="360"/>
          </w:pPr>
        </w:pPrChange>
      </w:pPr>
      <w:ins w:id="517" w:author="Mark Kungurov" w:date="2024-12-18T10:45:00Z" w16du:dateUtc="2024-12-18T08:45:00Z">
        <w:del w:id="518" w:author="Gidon Kupietzky" w:date="2025-02-13T17:45:00Z" w16du:dateUtc="2025-02-13T15:45:00Z">
          <w:r w:rsidDel="004A2D26">
            <w:rPr>
              <w:rFonts w:hint="cs"/>
              <w:rtl/>
            </w:rPr>
            <w:delText>מגזר הומוגני ככל הניתן.</w:delText>
          </w:r>
          <w:bookmarkStart w:id="519" w:name="_Toc190880431"/>
          <w:bookmarkStart w:id="520" w:name="_Toc190883144"/>
          <w:bookmarkEnd w:id="519"/>
          <w:bookmarkEnd w:id="520"/>
        </w:del>
      </w:ins>
    </w:p>
    <w:p w14:paraId="02851CCC" w14:textId="028282DA" w:rsidR="00995654" w:rsidDel="004A2D26" w:rsidRDefault="00995654">
      <w:pPr>
        <w:tabs>
          <w:tab w:val="left" w:pos="2446"/>
        </w:tabs>
        <w:spacing w:line="276" w:lineRule="auto"/>
        <w:rPr>
          <w:ins w:id="521" w:author="Mark Kungurov" w:date="2024-12-18T10:45:00Z" w16du:dateUtc="2024-12-18T08:45:00Z"/>
          <w:del w:id="522" w:author="Gidon Kupietzky" w:date="2025-02-13T17:45:00Z" w16du:dateUtc="2025-02-13T15:45:00Z"/>
        </w:rPr>
        <w:pPrChange w:id="523" w:author="Gidon Kupietzky" w:date="2025-02-13T17:45:00Z" w16du:dateUtc="2025-02-13T15:45:00Z">
          <w:pPr>
            <w:pStyle w:val="a8"/>
            <w:numPr>
              <w:ilvl w:val="2"/>
              <w:numId w:val="6"/>
            </w:numPr>
            <w:ind w:left="2242" w:hanging="360"/>
          </w:pPr>
        </w:pPrChange>
      </w:pPr>
      <w:commentRangeStart w:id="524"/>
      <w:ins w:id="525" w:author="Mark Kungurov" w:date="2024-12-18T10:45:00Z" w16du:dateUtc="2024-12-18T08:45:00Z">
        <w:del w:id="526" w:author="Gidon Kupietzky" w:date="2025-02-13T17:45:00Z" w16du:dateUtc="2025-02-13T15:45:00Z">
          <w:r w:rsidDel="004A2D26">
            <w:rPr>
              <w:rFonts w:hint="cs"/>
              <w:rtl/>
            </w:rPr>
            <w:lastRenderedPageBreak/>
            <w:delText>אופי אחיד של המרקם הבנוי</w:delText>
          </w:r>
          <w:commentRangeEnd w:id="524"/>
          <w:r w:rsidDel="004A2D26">
            <w:rPr>
              <w:rStyle w:val="ab"/>
              <w:rtl/>
            </w:rPr>
            <w:commentReference w:id="524"/>
          </w:r>
          <w:r w:rsidDel="004A2D26">
            <w:rPr>
              <w:rFonts w:hint="cs"/>
              <w:rtl/>
            </w:rPr>
            <w:delText xml:space="preserve"> (גיל המבנים, טיפולוגית בנייה, צפיפות וכו')</w:delText>
          </w:r>
          <w:bookmarkStart w:id="527" w:name="_Toc190880432"/>
          <w:bookmarkStart w:id="528" w:name="_Toc190883145"/>
          <w:bookmarkEnd w:id="527"/>
          <w:bookmarkEnd w:id="528"/>
        </w:del>
      </w:ins>
    </w:p>
    <w:p w14:paraId="47AE7A94" w14:textId="0541A499" w:rsidR="00995654" w:rsidDel="004A2D26" w:rsidRDefault="00995654">
      <w:pPr>
        <w:tabs>
          <w:tab w:val="left" w:pos="2446"/>
        </w:tabs>
        <w:spacing w:line="276" w:lineRule="auto"/>
        <w:rPr>
          <w:ins w:id="529" w:author="Mark Kungurov" w:date="2024-12-18T10:45:00Z" w16du:dateUtc="2024-12-18T08:45:00Z"/>
          <w:del w:id="530" w:author="Gidon Kupietzky" w:date="2025-02-13T17:45:00Z" w16du:dateUtc="2025-02-13T15:45:00Z"/>
        </w:rPr>
        <w:pPrChange w:id="531" w:author="Gidon Kupietzky" w:date="2025-02-13T17:45:00Z" w16du:dateUtc="2025-02-13T15:45:00Z">
          <w:pPr>
            <w:pStyle w:val="a8"/>
            <w:numPr>
              <w:ilvl w:val="2"/>
              <w:numId w:val="6"/>
            </w:numPr>
            <w:ind w:left="2242" w:hanging="360"/>
          </w:pPr>
        </w:pPrChange>
      </w:pPr>
      <w:ins w:id="532" w:author="Mark Kungurov" w:date="2024-12-18T10:45:00Z" w16du:dateUtc="2024-12-18T08:45:00Z">
        <w:del w:id="533" w:author="Gidon Kupietzky" w:date="2025-02-13T17:45:00Z" w16du:dateUtc="2025-02-13T15:45:00Z">
          <w:r w:rsidDel="004A2D26">
            <w:rPr>
              <w:rFonts w:hint="cs"/>
              <w:rtl/>
            </w:rPr>
            <w:delText>הומוגניות שימושי קרקע.</w:delText>
          </w:r>
          <w:bookmarkStart w:id="534" w:name="_Toc190880433"/>
          <w:bookmarkStart w:id="535" w:name="_Toc190883146"/>
          <w:bookmarkEnd w:id="534"/>
          <w:bookmarkEnd w:id="535"/>
        </w:del>
      </w:ins>
    </w:p>
    <w:p w14:paraId="0BA149A7" w14:textId="30FD8F38" w:rsidR="00995654" w:rsidDel="004A2D26" w:rsidRDefault="00995654">
      <w:pPr>
        <w:tabs>
          <w:tab w:val="left" w:pos="2446"/>
        </w:tabs>
        <w:spacing w:line="276" w:lineRule="auto"/>
        <w:rPr>
          <w:ins w:id="536" w:author="Mark Kungurov" w:date="2024-12-18T10:45:00Z" w16du:dateUtc="2024-12-18T08:45:00Z"/>
          <w:del w:id="537" w:author="Gidon Kupietzky" w:date="2025-02-13T17:45:00Z" w16du:dateUtc="2025-02-13T15:45:00Z"/>
        </w:rPr>
        <w:pPrChange w:id="538" w:author="Gidon Kupietzky" w:date="2025-02-13T17:45:00Z" w16du:dateUtc="2025-02-13T15:45:00Z">
          <w:pPr>
            <w:pStyle w:val="a8"/>
            <w:numPr>
              <w:ilvl w:val="2"/>
              <w:numId w:val="6"/>
            </w:numPr>
            <w:ind w:left="2242" w:hanging="360"/>
          </w:pPr>
        </w:pPrChange>
      </w:pPr>
      <w:ins w:id="539" w:author="Mark Kungurov" w:date="2024-12-18T10:45:00Z" w16du:dateUtc="2024-12-18T08:45:00Z">
        <w:del w:id="540" w:author="Gidon Kupietzky" w:date="2025-02-13T17:45:00Z" w16du:dateUtc="2025-02-13T15:45:00Z">
          <w:r w:rsidDel="004A2D26">
            <w:rPr>
              <w:rFonts w:hint="cs"/>
              <w:rtl/>
            </w:rPr>
            <w:delText xml:space="preserve"> שיקולים תחבורתיים לרבות נגישות לתח"צ.</w:delText>
          </w:r>
          <w:bookmarkStart w:id="541" w:name="_Toc190880434"/>
          <w:bookmarkStart w:id="542" w:name="_Toc190883147"/>
          <w:bookmarkEnd w:id="541"/>
          <w:bookmarkEnd w:id="542"/>
        </w:del>
      </w:ins>
    </w:p>
    <w:p w14:paraId="45933388" w14:textId="59994A17" w:rsidR="00995654" w:rsidDel="004A2D26" w:rsidRDefault="00995654">
      <w:pPr>
        <w:tabs>
          <w:tab w:val="left" w:pos="2446"/>
        </w:tabs>
        <w:spacing w:line="276" w:lineRule="auto"/>
        <w:rPr>
          <w:ins w:id="543" w:author="Mark Kungurov" w:date="2024-12-18T10:45:00Z" w16du:dateUtc="2024-12-18T08:45:00Z"/>
          <w:del w:id="544" w:author="Gidon Kupietzky" w:date="2025-02-13T17:45:00Z" w16du:dateUtc="2025-02-13T15:45:00Z"/>
        </w:rPr>
        <w:pPrChange w:id="545" w:author="Gidon Kupietzky" w:date="2025-02-13T17:45:00Z" w16du:dateUtc="2025-02-13T15:45:00Z">
          <w:pPr>
            <w:pStyle w:val="a8"/>
            <w:numPr>
              <w:numId w:val="6"/>
            </w:numPr>
            <w:ind w:left="802" w:hanging="360"/>
          </w:pPr>
        </w:pPrChange>
      </w:pPr>
      <w:ins w:id="546" w:author="Mark Kungurov" w:date="2024-12-18T10:45:00Z" w16du:dateUtc="2024-12-18T08:45:00Z">
        <w:del w:id="547" w:author="Gidon Kupietzky" w:date="2025-02-13T17:45:00Z" w16du:dateUtc="2025-02-13T15:45:00Z">
          <w:r w:rsidDel="004A2D26">
            <w:rPr>
              <w:rFonts w:hint="cs"/>
              <w:rtl/>
            </w:rPr>
            <w:delText xml:space="preserve">דיירי </w:delText>
          </w:r>
          <w:commentRangeStart w:id="548"/>
          <w:commentRangeStart w:id="549"/>
          <w:r w:rsidDel="004A2D26">
            <w:rPr>
              <w:rFonts w:hint="cs"/>
              <w:rtl/>
            </w:rPr>
            <w:delText>מוסדות</w:delText>
          </w:r>
          <w:commentRangeEnd w:id="548"/>
          <w:r w:rsidDel="004A2D26">
            <w:rPr>
              <w:rStyle w:val="ab"/>
              <w:rtl/>
            </w:rPr>
            <w:commentReference w:id="548"/>
          </w:r>
          <w:commentRangeEnd w:id="549"/>
          <w:r w:rsidDel="004A2D26">
            <w:rPr>
              <w:rStyle w:val="ab"/>
              <w:rtl/>
            </w:rPr>
            <w:commentReference w:id="549"/>
          </w:r>
          <w:bookmarkStart w:id="550" w:name="_Toc190880435"/>
          <w:bookmarkStart w:id="551" w:name="_Toc190883148"/>
          <w:bookmarkEnd w:id="550"/>
          <w:bookmarkEnd w:id="551"/>
        </w:del>
      </w:ins>
    </w:p>
    <w:p w14:paraId="3B2CB429" w14:textId="1FF99776" w:rsidR="00995654" w:rsidDel="004A2D26" w:rsidRDefault="00995654">
      <w:pPr>
        <w:tabs>
          <w:tab w:val="left" w:pos="2446"/>
        </w:tabs>
        <w:spacing w:line="276" w:lineRule="auto"/>
        <w:rPr>
          <w:ins w:id="552" w:author="Mark Kungurov" w:date="2024-12-18T10:45:00Z" w16du:dateUtc="2024-12-18T08:45:00Z"/>
          <w:del w:id="553" w:author="Gidon Kupietzky" w:date="2025-02-13T17:45:00Z" w16du:dateUtc="2025-02-13T15:45:00Z"/>
        </w:rPr>
        <w:pPrChange w:id="554" w:author="Gidon Kupietzky" w:date="2025-02-13T17:45:00Z" w16du:dateUtc="2025-02-13T15:45:00Z">
          <w:pPr>
            <w:pStyle w:val="a8"/>
            <w:numPr>
              <w:ilvl w:val="1"/>
              <w:numId w:val="6"/>
            </w:numPr>
            <w:ind w:left="1522" w:hanging="360"/>
          </w:pPr>
        </w:pPrChange>
      </w:pPr>
      <w:ins w:id="555" w:author="Mark Kungurov" w:date="2024-12-18T10:45:00Z" w16du:dateUtc="2024-12-18T08:45:00Z">
        <w:del w:id="556" w:author="Gidon Kupietzky" w:date="2025-02-13T17:45:00Z" w16du:dateUtc="2025-02-13T15:45:00Z">
          <w:r w:rsidDel="004A2D26">
            <w:rPr>
              <w:rFonts w:hint="cs"/>
              <w:rtl/>
            </w:rPr>
            <w:delText>לפי הגדרות למ"ס - דיירים ב</w:delText>
          </w:r>
          <w:r w:rsidDel="004A2D26">
            <w:rPr>
              <w:rtl/>
            </w:rPr>
            <w:delText>מוסד לינה (לצורך הכללתו במפקד זה) הוא מקום המיועד לספק שירותי לינה לחמישה דיירים לפחות, לתקופה של שלושה חודשים או יותר</w:delText>
          </w:r>
          <w:r w:rsidDel="004A2D26">
            <w:rPr>
              <w:rFonts w:hint="cs"/>
              <w:rtl/>
            </w:rPr>
            <w:delText xml:space="preserve"> או ב</w:delText>
          </w:r>
          <w:r w:rsidDel="004A2D26">
            <w:rPr>
              <w:rtl/>
            </w:rPr>
            <w:delText>יישוב מוסדי</w:delText>
          </w:r>
          <w:r w:rsidDel="004A2D26">
            <w:rPr>
              <w:rFonts w:hint="cs"/>
              <w:rtl/>
            </w:rPr>
            <w:delText xml:space="preserve">- </w:delText>
          </w:r>
          <w:r w:rsidDel="004A2D26">
            <w:rPr>
              <w:rtl/>
            </w:rPr>
            <w:delText xml:space="preserve"> הוא מוסד שלו תכונות של יישוב, והוא אינו כלול בתחום המוניציפלי של יישוב אחר (יישוב מוסדי עשוי לכלול בתוכו כמה מוסדות).</w:delText>
          </w:r>
          <w:bookmarkStart w:id="557" w:name="_Toc190880436"/>
          <w:bookmarkStart w:id="558" w:name="_Toc190883149"/>
          <w:bookmarkEnd w:id="557"/>
          <w:bookmarkEnd w:id="558"/>
        </w:del>
      </w:ins>
    </w:p>
    <w:p w14:paraId="3D0854DF" w14:textId="00E5A1DA" w:rsidR="00995654" w:rsidDel="004A2D26" w:rsidRDefault="00995654">
      <w:pPr>
        <w:tabs>
          <w:tab w:val="left" w:pos="2446"/>
        </w:tabs>
        <w:spacing w:line="276" w:lineRule="auto"/>
        <w:rPr>
          <w:ins w:id="559" w:author="Mark Kungurov" w:date="2024-12-18T10:45:00Z" w16du:dateUtc="2024-12-18T08:45:00Z"/>
          <w:del w:id="560" w:author="Gidon Kupietzky" w:date="2025-02-13T17:45:00Z" w16du:dateUtc="2025-02-13T15:45:00Z"/>
        </w:rPr>
        <w:pPrChange w:id="561" w:author="Gidon Kupietzky" w:date="2025-02-13T17:45:00Z" w16du:dateUtc="2025-02-13T15:45:00Z">
          <w:pPr>
            <w:pStyle w:val="a8"/>
            <w:numPr>
              <w:numId w:val="6"/>
            </w:numPr>
            <w:ind w:left="802" w:hanging="360"/>
          </w:pPr>
        </w:pPrChange>
      </w:pPr>
      <w:ins w:id="562" w:author="Mark Kungurov" w:date="2024-12-18T10:45:00Z" w16du:dateUtc="2024-12-18T08:45:00Z">
        <w:del w:id="563" w:author="Gidon Kupietzky" w:date="2025-02-13T17:45:00Z" w16du:dateUtc="2025-02-13T15:45:00Z">
          <w:r w:rsidDel="004A2D26">
            <w:rPr>
              <w:rFonts w:hint="cs"/>
              <w:rtl/>
            </w:rPr>
            <w:delText>התפלגות גילאים</w:delText>
          </w:r>
          <w:bookmarkStart w:id="564" w:name="_Toc190880437"/>
          <w:bookmarkStart w:id="565" w:name="_Toc190883150"/>
          <w:bookmarkEnd w:id="564"/>
          <w:bookmarkEnd w:id="565"/>
        </w:del>
      </w:ins>
    </w:p>
    <w:p w14:paraId="03ACCFE6" w14:textId="7E620C20" w:rsidR="00995654" w:rsidDel="004A2D26" w:rsidRDefault="00995654">
      <w:pPr>
        <w:tabs>
          <w:tab w:val="left" w:pos="2446"/>
        </w:tabs>
        <w:spacing w:line="276" w:lineRule="auto"/>
        <w:rPr>
          <w:ins w:id="566" w:author="Mark Kungurov" w:date="2024-12-18T10:45:00Z" w16du:dateUtc="2024-12-18T08:45:00Z"/>
          <w:del w:id="567" w:author="Gidon Kupietzky" w:date="2025-02-13T17:45:00Z" w16du:dateUtc="2025-02-13T15:45:00Z"/>
        </w:rPr>
        <w:pPrChange w:id="568" w:author="Gidon Kupietzky" w:date="2025-02-13T17:45:00Z" w16du:dateUtc="2025-02-13T15:45:00Z">
          <w:pPr>
            <w:pStyle w:val="a8"/>
            <w:numPr>
              <w:ilvl w:val="1"/>
              <w:numId w:val="6"/>
            </w:numPr>
            <w:ind w:left="1522" w:hanging="360"/>
          </w:pPr>
        </w:pPrChange>
      </w:pPr>
      <w:ins w:id="569" w:author="Mark Kungurov" w:date="2024-12-18T10:45:00Z" w16du:dateUtc="2024-12-18T08:45:00Z">
        <w:del w:id="570" w:author="Gidon Kupietzky" w:date="2025-02-13T17:45:00Z" w16du:dateUtc="2025-02-13T15:45:00Z">
          <w:r w:rsidRPr="03AEA1CA" w:rsidDel="004A2D26">
            <w:rPr>
              <w:rtl/>
            </w:rPr>
            <w:delText>התפלגות האוכלוסייה לפי חומשי גיל.</w:delText>
          </w:r>
          <w:r w:rsidRPr="03AEA1CA" w:rsidDel="004A2D26">
            <w:delText xml:space="preserve">  </w:delText>
          </w:r>
          <w:bookmarkStart w:id="571" w:name="_Toc190880438"/>
          <w:bookmarkStart w:id="572" w:name="_Toc190883151"/>
          <w:bookmarkEnd w:id="571"/>
          <w:bookmarkEnd w:id="572"/>
        </w:del>
      </w:ins>
    </w:p>
    <w:p w14:paraId="17B058B7" w14:textId="33469CF7" w:rsidR="00995654" w:rsidRPr="00DE4801" w:rsidDel="004A2D26" w:rsidRDefault="00995654">
      <w:pPr>
        <w:tabs>
          <w:tab w:val="left" w:pos="2446"/>
        </w:tabs>
        <w:spacing w:line="276" w:lineRule="auto"/>
        <w:rPr>
          <w:ins w:id="573" w:author="Mark Kungurov" w:date="2024-12-18T10:45:00Z" w16du:dateUtc="2024-12-18T08:45:00Z"/>
          <w:del w:id="574" w:author="Gidon Kupietzky" w:date="2025-02-13T17:45:00Z" w16du:dateUtc="2025-02-13T15:45:00Z"/>
          <w:rFonts w:ascii="David" w:eastAsia="David" w:hAnsi="David"/>
          <w:rtl/>
        </w:rPr>
        <w:pPrChange w:id="575" w:author="Gidon Kupietzky" w:date="2025-02-13T17:45:00Z" w16du:dateUtc="2025-02-13T15:45:00Z">
          <w:pPr>
            <w:pStyle w:val="a8"/>
            <w:numPr>
              <w:numId w:val="6"/>
            </w:numPr>
            <w:ind w:left="802" w:hanging="360"/>
          </w:pPr>
        </w:pPrChange>
      </w:pPr>
      <w:ins w:id="576" w:author="Mark Kungurov" w:date="2024-12-18T10:45:00Z" w16du:dateUtc="2024-12-18T08:45:00Z">
        <w:del w:id="577" w:author="Gidon Kupietzky" w:date="2025-02-13T17:45:00Z" w16du:dateUtc="2025-02-13T15:45:00Z">
          <w:r w:rsidRPr="00DE4801" w:rsidDel="004A2D26">
            <w:rPr>
              <w:rFonts w:ascii="David" w:eastAsia="David" w:hAnsi="David"/>
              <w:rtl/>
            </w:rPr>
            <w:delText>יחידות דיור</w:delText>
          </w:r>
          <w:r w:rsidDel="004A2D26">
            <w:rPr>
              <w:rFonts w:ascii="David" w:eastAsia="David" w:hAnsi="David" w:hint="cs"/>
              <w:rtl/>
            </w:rPr>
            <w:delText xml:space="preserve"> (דירה)</w:delText>
          </w:r>
          <w:bookmarkStart w:id="578" w:name="_Toc190880439"/>
          <w:bookmarkStart w:id="579" w:name="_Toc190883152"/>
          <w:bookmarkEnd w:id="578"/>
          <w:bookmarkEnd w:id="579"/>
        </w:del>
      </w:ins>
    </w:p>
    <w:p w14:paraId="634813C2" w14:textId="3766080F" w:rsidR="00995654" w:rsidRPr="0010797E" w:rsidDel="004A2D26" w:rsidRDefault="00995654">
      <w:pPr>
        <w:tabs>
          <w:tab w:val="left" w:pos="2446"/>
        </w:tabs>
        <w:spacing w:line="276" w:lineRule="auto"/>
        <w:rPr>
          <w:ins w:id="580" w:author="Mark Kungurov" w:date="2024-12-18T10:45:00Z" w16du:dateUtc="2024-12-18T08:45:00Z"/>
          <w:del w:id="581" w:author="Gidon Kupietzky" w:date="2025-02-13T17:45:00Z" w16du:dateUtc="2025-02-13T15:45:00Z"/>
          <w:rFonts w:ascii="David" w:eastAsia="David" w:hAnsi="David"/>
        </w:rPr>
        <w:pPrChange w:id="582" w:author="Gidon Kupietzky" w:date="2025-02-13T17:45:00Z" w16du:dateUtc="2025-02-13T15:45:00Z">
          <w:pPr>
            <w:pStyle w:val="a8"/>
            <w:numPr>
              <w:ilvl w:val="1"/>
              <w:numId w:val="6"/>
            </w:numPr>
            <w:ind w:left="1522" w:hanging="360"/>
          </w:pPr>
        </w:pPrChange>
      </w:pPr>
      <w:ins w:id="583" w:author="Mark Kungurov" w:date="2024-12-18T10:45:00Z" w16du:dateUtc="2024-12-18T08:45:00Z">
        <w:del w:id="584" w:author="Gidon Kupietzky" w:date="2025-02-13T17:45:00Z" w16du:dateUtc="2025-02-13T15:45:00Z">
          <w:r w:rsidDel="004A2D26">
            <w:rPr>
              <w:rFonts w:ascii="David" w:eastAsia="David" w:hAnsi="David" w:hint="cs"/>
              <w:rtl/>
            </w:rPr>
            <w:delText>לפי הגדרות למ"</w:delText>
          </w:r>
          <w:commentRangeStart w:id="585"/>
          <w:commentRangeStart w:id="586"/>
          <w:r w:rsidDel="004A2D26">
            <w:rPr>
              <w:rFonts w:ascii="David" w:eastAsia="David" w:hAnsi="David" w:hint="cs"/>
              <w:rtl/>
            </w:rPr>
            <w:delText>ס</w:delText>
          </w:r>
          <w:commentRangeEnd w:id="585"/>
          <w:r w:rsidDel="004A2D26">
            <w:rPr>
              <w:rStyle w:val="ab"/>
              <w:rtl/>
            </w:rPr>
            <w:commentReference w:id="585"/>
          </w:r>
          <w:commentRangeEnd w:id="586"/>
          <w:r w:rsidDel="004A2D26">
            <w:rPr>
              <w:rStyle w:val="ab"/>
              <w:rtl/>
            </w:rPr>
            <w:commentReference w:id="586"/>
          </w:r>
          <w:r w:rsidDel="004A2D26">
            <w:rPr>
              <w:rFonts w:ascii="David" w:eastAsia="David" w:hAnsi="David" w:hint="cs"/>
              <w:rtl/>
            </w:rPr>
            <w:delText xml:space="preserve"> - </w:delText>
          </w:r>
          <w:r w:rsidRPr="00A43090" w:rsidDel="004A2D26">
            <w:rPr>
              <w:rFonts w:ascii="David" w:eastAsia="David" w:hAnsi="David"/>
              <w:rtl/>
            </w:rPr>
            <w:delText xml:space="preserve"> דירה היא יחידת מגורים - במבנה משותף, בית פרטי, יחידת דיור מוגן נפרדת, או מעונות סטודנטים הרשומים כיחידות נפרדות בארנונה</w:delText>
          </w:r>
          <w:r w:rsidDel="004A2D26">
            <w:rPr>
              <w:rFonts w:ascii="David" w:eastAsia="David" w:hAnsi="David" w:hint="cs"/>
              <w:rtl/>
            </w:rPr>
            <w:delText>.</w:delText>
          </w:r>
          <w:bookmarkStart w:id="587" w:name="_Toc190880440"/>
          <w:bookmarkStart w:id="588" w:name="_Toc190883153"/>
          <w:bookmarkEnd w:id="587"/>
          <w:bookmarkEnd w:id="588"/>
        </w:del>
      </w:ins>
    </w:p>
    <w:p w14:paraId="5F2AEAEB" w14:textId="76EF9554" w:rsidR="00995654" w:rsidDel="004A2D26" w:rsidRDefault="00995654">
      <w:pPr>
        <w:tabs>
          <w:tab w:val="left" w:pos="2446"/>
        </w:tabs>
        <w:spacing w:line="276" w:lineRule="auto"/>
        <w:rPr>
          <w:ins w:id="589" w:author="Mark Kungurov" w:date="2024-12-18T10:45:00Z" w16du:dateUtc="2024-12-18T08:45:00Z"/>
          <w:del w:id="590" w:author="Gidon Kupietzky" w:date="2025-02-13T17:45:00Z" w16du:dateUtc="2025-02-13T15:45:00Z"/>
        </w:rPr>
        <w:pPrChange w:id="591" w:author="Gidon Kupietzky" w:date="2025-02-13T17:45:00Z" w16du:dateUtc="2025-02-13T15:45:00Z">
          <w:pPr>
            <w:pStyle w:val="a8"/>
            <w:numPr>
              <w:numId w:val="6"/>
            </w:numPr>
            <w:ind w:left="802" w:hanging="360"/>
          </w:pPr>
        </w:pPrChange>
      </w:pPr>
      <w:ins w:id="592" w:author="Mark Kungurov" w:date="2024-12-18T10:45:00Z" w16du:dateUtc="2024-12-18T08:45:00Z">
        <w:del w:id="593" w:author="Gidon Kupietzky" w:date="2025-02-13T17:45:00Z" w16du:dateUtc="2025-02-13T15:45:00Z">
          <w:r w:rsidDel="004A2D26">
            <w:rPr>
              <w:rFonts w:hint="cs"/>
              <w:rtl/>
            </w:rPr>
            <w:delText>מחוז</w:delText>
          </w:r>
          <w:bookmarkStart w:id="594" w:name="_Toc190880441"/>
          <w:bookmarkStart w:id="595" w:name="_Toc190883154"/>
          <w:bookmarkEnd w:id="594"/>
          <w:bookmarkEnd w:id="595"/>
        </w:del>
      </w:ins>
    </w:p>
    <w:p w14:paraId="0C83135D" w14:textId="2E5ED962" w:rsidR="00995654" w:rsidDel="004A2D26" w:rsidRDefault="00995654">
      <w:pPr>
        <w:tabs>
          <w:tab w:val="left" w:pos="2446"/>
        </w:tabs>
        <w:spacing w:line="276" w:lineRule="auto"/>
        <w:rPr>
          <w:ins w:id="596" w:author="Mark Kungurov" w:date="2024-12-18T10:45:00Z" w16du:dateUtc="2024-12-18T08:45:00Z"/>
          <w:del w:id="597" w:author="Gidon Kupietzky" w:date="2025-02-13T17:45:00Z" w16du:dateUtc="2025-02-13T15:45:00Z"/>
        </w:rPr>
        <w:pPrChange w:id="598" w:author="Gidon Kupietzky" w:date="2025-02-13T17:45:00Z" w16du:dateUtc="2025-02-13T15:45:00Z">
          <w:pPr>
            <w:pStyle w:val="a8"/>
            <w:numPr>
              <w:ilvl w:val="1"/>
              <w:numId w:val="6"/>
            </w:numPr>
            <w:ind w:left="1522" w:hanging="360"/>
          </w:pPr>
        </w:pPrChange>
      </w:pPr>
      <w:ins w:id="599" w:author="Mark Kungurov" w:date="2024-12-18T10:45:00Z" w16du:dateUtc="2024-12-18T08:45:00Z">
        <w:del w:id="600" w:author="Gidon Kupietzky" w:date="2025-02-13T17:45:00Z" w16du:dateUtc="2025-02-13T15:45:00Z">
          <w:r w:rsidDel="004A2D26">
            <w:rPr>
              <w:rFonts w:hint="cs"/>
              <w:rtl/>
            </w:rPr>
            <w:delText>בהתאם לחלוקה של  משרד הפנים. המרחב של צתא"ל מחולק לאזור יו"ש ומחוז ירושלים.</w:delText>
          </w:r>
          <w:bookmarkStart w:id="601" w:name="_Toc190880442"/>
          <w:bookmarkStart w:id="602" w:name="_Toc190883155"/>
          <w:bookmarkEnd w:id="601"/>
          <w:bookmarkEnd w:id="602"/>
        </w:del>
      </w:ins>
    </w:p>
    <w:p w14:paraId="1B8A9008" w14:textId="19F633F7" w:rsidR="00995654" w:rsidDel="004A2D26" w:rsidRDefault="00995654">
      <w:pPr>
        <w:tabs>
          <w:tab w:val="left" w:pos="2446"/>
        </w:tabs>
        <w:spacing w:line="276" w:lineRule="auto"/>
        <w:rPr>
          <w:ins w:id="603" w:author="Mark Kungurov" w:date="2024-12-18T10:45:00Z" w16du:dateUtc="2024-12-18T08:45:00Z"/>
          <w:del w:id="604" w:author="Gidon Kupietzky" w:date="2025-02-13T17:45:00Z" w16du:dateUtc="2025-02-13T15:45:00Z"/>
        </w:rPr>
        <w:pPrChange w:id="605" w:author="Gidon Kupietzky" w:date="2025-02-13T17:45:00Z" w16du:dateUtc="2025-02-13T15:45:00Z">
          <w:pPr>
            <w:pStyle w:val="a8"/>
            <w:numPr>
              <w:numId w:val="6"/>
            </w:numPr>
            <w:ind w:left="802" w:hanging="360"/>
          </w:pPr>
        </w:pPrChange>
      </w:pPr>
      <w:commentRangeStart w:id="606"/>
      <w:commentRangeStart w:id="607"/>
      <w:ins w:id="608" w:author="Mark Kungurov" w:date="2024-12-18T10:45:00Z" w16du:dateUtc="2024-12-18T08:45:00Z">
        <w:del w:id="609" w:author="Gidon Kupietzky" w:date="2025-02-13T17:45:00Z" w16du:dateUtc="2025-02-13T15:45:00Z">
          <w:r w:rsidDel="004A2D26">
            <w:rPr>
              <w:rFonts w:ascii="David" w:eastAsia="David" w:hAnsi="David"/>
              <w:rtl/>
            </w:rPr>
            <w:delText xml:space="preserve">משקי </w:delText>
          </w:r>
          <w:commentRangeEnd w:id="606"/>
          <w:r w:rsidDel="004A2D26">
            <w:rPr>
              <w:rStyle w:val="ab"/>
              <w:rtl/>
            </w:rPr>
            <w:commentReference w:id="606"/>
          </w:r>
          <w:commentRangeEnd w:id="607"/>
          <w:r w:rsidDel="004A2D26">
            <w:rPr>
              <w:rStyle w:val="ab"/>
              <w:rtl/>
            </w:rPr>
            <w:commentReference w:id="607"/>
          </w:r>
          <w:r w:rsidRPr="00DE4801" w:rsidDel="004A2D26">
            <w:rPr>
              <w:rFonts w:ascii="David" w:eastAsia="David" w:hAnsi="David"/>
              <w:rtl/>
            </w:rPr>
            <w:delText>בי</w:delText>
          </w:r>
          <w:r w:rsidDel="004A2D26">
            <w:rPr>
              <w:rFonts w:hint="cs"/>
              <w:rtl/>
            </w:rPr>
            <w:delText>ת</w:delText>
          </w:r>
          <w:bookmarkStart w:id="610" w:name="_Toc190880443"/>
          <w:bookmarkStart w:id="611" w:name="_Toc190883156"/>
          <w:bookmarkEnd w:id="610"/>
          <w:bookmarkEnd w:id="611"/>
        </w:del>
      </w:ins>
    </w:p>
    <w:p w14:paraId="2DC4540E" w14:textId="04DC1EDA" w:rsidR="00995654" w:rsidDel="004A2D26" w:rsidRDefault="00995654">
      <w:pPr>
        <w:tabs>
          <w:tab w:val="left" w:pos="2446"/>
        </w:tabs>
        <w:spacing w:line="276" w:lineRule="auto"/>
        <w:rPr>
          <w:ins w:id="612" w:author="Mark Kungurov" w:date="2024-12-18T10:45:00Z" w16du:dateUtc="2024-12-18T08:45:00Z"/>
          <w:del w:id="613" w:author="Gidon Kupietzky" w:date="2025-02-13T17:45:00Z" w16du:dateUtc="2025-02-13T15:45:00Z"/>
        </w:rPr>
        <w:pPrChange w:id="614" w:author="Gidon Kupietzky" w:date="2025-02-13T17:45:00Z" w16du:dateUtc="2025-02-13T15:45:00Z">
          <w:pPr>
            <w:pStyle w:val="a8"/>
            <w:numPr>
              <w:ilvl w:val="1"/>
              <w:numId w:val="6"/>
            </w:numPr>
            <w:ind w:left="1522" w:hanging="360"/>
            <w:jc w:val="both"/>
          </w:pPr>
        </w:pPrChange>
      </w:pPr>
      <w:ins w:id="615" w:author="Mark Kungurov" w:date="2024-12-18T10:45:00Z" w16du:dateUtc="2024-12-18T08:45:00Z">
        <w:del w:id="616" w:author="Gidon Kupietzky" w:date="2025-02-13T17:45:00Z" w16du:dateUtc="2025-02-13T15:45:00Z">
          <w:r w:rsidDel="004A2D26">
            <w:rPr>
              <w:rtl/>
            </w:rPr>
            <w:delText>משק בית</w:delText>
          </w:r>
          <w:r w:rsidDel="004A2D26">
            <w:rPr>
              <w:rFonts w:hint="cs"/>
              <w:rtl/>
            </w:rPr>
            <w:delText xml:space="preserve"> (על פי הגדרת הלמ"ס עד לשנת 2024)</w:delText>
          </w:r>
          <w:r w:rsidDel="004A2D26">
            <w:rPr>
              <w:rtl/>
            </w:rPr>
            <w:delText>: אדם אחד או קבוצת אנשים הגרים יחד בדירה באופן קבוע ברוב ימות השבוע, ויש</w:delText>
          </w:r>
          <w:r w:rsidDel="004A2D26">
            <w:rPr>
              <w:rFonts w:hint="cs"/>
              <w:rtl/>
            </w:rPr>
            <w:delText xml:space="preserve"> </w:delText>
          </w:r>
          <w:r w:rsidDel="004A2D26">
            <w:rPr>
              <w:rtl/>
            </w:rPr>
            <w:delText>להם תקציב הוצאות משותף למזון. הם עשויים להיות קרובי משפחה, לא קרובי משפחה או</w:delText>
          </w:r>
          <w:r w:rsidDel="004A2D26">
            <w:rPr>
              <w:rFonts w:hint="cs"/>
              <w:rtl/>
            </w:rPr>
            <w:delText xml:space="preserve"> </w:delText>
          </w:r>
          <w:r w:rsidDel="004A2D26">
            <w:rPr>
              <w:rtl/>
            </w:rPr>
            <w:delText>צירוף של אנשים קרובים ושאינם קרובים</w:delText>
          </w:r>
          <w:r w:rsidDel="004A2D26">
            <w:rPr>
              <w:rFonts w:hint="cs"/>
              <w:rtl/>
            </w:rPr>
            <w:delText xml:space="preserve"> ( משפיע על הערכת כמות מועסקים ביחידה, זמינות לרכב פרטי וכו')</w:delText>
          </w:r>
          <w:r w:rsidDel="004A2D26">
            <w:rPr>
              <w:rtl/>
            </w:rPr>
            <w:delText>.</w:delText>
          </w:r>
          <w:r w:rsidDel="004A2D26">
            <w:rPr>
              <w:rFonts w:hint="cs"/>
              <w:rtl/>
            </w:rPr>
            <w:delText xml:space="preserve"> </w:delText>
          </w:r>
          <w:commentRangeStart w:id="617"/>
          <w:commentRangeStart w:id="618"/>
          <w:r w:rsidDel="004A2D26">
            <w:rPr>
              <w:rFonts w:hint="cs"/>
              <w:rtl/>
            </w:rPr>
            <w:delText>בהתאם להגדרה זו בחורי ישיבה שגרים בפנימיות של המוסד שלהם כל תלמיד נחשב כמשק בית לטובת מודל התחבורה.</w:delText>
          </w:r>
          <w:commentRangeEnd w:id="617"/>
          <w:r w:rsidDel="004A2D26">
            <w:rPr>
              <w:rStyle w:val="ab"/>
              <w:rtl/>
            </w:rPr>
            <w:commentReference w:id="617"/>
          </w:r>
          <w:commentRangeEnd w:id="618"/>
          <w:r w:rsidDel="004A2D26">
            <w:rPr>
              <w:rStyle w:val="ab"/>
              <w:rtl/>
            </w:rPr>
            <w:commentReference w:id="618"/>
          </w:r>
          <w:r w:rsidDel="004A2D26">
            <w:rPr>
              <w:rFonts w:hint="cs"/>
              <w:rtl/>
            </w:rPr>
            <w:delText xml:space="preserve"> (יש לציין שבכוונת למ"ס לשייך את אוכלוסיית המוסדות באופן אחר מאשר נעשה בעבר אולם לא נעשה שימוש בנתונים כאלו בדו"ח זה)</w:delText>
          </w:r>
          <w:bookmarkStart w:id="619" w:name="_Toc190880444"/>
          <w:bookmarkStart w:id="620" w:name="_Toc190883157"/>
          <w:bookmarkEnd w:id="619"/>
          <w:bookmarkEnd w:id="620"/>
        </w:del>
      </w:ins>
    </w:p>
    <w:p w14:paraId="5FD96C0F" w14:textId="37EEE436" w:rsidR="00995654" w:rsidDel="004A2D26" w:rsidRDefault="00995654">
      <w:pPr>
        <w:tabs>
          <w:tab w:val="left" w:pos="2446"/>
        </w:tabs>
        <w:spacing w:line="276" w:lineRule="auto"/>
        <w:rPr>
          <w:ins w:id="621" w:author="Mark Kungurov" w:date="2024-12-18T10:45:00Z" w16du:dateUtc="2024-12-18T08:45:00Z"/>
          <w:del w:id="622" w:author="Gidon Kupietzky" w:date="2025-02-13T17:45:00Z" w16du:dateUtc="2025-02-13T15:45:00Z"/>
        </w:rPr>
        <w:pPrChange w:id="623" w:author="Gidon Kupietzky" w:date="2025-02-13T17:45:00Z" w16du:dateUtc="2025-02-13T15:45:00Z">
          <w:pPr>
            <w:pStyle w:val="a8"/>
            <w:numPr>
              <w:numId w:val="6"/>
            </w:numPr>
            <w:ind w:left="802" w:hanging="360"/>
          </w:pPr>
        </w:pPrChange>
      </w:pPr>
      <w:commentRangeStart w:id="624"/>
      <w:commentRangeStart w:id="625"/>
      <w:ins w:id="626" w:author="Mark Kungurov" w:date="2024-12-18T10:45:00Z" w16du:dateUtc="2024-12-18T08:45:00Z">
        <w:del w:id="627" w:author="Gidon Kupietzky" w:date="2025-02-13T17:45:00Z" w16du:dateUtc="2025-02-13T15:45:00Z">
          <w:r w:rsidDel="004A2D26">
            <w:rPr>
              <w:rFonts w:hint="cs"/>
              <w:rtl/>
            </w:rPr>
            <w:delText>מרחב צוות אב לתחבורה</w:delText>
          </w:r>
          <w:commentRangeEnd w:id="624"/>
          <w:r w:rsidDel="004A2D26">
            <w:rPr>
              <w:rStyle w:val="ab"/>
              <w:rtl/>
            </w:rPr>
            <w:commentReference w:id="624"/>
          </w:r>
          <w:commentRangeEnd w:id="625"/>
          <w:r w:rsidDel="004A2D26">
            <w:rPr>
              <w:rStyle w:val="ab"/>
              <w:rtl/>
            </w:rPr>
            <w:commentReference w:id="625"/>
          </w:r>
        </w:del>
      </w:ins>
      <w:ins w:id="629" w:author="Mark Kungurov" w:date="2024-12-18T13:21:00Z" w16du:dateUtc="2024-12-18T11:21:00Z">
        <w:del w:id="630" w:author="Gidon Kupietzky" w:date="2025-02-13T17:45:00Z" w16du:dateUtc="2025-02-13T15:45:00Z">
          <w:r w:rsidR="00AC4D30" w:rsidDel="004A2D26">
            <w:rPr>
              <w:rFonts w:hint="cs"/>
              <w:rtl/>
            </w:rPr>
            <w:delText xml:space="preserve"> </w:delText>
          </w:r>
        </w:del>
      </w:ins>
      <w:ins w:id="631" w:author="Mark Kungurov" w:date="2024-12-18T13:22:00Z" w16du:dateUtc="2024-12-18T11:22:00Z">
        <w:del w:id="632" w:author="Gidon Kupietzky" w:date="2024-12-30T11:34:00Z" w16du:dateUtc="2024-12-30T09:34:00Z">
          <w:r w:rsidR="00AC4D30">
            <w:rPr>
              <w:rtl/>
            </w:rPr>
            <w:fldChar w:fldCharType="begin"/>
          </w:r>
          <w:r w:rsidR="00AC4D30">
            <w:rPr>
              <w:rFonts w:hint="cs"/>
            </w:rPr>
            <w:delInstrText>HYPERLINK</w:delInstrText>
          </w:r>
          <w:r w:rsidR="00AC4D30">
            <w:rPr>
              <w:rFonts w:hint="cs"/>
              <w:rtl/>
            </w:rPr>
            <w:delInstrText xml:space="preserve"> </w:delInstrText>
          </w:r>
          <w:r w:rsidR="00AC4D30">
            <w:rPr>
              <w:rtl/>
            </w:rPr>
            <w:delInstrText xml:space="preserve"> \</w:delInstrText>
          </w:r>
          <w:r w:rsidR="00AC4D30">
            <w:delInstrText>l</w:delInstrText>
          </w:r>
          <w:r w:rsidR="00AC4D30">
            <w:rPr>
              <w:rtl/>
            </w:rPr>
            <w:delInstrText xml:space="preserve"> "_גבולות__מפות"</w:delInstrText>
          </w:r>
          <w:r w:rsidR="00AC4D30">
            <w:rPr>
              <w:rtl/>
            </w:rPr>
          </w:r>
          <w:r w:rsidR="00AC4D30">
            <w:rPr>
              <w:rtl/>
            </w:rPr>
            <w:fldChar w:fldCharType="separate"/>
          </w:r>
          <w:r w:rsidR="00AC4D30" w:rsidRPr="00AC4D30">
            <w:rPr>
              <w:rStyle w:val="Hyperlink"/>
              <w:rFonts w:hint="cs"/>
              <w:rtl/>
            </w:rPr>
            <w:delText>(ראה נספח 1.2.1)</w:delText>
          </w:r>
          <w:r w:rsidR="00AC4D30">
            <w:rPr>
              <w:rtl/>
            </w:rPr>
            <w:fldChar w:fldCharType="end"/>
          </w:r>
        </w:del>
      </w:ins>
      <w:bookmarkStart w:id="633" w:name="_Toc190880445"/>
      <w:bookmarkStart w:id="634" w:name="_Toc190883158"/>
      <w:bookmarkEnd w:id="633"/>
      <w:bookmarkEnd w:id="634"/>
    </w:p>
    <w:p w14:paraId="4B60931E" w14:textId="6871E023" w:rsidR="00326895" w:rsidDel="004A2D26" w:rsidRDefault="00995654">
      <w:pPr>
        <w:tabs>
          <w:tab w:val="left" w:pos="2446"/>
        </w:tabs>
        <w:spacing w:line="276" w:lineRule="auto"/>
        <w:rPr>
          <w:ins w:id="635" w:author="Mark Kungurov" w:date="2024-12-18T10:45:00Z" w16du:dateUtc="2024-12-18T08:45:00Z"/>
          <w:del w:id="636" w:author="Gidon Kupietzky" w:date="2025-02-13T17:45:00Z" w16du:dateUtc="2025-02-13T15:45:00Z"/>
        </w:rPr>
        <w:pPrChange w:id="637" w:author="Gidon Kupietzky" w:date="2025-02-13T17:45:00Z" w16du:dateUtc="2025-02-13T15:45:00Z">
          <w:pPr>
            <w:pStyle w:val="a8"/>
            <w:numPr>
              <w:ilvl w:val="1"/>
              <w:numId w:val="6"/>
            </w:numPr>
            <w:ind w:left="1522" w:hanging="360"/>
            <w:jc w:val="both"/>
          </w:pPr>
        </w:pPrChange>
      </w:pPr>
      <w:ins w:id="638" w:author="Mark Kungurov" w:date="2024-12-18T10:45:00Z" w16du:dateUtc="2024-12-18T08:45:00Z">
        <w:del w:id="639" w:author="Gidon Kupietzky" w:date="2025-02-13T17:45:00Z" w16du:dateUtc="2025-02-13T15:45:00Z">
          <w:r w:rsidDel="004A2D26">
            <w:rPr>
              <w:rFonts w:hint="cs"/>
              <w:rtl/>
            </w:rPr>
            <w:delText xml:space="preserve">המרחב משתרע על מחוז ירושלים ואזור יהודה ושומרון ובנוסף חלק מנפת רמלה באזור מודיעין. </w:delText>
          </w:r>
          <w:bookmarkStart w:id="640" w:name="_Toc190880446"/>
          <w:bookmarkStart w:id="641" w:name="_Toc190883159"/>
          <w:bookmarkEnd w:id="640"/>
          <w:bookmarkEnd w:id="641"/>
        </w:del>
      </w:ins>
    </w:p>
    <w:p w14:paraId="0A50EBD0" w14:textId="56E4F08A" w:rsidR="00995654" w:rsidDel="004A2D26" w:rsidRDefault="00995654">
      <w:pPr>
        <w:tabs>
          <w:tab w:val="left" w:pos="2446"/>
        </w:tabs>
        <w:spacing w:line="276" w:lineRule="auto"/>
        <w:rPr>
          <w:ins w:id="642" w:author="Mark Kungurov" w:date="2024-12-18T10:45:00Z" w16du:dateUtc="2024-12-18T08:45:00Z"/>
          <w:del w:id="643" w:author="Gidon Kupietzky" w:date="2025-02-13T17:45:00Z" w16du:dateUtc="2025-02-13T15:45:00Z"/>
          <w:rtl/>
        </w:rPr>
        <w:pPrChange w:id="644" w:author="Gidon Kupietzky" w:date="2025-02-13T17:45:00Z" w16du:dateUtc="2025-02-13T15:45:00Z">
          <w:pPr>
            <w:pStyle w:val="a8"/>
            <w:numPr>
              <w:numId w:val="10"/>
            </w:numPr>
            <w:ind w:left="804" w:hanging="360"/>
            <w:jc w:val="both"/>
          </w:pPr>
        </w:pPrChange>
      </w:pPr>
      <w:ins w:id="645" w:author="Mark Kungurov" w:date="2024-12-18T10:45:00Z" w16du:dateUtc="2024-12-18T08:45:00Z">
        <w:del w:id="646" w:author="Gidon Kupietzky" w:date="2025-02-13T17:45:00Z" w16du:dateUtc="2025-02-13T15:45:00Z">
          <w:r w:rsidDel="004A2D26">
            <w:rPr>
              <w:rtl/>
            </w:rPr>
            <w:delText>משתתפים בכוח העבודה - בני 15 ומעלה שהיו "מועסקים" או "בלתי מועסקים" ב"שבוע הקובע", לפי ההגדרות להלן:</w:delText>
          </w:r>
          <w:bookmarkStart w:id="647" w:name="_Toc190880447"/>
          <w:bookmarkStart w:id="648" w:name="_Toc190883160"/>
          <w:bookmarkEnd w:id="647"/>
          <w:bookmarkEnd w:id="648"/>
        </w:del>
      </w:ins>
    </w:p>
    <w:p w14:paraId="5D7348D4" w14:textId="37E31EE0" w:rsidR="00995654" w:rsidDel="004A2D26" w:rsidRDefault="00995654">
      <w:pPr>
        <w:tabs>
          <w:tab w:val="left" w:pos="2446"/>
        </w:tabs>
        <w:spacing w:line="276" w:lineRule="auto"/>
        <w:rPr>
          <w:ins w:id="649" w:author="Mark Kungurov" w:date="2024-12-18T10:45:00Z" w16du:dateUtc="2024-12-18T08:45:00Z"/>
          <w:del w:id="650" w:author="Gidon Kupietzky" w:date="2025-02-13T17:45:00Z" w16du:dateUtc="2025-02-13T15:45:00Z"/>
          <w:rtl/>
        </w:rPr>
        <w:pPrChange w:id="651" w:author="Gidon Kupietzky" w:date="2025-02-13T17:45:00Z" w16du:dateUtc="2025-02-13T15:45:00Z">
          <w:pPr>
            <w:pStyle w:val="a8"/>
            <w:numPr>
              <w:ilvl w:val="1"/>
              <w:numId w:val="10"/>
            </w:numPr>
            <w:ind w:left="1363" w:hanging="360"/>
            <w:jc w:val="both"/>
          </w:pPr>
        </w:pPrChange>
      </w:pPr>
      <w:ins w:id="652" w:author="Mark Kungurov" w:date="2024-12-18T10:45:00Z" w16du:dateUtc="2024-12-18T08:45:00Z">
        <w:del w:id="653" w:author="Gidon Kupietzky" w:date="2025-02-13T17:45:00Z" w16du:dateUtc="2025-02-13T15:45:00Z">
          <w:r w:rsidDel="004A2D26">
            <w:rPr>
              <w:rtl/>
            </w:rPr>
            <w:delText>מועסקים - אנשים שעבדו בשבוע הקובע בעבודה כלשהי, לפחות שעה אחת, תמורת שכר, רווח או תמורה אחרת; בני משפחה שעבדו ללא תשלום בפעילות עסקית של המשפחה; אנשים השוהים במוסדות שעבדו 15 שעות ויותר בשבוע ואנשים שנעדרו זמנית מעבודתם הרגילה.</w:delText>
          </w:r>
          <w:bookmarkStart w:id="654" w:name="_Toc190880448"/>
          <w:bookmarkStart w:id="655" w:name="_Toc190883161"/>
          <w:bookmarkEnd w:id="654"/>
          <w:bookmarkEnd w:id="655"/>
        </w:del>
      </w:ins>
    </w:p>
    <w:p w14:paraId="2ABDC4AF" w14:textId="48820B81" w:rsidR="00995654" w:rsidDel="004A2D26" w:rsidRDefault="00995654">
      <w:pPr>
        <w:tabs>
          <w:tab w:val="left" w:pos="2446"/>
        </w:tabs>
        <w:spacing w:line="276" w:lineRule="auto"/>
        <w:rPr>
          <w:ins w:id="656" w:author="Mark Kungurov" w:date="2024-12-18T10:45:00Z" w16du:dateUtc="2024-12-18T08:45:00Z"/>
          <w:del w:id="657" w:author="Gidon Kupietzky" w:date="2025-02-13T17:45:00Z" w16du:dateUtc="2025-02-13T15:45:00Z"/>
          <w:rtl/>
        </w:rPr>
        <w:pPrChange w:id="658" w:author="Gidon Kupietzky" w:date="2025-02-13T17:45:00Z" w16du:dateUtc="2025-02-13T15:45:00Z">
          <w:pPr>
            <w:pStyle w:val="a8"/>
            <w:numPr>
              <w:ilvl w:val="1"/>
              <w:numId w:val="10"/>
            </w:numPr>
            <w:ind w:left="1363" w:hanging="360"/>
            <w:jc w:val="both"/>
          </w:pPr>
        </w:pPrChange>
      </w:pPr>
      <w:ins w:id="659" w:author="Mark Kungurov" w:date="2024-12-18T10:45:00Z" w16du:dateUtc="2024-12-18T08:45:00Z">
        <w:del w:id="660" w:author="Gidon Kupietzky" w:date="2025-02-13T17:45:00Z" w16du:dateUtc="2025-02-13T15:45:00Z">
          <w:r w:rsidDel="004A2D26">
            <w:rPr>
              <w:rtl/>
            </w:rPr>
            <w:delText>בלתי מועסקים - אנשים שלא עבדו כלל בשבוע הקובע וחיפשו עבודה באופן פעיל בארבעת השבועות שקדמו לו</w:delText>
          </w:r>
          <w:r w:rsidDel="004A2D26">
            <w:rPr>
              <w:rFonts w:hint="cs"/>
              <w:rtl/>
            </w:rPr>
            <w:delText>.</w:delText>
          </w:r>
          <w:bookmarkStart w:id="661" w:name="_Toc190880449"/>
          <w:bookmarkStart w:id="662" w:name="_Toc190883162"/>
          <w:bookmarkEnd w:id="661"/>
          <w:bookmarkEnd w:id="662"/>
        </w:del>
      </w:ins>
    </w:p>
    <w:p w14:paraId="4D2F34FB" w14:textId="64C04336" w:rsidR="00995654" w:rsidDel="004A2D26" w:rsidRDefault="00995654">
      <w:pPr>
        <w:tabs>
          <w:tab w:val="left" w:pos="2446"/>
        </w:tabs>
        <w:spacing w:line="276" w:lineRule="auto"/>
        <w:rPr>
          <w:ins w:id="663" w:author="Mark Kungurov" w:date="2024-12-18T10:45:00Z" w16du:dateUtc="2024-12-18T08:45:00Z"/>
          <w:del w:id="664" w:author="Gidon Kupietzky" w:date="2025-02-13T17:45:00Z" w16du:dateUtc="2025-02-13T15:45:00Z"/>
        </w:rPr>
        <w:pPrChange w:id="665" w:author="Gidon Kupietzky" w:date="2025-02-13T17:45:00Z" w16du:dateUtc="2025-02-13T15:45:00Z">
          <w:pPr>
            <w:pStyle w:val="a8"/>
            <w:numPr>
              <w:ilvl w:val="1"/>
              <w:numId w:val="10"/>
            </w:numPr>
            <w:ind w:left="1363" w:hanging="360"/>
            <w:jc w:val="both"/>
          </w:pPr>
        </w:pPrChange>
      </w:pPr>
      <w:ins w:id="666" w:author="Mark Kungurov" w:date="2024-12-18T10:45:00Z" w16du:dateUtc="2024-12-18T08:45:00Z">
        <w:del w:id="667" w:author="Gidon Kupietzky" w:date="2025-02-13T17:45:00Z" w16du:dateUtc="2025-02-13T15:45:00Z">
          <w:r w:rsidDel="004A2D26">
            <w:rPr>
              <w:rtl/>
            </w:rPr>
            <w:delText>זאת לעומת 'אינם משתתפים בכוח העבודה' - בני 15 ומעלה שלא היו "מועסקים" או "בלתי מועסקים" בשבוע הקובע. קבוצה זו כוללת עקרות בית, תלמידים, קשישים, מתנדבים, בלתי מסוגלים לעבוד, אנשים החיים מפנסיה וכו'.</w:delText>
          </w:r>
          <w:bookmarkStart w:id="668" w:name="_Toc190880450"/>
          <w:bookmarkStart w:id="669" w:name="_Toc190883163"/>
          <w:bookmarkEnd w:id="668"/>
          <w:bookmarkEnd w:id="669"/>
        </w:del>
      </w:ins>
    </w:p>
    <w:p w14:paraId="27105EFF" w14:textId="6F286651" w:rsidR="00995654" w:rsidDel="004A2D26" w:rsidRDefault="00995654">
      <w:pPr>
        <w:tabs>
          <w:tab w:val="left" w:pos="2446"/>
        </w:tabs>
        <w:spacing w:line="276" w:lineRule="auto"/>
        <w:rPr>
          <w:ins w:id="670" w:author="Mark Kungurov" w:date="2024-12-18T10:45:00Z" w16du:dateUtc="2024-12-18T08:45:00Z"/>
          <w:del w:id="671" w:author="Gidon Kupietzky" w:date="2025-02-13T17:45:00Z" w16du:dateUtc="2025-02-13T15:45:00Z"/>
        </w:rPr>
        <w:pPrChange w:id="672" w:author="Gidon Kupietzky" w:date="2025-02-13T17:45:00Z" w16du:dateUtc="2025-02-13T15:45:00Z">
          <w:pPr>
            <w:pStyle w:val="a8"/>
            <w:numPr>
              <w:numId w:val="10"/>
            </w:numPr>
            <w:ind w:left="643" w:hanging="360"/>
            <w:jc w:val="both"/>
          </w:pPr>
        </w:pPrChange>
      </w:pPr>
      <w:ins w:id="673" w:author="Mark Kungurov" w:date="2024-12-18T10:45:00Z" w16du:dateUtc="2024-12-18T08:45:00Z">
        <w:del w:id="674" w:author="Gidon Kupietzky" w:date="2025-02-13T17:45:00Z" w16du:dateUtc="2025-02-13T15:45:00Z">
          <w:r w:rsidRPr="00CD778A" w:rsidDel="004A2D26">
            <w:rPr>
              <w:rtl/>
            </w:rPr>
            <w:delText>תעסוקה עוקבת אוכלוסיה</w:delText>
          </w:r>
          <w:r w:rsidDel="004A2D26">
            <w:rPr>
              <w:rFonts w:hint="cs"/>
              <w:rtl/>
            </w:rPr>
            <w:delText xml:space="preserve"> </w:delText>
          </w:r>
          <w:r w:rsidRPr="00CD778A" w:rsidDel="004A2D26">
            <w:rPr>
              <w:rtl/>
            </w:rPr>
            <w:delText xml:space="preserve">- (הערכה של) מקומות תעסוקה אשר נובעים באופן ישיר מהאוכלוסיה המתגוררת באיזור. לא מקומות עבודה המשרתים את האוכלוסיה ברמה הכלל עירונית או הארצית. מספר המועסקים </w:delText>
          </w:r>
          <w:r w:rsidRPr="00CD778A" w:rsidDel="004A2D26">
            <w:rPr>
              <w:rtl/>
            </w:rPr>
            <w:lastRenderedPageBreak/>
            <w:delText>מחושב על פי מקדם של מועסק אחד למספר משקי בית וכולל שונות הנובעת ממגזר</w:delText>
          </w:r>
          <w:r w:rsidDel="004A2D26">
            <w:rPr>
              <w:rFonts w:hint="cs"/>
              <w:rtl/>
            </w:rPr>
            <w:delText xml:space="preserve">. </w:delText>
          </w:r>
          <w:r w:rsidRPr="00CD778A" w:rsidDel="004A2D26">
            <w:rPr>
              <w:rtl/>
            </w:rPr>
            <w:delText xml:space="preserve">בתוך הערכות של צתא"ל לא נכללים מועסקים בענף החינוך, </w:delText>
          </w:r>
          <w:r w:rsidDel="004A2D26">
            <w:rPr>
              <w:rFonts w:hint="cs"/>
              <w:rtl/>
            </w:rPr>
            <w:delText>ש</w:delText>
          </w:r>
          <w:r w:rsidRPr="00CD778A" w:rsidDel="004A2D26">
            <w:rPr>
              <w:rtl/>
            </w:rPr>
            <w:delText>מחושבים באופן נפרד ונגזרים ממספר המוסדות והתלמידים.</w:delText>
          </w:r>
          <w:bookmarkStart w:id="675" w:name="_Toc190880451"/>
          <w:bookmarkStart w:id="676" w:name="_Toc190883164"/>
          <w:bookmarkEnd w:id="675"/>
          <w:bookmarkEnd w:id="676"/>
        </w:del>
      </w:ins>
    </w:p>
    <w:p w14:paraId="3A191FFF" w14:textId="6308B907" w:rsidR="00995654" w:rsidDel="004A2D26" w:rsidRDefault="00995654">
      <w:pPr>
        <w:tabs>
          <w:tab w:val="left" w:pos="2446"/>
        </w:tabs>
        <w:spacing w:line="276" w:lineRule="auto"/>
        <w:rPr>
          <w:ins w:id="677" w:author="Mark Kungurov" w:date="2024-12-18T10:45:00Z" w16du:dateUtc="2024-12-18T08:45:00Z"/>
          <w:del w:id="678" w:author="Gidon Kupietzky" w:date="2025-02-13T17:45:00Z" w16du:dateUtc="2025-02-13T15:45:00Z"/>
          <w:rtl/>
        </w:rPr>
        <w:pPrChange w:id="679" w:author="Gidon Kupietzky" w:date="2025-02-13T17:45:00Z" w16du:dateUtc="2025-02-13T15:45:00Z">
          <w:pPr>
            <w:pStyle w:val="a8"/>
            <w:numPr>
              <w:numId w:val="10"/>
            </w:numPr>
            <w:ind w:left="1162" w:hanging="360"/>
          </w:pPr>
        </w:pPrChange>
      </w:pPr>
      <w:ins w:id="680" w:author="Mark Kungurov" w:date="2024-12-18T10:45:00Z" w16du:dateUtc="2024-12-18T08:45:00Z">
        <w:del w:id="681" w:author="Gidon Kupietzky" w:date="2025-02-13T17:45:00Z" w16du:dateUtc="2025-02-13T15:45:00Z">
          <w:r w:rsidDel="004A2D26">
            <w:rPr>
              <w:rFonts w:hint="cs"/>
              <w:rtl/>
            </w:rPr>
            <w:delText>קיבולת נומינאלית של המלאי התכנוני</w:delText>
          </w:r>
          <w:bookmarkStart w:id="682" w:name="_Toc190880452"/>
          <w:bookmarkStart w:id="683" w:name="_Toc190883165"/>
          <w:bookmarkEnd w:id="682"/>
          <w:bookmarkEnd w:id="683"/>
        </w:del>
      </w:ins>
    </w:p>
    <w:p w14:paraId="70ED5ECA" w14:textId="38D14F3D" w:rsidR="00995654" w:rsidDel="004A2D26" w:rsidRDefault="00995654">
      <w:pPr>
        <w:tabs>
          <w:tab w:val="left" w:pos="2446"/>
        </w:tabs>
        <w:spacing w:line="276" w:lineRule="auto"/>
        <w:rPr>
          <w:ins w:id="684" w:author="Mark Kungurov" w:date="2024-12-18T10:45:00Z" w16du:dateUtc="2024-12-18T08:45:00Z"/>
          <w:del w:id="685" w:author="Gidon Kupietzky" w:date="2025-02-13T17:45:00Z" w16du:dateUtc="2025-02-13T15:45:00Z"/>
        </w:rPr>
        <w:pPrChange w:id="686" w:author="Gidon Kupietzky" w:date="2025-02-13T17:45:00Z" w16du:dateUtc="2025-02-13T15:45:00Z">
          <w:pPr>
            <w:pStyle w:val="a8"/>
            <w:numPr>
              <w:ilvl w:val="1"/>
              <w:numId w:val="10"/>
            </w:numPr>
            <w:ind w:left="1882" w:hanging="360"/>
            <w:jc w:val="both"/>
          </w:pPr>
        </w:pPrChange>
      </w:pPr>
      <w:ins w:id="687" w:author="Mark Kungurov" w:date="2024-12-18T10:45:00Z" w16du:dateUtc="2024-12-18T08:45:00Z">
        <w:del w:id="688" w:author="Gidon Kupietzky" w:date="2025-02-13T17:45:00Z" w16du:dateUtc="2025-02-13T15:45:00Z">
          <w:r w:rsidDel="004A2D26">
            <w:rPr>
              <w:rFonts w:hint="cs"/>
              <w:rtl/>
            </w:rPr>
            <w:delText>היקף יח"ד או מ"ר  בנוי לשימושים אחרים בין אם בתוכניות ובין אם כהערכת פוטנציאל תכנוני במרחב מסויים ללא הגדרה בדבר מימושם בפועל בזמן מוגדר.</w:delText>
          </w:r>
          <w:bookmarkStart w:id="689" w:name="_Toc190880453"/>
          <w:bookmarkStart w:id="690" w:name="_Toc190883166"/>
          <w:bookmarkEnd w:id="689"/>
          <w:bookmarkEnd w:id="690"/>
        </w:del>
      </w:ins>
    </w:p>
    <w:p w14:paraId="5D5A4D76" w14:textId="0DBC560E" w:rsidR="00995654" w:rsidDel="004A2D26" w:rsidRDefault="00995654">
      <w:pPr>
        <w:tabs>
          <w:tab w:val="left" w:pos="2446"/>
        </w:tabs>
        <w:spacing w:line="276" w:lineRule="auto"/>
        <w:rPr>
          <w:ins w:id="691" w:author="Mark Kungurov" w:date="2024-12-18T10:45:00Z" w16du:dateUtc="2024-12-18T08:45:00Z"/>
          <w:del w:id="692" w:author="Gidon Kupietzky" w:date="2025-02-13T17:45:00Z" w16du:dateUtc="2025-02-13T15:45:00Z"/>
        </w:rPr>
        <w:pPrChange w:id="693" w:author="Gidon Kupietzky" w:date="2025-02-13T17:45:00Z" w16du:dateUtc="2025-02-13T15:45:00Z">
          <w:pPr>
            <w:pStyle w:val="a8"/>
            <w:numPr>
              <w:numId w:val="10"/>
            </w:numPr>
            <w:ind w:left="1162" w:hanging="360"/>
            <w:jc w:val="both"/>
          </w:pPr>
        </w:pPrChange>
      </w:pPr>
      <w:commentRangeStart w:id="694"/>
      <w:commentRangeStart w:id="695"/>
      <w:ins w:id="696" w:author="Mark Kungurov" w:date="2024-12-18T10:45:00Z" w16du:dateUtc="2024-12-18T08:45:00Z">
        <w:del w:id="697" w:author="Gidon Kupietzky" w:date="2025-02-13T17:45:00Z" w16du:dateUtc="2025-02-13T15:45:00Z">
          <w:r w:rsidDel="004A2D26">
            <w:rPr>
              <w:rFonts w:hint="cs"/>
              <w:rtl/>
            </w:rPr>
            <w:delText xml:space="preserve">קיבולת </w:delText>
          </w:r>
          <w:commentRangeEnd w:id="694"/>
          <w:r w:rsidDel="004A2D26">
            <w:rPr>
              <w:rtl/>
            </w:rPr>
            <w:commentReference w:id="694"/>
          </w:r>
          <w:commentRangeEnd w:id="695"/>
          <w:r w:rsidDel="004A2D26">
            <w:rPr>
              <w:rStyle w:val="ab"/>
              <w:rtl/>
            </w:rPr>
            <w:commentReference w:id="695"/>
          </w:r>
          <w:r w:rsidDel="004A2D26">
            <w:rPr>
              <w:rFonts w:hint="cs"/>
              <w:rtl/>
            </w:rPr>
            <w:delText>ריאלית של המלאי התכנוני</w:delText>
          </w:r>
          <w:bookmarkStart w:id="698" w:name="_Toc190880454"/>
          <w:bookmarkStart w:id="699" w:name="_Toc190883167"/>
          <w:bookmarkEnd w:id="698"/>
          <w:bookmarkEnd w:id="699"/>
        </w:del>
      </w:ins>
    </w:p>
    <w:p w14:paraId="6C5A9F3A" w14:textId="213EDB71" w:rsidR="00995654" w:rsidDel="004A2D26" w:rsidRDefault="00995654">
      <w:pPr>
        <w:tabs>
          <w:tab w:val="left" w:pos="2446"/>
        </w:tabs>
        <w:spacing w:line="276" w:lineRule="auto"/>
        <w:rPr>
          <w:ins w:id="700" w:author="Mark Kungurov" w:date="2024-12-18T10:45:00Z" w16du:dateUtc="2024-12-18T08:45:00Z"/>
          <w:del w:id="701" w:author="Gidon Kupietzky" w:date="2025-02-13T17:45:00Z" w16du:dateUtc="2025-02-13T15:45:00Z"/>
        </w:rPr>
        <w:pPrChange w:id="702" w:author="Gidon Kupietzky" w:date="2025-02-13T17:45:00Z" w16du:dateUtc="2025-02-13T15:45:00Z">
          <w:pPr>
            <w:pStyle w:val="a8"/>
            <w:numPr>
              <w:ilvl w:val="1"/>
              <w:numId w:val="10"/>
            </w:numPr>
            <w:ind w:left="1882" w:hanging="360"/>
            <w:jc w:val="both"/>
          </w:pPr>
        </w:pPrChange>
      </w:pPr>
      <w:ins w:id="703" w:author="Mark Kungurov" w:date="2024-12-18T10:45:00Z" w16du:dateUtc="2024-12-18T08:45:00Z">
        <w:del w:id="704" w:author="Gidon Kupietzky" w:date="2025-02-13T17:45:00Z" w16du:dateUtc="2025-02-13T15:45:00Z">
          <w:r w:rsidDel="004A2D26">
            <w:rPr>
              <w:rFonts w:hint="cs"/>
              <w:rtl/>
            </w:rPr>
            <w:delText>היקף מוערך של יח"ד או מ"ר  בנוי לשימושים אחרים אשר יממושו בשנת יעד מתוך הקיבולת הנומינלית במרחב מסויים.</w:delText>
          </w:r>
          <w:bookmarkStart w:id="705" w:name="_Toc190880455"/>
          <w:bookmarkStart w:id="706" w:name="_Toc190883168"/>
          <w:bookmarkEnd w:id="705"/>
          <w:bookmarkEnd w:id="706"/>
        </w:del>
      </w:ins>
    </w:p>
    <w:p w14:paraId="6B9B5B78" w14:textId="5C2CD63E" w:rsidR="00995654" w:rsidDel="004A2D26" w:rsidRDefault="00995654">
      <w:pPr>
        <w:tabs>
          <w:tab w:val="left" w:pos="2446"/>
        </w:tabs>
        <w:spacing w:line="276" w:lineRule="auto"/>
        <w:rPr>
          <w:ins w:id="707" w:author="Mark Kungurov" w:date="2024-12-18T10:45:00Z" w16du:dateUtc="2024-12-18T08:45:00Z"/>
          <w:del w:id="708" w:author="Gidon Kupietzky" w:date="2025-02-13T17:45:00Z" w16du:dateUtc="2025-02-13T15:45:00Z"/>
          <w:rtl/>
        </w:rPr>
        <w:pPrChange w:id="709" w:author="Gidon Kupietzky" w:date="2025-02-13T17:45:00Z" w16du:dateUtc="2025-02-13T15:45:00Z">
          <w:pPr>
            <w:pStyle w:val="a8"/>
            <w:numPr>
              <w:numId w:val="10"/>
            </w:numPr>
            <w:ind w:left="1162" w:hanging="360"/>
          </w:pPr>
        </w:pPrChange>
      </w:pPr>
      <w:ins w:id="710" w:author="Mark Kungurov" w:date="2024-12-18T10:45:00Z" w16du:dateUtc="2024-12-18T08:45:00Z">
        <w:del w:id="711" w:author="Gidon Kupietzky" w:date="2025-02-13T17:45:00Z" w16du:dateUtc="2025-02-13T15:45:00Z">
          <w:r w:rsidDel="004A2D26">
            <w:rPr>
              <w:rFonts w:hint="cs"/>
              <w:rtl/>
            </w:rPr>
            <w:delText xml:space="preserve">צתא"ל </w:delText>
          </w:r>
          <w:r w:rsidDel="004A2D26">
            <w:rPr>
              <w:rtl/>
            </w:rPr>
            <w:delText>–</w:delText>
          </w:r>
          <w:r w:rsidDel="004A2D26">
            <w:rPr>
              <w:rFonts w:hint="cs"/>
              <w:rtl/>
            </w:rPr>
            <w:delText xml:space="preserve"> צוות תוכנית אב לתחבורה ירושלים.</w:delText>
          </w:r>
          <w:bookmarkStart w:id="712" w:name="_Toc190880456"/>
          <w:bookmarkStart w:id="713" w:name="_Toc190883169"/>
          <w:bookmarkEnd w:id="712"/>
          <w:bookmarkEnd w:id="713"/>
        </w:del>
      </w:ins>
    </w:p>
    <w:p w14:paraId="0C7F8629" w14:textId="40987389" w:rsidR="007B67A2" w:rsidDel="004A2D26" w:rsidRDefault="007B67A2">
      <w:pPr>
        <w:tabs>
          <w:tab w:val="left" w:pos="2446"/>
        </w:tabs>
        <w:spacing w:line="276" w:lineRule="auto"/>
        <w:rPr>
          <w:del w:id="714" w:author="Gidon Kupietzky" w:date="2025-02-13T17:45:00Z" w16du:dateUtc="2025-02-13T15:45:00Z"/>
          <w:rtl/>
        </w:rPr>
        <w:pPrChange w:id="715" w:author="Gidon Kupietzky" w:date="2025-02-13T17:45:00Z" w16du:dateUtc="2025-02-13T15:45:00Z">
          <w:pPr>
            <w:pStyle w:val="a8"/>
            <w:numPr>
              <w:numId w:val="6"/>
            </w:numPr>
            <w:ind w:left="802" w:hanging="360"/>
          </w:pPr>
        </w:pPrChange>
      </w:pPr>
      <w:del w:id="716" w:author="Gidon Kupietzky" w:date="2025-02-13T17:45:00Z" w16du:dateUtc="2025-02-13T15:45:00Z">
        <w:r w:rsidDel="004A2D26">
          <w:rPr>
            <w:rFonts w:hint="cs"/>
            <w:rtl/>
          </w:rPr>
          <w:delText xml:space="preserve">צתא"ל </w:delText>
        </w:r>
        <w:r w:rsidDel="004A2D26">
          <w:rPr>
            <w:rtl/>
          </w:rPr>
          <w:delText>–</w:delText>
        </w:r>
        <w:r w:rsidDel="004A2D26">
          <w:rPr>
            <w:rFonts w:hint="cs"/>
            <w:rtl/>
          </w:rPr>
          <w:delText xml:space="preserve"> צוות תוכנית אב לתחבורה ירושלים.</w:delText>
        </w:r>
        <w:bookmarkStart w:id="717" w:name="_Toc187334032"/>
        <w:bookmarkStart w:id="718" w:name="_Toc190880457"/>
        <w:bookmarkStart w:id="719" w:name="_Toc190883170"/>
        <w:bookmarkEnd w:id="717"/>
        <w:bookmarkEnd w:id="718"/>
        <w:bookmarkEnd w:id="719"/>
      </w:del>
    </w:p>
    <w:p w14:paraId="134A9BA7" w14:textId="7E8E1FF5" w:rsidR="007B67A2" w:rsidDel="004A2D26" w:rsidRDefault="007B67A2">
      <w:pPr>
        <w:tabs>
          <w:tab w:val="left" w:pos="2446"/>
        </w:tabs>
        <w:spacing w:line="276" w:lineRule="auto"/>
        <w:rPr>
          <w:del w:id="720" w:author="Gidon Kupietzky" w:date="2025-02-13T17:45:00Z" w16du:dateUtc="2025-02-13T15:45:00Z"/>
        </w:rPr>
        <w:pPrChange w:id="721" w:author="Gidon Kupietzky" w:date="2025-02-13T17:45:00Z" w16du:dateUtc="2025-02-13T15:45:00Z">
          <w:pPr>
            <w:pStyle w:val="a8"/>
            <w:numPr>
              <w:numId w:val="10"/>
            </w:numPr>
            <w:ind w:left="804" w:hanging="283"/>
          </w:pPr>
        </w:pPrChange>
      </w:pPr>
      <w:del w:id="722" w:author="Gidon Kupietzky" w:date="2025-02-13T17:45:00Z" w16du:dateUtc="2025-02-13T15:45:00Z">
        <w:r w:rsidDel="004A2D26">
          <w:rPr>
            <w:rFonts w:hint="cs"/>
            <w:rtl/>
          </w:rPr>
          <w:delText xml:space="preserve">אזור תנועה </w:delText>
        </w:r>
        <w:bookmarkStart w:id="723" w:name="_Toc187334033"/>
        <w:bookmarkStart w:id="724" w:name="_Toc190880458"/>
        <w:bookmarkStart w:id="725" w:name="_Toc190883171"/>
        <w:bookmarkEnd w:id="723"/>
        <w:bookmarkEnd w:id="724"/>
        <w:bookmarkEnd w:id="725"/>
      </w:del>
    </w:p>
    <w:p w14:paraId="30421775" w14:textId="37DEB49C" w:rsidR="007B67A2" w:rsidDel="004A2D26" w:rsidRDefault="007B67A2">
      <w:pPr>
        <w:tabs>
          <w:tab w:val="left" w:pos="2446"/>
        </w:tabs>
        <w:spacing w:line="276" w:lineRule="auto"/>
        <w:rPr>
          <w:del w:id="726" w:author="Gidon Kupietzky" w:date="2025-02-13T17:45:00Z" w16du:dateUtc="2025-02-13T15:45:00Z"/>
        </w:rPr>
        <w:pPrChange w:id="727" w:author="Gidon Kupietzky" w:date="2025-02-13T17:45:00Z" w16du:dateUtc="2025-02-13T15:45:00Z">
          <w:pPr>
            <w:pStyle w:val="a8"/>
            <w:numPr>
              <w:ilvl w:val="1"/>
              <w:numId w:val="6"/>
            </w:numPr>
            <w:ind w:left="1522" w:hanging="360"/>
            <w:jc w:val="both"/>
          </w:pPr>
        </w:pPrChange>
      </w:pPr>
      <w:del w:id="728" w:author="Gidon Kupietzky" w:date="2025-02-13T17:45:00Z" w16du:dateUtc="2025-02-13T15:45:00Z">
        <w:r w:rsidDel="004A2D26">
          <w:rPr>
            <w:rFonts w:hint="cs"/>
            <w:rtl/>
          </w:rPr>
          <w:delText xml:space="preserve">היחידה הגיאוגרפית הבסיסית בה נעשה שימוש במודל התחבורה. החלוקה לאזורי תנועה </w:delText>
        </w:r>
        <w:r w:rsidR="00803700" w:rsidDel="004A2D26">
          <w:rPr>
            <w:rFonts w:hint="cs"/>
            <w:rtl/>
          </w:rPr>
          <w:delText xml:space="preserve">שואפת ככל הניתן </w:delText>
        </w:r>
        <w:r w:rsidDel="004A2D26">
          <w:rPr>
            <w:rFonts w:hint="cs"/>
            <w:rtl/>
          </w:rPr>
          <w:delText xml:space="preserve">לעקוב אחר חלוקת הלמ"ס </w:delText>
        </w:r>
        <w:r w:rsidRPr="77B01882" w:rsidDel="004A2D26">
          <w:rPr>
            <w:rtl/>
          </w:rPr>
          <w:delText>ל</w:delText>
        </w:r>
        <w:r w:rsidR="2A9DE225" w:rsidRPr="77B01882" w:rsidDel="004A2D26">
          <w:rPr>
            <w:rtl/>
          </w:rPr>
          <w:delText>אזור</w:delText>
        </w:r>
        <w:r w:rsidRPr="77B01882" w:rsidDel="004A2D26">
          <w:rPr>
            <w:rtl/>
          </w:rPr>
          <w:delText>ים</w:delText>
        </w:r>
        <w:r w:rsidDel="004A2D26">
          <w:rPr>
            <w:rFonts w:hint="cs"/>
            <w:rtl/>
          </w:rPr>
          <w:delText xml:space="preserve"> סטטיסטיים או לפחות לפצל את האזור הסטטיסטי למספר </w:delText>
        </w:r>
        <w:r w:rsidR="2A9DE225" w:rsidRPr="77B01882" w:rsidDel="004A2D26">
          <w:rPr>
            <w:rtl/>
          </w:rPr>
          <w:delText>אזור</w:delText>
        </w:r>
        <w:r w:rsidRPr="77B01882" w:rsidDel="004A2D26">
          <w:rPr>
            <w:rtl/>
          </w:rPr>
          <w:delText>י</w:delText>
        </w:r>
        <w:r w:rsidDel="004A2D26">
          <w:rPr>
            <w:rFonts w:hint="cs"/>
            <w:rtl/>
          </w:rPr>
          <w:delText xml:space="preserve"> תנועה, כך </w:delText>
        </w:r>
        <w:commentRangeStart w:id="729"/>
        <w:commentRangeStart w:id="730"/>
        <w:r w:rsidDel="004A2D26">
          <w:rPr>
            <w:rFonts w:hint="cs"/>
            <w:rtl/>
          </w:rPr>
          <w:delText xml:space="preserve">שיהיו כמה שפחות מקרים בהם </w:delText>
        </w:r>
        <w:r w:rsidR="2A9DE225" w:rsidRPr="77B01882" w:rsidDel="004A2D26">
          <w:rPr>
            <w:rtl/>
          </w:rPr>
          <w:delText>אזור</w:delText>
        </w:r>
        <w:r w:rsidDel="004A2D26">
          <w:rPr>
            <w:rFonts w:hint="cs"/>
            <w:rtl/>
          </w:rPr>
          <w:delText xml:space="preserve"> תנועה כולל חלקים של מספר אזורים סטטיסטיים</w:delText>
        </w:r>
        <w:commentRangeEnd w:id="729"/>
        <w:r w:rsidR="004A6EC5" w:rsidDel="004A2D26">
          <w:rPr>
            <w:rStyle w:val="ab"/>
            <w:rtl/>
          </w:rPr>
          <w:commentReference w:id="729"/>
        </w:r>
        <w:commentRangeEnd w:id="730"/>
        <w:r w:rsidR="001152E8" w:rsidDel="004A2D26">
          <w:rPr>
            <w:rStyle w:val="ab"/>
            <w:rtl/>
          </w:rPr>
          <w:commentReference w:id="730"/>
        </w:r>
        <w:r w:rsidDel="004A2D26">
          <w:rPr>
            <w:rFonts w:hint="cs"/>
            <w:rtl/>
          </w:rPr>
          <w:delText xml:space="preserve">. הליך ההגדרה של </w:delText>
        </w:r>
        <w:r w:rsidR="00803700" w:rsidDel="004A2D26">
          <w:rPr>
            <w:rFonts w:hint="cs"/>
            <w:rtl/>
          </w:rPr>
          <w:delText>גבולות</w:delText>
        </w:r>
        <w:r w:rsidDel="004A2D26">
          <w:rPr>
            <w:rFonts w:hint="cs"/>
            <w:rtl/>
          </w:rPr>
          <w:delText xml:space="preserve"> אזור</w:delText>
        </w:r>
        <w:r w:rsidR="00803700" w:rsidDel="004A2D26">
          <w:rPr>
            <w:rFonts w:hint="cs"/>
            <w:rtl/>
          </w:rPr>
          <w:delText>י</w:delText>
        </w:r>
        <w:r w:rsidDel="004A2D26">
          <w:rPr>
            <w:rFonts w:hint="cs"/>
            <w:rtl/>
          </w:rPr>
          <w:delText xml:space="preserve"> תנועה מביא בחשבון מספר </w:delText>
        </w:r>
        <w:r w:rsidR="00803700" w:rsidDel="004A2D26">
          <w:rPr>
            <w:rFonts w:hint="cs"/>
            <w:rtl/>
          </w:rPr>
          <w:delText>פרמטרים</w:delText>
        </w:r>
        <w:r w:rsidDel="004A2D26">
          <w:rPr>
            <w:rFonts w:hint="cs"/>
            <w:rtl/>
          </w:rPr>
          <w:delText xml:space="preserve"> ובינהם:</w:delText>
        </w:r>
        <w:bookmarkStart w:id="731" w:name="_Toc187334034"/>
        <w:bookmarkStart w:id="732" w:name="_Toc190880459"/>
        <w:bookmarkStart w:id="733" w:name="_Toc190883172"/>
        <w:bookmarkEnd w:id="731"/>
        <w:bookmarkEnd w:id="732"/>
        <w:bookmarkEnd w:id="733"/>
      </w:del>
    </w:p>
    <w:p w14:paraId="728AA969" w14:textId="6ADEADB1" w:rsidR="007B67A2" w:rsidDel="004A2D26" w:rsidRDefault="007B67A2">
      <w:pPr>
        <w:tabs>
          <w:tab w:val="left" w:pos="2446"/>
        </w:tabs>
        <w:spacing w:line="276" w:lineRule="auto"/>
        <w:rPr>
          <w:del w:id="734" w:author="Gidon Kupietzky" w:date="2025-02-13T17:45:00Z" w16du:dateUtc="2025-02-13T15:45:00Z"/>
        </w:rPr>
        <w:pPrChange w:id="735" w:author="Gidon Kupietzky" w:date="2025-02-13T17:45:00Z" w16du:dateUtc="2025-02-13T15:45:00Z">
          <w:pPr>
            <w:pStyle w:val="a8"/>
            <w:numPr>
              <w:ilvl w:val="2"/>
              <w:numId w:val="6"/>
            </w:numPr>
            <w:ind w:left="2242" w:hanging="360"/>
          </w:pPr>
        </w:pPrChange>
      </w:pPr>
      <w:del w:id="736" w:author="Gidon Kupietzky" w:date="2025-02-13T17:45:00Z" w16du:dateUtc="2025-02-13T15:45:00Z">
        <w:r w:rsidDel="004A2D26">
          <w:rPr>
            <w:rFonts w:hint="cs"/>
            <w:rtl/>
          </w:rPr>
          <w:delText>מגזר הומוגני ככל הניתן.</w:delText>
        </w:r>
        <w:bookmarkStart w:id="737" w:name="_Toc187334035"/>
        <w:bookmarkStart w:id="738" w:name="_Toc190880460"/>
        <w:bookmarkStart w:id="739" w:name="_Toc190883173"/>
        <w:bookmarkEnd w:id="737"/>
        <w:bookmarkEnd w:id="738"/>
        <w:bookmarkEnd w:id="739"/>
      </w:del>
    </w:p>
    <w:p w14:paraId="4C920D0A" w14:textId="53745296" w:rsidR="007B67A2" w:rsidDel="004A2D26" w:rsidRDefault="007B67A2">
      <w:pPr>
        <w:tabs>
          <w:tab w:val="left" w:pos="2446"/>
        </w:tabs>
        <w:spacing w:line="276" w:lineRule="auto"/>
        <w:rPr>
          <w:del w:id="740" w:author="Gidon Kupietzky" w:date="2025-02-13T17:45:00Z" w16du:dateUtc="2025-02-13T15:45:00Z"/>
        </w:rPr>
        <w:pPrChange w:id="741" w:author="Gidon Kupietzky" w:date="2025-02-13T17:45:00Z" w16du:dateUtc="2025-02-13T15:45:00Z">
          <w:pPr>
            <w:pStyle w:val="a8"/>
            <w:numPr>
              <w:ilvl w:val="2"/>
              <w:numId w:val="6"/>
            </w:numPr>
            <w:ind w:left="2242" w:hanging="360"/>
          </w:pPr>
        </w:pPrChange>
      </w:pPr>
      <w:commentRangeStart w:id="742"/>
      <w:del w:id="743" w:author="Gidon Kupietzky" w:date="2025-02-13T17:45:00Z" w16du:dateUtc="2025-02-13T15:45:00Z">
        <w:r w:rsidDel="004A2D26">
          <w:rPr>
            <w:rFonts w:hint="cs"/>
            <w:rtl/>
          </w:rPr>
          <w:delText xml:space="preserve">אופי אחיד של </w:delText>
        </w:r>
      </w:del>
      <w:ins w:id="744" w:author="Lior Glick" w:date="2024-12-02T09:17:00Z" w16du:dateUtc="2024-12-02T07:17:00Z">
        <w:del w:id="745" w:author="Gidon Kupietzky" w:date="2025-02-13T17:45:00Z" w16du:dateUtc="2025-02-13T15:45:00Z">
          <w:r w:rsidR="004A6EC5" w:rsidDel="004A2D26">
            <w:rPr>
              <w:rFonts w:hint="cs"/>
              <w:rtl/>
            </w:rPr>
            <w:delText>ה</w:delText>
          </w:r>
        </w:del>
      </w:ins>
      <w:del w:id="746" w:author="Gidon Kupietzky" w:date="2025-02-13T17:45:00Z" w16du:dateUtc="2025-02-13T15:45:00Z">
        <w:r w:rsidDel="004A2D26">
          <w:rPr>
            <w:rFonts w:hint="cs"/>
            <w:rtl/>
          </w:rPr>
          <w:delText>מרקם הבנוי</w:delText>
        </w:r>
        <w:commentRangeEnd w:id="742"/>
        <w:r w:rsidR="004A6EC5" w:rsidDel="004A2D26">
          <w:rPr>
            <w:rStyle w:val="ab"/>
            <w:rtl/>
          </w:rPr>
          <w:commentReference w:id="742"/>
        </w:r>
        <w:r w:rsidDel="004A2D26">
          <w:rPr>
            <w:rFonts w:hint="cs"/>
            <w:rtl/>
          </w:rPr>
          <w:delText>.</w:delText>
        </w:r>
        <w:bookmarkStart w:id="747" w:name="_Toc187334036"/>
        <w:bookmarkStart w:id="748" w:name="_Toc190880461"/>
        <w:bookmarkStart w:id="749" w:name="_Toc190883174"/>
        <w:bookmarkEnd w:id="747"/>
        <w:bookmarkEnd w:id="748"/>
        <w:bookmarkEnd w:id="749"/>
      </w:del>
    </w:p>
    <w:p w14:paraId="1A0B280E" w14:textId="1C89A7E6" w:rsidR="007B67A2" w:rsidDel="004A2D26" w:rsidRDefault="007B67A2">
      <w:pPr>
        <w:tabs>
          <w:tab w:val="left" w:pos="2446"/>
        </w:tabs>
        <w:spacing w:line="276" w:lineRule="auto"/>
        <w:rPr>
          <w:del w:id="750" w:author="Gidon Kupietzky" w:date="2025-02-13T17:45:00Z" w16du:dateUtc="2025-02-13T15:45:00Z"/>
        </w:rPr>
        <w:pPrChange w:id="751" w:author="Gidon Kupietzky" w:date="2025-02-13T17:45:00Z" w16du:dateUtc="2025-02-13T15:45:00Z">
          <w:pPr>
            <w:pStyle w:val="a8"/>
            <w:numPr>
              <w:ilvl w:val="2"/>
              <w:numId w:val="6"/>
            </w:numPr>
            <w:ind w:left="2242" w:hanging="360"/>
          </w:pPr>
        </w:pPrChange>
      </w:pPr>
      <w:del w:id="752" w:author="Gidon Kupietzky" w:date="2025-02-13T17:45:00Z" w16du:dateUtc="2025-02-13T15:45:00Z">
        <w:r w:rsidDel="004A2D26">
          <w:rPr>
            <w:rFonts w:hint="cs"/>
            <w:rtl/>
          </w:rPr>
          <w:delText>אחידות של שימושי הקרקע.</w:delText>
        </w:r>
        <w:bookmarkStart w:id="753" w:name="_Toc187334037"/>
        <w:bookmarkStart w:id="754" w:name="_Toc190880462"/>
        <w:bookmarkStart w:id="755" w:name="_Toc190883175"/>
        <w:bookmarkEnd w:id="753"/>
        <w:bookmarkEnd w:id="754"/>
        <w:bookmarkEnd w:id="755"/>
      </w:del>
    </w:p>
    <w:p w14:paraId="390C5862" w14:textId="20B4B742" w:rsidR="007B67A2" w:rsidDel="004A2D26" w:rsidRDefault="007B67A2">
      <w:pPr>
        <w:tabs>
          <w:tab w:val="left" w:pos="2446"/>
        </w:tabs>
        <w:spacing w:line="276" w:lineRule="auto"/>
        <w:rPr>
          <w:del w:id="756" w:author="Gidon Kupietzky" w:date="2025-02-13T17:45:00Z" w16du:dateUtc="2025-02-13T15:45:00Z"/>
        </w:rPr>
        <w:pPrChange w:id="757" w:author="Gidon Kupietzky" w:date="2025-02-13T17:45:00Z" w16du:dateUtc="2025-02-13T15:45:00Z">
          <w:pPr>
            <w:pStyle w:val="a8"/>
            <w:numPr>
              <w:ilvl w:val="2"/>
              <w:numId w:val="6"/>
            </w:numPr>
            <w:ind w:left="2242" w:hanging="360"/>
          </w:pPr>
        </w:pPrChange>
      </w:pPr>
      <w:del w:id="758" w:author="Gidon Kupietzky" w:date="2025-02-13T17:45:00Z" w16du:dateUtc="2025-02-13T15:45:00Z">
        <w:r w:rsidDel="004A2D26">
          <w:rPr>
            <w:rFonts w:hint="cs"/>
            <w:rtl/>
          </w:rPr>
          <w:delText xml:space="preserve"> שיקולים תחבורתיים לרבות נגישות לתח"צ.</w:delText>
        </w:r>
        <w:bookmarkStart w:id="759" w:name="_Toc187334038"/>
        <w:bookmarkStart w:id="760" w:name="_Toc190880463"/>
        <w:bookmarkStart w:id="761" w:name="_Toc190883176"/>
        <w:bookmarkEnd w:id="759"/>
        <w:bookmarkEnd w:id="760"/>
        <w:bookmarkEnd w:id="761"/>
      </w:del>
    </w:p>
    <w:p w14:paraId="29A78364" w14:textId="15038839" w:rsidR="007B67A2" w:rsidDel="004A2D26" w:rsidRDefault="007B67A2">
      <w:pPr>
        <w:tabs>
          <w:tab w:val="left" w:pos="2446"/>
        </w:tabs>
        <w:spacing w:line="276" w:lineRule="auto"/>
        <w:rPr>
          <w:del w:id="762" w:author="Gidon Kupietzky" w:date="2025-02-13T17:45:00Z" w16du:dateUtc="2025-02-13T15:45:00Z"/>
        </w:rPr>
        <w:pPrChange w:id="763" w:author="Gidon Kupietzky" w:date="2025-02-13T17:45:00Z" w16du:dateUtc="2025-02-13T15:45:00Z">
          <w:pPr>
            <w:pStyle w:val="a8"/>
            <w:numPr>
              <w:numId w:val="6"/>
            </w:numPr>
            <w:ind w:left="802" w:hanging="360"/>
          </w:pPr>
        </w:pPrChange>
      </w:pPr>
      <w:commentRangeStart w:id="764"/>
      <w:commentRangeStart w:id="765"/>
      <w:del w:id="766" w:author="Gidon Kupietzky" w:date="2025-02-13T17:45:00Z" w16du:dateUtc="2025-02-13T15:45:00Z">
        <w:r w:rsidDel="004A2D26">
          <w:rPr>
            <w:rFonts w:hint="cs"/>
            <w:rtl/>
          </w:rPr>
          <w:delText>מחוז</w:delText>
        </w:r>
        <w:commentRangeEnd w:id="764"/>
        <w:r w:rsidR="00A51CAE" w:rsidDel="004A2D26">
          <w:rPr>
            <w:rStyle w:val="ab"/>
            <w:rtl/>
          </w:rPr>
          <w:commentReference w:id="764"/>
        </w:r>
        <w:commentRangeEnd w:id="765"/>
        <w:r w:rsidR="006A3774" w:rsidDel="004A2D26">
          <w:rPr>
            <w:rStyle w:val="ab"/>
            <w:rtl/>
          </w:rPr>
          <w:commentReference w:id="765"/>
        </w:r>
        <w:bookmarkStart w:id="767" w:name="_Toc187334039"/>
        <w:bookmarkStart w:id="768" w:name="_Toc190880464"/>
        <w:bookmarkStart w:id="769" w:name="_Toc190883177"/>
        <w:bookmarkEnd w:id="767"/>
        <w:bookmarkEnd w:id="768"/>
        <w:bookmarkEnd w:id="769"/>
      </w:del>
    </w:p>
    <w:p w14:paraId="1A685A5D" w14:textId="74E88419" w:rsidR="007B67A2" w:rsidDel="004A2D26" w:rsidRDefault="007B67A2">
      <w:pPr>
        <w:tabs>
          <w:tab w:val="left" w:pos="2446"/>
        </w:tabs>
        <w:spacing w:line="276" w:lineRule="auto"/>
        <w:rPr>
          <w:del w:id="770" w:author="Gidon Kupietzky" w:date="2025-02-13T17:45:00Z" w16du:dateUtc="2025-02-13T15:45:00Z"/>
        </w:rPr>
        <w:pPrChange w:id="771" w:author="Gidon Kupietzky" w:date="2025-02-13T17:45:00Z" w16du:dateUtc="2025-02-13T15:45:00Z">
          <w:pPr>
            <w:pStyle w:val="a8"/>
            <w:numPr>
              <w:ilvl w:val="1"/>
              <w:numId w:val="6"/>
            </w:numPr>
            <w:ind w:left="1522" w:hanging="360"/>
          </w:pPr>
        </w:pPrChange>
      </w:pPr>
      <w:del w:id="772" w:author="Gidon Kupietzky" w:date="2025-02-13T17:45:00Z" w16du:dateUtc="2025-02-13T15:45:00Z">
        <w:r w:rsidDel="004A2D26">
          <w:rPr>
            <w:rFonts w:hint="cs"/>
            <w:rtl/>
          </w:rPr>
          <w:delText>בהתאם ל</w:delText>
        </w:r>
        <w:r w:rsidR="00BE4CFF" w:rsidDel="004A2D26">
          <w:rPr>
            <w:rFonts w:hint="cs"/>
            <w:rtl/>
          </w:rPr>
          <w:delText xml:space="preserve">חלוקה של </w:delText>
        </w:r>
        <w:r w:rsidDel="004A2D26">
          <w:rPr>
            <w:rFonts w:hint="cs"/>
            <w:rtl/>
          </w:rPr>
          <w:delText xml:space="preserve"> משרד הפנים</w:delText>
        </w:r>
      </w:del>
      <w:ins w:id="773" w:author="Lior Glick" w:date="2024-12-02T09:19:00Z" w16du:dateUtc="2024-12-02T07:19:00Z">
        <w:del w:id="774" w:author="Gidon Kupietzky" w:date="2025-02-13T17:45:00Z" w16du:dateUtc="2025-02-13T15:45:00Z">
          <w:r w:rsidR="004A6EC5" w:rsidDel="004A2D26">
            <w:rPr>
              <w:rFonts w:hint="cs"/>
              <w:rtl/>
            </w:rPr>
            <w:delText>.</w:delText>
          </w:r>
        </w:del>
      </w:ins>
      <w:bookmarkStart w:id="775" w:name="_Toc187334040"/>
      <w:bookmarkStart w:id="776" w:name="_Toc190880465"/>
      <w:bookmarkStart w:id="777" w:name="_Toc190883178"/>
      <w:bookmarkEnd w:id="775"/>
      <w:bookmarkEnd w:id="776"/>
      <w:bookmarkEnd w:id="777"/>
    </w:p>
    <w:p w14:paraId="305F5CC1" w14:textId="6C2B9498" w:rsidR="007B67A2" w:rsidDel="004A2D26" w:rsidRDefault="007B67A2">
      <w:pPr>
        <w:tabs>
          <w:tab w:val="left" w:pos="2446"/>
        </w:tabs>
        <w:spacing w:line="276" w:lineRule="auto"/>
        <w:rPr>
          <w:del w:id="778" w:author="Gidon Kupietzky" w:date="2025-02-13T17:45:00Z" w16du:dateUtc="2025-02-13T15:45:00Z"/>
        </w:rPr>
        <w:pPrChange w:id="779" w:author="Gidon Kupietzky" w:date="2025-02-13T17:45:00Z" w16du:dateUtc="2025-02-13T15:45:00Z">
          <w:pPr>
            <w:pStyle w:val="a8"/>
            <w:numPr>
              <w:numId w:val="6"/>
            </w:numPr>
            <w:ind w:left="802" w:hanging="360"/>
          </w:pPr>
        </w:pPrChange>
      </w:pPr>
      <w:commentRangeStart w:id="780"/>
      <w:commentRangeStart w:id="781"/>
      <w:del w:id="782" w:author="Gidon Kupietzky" w:date="2025-02-13T17:45:00Z" w16du:dateUtc="2025-02-13T15:45:00Z">
        <w:r w:rsidDel="004A2D26">
          <w:rPr>
            <w:rFonts w:ascii="David" w:eastAsia="David" w:hAnsi="David"/>
            <w:rtl/>
          </w:rPr>
          <w:delText xml:space="preserve">משקי </w:delText>
        </w:r>
        <w:commentRangeEnd w:id="780"/>
        <w:r w:rsidR="00803700" w:rsidDel="004A2D26">
          <w:rPr>
            <w:rStyle w:val="ab"/>
            <w:rtl/>
          </w:rPr>
          <w:commentReference w:id="780"/>
        </w:r>
        <w:commentRangeEnd w:id="781"/>
        <w:r w:rsidR="00366611" w:rsidDel="004A2D26">
          <w:rPr>
            <w:rStyle w:val="ab"/>
            <w:rtl/>
          </w:rPr>
          <w:commentReference w:id="781"/>
        </w:r>
        <w:r w:rsidRPr="00DE4801" w:rsidDel="004A2D26">
          <w:rPr>
            <w:rFonts w:ascii="David" w:eastAsia="David" w:hAnsi="David"/>
            <w:rtl/>
          </w:rPr>
          <w:delText>בי</w:delText>
        </w:r>
        <w:r w:rsidDel="004A2D26">
          <w:rPr>
            <w:rFonts w:hint="cs"/>
            <w:rtl/>
          </w:rPr>
          <w:delText>ת</w:delText>
        </w:r>
        <w:bookmarkStart w:id="783" w:name="_Toc187334041"/>
        <w:bookmarkStart w:id="784" w:name="_Toc190880466"/>
        <w:bookmarkStart w:id="785" w:name="_Toc190883179"/>
        <w:bookmarkEnd w:id="783"/>
        <w:bookmarkEnd w:id="784"/>
        <w:bookmarkEnd w:id="785"/>
      </w:del>
    </w:p>
    <w:p w14:paraId="55763014" w14:textId="5F3FE599" w:rsidR="007B67A2" w:rsidDel="004A2D26" w:rsidRDefault="00A51345">
      <w:pPr>
        <w:tabs>
          <w:tab w:val="left" w:pos="2446"/>
        </w:tabs>
        <w:spacing w:line="276" w:lineRule="auto"/>
        <w:rPr>
          <w:del w:id="786" w:author="Gidon Kupietzky" w:date="2025-02-13T17:45:00Z" w16du:dateUtc="2025-02-13T15:45:00Z"/>
        </w:rPr>
        <w:pPrChange w:id="787" w:author="Gidon Kupietzky" w:date="2025-02-13T17:45:00Z" w16du:dateUtc="2025-02-13T15:45:00Z">
          <w:pPr>
            <w:pStyle w:val="a8"/>
            <w:numPr>
              <w:ilvl w:val="1"/>
              <w:numId w:val="6"/>
            </w:numPr>
            <w:ind w:left="1522" w:hanging="360"/>
            <w:jc w:val="both"/>
          </w:pPr>
        </w:pPrChange>
      </w:pPr>
      <w:del w:id="788" w:author="Gidon Kupietzky" w:date="2025-02-13T17:45:00Z" w16du:dateUtc="2025-02-13T15:45:00Z">
        <w:r w:rsidDel="004A2D26">
          <w:rPr>
            <w:rtl/>
          </w:rPr>
          <w:delText>משק בית</w:delText>
        </w:r>
        <w:r w:rsidDel="004A2D26">
          <w:rPr>
            <w:rFonts w:hint="cs"/>
            <w:rtl/>
          </w:rPr>
          <w:delText xml:space="preserve"> </w:delText>
        </w:r>
        <w:r w:rsidR="00E179FB" w:rsidDel="004A2D26">
          <w:rPr>
            <w:rFonts w:hint="cs"/>
            <w:rtl/>
          </w:rPr>
          <w:delText>(</w:delText>
        </w:r>
        <w:r w:rsidDel="004A2D26">
          <w:rPr>
            <w:rFonts w:hint="cs"/>
            <w:rtl/>
          </w:rPr>
          <w:delText>על פי הגדרת הלמ"ס</w:delText>
        </w:r>
        <w:r w:rsidR="00E179FB" w:rsidDel="004A2D26">
          <w:rPr>
            <w:rFonts w:hint="cs"/>
            <w:rtl/>
          </w:rPr>
          <w:delText>)</w:delText>
        </w:r>
        <w:r w:rsidDel="004A2D26">
          <w:rPr>
            <w:rtl/>
          </w:rPr>
          <w:delText>: אדם אחד או קבוצת אנשים הגרים יחד בדירה באופן קבוע ברוב ימות השבוע, ויש</w:delText>
        </w:r>
        <w:r w:rsidR="00E179FB" w:rsidDel="004A2D26">
          <w:rPr>
            <w:rFonts w:hint="cs"/>
            <w:rtl/>
          </w:rPr>
          <w:delText xml:space="preserve"> </w:delText>
        </w:r>
        <w:r w:rsidDel="004A2D26">
          <w:rPr>
            <w:rtl/>
          </w:rPr>
          <w:delText>להם תקציב הוצאות משותף למזון. הם עשויים להיות קרובי משפחה, לא קרובי משפחה או</w:delText>
        </w:r>
        <w:r w:rsidR="00E179FB" w:rsidDel="004A2D26">
          <w:rPr>
            <w:rFonts w:hint="cs"/>
            <w:rtl/>
          </w:rPr>
          <w:delText xml:space="preserve"> </w:delText>
        </w:r>
        <w:r w:rsidDel="004A2D26">
          <w:rPr>
            <w:rtl/>
          </w:rPr>
          <w:delText>צירוף של אנשים קרובים ושאינם קרובים</w:delText>
        </w:r>
        <w:r w:rsidR="00E179FB" w:rsidDel="004A2D26">
          <w:rPr>
            <w:rFonts w:hint="cs"/>
            <w:rtl/>
          </w:rPr>
          <w:delText xml:space="preserve"> ( משפיע על הערכת כמות מועסקים ביחידה, זמינות לרכב פרטי וכו')</w:delText>
        </w:r>
        <w:r w:rsidDel="004A2D26">
          <w:rPr>
            <w:rtl/>
          </w:rPr>
          <w:delText>.</w:delText>
        </w:r>
        <w:r w:rsidR="007B67A2" w:rsidDel="004A2D26">
          <w:rPr>
            <w:rFonts w:hint="cs"/>
            <w:rtl/>
          </w:rPr>
          <w:delText xml:space="preserve"> </w:delText>
        </w:r>
        <w:commentRangeStart w:id="789"/>
        <w:commentRangeStart w:id="790"/>
        <w:r w:rsidR="007B67A2" w:rsidDel="004A2D26">
          <w:rPr>
            <w:rFonts w:hint="cs"/>
            <w:rtl/>
          </w:rPr>
          <w:delText>בהתאם להגדרה זו בחורי ישיבה שגרים בפנימיות של המוסד שלהם כל תלמיד נחשב כמשק בית לטובת מודל התחבורה.</w:delText>
        </w:r>
        <w:commentRangeEnd w:id="789"/>
        <w:r w:rsidR="004A6EC5" w:rsidDel="004A2D26">
          <w:rPr>
            <w:rStyle w:val="ab"/>
            <w:rtl/>
          </w:rPr>
          <w:commentReference w:id="789"/>
        </w:r>
        <w:commentRangeEnd w:id="790"/>
        <w:r w:rsidR="00B63203" w:rsidDel="004A2D26">
          <w:rPr>
            <w:rStyle w:val="ab"/>
            <w:rtl/>
          </w:rPr>
          <w:commentReference w:id="790"/>
        </w:r>
        <w:bookmarkStart w:id="791" w:name="_Toc187334042"/>
        <w:bookmarkStart w:id="792" w:name="_Toc190880467"/>
        <w:bookmarkStart w:id="793" w:name="_Toc190883180"/>
        <w:bookmarkEnd w:id="791"/>
        <w:bookmarkEnd w:id="792"/>
        <w:bookmarkEnd w:id="793"/>
      </w:del>
    </w:p>
    <w:p w14:paraId="321F528C" w14:textId="18DC0226" w:rsidR="007B67A2" w:rsidDel="004A2D26" w:rsidRDefault="007B67A2">
      <w:pPr>
        <w:tabs>
          <w:tab w:val="left" w:pos="2446"/>
        </w:tabs>
        <w:spacing w:line="276" w:lineRule="auto"/>
        <w:rPr>
          <w:del w:id="794" w:author="Gidon Kupietzky" w:date="2025-02-13T17:45:00Z" w16du:dateUtc="2025-02-13T15:45:00Z"/>
        </w:rPr>
        <w:pPrChange w:id="795" w:author="Gidon Kupietzky" w:date="2025-02-13T17:45:00Z" w16du:dateUtc="2025-02-13T15:45:00Z">
          <w:pPr>
            <w:pStyle w:val="a8"/>
            <w:numPr>
              <w:numId w:val="6"/>
            </w:numPr>
            <w:ind w:left="802" w:hanging="360"/>
          </w:pPr>
        </w:pPrChange>
      </w:pPr>
      <w:del w:id="796" w:author="Gidon Kupietzky" w:date="2025-02-13T17:45:00Z" w16du:dateUtc="2025-02-13T15:45:00Z">
        <w:r w:rsidDel="004A2D26">
          <w:rPr>
            <w:rFonts w:hint="cs"/>
            <w:rtl/>
          </w:rPr>
          <w:delText>התפלגות גילאים</w:delText>
        </w:r>
        <w:bookmarkStart w:id="797" w:name="_Toc187334043"/>
        <w:bookmarkStart w:id="798" w:name="_Toc190880468"/>
        <w:bookmarkStart w:id="799" w:name="_Toc190883181"/>
        <w:bookmarkEnd w:id="797"/>
        <w:bookmarkEnd w:id="798"/>
        <w:bookmarkEnd w:id="799"/>
      </w:del>
    </w:p>
    <w:p w14:paraId="76AE922F" w14:textId="31F24086" w:rsidR="007B67A2" w:rsidDel="004A2D26" w:rsidRDefault="007B67A2">
      <w:pPr>
        <w:tabs>
          <w:tab w:val="left" w:pos="2446"/>
        </w:tabs>
        <w:spacing w:line="276" w:lineRule="auto"/>
        <w:rPr>
          <w:del w:id="800" w:author="Gidon Kupietzky" w:date="2025-02-13T17:45:00Z" w16du:dateUtc="2025-02-13T15:45:00Z"/>
        </w:rPr>
        <w:pPrChange w:id="801" w:author="Gidon Kupietzky" w:date="2025-02-13T17:45:00Z" w16du:dateUtc="2025-02-13T15:45:00Z">
          <w:pPr>
            <w:pStyle w:val="a8"/>
            <w:numPr>
              <w:ilvl w:val="1"/>
              <w:numId w:val="6"/>
            </w:numPr>
            <w:ind w:left="1522" w:hanging="360"/>
          </w:pPr>
        </w:pPrChange>
      </w:pPr>
      <w:del w:id="802" w:author="Gidon Kupietzky" w:date="2025-02-13T17:45:00Z" w16du:dateUtc="2025-02-13T15:45:00Z">
        <w:r w:rsidRPr="03AEA1CA" w:rsidDel="004A2D26">
          <w:rPr>
            <w:rtl/>
          </w:rPr>
          <w:delText>התפלגות האוכלוסייה לפי חומשי גיל</w:delText>
        </w:r>
      </w:del>
      <w:ins w:id="803" w:author="Lior Glick" w:date="2024-12-02T09:19:00Z">
        <w:del w:id="804" w:author="Gidon Kupietzky" w:date="2025-02-13T17:45:00Z" w16du:dateUtc="2025-02-13T15:45:00Z">
          <w:r w:rsidR="004A6EC5" w:rsidRPr="03AEA1CA" w:rsidDel="004A2D26">
            <w:rPr>
              <w:rtl/>
            </w:rPr>
            <w:delText>.</w:delText>
          </w:r>
        </w:del>
      </w:ins>
      <w:del w:id="805" w:author="Gidon Kupietzky" w:date="2025-02-13T17:45:00Z" w16du:dateUtc="2025-02-13T15:45:00Z">
        <w:r w:rsidRPr="03AEA1CA" w:rsidDel="004A2D26">
          <w:delText xml:space="preserve">  </w:delText>
        </w:r>
        <w:bookmarkStart w:id="806" w:name="_Toc187334044"/>
        <w:bookmarkStart w:id="807" w:name="_Toc190880469"/>
        <w:bookmarkStart w:id="808" w:name="_Toc190883182"/>
        <w:bookmarkEnd w:id="806"/>
        <w:bookmarkEnd w:id="807"/>
        <w:bookmarkEnd w:id="808"/>
      </w:del>
    </w:p>
    <w:p w14:paraId="222B004C" w14:textId="32535515" w:rsidR="007B67A2" w:rsidDel="004A2D26" w:rsidRDefault="007B67A2">
      <w:pPr>
        <w:tabs>
          <w:tab w:val="left" w:pos="2446"/>
        </w:tabs>
        <w:spacing w:line="276" w:lineRule="auto"/>
        <w:rPr>
          <w:del w:id="809" w:author="Gidon Kupietzky" w:date="2025-02-13T17:45:00Z" w16du:dateUtc="2025-02-13T15:45:00Z"/>
        </w:rPr>
        <w:pPrChange w:id="810" w:author="Gidon Kupietzky" w:date="2025-02-13T17:45:00Z" w16du:dateUtc="2025-02-13T15:45:00Z">
          <w:pPr>
            <w:pStyle w:val="a8"/>
            <w:numPr>
              <w:numId w:val="6"/>
            </w:numPr>
            <w:ind w:left="802" w:hanging="360"/>
          </w:pPr>
        </w:pPrChange>
      </w:pPr>
      <w:del w:id="811" w:author="Gidon Kupietzky" w:date="2025-02-13T17:45:00Z" w16du:dateUtc="2025-02-13T15:45:00Z">
        <w:r w:rsidDel="004A2D26">
          <w:rPr>
            <w:rFonts w:hint="cs"/>
            <w:rtl/>
          </w:rPr>
          <w:delText xml:space="preserve">אזור </w:delText>
        </w:r>
        <w:commentRangeStart w:id="812"/>
        <w:commentRangeStart w:id="813"/>
        <w:r w:rsidDel="004A2D26">
          <w:rPr>
            <w:rFonts w:hint="cs"/>
            <w:rtl/>
          </w:rPr>
          <w:delText>סטטיסטי</w:delText>
        </w:r>
        <w:commentRangeEnd w:id="812"/>
        <w:r w:rsidR="00803700" w:rsidDel="004A2D26">
          <w:rPr>
            <w:rStyle w:val="ab"/>
            <w:rtl/>
          </w:rPr>
          <w:commentReference w:id="812"/>
        </w:r>
        <w:commentRangeEnd w:id="813"/>
        <w:r w:rsidR="00CE6441" w:rsidDel="004A2D26">
          <w:rPr>
            <w:rStyle w:val="ab"/>
            <w:rtl/>
          </w:rPr>
          <w:commentReference w:id="813"/>
        </w:r>
        <w:bookmarkStart w:id="814" w:name="_Toc187334045"/>
        <w:bookmarkStart w:id="815" w:name="_Toc190880470"/>
        <w:bookmarkStart w:id="816" w:name="_Toc190883183"/>
        <w:bookmarkEnd w:id="814"/>
        <w:bookmarkEnd w:id="815"/>
        <w:bookmarkEnd w:id="816"/>
      </w:del>
    </w:p>
    <w:p w14:paraId="66B73AC0" w14:textId="72E0A99D" w:rsidR="007B67A2" w:rsidDel="004A2D26" w:rsidRDefault="007B67A2">
      <w:pPr>
        <w:tabs>
          <w:tab w:val="left" w:pos="2446"/>
        </w:tabs>
        <w:spacing w:line="276" w:lineRule="auto"/>
        <w:rPr>
          <w:del w:id="817" w:author="Gidon Kupietzky" w:date="2025-02-13T17:45:00Z" w16du:dateUtc="2025-02-13T15:45:00Z"/>
        </w:rPr>
        <w:pPrChange w:id="818" w:author="Gidon Kupietzky" w:date="2025-02-13T17:45:00Z" w16du:dateUtc="2025-02-13T15:45:00Z">
          <w:pPr>
            <w:pStyle w:val="a8"/>
            <w:numPr>
              <w:ilvl w:val="1"/>
              <w:numId w:val="6"/>
            </w:numPr>
            <w:ind w:left="1522" w:hanging="360"/>
          </w:pPr>
        </w:pPrChange>
      </w:pPr>
      <w:del w:id="819" w:author="Gidon Kupietzky" w:date="2025-02-13T17:45:00Z" w16du:dateUtc="2025-02-13T15:45:00Z">
        <w:r w:rsidDel="004A2D26">
          <w:rPr>
            <w:rFonts w:hint="cs"/>
            <w:rtl/>
          </w:rPr>
          <w:delText xml:space="preserve">לפי הגדרת </w:delText>
        </w:r>
        <w:r w:rsidR="00803700" w:rsidDel="004A2D26">
          <w:rPr>
            <w:rFonts w:hint="cs"/>
            <w:rtl/>
          </w:rPr>
          <w:delText>ה</w:delText>
        </w:r>
        <w:r w:rsidDel="004A2D26">
          <w:rPr>
            <w:rFonts w:hint="cs"/>
            <w:rtl/>
          </w:rPr>
          <w:delText>למ"ס</w:delText>
        </w:r>
        <w:r w:rsidR="00F14C17" w:rsidDel="004A2D26">
          <w:rPr>
            <w:rFonts w:hint="cs"/>
            <w:rtl/>
          </w:rPr>
          <w:delText xml:space="preserve"> </w:delText>
        </w:r>
        <w:r w:rsidR="00DA419E" w:rsidDel="004A2D26">
          <w:rPr>
            <w:rFonts w:hint="cs"/>
            <w:rtl/>
          </w:rPr>
          <w:delText xml:space="preserve">- </w:delText>
        </w:r>
        <w:r w:rsidR="00DA419E" w:rsidRPr="00DA419E" w:rsidDel="004A2D26">
          <w:rPr>
            <w:rtl/>
          </w:rPr>
          <w:delText xml:space="preserve">יחידת שטח רציפה שנוצרת מחלוקה גאוגרפית-סטטיסטית של יישוב שבו יותר מ-10,000 תושבים. האזורים הסטטיסטיים הם יחידות גאוגרפיות קטנות והומוגניות ככל האפשר, ובאמצעותם ניתן לשקף את המאפיינים הייחודיים של אזורים בתוך היישוב. באזור סטטיסטי בדרך </w:delText>
        </w:r>
        <w:r w:rsidR="00DA419E" w:rsidRPr="00DA419E" w:rsidDel="004A2D26">
          <w:rPr>
            <w:rtl/>
          </w:rPr>
          <w:lastRenderedPageBreak/>
          <w:delText>כלל 5,000-3,000 תושבים. זוהי היחידה הגאו-סטטיסטית הקטנה ביותר שלגביה מפורסמים נתונים סטטיסטיים רשמיים.</w:delText>
        </w:r>
        <w:r w:rsidR="00DA419E" w:rsidDel="004A2D26">
          <w:rPr>
            <w:rFonts w:hint="cs"/>
            <w:rtl/>
          </w:rPr>
          <w:delText xml:space="preserve"> ה</w:delText>
        </w:r>
        <w:r w:rsidR="00E67DF8" w:rsidDel="004A2D26">
          <w:rPr>
            <w:rFonts w:hint="cs"/>
            <w:rtl/>
          </w:rPr>
          <w:delText xml:space="preserve">איזורים הסטטיסטיים </w:delText>
        </w:r>
        <w:r w:rsidR="00225D71" w:rsidDel="004A2D26">
          <w:rPr>
            <w:rFonts w:hint="cs"/>
            <w:rtl/>
          </w:rPr>
          <w:delText xml:space="preserve">בהם נעשה שימוש הם בחלוקה </w:delText>
        </w:r>
        <w:r w:rsidR="00853893" w:rsidDel="004A2D26">
          <w:rPr>
            <w:rFonts w:hint="cs"/>
            <w:rtl/>
          </w:rPr>
          <w:delText>שעודכנה</w:delText>
        </w:r>
        <w:r w:rsidR="00F14C17" w:rsidDel="004A2D26">
          <w:rPr>
            <w:rFonts w:hint="cs"/>
            <w:rtl/>
          </w:rPr>
          <w:delText xml:space="preserve"> בשנת 2011</w:delText>
        </w:r>
        <w:r w:rsidR="00E67DF8" w:rsidDel="004A2D26">
          <w:rPr>
            <w:rFonts w:hint="cs"/>
            <w:rtl/>
          </w:rPr>
          <w:delText>.</w:delText>
        </w:r>
        <w:bookmarkStart w:id="820" w:name="_Toc187334046"/>
        <w:bookmarkStart w:id="821" w:name="_Toc190880471"/>
        <w:bookmarkStart w:id="822" w:name="_Toc190883184"/>
        <w:bookmarkEnd w:id="820"/>
        <w:bookmarkEnd w:id="821"/>
        <w:bookmarkEnd w:id="822"/>
      </w:del>
    </w:p>
    <w:p w14:paraId="1E55BB1B" w14:textId="75B0ED02" w:rsidR="007B67A2" w:rsidRPr="00DE4801" w:rsidDel="004A2D26" w:rsidRDefault="007B67A2">
      <w:pPr>
        <w:tabs>
          <w:tab w:val="left" w:pos="2446"/>
        </w:tabs>
        <w:spacing w:line="276" w:lineRule="auto"/>
        <w:rPr>
          <w:del w:id="823" w:author="Gidon Kupietzky" w:date="2025-02-13T17:45:00Z" w16du:dateUtc="2025-02-13T15:45:00Z"/>
          <w:rFonts w:ascii="David" w:eastAsia="David" w:hAnsi="David"/>
          <w:rtl/>
        </w:rPr>
        <w:pPrChange w:id="824" w:author="Gidon Kupietzky" w:date="2025-02-13T17:45:00Z" w16du:dateUtc="2025-02-13T15:45:00Z">
          <w:pPr>
            <w:pStyle w:val="a8"/>
            <w:numPr>
              <w:numId w:val="6"/>
            </w:numPr>
            <w:ind w:left="802" w:hanging="360"/>
          </w:pPr>
        </w:pPrChange>
      </w:pPr>
      <w:del w:id="825" w:author="Gidon Kupietzky" w:date="2025-02-13T17:45:00Z" w16du:dateUtc="2025-02-13T15:45:00Z">
        <w:r w:rsidRPr="00DE4801" w:rsidDel="004A2D26">
          <w:rPr>
            <w:rFonts w:ascii="David" w:eastAsia="David" w:hAnsi="David"/>
            <w:rtl/>
          </w:rPr>
          <w:delText>יחידות דיור</w:delText>
        </w:r>
        <w:r w:rsidR="00A7007A" w:rsidDel="004A2D26">
          <w:rPr>
            <w:rFonts w:ascii="David" w:eastAsia="David" w:hAnsi="David" w:hint="cs"/>
            <w:rtl/>
          </w:rPr>
          <w:delText xml:space="preserve"> (דירה)</w:delText>
        </w:r>
        <w:bookmarkStart w:id="826" w:name="_Toc187334047"/>
        <w:bookmarkStart w:id="827" w:name="_Toc190880472"/>
        <w:bookmarkStart w:id="828" w:name="_Toc190883185"/>
        <w:bookmarkEnd w:id="826"/>
        <w:bookmarkEnd w:id="827"/>
        <w:bookmarkEnd w:id="828"/>
      </w:del>
    </w:p>
    <w:p w14:paraId="59F7CF1A" w14:textId="45C00FEB" w:rsidR="007B67A2" w:rsidRPr="00DE4801" w:rsidDel="004A2D26" w:rsidRDefault="007B67A2">
      <w:pPr>
        <w:tabs>
          <w:tab w:val="left" w:pos="2446"/>
        </w:tabs>
        <w:spacing w:line="276" w:lineRule="auto"/>
        <w:rPr>
          <w:del w:id="829" w:author="Gidon Kupietzky" w:date="2025-02-13T17:45:00Z" w16du:dateUtc="2025-02-13T15:45:00Z"/>
          <w:rFonts w:ascii="David" w:eastAsia="David" w:hAnsi="David"/>
          <w:rtl/>
        </w:rPr>
        <w:pPrChange w:id="830" w:author="Gidon Kupietzky" w:date="2025-02-13T17:45:00Z" w16du:dateUtc="2025-02-13T15:45:00Z">
          <w:pPr>
            <w:pStyle w:val="a8"/>
            <w:numPr>
              <w:ilvl w:val="1"/>
              <w:numId w:val="6"/>
            </w:numPr>
            <w:ind w:left="1522" w:hanging="360"/>
          </w:pPr>
        </w:pPrChange>
      </w:pPr>
      <w:del w:id="831" w:author="Gidon Kupietzky" w:date="2025-02-13T17:45:00Z" w16du:dateUtc="2025-02-13T15:45:00Z">
        <w:r w:rsidDel="004A2D26">
          <w:rPr>
            <w:rFonts w:ascii="David" w:eastAsia="David" w:hAnsi="David" w:hint="cs"/>
            <w:rtl/>
          </w:rPr>
          <w:delText>לפי הגדר</w:delText>
        </w:r>
        <w:r w:rsidR="001E66CF" w:rsidDel="004A2D26">
          <w:rPr>
            <w:rFonts w:ascii="David" w:eastAsia="David" w:hAnsi="David" w:hint="cs"/>
            <w:rtl/>
          </w:rPr>
          <w:delText>ו</w:delText>
        </w:r>
        <w:r w:rsidDel="004A2D26">
          <w:rPr>
            <w:rFonts w:ascii="David" w:eastAsia="David" w:hAnsi="David" w:hint="cs"/>
            <w:rtl/>
          </w:rPr>
          <w:delText>ת למ"</w:delText>
        </w:r>
        <w:commentRangeStart w:id="832"/>
        <w:commentRangeStart w:id="833"/>
        <w:r w:rsidDel="004A2D26">
          <w:rPr>
            <w:rFonts w:ascii="David" w:eastAsia="David" w:hAnsi="David" w:hint="cs"/>
            <w:rtl/>
          </w:rPr>
          <w:delText>ס</w:delText>
        </w:r>
        <w:commentRangeEnd w:id="832"/>
        <w:r w:rsidR="00803700" w:rsidDel="004A2D26">
          <w:rPr>
            <w:rStyle w:val="ab"/>
            <w:rtl/>
          </w:rPr>
          <w:commentReference w:id="832"/>
        </w:r>
        <w:commentRangeEnd w:id="833"/>
        <w:r w:rsidR="00972BE2" w:rsidDel="004A2D26">
          <w:rPr>
            <w:rStyle w:val="ab"/>
            <w:rtl/>
          </w:rPr>
          <w:commentReference w:id="833"/>
        </w:r>
      </w:del>
      <w:ins w:id="834" w:author="Lior Glick" w:date="2024-12-02T09:20:00Z" w16du:dateUtc="2024-12-02T07:20:00Z">
        <w:del w:id="835" w:author="Gidon Kupietzky" w:date="2025-02-13T17:45:00Z" w16du:dateUtc="2025-02-13T15:45:00Z">
          <w:r w:rsidR="004A6EC5" w:rsidDel="004A2D26">
            <w:rPr>
              <w:rFonts w:ascii="David" w:eastAsia="David" w:hAnsi="David" w:hint="cs"/>
              <w:rtl/>
            </w:rPr>
            <w:delText xml:space="preserve"> </w:delText>
          </w:r>
        </w:del>
      </w:ins>
      <w:del w:id="836" w:author="Gidon Kupietzky" w:date="2025-02-13T17:45:00Z" w16du:dateUtc="2025-02-13T15:45:00Z">
        <w:r w:rsidR="00A43090" w:rsidDel="004A2D26">
          <w:rPr>
            <w:rFonts w:ascii="David" w:eastAsia="David" w:hAnsi="David" w:hint="cs"/>
            <w:rtl/>
          </w:rPr>
          <w:delText xml:space="preserve">- </w:delText>
        </w:r>
        <w:r w:rsidR="00A43090" w:rsidRPr="00A43090" w:rsidDel="004A2D26">
          <w:rPr>
            <w:rFonts w:ascii="David" w:eastAsia="David" w:hAnsi="David"/>
            <w:rtl/>
          </w:rPr>
          <w:delText xml:space="preserve"> דירה היא יחידת מגורים - במבנה משותף, בית פרטי, יחידת דיור מוגן נפרדת, או מעונות סטודנטים הרשומים כיחידות נפרדות בארנונה</w:delText>
        </w:r>
        <w:r w:rsidR="00A7007A" w:rsidDel="004A2D26">
          <w:rPr>
            <w:rFonts w:ascii="David" w:eastAsia="David" w:hAnsi="David" w:hint="cs"/>
            <w:rtl/>
          </w:rPr>
          <w:delText>.</w:delText>
        </w:r>
        <w:bookmarkStart w:id="837" w:name="_Toc187334048"/>
        <w:bookmarkStart w:id="838" w:name="_Toc190880473"/>
        <w:bookmarkStart w:id="839" w:name="_Toc190883186"/>
        <w:bookmarkEnd w:id="837"/>
        <w:bookmarkEnd w:id="838"/>
        <w:bookmarkEnd w:id="839"/>
      </w:del>
    </w:p>
    <w:p w14:paraId="12D0FF8D" w14:textId="72FB33F8" w:rsidR="007B67A2" w:rsidDel="004A2D26" w:rsidRDefault="007B67A2">
      <w:pPr>
        <w:tabs>
          <w:tab w:val="left" w:pos="2446"/>
        </w:tabs>
        <w:spacing w:line="276" w:lineRule="auto"/>
        <w:rPr>
          <w:del w:id="840" w:author="Gidon Kupietzky" w:date="2025-02-13T17:45:00Z" w16du:dateUtc="2025-02-13T15:45:00Z"/>
        </w:rPr>
        <w:pPrChange w:id="841" w:author="Gidon Kupietzky" w:date="2025-02-13T17:45:00Z" w16du:dateUtc="2025-02-13T15:45:00Z">
          <w:pPr>
            <w:pStyle w:val="a8"/>
            <w:numPr>
              <w:numId w:val="6"/>
            </w:numPr>
            <w:ind w:left="802" w:hanging="360"/>
          </w:pPr>
        </w:pPrChange>
      </w:pPr>
      <w:del w:id="842" w:author="Gidon Kupietzky" w:date="2025-02-13T17:45:00Z" w16du:dateUtc="2025-02-13T15:45:00Z">
        <w:r w:rsidDel="004A2D26">
          <w:rPr>
            <w:rFonts w:hint="cs"/>
            <w:rtl/>
          </w:rPr>
          <w:delText xml:space="preserve">דיירי </w:delText>
        </w:r>
        <w:commentRangeStart w:id="843"/>
        <w:commentRangeStart w:id="844"/>
        <w:r w:rsidDel="004A2D26">
          <w:rPr>
            <w:rFonts w:hint="cs"/>
            <w:rtl/>
          </w:rPr>
          <w:delText>מוסדות</w:delText>
        </w:r>
        <w:commentRangeEnd w:id="843"/>
        <w:r w:rsidR="00803700" w:rsidDel="004A2D26">
          <w:rPr>
            <w:rStyle w:val="ab"/>
            <w:rtl/>
          </w:rPr>
          <w:commentReference w:id="843"/>
        </w:r>
        <w:commentRangeEnd w:id="844"/>
        <w:r w:rsidR="00972BE2" w:rsidDel="004A2D26">
          <w:rPr>
            <w:rStyle w:val="ab"/>
            <w:rtl/>
          </w:rPr>
          <w:commentReference w:id="844"/>
        </w:r>
        <w:bookmarkStart w:id="845" w:name="_Toc187334049"/>
        <w:bookmarkStart w:id="846" w:name="_Toc190880474"/>
        <w:bookmarkStart w:id="847" w:name="_Toc190883187"/>
        <w:bookmarkEnd w:id="845"/>
        <w:bookmarkEnd w:id="846"/>
        <w:bookmarkEnd w:id="847"/>
      </w:del>
    </w:p>
    <w:p w14:paraId="76E8754C" w14:textId="4801F8F0" w:rsidR="007B67A2" w:rsidDel="004A2D26" w:rsidRDefault="007B67A2">
      <w:pPr>
        <w:tabs>
          <w:tab w:val="left" w:pos="2446"/>
        </w:tabs>
        <w:spacing w:line="276" w:lineRule="auto"/>
        <w:rPr>
          <w:del w:id="848" w:author="Gidon Kupietzky" w:date="2025-02-13T17:45:00Z" w16du:dateUtc="2025-02-13T15:45:00Z"/>
        </w:rPr>
        <w:pPrChange w:id="849" w:author="Gidon Kupietzky" w:date="2025-02-13T17:45:00Z" w16du:dateUtc="2025-02-13T15:45:00Z">
          <w:pPr>
            <w:pStyle w:val="a8"/>
            <w:numPr>
              <w:ilvl w:val="1"/>
              <w:numId w:val="6"/>
            </w:numPr>
            <w:ind w:left="1522" w:hanging="360"/>
          </w:pPr>
        </w:pPrChange>
      </w:pPr>
      <w:del w:id="850" w:author="Gidon Kupietzky" w:date="2025-02-13T17:45:00Z" w16du:dateUtc="2025-02-13T15:45:00Z">
        <w:r w:rsidDel="004A2D26">
          <w:rPr>
            <w:rFonts w:hint="cs"/>
            <w:rtl/>
          </w:rPr>
          <w:delText>לפי הגדר</w:delText>
        </w:r>
        <w:r w:rsidR="00BE4CFF" w:rsidDel="004A2D26">
          <w:rPr>
            <w:rFonts w:hint="cs"/>
            <w:rtl/>
          </w:rPr>
          <w:delText>ו</w:delText>
        </w:r>
        <w:r w:rsidDel="004A2D26">
          <w:rPr>
            <w:rFonts w:hint="cs"/>
            <w:rtl/>
          </w:rPr>
          <w:delText>ת למ"ס</w:delText>
        </w:r>
      </w:del>
      <w:ins w:id="851" w:author="Lior Glick" w:date="2024-12-02T09:20:00Z" w16du:dateUtc="2024-12-02T07:20:00Z">
        <w:del w:id="852" w:author="Gidon Kupietzky" w:date="2025-02-13T17:45:00Z" w16du:dateUtc="2025-02-13T15:45:00Z">
          <w:r w:rsidR="004A6EC5" w:rsidDel="004A2D26">
            <w:rPr>
              <w:rFonts w:hint="cs"/>
              <w:rtl/>
            </w:rPr>
            <w:delText xml:space="preserve"> </w:delText>
          </w:r>
        </w:del>
      </w:ins>
      <w:del w:id="853" w:author="Gidon Kupietzky" w:date="2025-02-13T17:45:00Z" w16du:dateUtc="2025-02-13T15:45:00Z">
        <w:r w:rsidR="00363A22" w:rsidDel="004A2D26">
          <w:rPr>
            <w:rFonts w:hint="cs"/>
            <w:rtl/>
          </w:rPr>
          <w:delText>- דיירים ב</w:delText>
        </w:r>
        <w:r w:rsidR="00363A22" w:rsidDel="004A2D26">
          <w:rPr>
            <w:rtl/>
          </w:rPr>
          <w:delText>מוסד לינה (לצורך הכללתו במפקד זה) הוא מקום המיועד לספק שירותי לינה לחמישה דיירים לפחות, לתקופה של שלושה חודשים או יותר</w:delText>
        </w:r>
        <w:r w:rsidR="00363A22" w:rsidDel="004A2D26">
          <w:rPr>
            <w:rFonts w:hint="cs"/>
            <w:rtl/>
          </w:rPr>
          <w:delText xml:space="preserve"> או ב</w:delText>
        </w:r>
        <w:r w:rsidR="00363A22" w:rsidDel="004A2D26">
          <w:rPr>
            <w:rtl/>
          </w:rPr>
          <w:delText>יישוב מוסדי</w:delText>
        </w:r>
        <w:r w:rsidR="00363A22" w:rsidDel="004A2D26">
          <w:rPr>
            <w:rFonts w:hint="cs"/>
            <w:rtl/>
          </w:rPr>
          <w:delText xml:space="preserve">- </w:delText>
        </w:r>
        <w:r w:rsidR="00363A22" w:rsidDel="004A2D26">
          <w:rPr>
            <w:rtl/>
          </w:rPr>
          <w:delText xml:space="preserve"> הוא מוסד שלו תכונות של יישוב, והוא אינו כלול בתחום המוניציפלי של יישוב אחר (יישוב מוסדי עשוי לכלול בתוכו כמה מוסדות).</w:delText>
        </w:r>
        <w:bookmarkStart w:id="854" w:name="_Toc187334050"/>
        <w:bookmarkStart w:id="855" w:name="_Toc190880475"/>
        <w:bookmarkStart w:id="856" w:name="_Toc190883188"/>
        <w:bookmarkEnd w:id="854"/>
        <w:bookmarkEnd w:id="855"/>
        <w:bookmarkEnd w:id="856"/>
      </w:del>
    </w:p>
    <w:p w14:paraId="4EE8E3D6" w14:textId="330C3FFC" w:rsidR="007B67A2" w:rsidDel="004A2D26" w:rsidRDefault="007B67A2">
      <w:pPr>
        <w:tabs>
          <w:tab w:val="left" w:pos="2446"/>
        </w:tabs>
        <w:spacing w:line="276" w:lineRule="auto"/>
        <w:rPr>
          <w:del w:id="857" w:author="Gidon Kupietzky" w:date="2025-02-13T17:45:00Z" w16du:dateUtc="2025-02-13T15:45:00Z"/>
        </w:rPr>
        <w:pPrChange w:id="858" w:author="Gidon Kupietzky" w:date="2025-02-13T17:45:00Z" w16du:dateUtc="2025-02-13T15:45:00Z">
          <w:pPr>
            <w:pStyle w:val="a8"/>
            <w:numPr>
              <w:numId w:val="6"/>
            </w:numPr>
            <w:ind w:left="802" w:hanging="360"/>
          </w:pPr>
        </w:pPrChange>
      </w:pPr>
      <w:commentRangeStart w:id="859"/>
      <w:commentRangeStart w:id="860"/>
      <w:del w:id="861" w:author="Gidon Kupietzky" w:date="2025-02-13T17:45:00Z" w16du:dateUtc="2025-02-13T15:45:00Z">
        <w:r w:rsidDel="004A2D26">
          <w:rPr>
            <w:rFonts w:hint="cs"/>
            <w:rtl/>
          </w:rPr>
          <w:delText>מרחב צוות אב לתחבורה</w:delText>
        </w:r>
        <w:commentRangeEnd w:id="859"/>
        <w:r w:rsidR="00025A7F" w:rsidDel="004A2D26">
          <w:rPr>
            <w:rStyle w:val="ab"/>
            <w:rtl/>
          </w:rPr>
          <w:commentReference w:id="859"/>
        </w:r>
        <w:commentRangeEnd w:id="860"/>
        <w:r w:rsidR="005E5009" w:rsidDel="004A2D26">
          <w:rPr>
            <w:rStyle w:val="ab"/>
            <w:rtl/>
          </w:rPr>
          <w:commentReference w:id="860"/>
        </w:r>
        <w:bookmarkStart w:id="863" w:name="_Toc187334051"/>
        <w:bookmarkStart w:id="864" w:name="_Toc190880476"/>
        <w:bookmarkStart w:id="865" w:name="_Toc190883189"/>
        <w:bookmarkEnd w:id="863"/>
        <w:bookmarkEnd w:id="864"/>
        <w:bookmarkEnd w:id="865"/>
      </w:del>
    </w:p>
    <w:p w14:paraId="57797310" w14:textId="09A334A7" w:rsidR="007B67A2" w:rsidDel="004A2D26" w:rsidRDefault="007B67A2">
      <w:pPr>
        <w:tabs>
          <w:tab w:val="left" w:pos="2446"/>
        </w:tabs>
        <w:spacing w:line="276" w:lineRule="auto"/>
        <w:rPr>
          <w:del w:id="866" w:author="Gidon Kupietzky" w:date="2025-02-13T17:45:00Z" w16du:dateUtc="2025-02-13T15:45:00Z"/>
        </w:rPr>
        <w:pPrChange w:id="867" w:author="Gidon Kupietzky" w:date="2025-02-13T17:45:00Z" w16du:dateUtc="2025-02-13T15:45:00Z">
          <w:pPr>
            <w:pStyle w:val="a8"/>
            <w:numPr>
              <w:ilvl w:val="1"/>
              <w:numId w:val="6"/>
            </w:numPr>
            <w:ind w:left="1522" w:hanging="360"/>
            <w:jc w:val="both"/>
          </w:pPr>
        </w:pPrChange>
      </w:pPr>
      <w:del w:id="868" w:author="Gidon Kupietzky" w:date="2025-02-13T17:45:00Z" w16du:dateUtc="2025-02-13T15:45:00Z">
        <w:r w:rsidDel="004A2D26">
          <w:rPr>
            <w:rFonts w:hint="cs"/>
            <w:rtl/>
          </w:rPr>
          <w:delText xml:space="preserve">המרחב משתרע על מחוזות </w:delText>
        </w:r>
      </w:del>
      <w:ins w:id="869" w:author="Lior Glick" w:date="2024-12-02T09:20:00Z" w16du:dateUtc="2024-12-02T07:20:00Z">
        <w:del w:id="870" w:author="Gidon Kupietzky" w:date="2025-02-13T17:45:00Z" w16du:dateUtc="2025-02-13T15:45:00Z">
          <w:r w:rsidR="004A6EC5" w:rsidDel="004A2D26">
            <w:rPr>
              <w:rFonts w:hint="cs"/>
              <w:rtl/>
            </w:rPr>
            <w:delText xml:space="preserve">מחוז </w:delText>
          </w:r>
        </w:del>
      </w:ins>
      <w:del w:id="871" w:author="Gidon Kupietzky" w:date="2025-02-13T17:45:00Z" w16du:dateUtc="2025-02-13T15:45:00Z">
        <w:r w:rsidDel="004A2D26">
          <w:rPr>
            <w:rFonts w:hint="cs"/>
            <w:rtl/>
          </w:rPr>
          <w:delText>ירושלים ו</w:delText>
        </w:r>
      </w:del>
      <w:ins w:id="872" w:author="Lior Glick" w:date="2024-12-02T09:20:00Z" w16du:dateUtc="2024-12-02T07:20:00Z">
        <w:del w:id="873" w:author="Gidon Kupietzky" w:date="2025-02-13T17:45:00Z" w16du:dateUtc="2025-02-13T15:45:00Z">
          <w:r w:rsidR="004A6EC5" w:rsidDel="004A2D26">
            <w:rPr>
              <w:rFonts w:hint="cs"/>
              <w:rtl/>
            </w:rPr>
            <w:delText xml:space="preserve">אזור </w:delText>
          </w:r>
        </w:del>
      </w:ins>
      <w:del w:id="874" w:author="Gidon Kupietzky" w:date="2025-02-13T17:45:00Z" w16du:dateUtc="2025-02-13T15:45:00Z">
        <w:r w:rsidDel="004A2D26">
          <w:rPr>
            <w:rFonts w:hint="cs"/>
            <w:rtl/>
          </w:rPr>
          <w:delText xml:space="preserve">יהודה ושומרון </w:delText>
        </w:r>
        <w:r w:rsidR="004573B7" w:rsidDel="004A2D26">
          <w:rPr>
            <w:rFonts w:hint="cs"/>
            <w:rtl/>
          </w:rPr>
          <w:delText>ו</w:delText>
        </w:r>
        <w:r w:rsidDel="004A2D26">
          <w:rPr>
            <w:rFonts w:hint="cs"/>
            <w:rtl/>
          </w:rPr>
          <w:delText xml:space="preserve">בנוסף </w:delText>
        </w:r>
        <w:r w:rsidR="004573B7" w:rsidDel="004A2D26">
          <w:rPr>
            <w:rFonts w:hint="cs"/>
            <w:rtl/>
          </w:rPr>
          <w:delText xml:space="preserve">מספר ישובים </w:delText>
        </w:r>
        <w:r w:rsidR="006E6347" w:rsidDel="004A2D26">
          <w:rPr>
            <w:rFonts w:hint="cs"/>
            <w:rtl/>
          </w:rPr>
          <w:delText>בסביבות העיר מודיעין</w:delText>
        </w:r>
      </w:del>
      <w:ins w:id="875" w:author="Lior Glick" w:date="2024-12-02T09:20:00Z" w16du:dateUtc="2024-12-02T07:20:00Z">
        <w:del w:id="876" w:author="Gidon Kupietzky" w:date="2025-02-13T17:45:00Z" w16du:dateUtc="2025-02-13T15:45:00Z">
          <w:r w:rsidR="004A6EC5" w:rsidDel="004A2D26">
            <w:rPr>
              <w:rFonts w:hint="cs"/>
              <w:rtl/>
            </w:rPr>
            <w:delText>חלק</w:delText>
          </w:r>
        </w:del>
      </w:ins>
      <w:del w:id="877" w:author="Gidon Kupietzky" w:date="2025-02-13T17:45:00Z" w16du:dateUtc="2025-02-13T15:45:00Z">
        <w:r w:rsidR="006E6347" w:rsidDel="004A2D26">
          <w:rPr>
            <w:rFonts w:hint="cs"/>
            <w:rtl/>
          </w:rPr>
          <w:delText xml:space="preserve"> </w:delText>
        </w:r>
      </w:del>
      <w:ins w:id="878" w:author="Lior Glick" w:date="2024-12-02T09:20:00Z" w16du:dateUtc="2024-12-02T07:20:00Z">
        <w:del w:id="879" w:author="Gidon Kupietzky" w:date="2025-02-13T17:45:00Z" w16du:dateUtc="2025-02-13T15:45:00Z">
          <w:r w:rsidR="004A6EC5" w:rsidDel="004A2D26">
            <w:rPr>
              <w:rFonts w:hint="cs"/>
              <w:rtl/>
            </w:rPr>
            <w:delText>מ</w:delText>
          </w:r>
        </w:del>
      </w:ins>
      <w:del w:id="880" w:author="Gidon Kupietzky" w:date="2025-02-13T17:45:00Z" w16du:dateUtc="2025-02-13T15:45:00Z">
        <w:r w:rsidR="006E6347" w:rsidDel="004A2D26">
          <w:rPr>
            <w:rFonts w:hint="cs"/>
            <w:rtl/>
          </w:rPr>
          <w:delText>בנפת רמלה</w:delText>
        </w:r>
      </w:del>
      <w:ins w:id="881" w:author="Lior Glick" w:date="2024-12-02T09:20:00Z" w16du:dateUtc="2024-12-02T07:20:00Z">
        <w:del w:id="882" w:author="Gidon Kupietzky" w:date="2025-02-13T17:45:00Z" w16du:dateUtc="2025-02-13T15:45:00Z">
          <w:r w:rsidR="004A6EC5" w:rsidDel="004A2D26">
            <w:rPr>
              <w:rFonts w:hint="cs"/>
              <w:rtl/>
            </w:rPr>
            <w:delText xml:space="preserve"> באזור מודיעין</w:delText>
          </w:r>
        </w:del>
      </w:ins>
      <w:del w:id="883" w:author="Gidon Kupietzky" w:date="2025-02-13T17:45:00Z" w16du:dateUtc="2025-02-13T15:45:00Z">
        <w:r w:rsidR="00BE4CFF" w:rsidDel="004A2D26">
          <w:rPr>
            <w:rFonts w:hint="cs"/>
            <w:rtl/>
          </w:rPr>
          <w:delText xml:space="preserve">. </w:delText>
        </w:r>
        <w:bookmarkStart w:id="884" w:name="_Toc187334052"/>
        <w:bookmarkStart w:id="885" w:name="_Toc190880477"/>
        <w:bookmarkStart w:id="886" w:name="_Toc190883190"/>
        <w:bookmarkEnd w:id="884"/>
        <w:bookmarkEnd w:id="885"/>
        <w:bookmarkEnd w:id="886"/>
      </w:del>
    </w:p>
    <w:p w14:paraId="69402359" w14:textId="1615FE64" w:rsidR="007B67A2" w:rsidDel="004A2D26" w:rsidRDefault="007B67A2">
      <w:pPr>
        <w:tabs>
          <w:tab w:val="left" w:pos="2446"/>
        </w:tabs>
        <w:spacing w:line="276" w:lineRule="auto"/>
        <w:rPr>
          <w:del w:id="887" w:author="Gidon Kupietzky" w:date="2025-02-13T17:45:00Z" w16du:dateUtc="2025-02-13T15:45:00Z"/>
          <w:rtl/>
        </w:rPr>
        <w:pPrChange w:id="888" w:author="Gidon Kupietzky" w:date="2025-02-13T17:45:00Z" w16du:dateUtc="2025-02-13T15:45:00Z">
          <w:pPr>
            <w:pStyle w:val="a8"/>
            <w:numPr>
              <w:numId w:val="6"/>
            </w:numPr>
            <w:ind w:left="802" w:hanging="360"/>
          </w:pPr>
        </w:pPrChange>
      </w:pPr>
      <w:del w:id="889" w:author="Gidon Kupietzky" w:date="2025-02-13T17:45:00Z" w16du:dateUtc="2025-02-13T15:45:00Z">
        <w:r w:rsidDel="004A2D26">
          <w:rPr>
            <w:rFonts w:hint="cs"/>
            <w:rtl/>
          </w:rPr>
          <w:delText>הקיבולת הנומינאלית</w:delText>
        </w:r>
      </w:del>
      <w:ins w:id="890" w:author="Lior Glick" w:date="2024-12-02T09:21:00Z" w16du:dateUtc="2024-12-02T07:21:00Z">
        <w:del w:id="891" w:author="Gidon Kupietzky" w:date="2025-02-13T17:45:00Z" w16du:dateUtc="2025-02-13T15:45:00Z">
          <w:r w:rsidR="004A6EC5" w:rsidDel="004A2D26">
            <w:rPr>
              <w:rFonts w:hint="cs"/>
              <w:rtl/>
            </w:rPr>
            <w:delText xml:space="preserve"> של המלאי התכנוני</w:delText>
          </w:r>
        </w:del>
      </w:ins>
      <w:bookmarkStart w:id="892" w:name="_Toc187334053"/>
      <w:bookmarkStart w:id="893" w:name="_Toc190880478"/>
      <w:bookmarkStart w:id="894" w:name="_Toc190883191"/>
      <w:bookmarkEnd w:id="892"/>
      <w:bookmarkEnd w:id="893"/>
      <w:bookmarkEnd w:id="894"/>
    </w:p>
    <w:p w14:paraId="5C98F4CE" w14:textId="276EA0F5" w:rsidR="007B67A2" w:rsidDel="004A2D26" w:rsidRDefault="007B67A2">
      <w:pPr>
        <w:tabs>
          <w:tab w:val="left" w:pos="2446"/>
        </w:tabs>
        <w:spacing w:line="276" w:lineRule="auto"/>
        <w:rPr>
          <w:del w:id="895" w:author="Gidon Kupietzky" w:date="2025-02-13T17:45:00Z" w16du:dateUtc="2025-02-13T15:45:00Z"/>
        </w:rPr>
        <w:pPrChange w:id="896" w:author="Gidon Kupietzky" w:date="2025-02-13T17:45:00Z" w16du:dateUtc="2025-02-13T15:45:00Z">
          <w:pPr>
            <w:pStyle w:val="a8"/>
            <w:numPr>
              <w:ilvl w:val="1"/>
              <w:numId w:val="6"/>
            </w:numPr>
            <w:ind w:left="1522" w:hanging="360"/>
            <w:jc w:val="both"/>
          </w:pPr>
        </w:pPrChange>
      </w:pPr>
      <w:del w:id="897" w:author="Gidon Kupietzky" w:date="2025-02-13T17:45:00Z" w16du:dateUtc="2025-02-13T15:45:00Z">
        <w:r w:rsidDel="004A2D26">
          <w:rPr>
            <w:rFonts w:hint="cs"/>
            <w:rtl/>
          </w:rPr>
          <w:delText>היקף יח"ד או מ"ר  בנוי לשימושים אחרים בין אם בתוכניות ובין אם כהערכת פוטנציאל תכנוני במרחב מסויים ללא הגדרה בדבר מימושם בפועל בזמן מוגדר.</w:delText>
        </w:r>
        <w:bookmarkStart w:id="898" w:name="_Toc187334054"/>
        <w:bookmarkStart w:id="899" w:name="_Toc190880479"/>
        <w:bookmarkStart w:id="900" w:name="_Toc190883192"/>
        <w:bookmarkEnd w:id="898"/>
        <w:bookmarkEnd w:id="899"/>
        <w:bookmarkEnd w:id="900"/>
      </w:del>
    </w:p>
    <w:p w14:paraId="72F47D1E" w14:textId="4B715F76" w:rsidR="007B67A2" w:rsidDel="004A2D26" w:rsidRDefault="007B67A2">
      <w:pPr>
        <w:tabs>
          <w:tab w:val="left" w:pos="2446"/>
        </w:tabs>
        <w:spacing w:line="276" w:lineRule="auto"/>
        <w:rPr>
          <w:del w:id="901" w:author="Gidon Kupietzky" w:date="2025-02-13T17:45:00Z" w16du:dateUtc="2025-02-13T15:45:00Z"/>
        </w:rPr>
        <w:pPrChange w:id="902" w:author="Gidon Kupietzky" w:date="2025-02-13T17:45:00Z" w16du:dateUtc="2025-02-13T15:45:00Z">
          <w:pPr>
            <w:pStyle w:val="a8"/>
            <w:numPr>
              <w:numId w:val="6"/>
            </w:numPr>
            <w:ind w:left="802" w:hanging="360"/>
            <w:jc w:val="both"/>
          </w:pPr>
        </w:pPrChange>
      </w:pPr>
      <w:commentRangeStart w:id="903"/>
      <w:commentRangeStart w:id="904"/>
      <w:del w:id="905" w:author="Gidon Kupietzky" w:date="2025-02-13T17:45:00Z" w16du:dateUtc="2025-02-13T15:45:00Z">
        <w:r w:rsidDel="004A2D26">
          <w:rPr>
            <w:rFonts w:hint="cs"/>
            <w:rtl/>
          </w:rPr>
          <w:delText xml:space="preserve">הקיבולת </w:delText>
        </w:r>
        <w:commentRangeEnd w:id="903"/>
        <w:r w:rsidR="00803700" w:rsidDel="004A2D26">
          <w:rPr>
            <w:rtl/>
          </w:rPr>
          <w:commentReference w:id="903"/>
        </w:r>
        <w:commentRangeEnd w:id="904"/>
        <w:r w:rsidR="00B502BB" w:rsidDel="004A2D26">
          <w:rPr>
            <w:rStyle w:val="ab"/>
            <w:rtl/>
          </w:rPr>
          <w:commentReference w:id="904"/>
        </w:r>
        <w:r w:rsidDel="004A2D26">
          <w:rPr>
            <w:rFonts w:hint="cs"/>
            <w:rtl/>
          </w:rPr>
          <w:delText>הריאלית</w:delText>
        </w:r>
      </w:del>
      <w:ins w:id="906" w:author="Lior Glick" w:date="2024-12-02T09:22:00Z" w16du:dateUtc="2024-12-02T07:22:00Z">
        <w:del w:id="907" w:author="Gidon Kupietzky" w:date="2025-02-13T17:45:00Z" w16du:dateUtc="2025-02-13T15:45:00Z">
          <w:r w:rsidR="004A6EC5" w:rsidDel="004A2D26">
            <w:rPr>
              <w:rFonts w:hint="cs"/>
              <w:rtl/>
            </w:rPr>
            <w:delText xml:space="preserve"> של המלאי התכנוני</w:delText>
          </w:r>
        </w:del>
      </w:ins>
      <w:bookmarkStart w:id="908" w:name="_Toc187334055"/>
      <w:bookmarkStart w:id="909" w:name="_Toc190880480"/>
      <w:bookmarkStart w:id="910" w:name="_Toc190883193"/>
      <w:bookmarkEnd w:id="908"/>
      <w:bookmarkEnd w:id="909"/>
      <w:bookmarkEnd w:id="910"/>
    </w:p>
    <w:p w14:paraId="2870D286" w14:textId="7F584308" w:rsidR="007B67A2" w:rsidDel="004A2D26" w:rsidRDefault="007B67A2">
      <w:pPr>
        <w:tabs>
          <w:tab w:val="left" w:pos="2446"/>
        </w:tabs>
        <w:spacing w:line="276" w:lineRule="auto"/>
        <w:rPr>
          <w:del w:id="911" w:author="Gidon Kupietzky" w:date="2025-02-13T17:45:00Z" w16du:dateUtc="2025-02-13T15:45:00Z"/>
        </w:rPr>
        <w:pPrChange w:id="912" w:author="Gidon Kupietzky" w:date="2025-02-13T17:45:00Z" w16du:dateUtc="2025-02-13T15:45:00Z">
          <w:pPr>
            <w:pStyle w:val="a8"/>
            <w:numPr>
              <w:ilvl w:val="1"/>
              <w:numId w:val="6"/>
            </w:numPr>
            <w:ind w:left="1522" w:hanging="360"/>
            <w:jc w:val="both"/>
          </w:pPr>
        </w:pPrChange>
      </w:pPr>
      <w:del w:id="913" w:author="Gidon Kupietzky" w:date="2025-02-13T17:45:00Z" w16du:dateUtc="2025-02-13T15:45:00Z">
        <w:r w:rsidDel="004A2D26">
          <w:rPr>
            <w:rFonts w:hint="cs"/>
            <w:rtl/>
          </w:rPr>
          <w:delText xml:space="preserve">היקף מוערך של יח"ד או מ"ר  בנוי לשימושים אחרים </w:delText>
        </w:r>
        <w:r w:rsidR="00037281" w:rsidDel="004A2D26">
          <w:rPr>
            <w:rFonts w:hint="cs"/>
            <w:rtl/>
          </w:rPr>
          <w:delText>אשר יממ</w:delText>
        </w:r>
        <w:r w:rsidR="00FC7F3E" w:rsidDel="004A2D26">
          <w:rPr>
            <w:rFonts w:hint="cs"/>
            <w:rtl/>
          </w:rPr>
          <w:delText xml:space="preserve">ושו בשנת יעד </w:delText>
        </w:r>
        <w:r w:rsidDel="004A2D26">
          <w:rPr>
            <w:rFonts w:hint="cs"/>
            <w:rtl/>
          </w:rPr>
          <w:delText>מתוך הקיבולת הנומינלית במרחב מסויים.</w:delText>
        </w:r>
        <w:bookmarkStart w:id="914" w:name="_Toc187334056"/>
        <w:bookmarkStart w:id="915" w:name="_Toc190880481"/>
        <w:bookmarkStart w:id="916" w:name="_Toc190883194"/>
        <w:bookmarkEnd w:id="914"/>
        <w:bookmarkEnd w:id="915"/>
        <w:bookmarkEnd w:id="916"/>
      </w:del>
    </w:p>
    <w:p w14:paraId="28B170E9" w14:textId="2D5E4832" w:rsidR="00BF5E47" w:rsidDel="004A2D26" w:rsidRDefault="00626DAC">
      <w:pPr>
        <w:tabs>
          <w:tab w:val="left" w:pos="2446"/>
        </w:tabs>
        <w:spacing w:line="276" w:lineRule="auto"/>
        <w:rPr>
          <w:del w:id="917" w:author="Gidon Kupietzky" w:date="2025-02-13T17:45:00Z" w16du:dateUtc="2025-02-13T15:45:00Z"/>
          <w:rtl/>
        </w:rPr>
        <w:pPrChange w:id="918" w:author="Gidon Kupietzky" w:date="2025-02-13T17:45:00Z" w16du:dateUtc="2025-02-13T15:45:00Z">
          <w:pPr>
            <w:pStyle w:val="a8"/>
            <w:numPr>
              <w:numId w:val="10"/>
            </w:numPr>
            <w:ind w:left="804" w:hanging="360"/>
            <w:jc w:val="both"/>
          </w:pPr>
        </w:pPrChange>
      </w:pPr>
      <w:del w:id="919" w:author="Gidon Kupietzky" w:date="2025-02-13T17:45:00Z" w16du:dateUtc="2025-02-13T15:45:00Z">
        <w:r w:rsidDel="004A2D26">
          <w:rPr>
            <w:rtl/>
          </w:rPr>
          <w:delText>משתתפים בכוח העבודה - בני 15 ומעלה שהיו "מועסקים" או "בלתי מועסקים" ב"שבוע הקובע", לפי ההגדרות להלן:</w:delText>
        </w:r>
        <w:bookmarkStart w:id="920" w:name="_Toc187334057"/>
        <w:bookmarkStart w:id="921" w:name="_Toc190880482"/>
        <w:bookmarkStart w:id="922" w:name="_Toc190883195"/>
        <w:bookmarkEnd w:id="920"/>
        <w:bookmarkEnd w:id="921"/>
        <w:bookmarkEnd w:id="922"/>
      </w:del>
    </w:p>
    <w:p w14:paraId="29B66D0E" w14:textId="63F82E5A" w:rsidR="00626DAC" w:rsidDel="004A2D26" w:rsidRDefault="00626DAC">
      <w:pPr>
        <w:tabs>
          <w:tab w:val="left" w:pos="2446"/>
        </w:tabs>
        <w:spacing w:line="276" w:lineRule="auto"/>
        <w:rPr>
          <w:del w:id="923" w:author="Gidon Kupietzky" w:date="2025-02-13T17:45:00Z" w16du:dateUtc="2025-02-13T15:45:00Z"/>
          <w:rtl/>
        </w:rPr>
        <w:pPrChange w:id="924" w:author="Gidon Kupietzky" w:date="2025-02-13T17:45:00Z" w16du:dateUtc="2025-02-13T15:45:00Z">
          <w:pPr>
            <w:pStyle w:val="a8"/>
            <w:numPr>
              <w:numId w:val="10"/>
            </w:numPr>
            <w:ind w:left="804" w:hanging="358"/>
            <w:jc w:val="both"/>
          </w:pPr>
        </w:pPrChange>
      </w:pPr>
      <w:del w:id="925" w:author="Gidon Kupietzky" w:date="2025-02-13T17:45:00Z" w16du:dateUtc="2025-02-13T15:45:00Z">
        <w:r w:rsidDel="004A2D26">
          <w:rPr>
            <w:rtl/>
          </w:rPr>
          <w:delText>מועסקים - אנשים שעבדו בשבוע הקובע בעבודה כלשהי, לפחות שעה אחת, תמורת שכר, רווח או תמורה אחרת; בני משפחה שעבדו ללא תשלום בפעילות עסקית של המשפחה; אנשים השוהים במוסדות שעבדו 15 שעות ויותר בשבוע ואנשים שנעדרו זמנית מעבודתם הרגילה.</w:delText>
        </w:r>
        <w:bookmarkStart w:id="926" w:name="_Toc187334058"/>
        <w:bookmarkStart w:id="927" w:name="_Toc190880483"/>
        <w:bookmarkStart w:id="928" w:name="_Toc190883196"/>
        <w:bookmarkEnd w:id="926"/>
        <w:bookmarkEnd w:id="927"/>
        <w:bookmarkEnd w:id="928"/>
      </w:del>
    </w:p>
    <w:p w14:paraId="689DDC02" w14:textId="513FDF89" w:rsidR="00626DAC" w:rsidDel="004A2D26" w:rsidRDefault="00626DAC">
      <w:pPr>
        <w:tabs>
          <w:tab w:val="left" w:pos="2446"/>
        </w:tabs>
        <w:spacing w:line="276" w:lineRule="auto"/>
        <w:rPr>
          <w:del w:id="929" w:author="Gidon Kupietzky" w:date="2025-02-13T17:45:00Z" w16du:dateUtc="2025-02-13T15:45:00Z"/>
          <w:rtl/>
        </w:rPr>
        <w:pPrChange w:id="930" w:author="Gidon Kupietzky" w:date="2025-02-13T17:45:00Z" w16du:dateUtc="2025-02-13T15:45:00Z">
          <w:pPr>
            <w:pStyle w:val="a8"/>
            <w:numPr>
              <w:numId w:val="10"/>
            </w:numPr>
            <w:ind w:left="804" w:hanging="360"/>
            <w:jc w:val="both"/>
          </w:pPr>
        </w:pPrChange>
      </w:pPr>
      <w:del w:id="931" w:author="Gidon Kupietzky" w:date="2025-02-13T17:45:00Z" w16du:dateUtc="2025-02-13T15:45:00Z">
        <w:r w:rsidDel="004A2D26">
          <w:rPr>
            <w:rtl/>
          </w:rPr>
          <w:delText>בלתי מועסקים - אנשים שלא עבדו כלל בשבוע הקובע וחיפשו עבודה באופן פעיל בארבעת השבועות שקדמו לו</w:delText>
        </w:r>
        <w:r w:rsidR="00BF5E47" w:rsidDel="004A2D26">
          <w:rPr>
            <w:rFonts w:hint="cs"/>
            <w:rtl/>
          </w:rPr>
          <w:delText>.</w:delText>
        </w:r>
        <w:bookmarkStart w:id="932" w:name="_Toc187334059"/>
        <w:bookmarkStart w:id="933" w:name="_Toc190880484"/>
        <w:bookmarkStart w:id="934" w:name="_Toc190883197"/>
        <w:bookmarkEnd w:id="932"/>
        <w:bookmarkEnd w:id="933"/>
        <w:bookmarkEnd w:id="934"/>
      </w:del>
    </w:p>
    <w:p w14:paraId="56D98365" w14:textId="7A9748C8" w:rsidR="00626DAC" w:rsidDel="004A2D26" w:rsidRDefault="00626DAC">
      <w:pPr>
        <w:tabs>
          <w:tab w:val="left" w:pos="2446"/>
        </w:tabs>
        <w:spacing w:line="276" w:lineRule="auto"/>
        <w:rPr>
          <w:del w:id="935" w:author="Gidon Kupietzky" w:date="2025-02-13T17:45:00Z" w16du:dateUtc="2025-02-13T15:45:00Z"/>
        </w:rPr>
        <w:pPrChange w:id="936" w:author="Gidon Kupietzky" w:date="2025-02-13T17:45:00Z" w16du:dateUtc="2025-02-13T15:45:00Z">
          <w:pPr>
            <w:pStyle w:val="a8"/>
            <w:numPr>
              <w:numId w:val="10"/>
            </w:numPr>
            <w:ind w:left="804" w:hanging="360"/>
            <w:jc w:val="both"/>
          </w:pPr>
        </w:pPrChange>
      </w:pPr>
      <w:del w:id="937" w:author="Gidon Kupietzky" w:date="2025-02-13T17:45:00Z" w16du:dateUtc="2025-02-13T15:45:00Z">
        <w:r w:rsidDel="004A2D26">
          <w:rPr>
            <w:rtl/>
          </w:rPr>
          <w:delText>זאת לעומת 'אינם משתתפים בכוח העבודה' - בני 15 ומעלה שלא היו "מועסקים" או "בלתי מועסקים" בשבוע הקובע. קבוצה זו כוללת עקרות בית, תלמידים, קשישים, מתנדבים, בלתי מסוגלים לעבוד, אנשים החיים מפנסיה וכו'.</w:delText>
        </w:r>
        <w:bookmarkStart w:id="938" w:name="_Toc187334060"/>
        <w:bookmarkStart w:id="939" w:name="_Toc190880485"/>
        <w:bookmarkStart w:id="940" w:name="_Toc190883198"/>
        <w:bookmarkEnd w:id="938"/>
        <w:bookmarkEnd w:id="939"/>
        <w:bookmarkEnd w:id="940"/>
      </w:del>
    </w:p>
    <w:p w14:paraId="441D7052" w14:textId="3D1D8CEE" w:rsidR="00CD778A" w:rsidDel="004A2D26" w:rsidRDefault="00CD778A">
      <w:pPr>
        <w:tabs>
          <w:tab w:val="left" w:pos="2446"/>
        </w:tabs>
        <w:spacing w:line="276" w:lineRule="auto"/>
        <w:rPr>
          <w:del w:id="941" w:author="Gidon Kupietzky" w:date="2025-02-13T17:45:00Z" w16du:dateUtc="2025-02-13T15:45:00Z"/>
        </w:rPr>
        <w:pPrChange w:id="942" w:author="Gidon Kupietzky" w:date="2025-02-13T17:45:00Z" w16du:dateUtc="2025-02-13T15:45:00Z">
          <w:pPr>
            <w:pStyle w:val="a8"/>
            <w:numPr>
              <w:numId w:val="10"/>
            </w:numPr>
            <w:ind w:left="804" w:hanging="360"/>
            <w:jc w:val="both"/>
          </w:pPr>
        </w:pPrChange>
      </w:pPr>
      <w:del w:id="943" w:author="Gidon Kupietzky" w:date="2025-02-13T17:45:00Z" w16du:dateUtc="2025-02-13T15:45:00Z">
        <w:r w:rsidRPr="00CD778A" w:rsidDel="004A2D26">
          <w:rPr>
            <w:rtl/>
          </w:rPr>
          <w:delText>תעסוקה עוקבת אוכלוסיה</w:delText>
        </w:r>
      </w:del>
      <w:ins w:id="944" w:author="Lior Glick" w:date="2024-12-02T09:22:00Z" w16du:dateUtc="2024-12-02T07:22:00Z">
        <w:del w:id="945" w:author="Gidon Kupietzky" w:date="2025-02-13T17:45:00Z" w16du:dateUtc="2025-02-13T15:45:00Z">
          <w:r w:rsidR="004A6EC5" w:rsidDel="004A2D26">
            <w:rPr>
              <w:rFonts w:hint="cs"/>
              <w:rtl/>
            </w:rPr>
            <w:delText xml:space="preserve"> </w:delText>
          </w:r>
        </w:del>
      </w:ins>
      <w:del w:id="946" w:author="Gidon Kupietzky" w:date="2025-02-13T17:45:00Z" w16du:dateUtc="2025-02-13T15:45:00Z">
        <w:r w:rsidRPr="00CD778A" w:rsidDel="004A2D26">
          <w:rPr>
            <w:rtl/>
          </w:rPr>
          <w:delText>- (הערכה של) מקומות תעסוקה אשר נובעים באופן ישיר מהאוכלוסיה המתגוררת באיזור. לא מקומות עבודה המשרתים את האוכלוסיה ברמה הכלל עירונית או הארצית. מספר המועסקים מחושב על פי מקדם של מועסק אחד למספר משקי בית וכולל שונות הנובעת ממגזר</w:delText>
        </w:r>
        <w:r w:rsidR="005620A3" w:rsidDel="004A2D26">
          <w:rPr>
            <w:rFonts w:hint="cs"/>
            <w:rtl/>
          </w:rPr>
          <w:delText xml:space="preserve">. </w:delText>
        </w:r>
        <w:r w:rsidRPr="00CD778A" w:rsidDel="004A2D26">
          <w:rPr>
            <w:rtl/>
          </w:rPr>
          <w:delText xml:space="preserve">בתוך הערכות של צתא"ל לא נכללים מועסקים בענף החינוך, אלה </w:delText>
        </w:r>
      </w:del>
      <w:ins w:id="947" w:author="Lior Glick" w:date="2024-12-02T09:23:00Z" w16du:dateUtc="2024-12-02T07:23:00Z">
        <w:del w:id="948" w:author="Gidon Kupietzky" w:date="2025-02-13T17:45:00Z" w16du:dateUtc="2025-02-13T15:45:00Z">
          <w:r w:rsidR="004A6EC5" w:rsidDel="004A2D26">
            <w:rPr>
              <w:rFonts w:hint="cs"/>
              <w:rtl/>
            </w:rPr>
            <w:delText>ש</w:delText>
          </w:r>
        </w:del>
      </w:ins>
      <w:del w:id="949" w:author="Gidon Kupietzky" w:date="2025-02-13T17:45:00Z" w16du:dateUtc="2025-02-13T15:45:00Z">
        <w:r w:rsidRPr="00CD778A" w:rsidDel="004A2D26">
          <w:rPr>
            <w:rtl/>
          </w:rPr>
          <w:delText>מחושבים באופן נפרד ונגזרים ממספר המוסדות והתלמידים.</w:delText>
        </w:r>
        <w:bookmarkStart w:id="950" w:name="_Toc187334061"/>
        <w:bookmarkStart w:id="951" w:name="_Toc190880486"/>
        <w:bookmarkStart w:id="952" w:name="_Toc190883199"/>
        <w:bookmarkEnd w:id="950"/>
        <w:bookmarkEnd w:id="951"/>
        <w:bookmarkEnd w:id="952"/>
      </w:del>
    </w:p>
    <w:p w14:paraId="187324B4" w14:textId="5249A66F" w:rsidR="00AF1F6D" w:rsidDel="004A2D26" w:rsidRDefault="00AF1F6D">
      <w:pPr>
        <w:tabs>
          <w:tab w:val="left" w:pos="2446"/>
        </w:tabs>
        <w:spacing w:line="276" w:lineRule="auto"/>
        <w:rPr>
          <w:del w:id="953" w:author="Gidon Kupietzky" w:date="2025-02-13T17:45:00Z" w16du:dateUtc="2025-02-13T15:45:00Z"/>
          <w:rtl/>
        </w:rPr>
        <w:pPrChange w:id="954" w:author="Gidon Kupietzky" w:date="2025-02-13T17:45:00Z" w16du:dateUtc="2025-02-13T15:45:00Z">
          <w:pPr>
            <w:pStyle w:val="1"/>
          </w:pPr>
        </w:pPrChange>
      </w:pPr>
      <w:del w:id="955" w:author="Gidon Kupietzky" w:date="2025-02-13T17:45:00Z" w16du:dateUtc="2025-02-13T15:45:00Z">
        <w:r w:rsidDel="004A2D26">
          <w:rPr>
            <w:rFonts w:hint="cs"/>
            <w:rtl/>
          </w:rPr>
          <w:delText xml:space="preserve">מתודולוגיה </w:delText>
        </w:r>
        <w:r w:rsidDel="004A2D26">
          <w:rPr>
            <w:rtl/>
          </w:rPr>
          <w:delText>–</w:delText>
        </w:r>
        <w:r w:rsidDel="004A2D26">
          <w:rPr>
            <w:rFonts w:hint="cs"/>
            <w:rtl/>
          </w:rPr>
          <w:delText xml:space="preserve"> מבוא</w:delText>
        </w:r>
        <w:bookmarkStart w:id="956" w:name="_Toc190880487"/>
        <w:bookmarkStart w:id="957" w:name="_Toc190883200"/>
        <w:bookmarkEnd w:id="956"/>
        <w:bookmarkEnd w:id="957"/>
      </w:del>
    </w:p>
    <w:p w14:paraId="1453D64D" w14:textId="2930EED7" w:rsidR="00AF1F6D" w:rsidDel="004A2D26" w:rsidRDefault="00AF1F6D">
      <w:pPr>
        <w:tabs>
          <w:tab w:val="left" w:pos="2446"/>
        </w:tabs>
        <w:spacing w:line="276" w:lineRule="auto"/>
        <w:rPr>
          <w:del w:id="958" w:author="Gidon Kupietzky" w:date="2025-02-13T17:45:00Z" w16du:dateUtc="2025-02-13T15:45:00Z"/>
          <w:rtl/>
        </w:rPr>
        <w:pPrChange w:id="959" w:author="Gidon Kupietzky" w:date="2025-02-13T17:45:00Z" w16du:dateUtc="2025-02-13T15:45:00Z">
          <w:pPr/>
        </w:pPrChange>
      </w:pPr>
      <w:del w:id="960" w:author="Gidon Kupietzky" w:date="2025-02-13T17:45:00Z" w16du:dateUtc="2025-02-13T15:45:00Z">
        <w:r w:rsidDel="004A2D26">
          <w:rPr>
            <w:rFonts w:hint="cs"/>
            <w:rtl/>
          </w:rPr>
          <w:lastRenderedPageBreak/>
          <w:delText>את הנתונים הנדרשים כקלט למודל ניתן לסווג לפי החלוקה הבאה:</w:delText>
        </w:r>
        <w:bookmarkStart w:id="961" w:name="_Toc190880488"/>
        <w:bookmarkStart w:id="962" w:name="_Toc190883201"/>
        <w:bookmarkEnd w:id="961"/>
        <w:bookmarkEnd w:id="962"/>
      </w:del>
    </w:p>
    <w:p w14:paraId="6F50F155" w14:textId="01B1307F" w:rsidR="00AF1F6D" w:rsidDel="004A2D26" w:rsidRDefault="00AF1F6D">
      <w:pPr>
        <w:tabs>
          <w:tab w:val="left" w:pos="2446"/>
        </w:tabs>
        <w:spacing w:line="276" w:lineRule="auto"/>
        <w:rPr>
          <w:del w:id="963" w:author="Gidon Kupietzky" w:date="2025-02-13T17:45:00Z" w16du:dateUtc="2025-02-13T15:45:00Z"/>
        </w:rPr>
        <w:pPrChange w:id="964" w:author="Gidon Kupietzky" w:date="2025-02-13T17:45:00Z" w16du:dateUtc="2025-02-13T15:45:00Z">
          <w:pPr>
            <w:pStyle w:val="a8"/>
            <w:numPr>
              <w:ilvl w:val="2"/>
              <w:numId w:val="11"/>
            </w:numPr>
            <w:ind w:left="1080" w:hanging="360"/>
          </w:pPr>
        </w:pPrChange>
      </w:pPr>
      <w:del w:id="965" w:author="Gidon Kupietzky" w:date="2025-02-13T17:45:00Z" w16du:dateUtc="2025-02-13T15:45:00Z">
        <w:r w:rsidDel="004A2D26">
          <w:rPr>
            <w:rFonts w:hint="cs"/>
            <w:rtl/>
          </w:rPr>
          <w:delText>מאפיינים גיאוגרפי</w:delText>
        </w:r>
        <w:r w:rsidDel="004A2D26">
          <w:rPr>
            <w:rFonts w:hint="eastAsia"/>
            <w:rtl/>
          </w:rPr>
          <w:delText>ים</w:delText>
        </w:r>
        <w:bookmarkStart w:id="966" w:name="_Toc190880489"/>
        <w:bookmarkStart w:id="967" w:name="_Toc190883202"/>
        <w:bookmarkEnd w:id="966"/>
        <w:bookmarkEnd w:id="967"/>
      </w:del>
    </w:p>
    <w:p w14:paraId="0F472DE9" w14:textId="1E556AB9" w:rsidR="00AF1F6D" w:rsidDel="004A2D26" w:rsidRDefault="00AF1F6D">
      <w:pPr>
        <w:tabs>
          <w:tab w:val="left" w:pos="2446"/>
        </w:tabs>
        <w:spacing w:line="276" w:lineRule="auto"/>
        <w:rPr>
          <w:del w:id="968" w:author="Gidon Kupietzky" w:date="2025-02-13T17:45:00Z" w16du:dateUtc="2025-02-13T15:45:00Z"/>
        </w:rPr>
        <w:pPrChange w:id="969" w:author="Gidon Kupietzky" w:date="2025-02-13T17:45:00Z" w16du:dateUtc="2025-02-13T15:45:00Z">
          <w:pPr>
            <w:pStyle w:val="a8"/>
            <w:numPr>
              <w:ilvl w:val="2"/>
              <w:numId w:val="11"/>
            </w:numPr>
            <w:ind w:left="1080" w:hanging="360"/>
          </w:pPr>
        </w:pPrChange>
      </w:pPr>
      <w:del w:id="970" w:author="Gidon Kupietzky" w:date="2025-02-13T17:45:00Z" w16du:dateUtc="2025-02-13T15:45:00Z">
        <w:r w:rsidDel="004A2D26">
          <w:rPr>
            <w:rFonts w:hint="cs"/>
            <w:rtl/>
          </w:rPr>
          <w:delText>אוכלוסייה</w:delText>
        </w:r>
        <w:bookmarkStart w:id="971" w:name="_Toc190880490"/>
        <w:bookmarkStart w:id="972" w:name="_Toc190883203"/>
        <w:bookmarkEnd w:id="971"/>
        <w:bookmarkEnd w:id="972"/>
      </w:del>
    </w:p>
    <w:p w14:paraId="38B90A01" w14:textId="715DCC2E" w:rsidR="00AF1F6D" w:rsidDel="004A2D26" w:rsidRDefault="00AF1F6D">
      <w:pPr>
        <w:tabs>
          <w:tab w:val="left" w:pos="2446"/>
        </w:tabs>
        <w:spacing w:line="276" w:lineRule="auto"/>
        <w:rPr>
          <w:del w:id="973" w:author="Gidon Kupietzky" w:date="2025-02-13T17:45:00Z" w16du:dateUtc="2025-02-13T15:45:00Z"/>
        </w:rPr>
        <w:pPrChange w:id="974" w:author="Gidon Kupietzky" w:date="2025-02-13T17:45:00Z" w16du:dateUtc="2025-02-13T15:45:00Z">
          <w:pPr>
            <w:pStyle w:val="a8"/>
            <w:numPr>
              <w:ilvl w:val="2"/>
              <w:numId w:val="11"/>
            </w:numPr>
            <w:ind w:left="1080" w:hanging="360"/>
          </w:pPr>
        </w:pPrChange>
      </w:pPr>
      <w:del w:id="975" w:author="Gidon Kupietzky" w:date="2025-02-13T17:45:00Z" w16du:dateUtc="2025-02-13T15:45:00Z">
        <w:r w:rsidDel="004A2D26">
          <w:rPr>
            <w:rFonts w:hint="cs"/>
            <w:rtl/>
          </w:rPr>
          <w:delText>חינוך</w:delText>
        </w:r>
        <w:bookmarkStart w:id="976" w:name="_Toc190880491"/>
        <w:bookmarkStart w:id="977" w:name="_Toc190883204"/>
        <w:bookmarkEnd w:id="976"/>
        <w:bookmarkEnd w:id="977"/>
      </w:del>
    </w:p>
    <w:p w14:paraId="2DC19158" w14:textId="59B417A6" w:rsidR="00AF1F6D" w:rsidDel="004A2D26" w:rsidRDefault="00AF1F6D">
      <w:pPr>
        <w:tabs>
          <w:tab w:val="left" w:pos="2446"/>
        </w:tabs>
        <w:spacing w:line="276" w:lineRule="auto"/>
        <w:rPr>
          <w:del w:id="978" w:author="Gidon Kupietzky" w:date="2025-02-13T17:45:00Z" w16du:dateUtc="2025-02-13T15:45:00Z"/>
        </w:rPr>
        <w:pPrChange w:id="979" w:author="Gidon Kupietzky" w:date="2025-02-13T17:45:00Z" w16du:dateUtc="2025-02-13T15:45:00Z">
          <w:pPr>
            <w:pStyle w:val="a8"/>
            <w:numPr>
              <w:ilvl w:val="2"/>
              <w:numId w:val="11"/>
            </w:numPr>
            <w:ind w:left="1080" w:hanging="360"/>
          </w:pPr>
        </w:pPrChange>
      </w:pPr>
      <w:del w:id="980" w:author="Gidon Kupietzky" w:date="2025-02-13T17:45:00Z" w16du:dateUtc="2025-02-13T15:45:00Z">
        <w:r w:rsidDel="004A2D26">
          <w:rPr>
            <w:rFonts w:hint="cs"/>
            <w:rtl/>
          </w:rPr>
          <w:delText>מקומות עבודה</w:delText>
        </w:r>
        <w:bookmarkStart w:id="981" w:name="_Toc190880492"/>
        <w:bookmarkStart w:id="982" w:name="_Toc190883205"/>
        <w:bookmarkEnd w:id="981"/>
        <w:bookmarkEnd w:id="982"/>
      </w:del>
    </w:p>
    <w:p w14:paraId="75F1B3A8" w14:textId="77777777" w:rsidR="00AF1F6D" w:rsidRDefault="00AF1F6D">
      <w:pPr>
        <w:tabs>
          <w:tab w:val="left" w:pos="2446"/>
        </w:tabs>
        <w:spacing w:line="276" w:lineRule="auto"/>
        <w:rPr>
          <w:del w:id="983" w:author="Gidon Kupietzky" w:date="2024-12-30T11:35:00Z" w16du:dateUtc="2024-12-30T09:35:00Z"/>
        </w:rPr>
        <w:pPrChange w:id="984" w:author="Gidon Kupietzky" w:date="2025-02-13T17:45:00Z" w16du:dateUtc="2025-02-13T15:45:00Z">
          <w:pPr>
            <w:pStyle w:val="a8"/>
            <w:numPr>
              <w:ilvl w:val="2"/>
              <w:numId w:val="11"/>
            </w:numPr>
            <w:ind w:left="1080" w:hanging="360"/>
          </w:pPr>
        </w:pPrChange>
      </w:pPr>
      <w:del w:id="985" w:author="Gidon Kupietzky" w:date="2024-12-30T11:35:00Z" w16du:dateUtc="2024-12-30T09:35:00Z">
        <w:r>
          <w:rPr>
            <w:rFonts w:hint="cs"/>
            <w:rtl/>
          </w:rPr>
          <w:delText>נתוני חנייה</w:delText>
        </w:r>
        <w:bookmarkStart w:id="986" w:name="_Toc190880493"/>
        <w:bookmarkStart w:id="987" w:name="_Toc190883206"/>
        <w:bookmarkEnd w:id="986"/>
        <w:bookmarkEnd w:id="987"/>
      </w:del>
    </w:p>
    <w:p w14:paraId="54863A4D" w14:textId="77777777" w:rsidR="00AF1F6D" w:rsidRDefault="00AF1F6D">
      <w:pPr>
        <w:tabs>
          <w:tab w:val="left" w:pos="2446"/>
        </w:tabs>
        <w:spacing w:line="276" w:lineRule="auto"/>
        <w:rPr>
          <w:del w:id="988" w:author="Gidon Kupietzky" w:date="2024-12-30T11:35:00Z" w16du:dateUtc="2024-12-30T09:35:00Z"/>
        </w:rPr>
        <w:pPrChange w:id="989" w:author="Gidon Kupietzky" w:date="2025-02-13T17:45:00Z" w16du:dateUtc="2025-02-13T15:45:00Z">
          <w:pPr>
            <w:pStyle w:val="a8"/>
            <w:numPr>
              <w:ilvl w:val="2"/>
              <w:numId w:val="11"/>
            </w:numPr>
            <w:ind w:left="1080" w:hanging="360"/>
          </w:pPr>
        </w:pPrChange>
      </w:pPr>
      <w:del w:id="990" w:author="Gidon Kupietzky" w:date="2024-12-30T11:35:00Z" w16du:dateUtc="2024-12-30T09:35:00Z">
        <w:r>
          <w:rPr>
            <w:rFonts w:hint="cs"/>
            <w:rtl/>
          </w:rPr>
          <w:delText>פרמטרים נוספים נדרשים לטובת המודל</w:delText>
        </w:r>
        <w:bookmarkStart w:id="991" w:name="_Toc190880494"/>
        <w:bookmarkStart w:id="992" w:name="_Toc190883207"/>
        <w:bookmarkEnd w:id="991"/>
        <w:bookmarkEnd w:id="992"/>
      </w:del>
    </w:p>
    <w:p w14:paraId="3C7788FE" w14:textId="217B734F" w:rsidR="00AF1F6D" w:rsidDel="004A2D26" w:rsidRDefault="00AF1F6D">
      <w:pPr>
        <w:tabs>
          <w:tab w:val="left" w:pos="2446"/>
        </w:tabs>
        <w:spacing w:line="276" w:lineRule="auto"/>
        <w:rPr>
          <w:del w:id="993" w:author="Gidon Kupietzky" w:date="2025-02-13T17:45:00Z" w16du:dateUtc="2025-02-13T15:45:00Z"/>
        </w:rPr>
        <w:pPrChange w:id="994" w:author="Gidon Kupietzky" w:date="2025-02-13T17:45:00Z" w16du:dateUtc="2025-02-13T15:45:00Z">
          <w:pPr/>
        </w:pPrChange>
      </w:pPr>
      <w:del w:id="995" w:author="Gidon Kupietzky" w:date="2025-02-13T17:45:00Z" w16du:dateUtc="2025-02-13T15:45:00Z">
        <w:r w:rsidDel="004A2D26">
          <w:rPr>
            <w:rFonts w:hint="cs"/>
            <w:rtl/>
          </w:rPr>
          <w:delText>ראה טבלה לפירוט נרחב יותר:</w:delText>
        </w:r>
        <w:bookmarkStart w:id="996" w:name="_Toc190880495"/>
        <w:bookmarkStart w:id="997" w:name="_Toc190883208"/>
        <w:bookmarkEnd w:id="996"/>
        <w:bookmarkEnd w:id="997"/>
      </w:del>
    </w:p>
    <w:tbl>
      <w:tblPr>
        <w:tblStyle w:val="4-1"/>
        <w:bidiVisual/>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3"/>
        <w:gridCol w:w="1581"/>
        <w:gridCol w:w="4387"/>
        <w:tblGridChange w:id="998">
          <w:tblGrid>
            <w:gridCol w:w="1164"/>
            <w:gridCol w:w="1418"/>
            <w:gridCol w:w="401"/>
            <w:gridCol w:w="1581"/>
            <w:gridCol w:w="4387"/>
          </w:tblGrid>
        </w:tblGridChange>
      </w:tblGrid>
      <w:tr w:rsidR="00AF1F6D" w:rsidRPr="00673BDE" w:rsidDel="004A2D26" w14:paraId="51198BF9" w14:textId="7A7A27ED">
        <w:trPr>
          <w:cnfStyle w:val="100000000000" w:firstRow="1" w:lastRow="0" w:firstColumn="0" w:lastColumn="0" w:oddVBand="0" w:evenVBand="0" w:oddHBand="0" w:evenHBand="0" w:firstRowFirstColumn="0" w:firstRowLastColumn="0" w:lastRowFirstColumn="0" w:lastRowLastColumn="0"/>
          <w:trHeight w:val="290"/>
          <w:tblHeader/>
          <w:del w:id="999"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noWrap/>
            <w:vAlign w:val="center"/>
            <w:hideMark/>
          </w:tcPr>
          <w:p w14:paraId="50CF5D20" w14:textId="54CC204F" w:rsidR="00AF1F6D" w:rsidRPr="00673BDE" w:rsidDel="004A2D26" w:rsidRDefault="00AF1F6D">
            <w:pPr>
              <w:tabs>
                <w:tab w:val="left" w:pos="2446"/>
              </w:tabs>
              <w:spacing w:line="276" w:lineRule="auto"/>
              <w:rPr>
                <w:del w:id="1000" w:author="Gidon Kupietzky" w:date="2025-02-13T17:45:00Z" w16du:dateUtc="2025-02-13T15:45:00Z"/>
                <w:rFonts w:ascii="David" w:eastAsia="Times New Roman" w:hAnsi="David"/>
                <w:color w:val="auto"/>
              </w:rPr>
              <w:pPrChange w:id="1001" w:author="Gidon Kupietzky" w:date="2025-02-13T17:45:00Z" w16du:dateUtc="2025-02-13T15:45:00Z">
                <w:pPr>
                  <w:spacing w:before="0" w:line="240" w:lineRule="auto"/>
                  <w:ind w:left="0"/>
                  <w:jc w:val="center"/>
                </w:pPr>
              </w:pPrChange>
            </w:pPr>
            <w:del w:id="1002" w:author="Gidon Kupietzky" w:date="2025-02-13T17:45:00Z" w16du:dateUtc="2025-02-13T15:45:00Z">
              <w:r w:rsidRPr="00673BDE" w:rsidDel="004A2D26">
                <w:rPr>
                  <w:rFonts w:ascii="David" w:eastAsia="Times New Roman" w:hAnsi="David"/>
                  <w:color w:val="auto"/>
                  <w:rtl/>
                </w:rPr>
                <w:delText>קטגוריה</w:delText>
              </w:r>
              <w:bookmarkStart w:id="1003" w:name="_Toc190880496"/>
              <w:bookmarkStart w:id="1004" w:name="_Toc190883209"/>
              <w:bookmarkEnd w:id="1003"/>
              <w:bookmarkEnd w:id="1004"/>
            </w:del>
          </w:p>
        </w:tc>
        <w:tc>
          <w:tcPr>
            <w:tcW w:w="1581" w:type="dxa"/>
            <w:noWrap/>
            <w:vAlign w:val="center"/>
            <w:hideMark/>
          </w:tcPr>
          <w:p w14:paraId="3E348132" w14:textId="45ED867E" w:rsidR="00AF1F6D" w:rsidRPr="00673BDE" w:rsidDel="004A2D26" w:rsidRDefault="00AF1F6D">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1005" w:author="Gidon Kupietzky" w:date="2025-02-13T17:45:00Z" w16du:dateUtc="2025-02-13T15:45:00Z"/>
                <w:rFonts w:ascii="David" w:eastAsia="Times New Roman" w:hAnsi="David"/>
                <w:color w:val="auto"/>
                <w:rtl/>
              </w:rPr>
              <w:pPrChange w:id="1006" w:author="Gidon Kupietzky" w:date="2025-02-13T17:45:00Z" w16du:dateUtc="2025-02-13T15:45:00Z">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del w:id="1007" w:author="Gidon Kupietzky" w:date="2025-02-13T17:45:00Z" w16du:dateUtc="2025-02-13T15:45:00Z">
              <w:r w:rsidRPr="00673BDE" w:rsidDel="004A2D26">
                <w:rPr>
                  <w:rFonts w:ascii="David" w:eastAsia="Times New Roman" w:hAnsi="David"/>
                  <w:color w:val="auto"/>
                  <w:rtl/>
                </w:rPr>
                <w:delText>תת קטגוריה</w:delText>
              </w:r>
              <w:bookmarkStart w:id="1008" w:name="_Toc190880497"/>
              <w:bookmarkStart w:id="1009" w:name="_Toc190883210"/>
              <w:bookmarkEnd w:id="1008"/>
              <w:bookmarkEnd w:id="1009"/>
            </w:del>
          </w:p>
        </w:tc>
        <w:tc>
          <w:tcPr>
            <w:tcW w:w="4387" w:type="dxa"/>
            <w:noWrap/>
            <w:vAlign w:val="center"/>
            <w:hideMark/>
          </w:tcPr>
          <w:p w14:paraId="7F4D3C91" w14:textId="6A4F2CE4" w:rsidR="00AF1F6D" w:rsidRPr="00673BDE" w:rsidDel="004A2D26" w:rsidRDefault="00AF1F6D">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1010" w:author="Gidon Kupietzky" w:date="2025-02-13T17:45:00Z" w16du:dateUtc="2025-02-13T15:45:00Z"/>
                <w:rFonts w:ascii="David" w:eastAsia="Times New Roman" w:hAnsi="David"/>
                <w:color w:val="auto"/>
                <w:rtl/>
              </w:rPr>
              <w:pPrChange w:id="1011" w:author="Gidon Kupietzky" w:date="2025-02-13T17:45:00Z" w16du:dateUtc="2025-02-13T15:45:00Z">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del w:id="1012" w:author="Gidon Kupietzky" w:date="2025-02-13T17:45:00Z" w16du:dateUtc="2025-02-13T15:45:00Z">
              <w:r w:rsidRPr="00673BDE" w:rsidDel="004A2D26">
                <w:rPr>
                  <w:rFonts w:ascii="David" w:eastAsia="Times New Roman" w:hAnsi="David"/>
                  <w:color w:val="auto"/>
                  <w:rtl/>
                </w:rPr>
                <w:delText>מידע מפורט</w:delText>
              </w:r>
              <w:bookmarkStart w:id="1013" w:name="_Toc190880498"/>
              <w:bookmarkStart w:id="1014" w:name="_Toc190883211"/>
              <w:bookmarkEnd w:id="1013"/>
              <w:bookmarkEnd w:id="1014"/>
            </w:del>
          </w:p>
        </w:tc>
        <w:bookmarkStart w:id="1015" w:name="_Toc190880499"/>
        <w:bookmarkStart w:id="1016" w:name="_Toc190883212"/>
        <w:bookmarkEnd w:id="1015"/>
        <w:bookmarkEnd w:id="1016"/>
      </w:tr>
      <w:tr w:rsidR="00AF1F6D" w:rsidRPr="00673BDE" w:rsidDel="004A2D26" w14:paraId="461578AF" w14:textId="5ADA089E">
        <w:trPr>
          <w:cnfStyle w:val="000000100000" w:firstRow="0" w:lastRow="0" w:firstColumn="0" w:lastColumn="0" w:oddVBand="0" w:evenVBand="0" w:oddHBand="1" w:evenHBand="0" w:firstRowFirstColumn="0" w:firstRowLastColumn="0" w:lastRowFirstColumn="0" w:lastRowLastColumn="0"/>
          <w:trHeight w:val="290"/>
          <w:del w:id="1017"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val="restart"/>
            <w:noWrap/>
            <w:vAlign w:val="center"/>
            <w:hideMark/>
          </w:tcPr>
          <w:p w14:paraId="5C1BAEB1" w14:textId="20D310FF" w:rsidR="00AF1F6D" w:rsidRPr="00673BDE" w:rsidDel="004A2D26" w:rsidRDefault="00AF1F6D">
            <w:pPr>
              <w:tabs>
                <w:tab w:val="left" w:pos="2446"/>
              </w:tabs>
              <w:spacing w:line="276" w:lineRule="auto"/>
              <w:rPr>
                <w:del w:id="1018" w:author="Gidon Kupietzky" w:date="2025-02-13T17:45:00Z" w16du:dateUtc="2025-02-13T15:45:00Z"/>
                <w:rFonts w:ascii="David" w:eastAsia="Times New Roman" w:hAnsi="David"/>
                <w:b w:val="0"/>
                <w:bCs w:val="0"/>
                <w:rtl/>
              </w:rPr>
              <w:pPrChange w:id="1019" w:author="Gidon Kupietzky" w:date="2025-02-13T17:45:00Z" w16du:dateUtc="2025-02-13T15:45:00Z">
                <w:pPr>
                  <w:spacing w:before="0" w:line="240" w:lineRule="auto"/>
                  <w:ind w:left="0"/>
                  <w:jc w:val="center"/>
                </w:pPr>
              </w:pPrChange>
            </w:pPr>
            <w:del w:id="1020" w:author="Gidon Kupietzky" w:date="2025-02-13T17:45:00Z" w16du:dateUtc="2025-02-13T15:45:00Z">
              <w:r w:rsidRPr="00673BDE" w:rsidDel="004A2D26">
                <w:rPr>
                  <w:rFonts w:ascii="David" w:eastAsia="Times New Roman" w:hAnsi="David"/>
                  <w:rtl/>
                </w:rPr>
                <w:delText>מאפיינים גיאוגרפים</w:delText>
              </w:r>
              <w:bookmarkStart w:id="1021" w:name="_Toc190880500"/>
              <w:bookmarkStart w:id="1022" w:name="_Toc190883213"/>
              <w:bookmarkEnd w:id="1021"/>
              <w:bookmarkEnd w:id="1022"/>
            </w:del>
          </w:p>
          <w:p w14:paraId="2D0990F9" w14:textId="5C3FC0EE" w:rsidR="00AF1F6D" w:rsidRPr="00673BDE" w:rsidDel="004A2D26" w:rsidRDefault="00AF1F6D">
            <w:pPr>
              <w:tabs>
                <w:tab w:val="left" w:pos="2446"/>
              </w:tabs>
              <w:spacing w:line="276" w:lineRule="auto"/>
              <w:rPr>
                <w:del w:id="1023" w:author="Gidon Kupietzky" w:date="2025-02-13T17:45:00Z" w16du:dateUtc="2025-02-13T15:45:00Z"/>
                <w:rFonts w:ascii="David" w:eastAsia="Times New Roman" w:hAnsi="David"/>
                <w:rtl/>
              </w:rPr>
              <w:pPrChange w:id="1024" w:author="Gidon Kupietzky" w:date="2025-02-13T17:45:00Z" w16du:dateUtc="2025-02-13T15:45:00Z">
                <w:pPr>
                  <w:spacing w:before="0" w:line="240" w:lineRule="auto"/>
                  <w:ind w:left="0"/>
                  <w:jc w:val="center"/>
                </w:pPr>
              </w:pPrChange>
            </w:pPr>
            <w:bookmarkStart w:id="1025" w:name="_Toc190880501"/>
            <w:bookmarkStart w:id="1026" w:name="_Toc190883214"/>
            <w:bookmarkEnd w:id="1025"/>
            <w:bookmarkEnd w:id="1026"/>
          </w:p>
        </w:tc>
        <w:tc>
          <w:tcPr>
            <w:tcW w:w="4387" w:type="dxa"/>
            <w:noWrap/>
            <w:vAlign w:val="center"/>
            <w:hideMark/>
          </w:tcPr>
          <w:p w14:paraId="630B5DAC" w14:textId="6FEFBAB1"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27" w:author="Gidon Kupietzky" w:date="2025-02-13T17:45:00Z" w16du:dateUtc="2025-02-13T15:45:00Z"/>
                <w:rFonts w:ascii="David" w:eastAsia="Times New Roman" w:hAnsi="David"/>
                <w:rtl/>
              </w:rPr>
              <w:pPrChange w:id="1028"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029" w:author="Gidon Kupietzky" w:date="2025-02-13T17:45:00Z" w16du:dateUtc="2025-02-13T15:45:00Z">
              <w:r w:rsidRPr="00673BDE" w:rsidDel="004A2D26">
                <w:rPr>
                  <w:rFonts w:ascii="David" w:eastAsia="Times New Roman" w:hAnsi="David"/>
                  <w:rtl/>
                </w:rPr>
                <w:delText>מספר אזור תנועה</w:delText>
              </w:r>
              <w:bookmarkStart w:id="1030" w:name="_Toc190880502"/>
              <w:bookmarkStart w:id="1031" w:name="_Toc190883215"/>
              <w:bookmarkEnd w:id="1030"/>
              <w:bookmarkEnd w:id="1031"/>
            </w:del>
          </w:p>
        </w:tc>
        <w:bookmarkStart w:id="1032" w:name="_Toc190880503"/>
        <w:bookmarkStart w:id="1033" w:name="_Toc190883216"/>
        <w:bookmarkEnd w:id="1032"/>
        <w:bookmarkEnd w:id="1033"/>
      </w:tr>
      <w:tr w:rsidR="00AF1F6D" w:rsidRPr="00673BDE" w:rsidDel="004A2D26" w14:paraId="46665BCA" w14:textId="27E2BF3A"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034"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035" w:author="Gidon Kupietzky" w:date="2025-02-13T17:45:00Z"/>
          <w:trPrChange w:id="1036"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4564" w:type="dxa"/>
            <w:gridSpan w:val="2"/>
            <w:vMerge/>
            <w:noWrap/>
            <w:vAlign w:val="center"/>
            <w:hideMark/>
            <w:tcPrChange w:id="1037" w:author="Gidon Kupietzky" w:date="2024-12-18T09:22:00Z" w16du:dateUtc="2024-12-18T07:22:00Z">
              <w:tcPr>
                <w:tcW w:w="2582" w:type="dxa"/>
                <w:gridSpan w:val="2"/>
                <w:vMerge/>
                <w:noWrap/>
                <w:vAlign w:val="center"/>
                <w:hideMark/>
              </w:tcPr>
            </w:tcPrChange>
          </w:tcPr>
          <w:p w14:paraId="40C3AC50" w14:textId="79897A06" w:rsidR="00AF1F6D" w:rsidRPr="00673BDE" w:rsidDel="004A2D26" w:rsidRDefault="00AF1F6D">
            <w:pPr>
              <w:tabs>
                <w:tab w:val="left" w:pos="2446"/>
              </w:tabs>
              <w:spacing w:line="276" w:lineRule="auto"/>
              <w:rPr>
                <w:del w:id="1038" w:author="Gidon Kupietzky" w:date="2025-02-13T17:45:00Z" w16du:dateUtc="2025-02-13T15:45:00Z"/>
                <w:rFonts w:ascii="David" w:eastAsia="Times New Roman" w:hAnsi="David"/>
                <w:rtl/>
              </w:rPr>
              <w:pPrChange w:id="1039" w:author="Gidon Kupietzky" w:date="2025-02-13T17:45:00Z" w16du:dateUtc="2025-02-13T15:45:00Z">
                <w:pPr>
                  <w:spacing w:before="0" w:line="240" w:lineRule="auto"/>
                  <w:ind w:left="0"/>
                  <w:jc w:val="center"/>
                </w:pPr>
              </w:pPrChange>
            </w:pPr>
          </w:p>
        </w:tc>
        <w:tc>
          <w:tcPr>
            <w:tcW w:w="4387" w:type="dxa"/>
            <w:noWrap/>
            <w:vAlign w:val="center"/>
            <w:hideMark/>
            <w:tcPrChange w:id="1040" w:author="Gidon Kupietzky" w:date="2024-12-18T09:22:00Z" w16du:dateUtc="2024-12-18T07:22:00Z">
              <w:tcPr>
                <w:tcW w:w="6369" w:type="dxa"/>
                <w:gridSpan w:val="3"/>
                <w:noWrap/>
                <w:vAlign w:val="center"/>
                <w:hideMark/>
              </w:tcPr>
            </w:tcPrChange>
          </w:tcPr>
          <w:p w14:paraId="2DB651A1" w14:textId="7A6FA390"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41" w:author="Gidon Kupietzky" w:date="2025-02-13T17:45:00Z" w16du:dateUtc="2025-02-13T15:45:00Z"/>
                <w:rFonts w:ascii="David" w:eastAsia="Times New Roman" w:hAnsi="David"/>
                <w:rtl/>
              </w:rPr>
              <w:pPrChange w:id="1042"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commentRangeStart w:id="1043"/>
            <w:commentRangeStart w:id="1044"/>
            <w:del w:id="1045" w:author="Gidon Kupietzky" w:date="2025-02-13T17:45:00Z" w16du:dateUtc="2025-02-13T15:45:00Z">
              <w:r w:rsidRPr="00673BDE" w:rsidDel="004A2D26">
                <w:rPr>
                  <w:rFonts w:ascii="David" w:eastAsia="Times New Roman" w:hAnsi="David"/>
                  <w:rtl/>
                </w:rPr>
                <w:delText>מספר רב אזור</w:delText>
              </w:r>
              <w:commentRangeEnd w:id="1043"/>
              <w:r w:rsidDel="004A2D26">
                <w:rPr>
                  <w:rStyle w:val="ab"/>
                  <w:rtl/>
                </w:rPr>
                <w:commentReference w:id="1043"/>
              </w:r>
              <w:commentRangeEnd w:id="1044"/>
              <w:r w:rsidDel="004A2D26">
                <w:rPr>
                  <w:rStyle w:val="ab"/>
                  <w:rtl/>
                </w:rPr>
                <w:commentReference w:id="1044"/>
              </w:r>
              <w:bookmarkStart w:id="1046" w:name="_Toc190880504"/>
              <w:bookmarkStart w:id="1047" w:name="_Toc190883217"/>
              <w:bookmarkEnd w:id="1046"/>
              <w:bookmarkEnd w:id="1047"/>
            </w:del>
          </w:p>
        </w:tc>
        <w:bookmarkStart w:id="1048" w:name="_Toc190880505"/>
        <w:bookmarkStart w:id="1049" w:name="_Toc190883218"/>
        <w:bookmarkEnd w:id="1048"/>
        <w:bookmarkEnd w:id="1049"/>
      </w:tr>
      <w:tr w:rsidR="00AF1F6D" w:rsidRPr="00673BDE" w:rsidDel="004A2D26" w14:paraId="553AA104" w14:textId="4720E927">
        <w:trPr>
          <w:cnfStyle w:val="000000100000" w:firstRow="0" w:lastRow="0" w:firstColumn="0" w:lastColumn="0" w:oddVBand="0" w:evenVBand="0" w:oddHBand="1" w:evenHBand="0" w:firstRowFirstColumn="0" w:firstRowLastColumn="0" w:lastRowFirstColumn="0" w:lastRowLastColumn="0"/>
          <w:trHeight w:val="290"/>
          <w:del w:id="1050"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noWrap/>
            <w:vAlign w:val="center"/>
            <w:hideMark/>
          </w:tcPr>
          <w:p w14:paraId="5FDC271A" w14:textId="40CEEDE9" w:rsidR="00AF1F6D" w:rsidRPr="00673BDE" w:rsidDel="004A2D26" w:rsidRDefault="00AF1F6D">
            <w:pPr>
              <w:tabs>
                <w:tab w:val="left" w:pos="2446"/>
              </w:tabs>
              <w:spacing w:line="276" w:lineRule="auto"/>
              <w:rPr>
                <w:del w:id="1051" w:author="Gidon Kupietzky" w:date="2025-02-13T17:45:00Z" w16du:dateUtc="2025-02-13T15:45:00Z"/>
                <w:rFonts w:ascii="David" w:eastAsia="Times New Roman" w:hAnsi="David"/>
                <w:rtl/>
              </w:rPr>
              <w:pPrChange w:id="1052" w:author="Gidon Kupietzky" w:date="2025-02-13T17:45:00Z" w16du:dateUtc="2025-02-13T15:45:00Z">
                <w:pPr>
                  <w:spacing w:before="0" w:line="240" w:lineRule="auto"/>
                  <w:ind w:left="0"/>
                  <w:jc w:val="center"/>
                </w:pPr>
              </w:pPrChange>
            </w:pPr>
          </w:p>
        </w:tc>
        <w:tc>
          <w:tcPr>
            <w:tcW w:w="4387" w:type="dxa"/>
            <w:noWrap/>
            <w:vAlign w:val="center"/>
            <w:hideMark/>
          </w:tcPr>
          <w:p w14:paraId="1BD4FEAB" w14:textId="0BC95DD2"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53" w:author="Gidon Kupietzky" w:date="2025-02-13T17:45:00Z" w16du:dateUtc="2025-02-13T15:45:00Z"/>
                <w:rFonts w:ascii="David" w:eastAsia="Times New Roman" w:hAnsi="David"/>
                <w:rtl/>
              </w:rPr>
              <w:pPrChange w:id="1054"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055" w:author="Gidon Kupietzky" w:date="2025-02-13T17:45:00Z" w16du:dateUtc="2025-02-13T15:45:00Z">
              <w:r w:rsidRPr="00673BDE" w:rsidDel="004A2D26">
                <w:rPr>
                  <w:rFonts w:ascii="David" w:eastAsia="Times New Roman" w:hAnsi="David"/>
                  <w:rtl/>
                </w:rPr>
                <w:delText>האם האזור תנועה במחוז יו"ש (שכבה מגדירה מצורפת)</w:delText>
              </w:r>
              <w:bookmarkStart w:id="1056" w:name="_Toc190880506"/>
              <w:bookmarkStart w:id="1057" w:name="_Toc190883219"/>
              <w:bookmarkEnd w:id="1056"/>
              <w:bookmarkEnd w:id="1057"/>
            </w:del>
          </w:p>
        </w:tc>
        <w:bookmarkStart w:id="1058" w:name="_Toc190880507"/>
        <w:bookmarkStart w:id="1059" w:name="_Toc190883220"/>
        <w:bookmarkEnd w:id="1058"/>
        <w:bookmarkEnd w:id="1059"/>
      </w:tr>
      <w:tr w:rsidR="00AF1F6D" w:rsidRPr="00673BDE" w:rsidDel="004A2D26" w14:paraId="53EFC7A9" w14:textId="392DD772"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060"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061" w:author="Gidon Kupietzky" w:date="2025-02-13T17:45:00Z"/>
          <w:trPrChange w:id="1062"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4564" w:type="dxa"/>
            <w:gridSpan w:val="2"/>
            <w:vMerge/>
            <w:noWrap/>
            <w:vAlign w:val="center"/>
            <w:hideMark/>
            <w:tcPrChange w:id="1063" w:author="Gidon Kupietzky" w:date="2024-12-18T09:22:00Z" w16du:dateUtc="2024-12-18T07:22:00Z">
              <w:tcPr>
                <w:tcW w:w="2582" w:type="dxa"/>
                <w:gridSpan w:val="2"/>
                <w:vMerge/>
                <w:noWrap/>
                <w:vAlign w:val="center"/>
                <w:hideMark/>
              </w:tcPr>
            </w:tcPrChange>
          </w:tcPr>
          <w:p w14:paraId="453FE773" w14:textId="549D48EB" w:rsidR="00AF1F6D" w:rsidRPr="00673BDE" w:rsidDel="004A2D26" w:rsidRDefault="00AF1F6D">
            <w:pPr>
              <w:tabs>
                <w:tab w:val="left" w:pos="2446"/>
              </w:tabs>
              <w:spacing w:line="276" w:lineRule="auto"/>
              <w:rPr>
                <w:del w:id="1064" w:author="Gidon Kupietzky" w:date="2025-02-13T17:45:00Z" w16du:dateUtc="2025-02-13T15:45:00Z"/>
                <w:rFonts w:ascii="David" w:eastAsia="Times New Roman" w:hAnsi="David"/>
                <w:rtl/>
              </w:rPr>
              <w:pPrChange w:id="1065" w:author="Gidon Kupietzky" w:date="2025-02-13T17:45:00Z" w16du:dateUtc="2025-02-13T15:45:00Z">
                <w:pPr>
                  <w:spacing w:before="0" w:line="240" w:lineRule="auto"/>
                  <w:ind w:left="0"/>
                  <w:jc w:val="center"/>
                </w:pPr>
              </w:pPrChange>
            </w:pPr>
          </w:p>
        </w:tc>
        <w:tc>
          <w:tcPr>
            <w:tcW w:w="4387" w:type="dxa"/>
            <w:noWrap/>
            <w:vAlign w:val="center"/>
            <w:hideMark/>
            <w:tcPrChange w:id="1066" w:author="Gidon Kupietzky" w:date="2024-12-18T09:22:00Z" w16du:dateUtc="2024-12-18T07:22:00Z">
              <w:tcPr>
                <w:tcW w:w="6369" w:type="dxa"/>
                <w:gridSpan w:val="3"/>
                <w:noWrap/>
                <w:vAlign w:val="center"/>
                <w:hideMark/>
              </w:tcPr>
            </w:tcPrChange>
          </w:tcPr>
          <w:p w14:paraId="3F9F0E2E" w14:textId="35EBFBF6"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67" w:author="Gidon Kupietzky" w:date="2025-02-13T17:45:00Z" w16du:dateUtc="2025-02-13T15:45:00Z"/>
                <w:rFonts w:ascii="David" w:eastAsia="Times New Roman" w:hAnsi="David"/>
                <w:rtl/>
              </w:rPr>
              <w:pPrChange w:id="1068"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069" w:author="Gidon Kupietzky" w:date="2025-02-13T17:45:00Z" w16du:dateUtc="2025-02-13T15:45:00Z">
              <w:r w:rsidRPr="00673BDE" w:rsidDel="004A2D26">
                <w:rPr>
                  <w:rFonts w:ascii="David" w:eastAsia="Times New Roman" w:hAnsi="David"/>
                  <w:rtl/>
                </w:rPr>
                <w:delText>האם האם אזור התנועה נמצא במטרופולין ירושלים לפי הגדרת צתא"ל (שכבה מגדירה מצורפת)</w:delText>
              </w:r>
              <w:bookmarkStart w:id="1070" w:name="_Toc190880508"/>
              <w:bookmarkStart w:id="1071" w:name="_Toc190883221"/>
              <w:bookmarkEnd w:id="1070"/>
              <w:bookmarkEnd w:id="1071"/>
            </w:del>
          </w:p>
        </w:tc>
        <w:bookmarkStart w:id="1072" w:name="_Toc190880509"/>
        <w:bookmarkStart w:id="1073" w:name="_Toc190883222"/>
        <w:bookmarkEnd w:id="1072"/>
        <w:bookmarkEnd w:id="1073"/>
      </w:tr>
      <w:tr w:rsidR="00AF1F6D" w:rsidRPr="00673BDE" w:rsidDel="004A2D26" w14:paraId="6CDBA77A" w14:textId="22F28E3A">
        <w:trPr>
          <w:cnfStyle w:val="000000100000" w:firstRow="0" w:lastRow="0" w:firstColumn="0" w:lastColumn="0" w:oddVBand="0" w:evenVBand="0" w:oddHBand="1" w:evenHBand="0" w:firstRowFirstColumn="0" w:firstRowLastColumn="0" w:lastRowFirstColumn="0" w:lastRowLastColumn="0"/>
          <w:trHeight w:val="290"/>
          <w:del w:id="1074"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noWrap/>
            <w:vAlign w:val="center"/>
            <w:hideMark/>
          </w:tcPr>
          <w:p w14:paraId="30CB8D24" w14:textId="2EAF0A68" w:rsidR="00AF1F6D" w:rsidRPr="00673BDE" w:rsidDel="004A2D26" w:rsidRDefault="00AF1F6D">
            <w:pPr>
              <w:tabs>
                <w:tab w:val="left" w:pos="2446"/>
              </w:tabs>
              <w:spacing w:line="276" w:lineRule="auto"/>
              <w:rPr>
                <w:del w:id="1075" w:author="Gidon Kupietzky" w:date="2025-02-13T17:45:00Z" w16du:dateUtc="2025-02-13T15:45:00Z"/>
                <w:rFonts w:ascii="David" w:eastAsia="Times New Roman" w:hAnsi="David"/>
                <w:rtl/>
              </w:rPr>
              <w:pPrChange w:id="1076" w:author="Gidon Kupietzky" w:date="2025-02-13T17:45:00Z" w16du:dateUtc="2025-02-13T15:45:00Z">
                <w:pPr>
                  <w:spacing w:before="0" w:line="240" w:lineRule="auto"/>
                  <w:ind w:left="0"/>
                  <w:jc w:val="center"/>
                </w:pPr>
              </w:pPrChange>
            </w:pPr>
          </w:p>
        </w:tc>
        <w:tc>
          <w:tcPr>
            <w:tcW w:w="4387" w:type="dxa"/>
            <w:noWrap/>
            <w:vAlign w:val="center"/>
            <w:hideMark/>
          </w:tcPr>
          <w:p w14:paraId="0BF26364" w14:textId="7B5264D1"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77" w:author="Gidon Kupietzky" w:date="2025-02-13T17:45:00Z" w16du:dateUtc="2025-02-13T15:45:00Z"/>
                <w:rFonts w:ascii="David" w:eastAsia="Times New Roman" w:hAnsi="David"/>
                <w:rtl/>
              </w:rPr>
              <w:pPrChange w:id="1078"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commentRangeStart w:id="1079"/>
            <w:commentRangeStart w:id="1080"/>
            <w:del w:id="1081" w:author="Gidon Kupietzky" w:date="2025-02-13T17:45:00Z" w16du:dateUtc="2025-02-13T15:45:00Z">
              <w:r w:rsidRPr="00673BDE" w:rsidDel="004A2D26">
                <w:rPr>
                  <w:rFonts w:ascii="David" w:eastAsia="Times New Roman" w:hAnsi="David"/>
                  <w:rtl/>
                </w:rPr>
                <w:delText xml:space="preserve">הגדרת סוג יישוב </w:delText>
              </w:r>
              <w:commentRangeEnd w:id="1079"/>
              <w:r w:rsidDel="004A2D26">
                <w:rPr>
                  <w:rStyle w:val="ab"/>
                  <w:rtl/>
                </w:rPr>
                <w:commentReference w:id="1079"/>
              </w:r>
              <w:commentRangeEnd w:id="1080"/>
              <w:r w:rsidDel="004A2D26">
                <w:rPr>
                  <w:rStyle w:val="ab"/>
                  <w:rtl/>
                </w:rPr>
                <w:commentReference w:id="1080"/>
              </w:r>
              <w:r w:rsidRPr="00673BDE" w:rsidDel="004A2D26">
                <w:rPr>
                  <w:rFonts w:ascii="David" w:eastAsia="Times New Roman" w:hAnsi="David"/>
                  <w:rtl/>
                </w:rPr>
                <w:delText>(שכבה מגדירה מצורפת)</w:delText>
              </w:r>
              <w:bookmarkStart w:id="1082" w:name="_Toc190880510"/>
              <w:bookmarkStart w:id="1083" w:name="_Toc190883223"/>
              <w:bookmarkEnd w:id="1082"/>
              <w:bookmarkEnd w:id="1083"/>
            </w:del>
          </w:p>
        </w:tc>
        <w:bookmarkStart w:id="1084" w:name="_Toc190880511"/>
        <w:bookmarkStart w:id="1085" w:name="_Toc190883224"/>
        <w:bookmarkEnd w:id="1084"/>
        <w:bookmarkEnd w:id="1085"/>
      </w:tr>
      <w:tr w:rsidR="00AF1F6D" w:rsidRPr="00673BDE" w:rsidDel="004A2D26" w14:paraId="52441F51" w14:textId="7378D7ED"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086"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087" w:author="Gidon Kupietzky" w:date="2025-02-13T17:45:00Z"/>
          <w:trPrChange w:id="1088"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4564" w:type="dxa"/>
            <w:gridSpan w:val="2"/>
            <w:vMerge/>
            <w:noWrap/>
            <w:vAlign w:val="center"/>
            <w:hideMark/>
            <w:tcPrChange w:id="1089" w:author="Gidon Kupietzky" w:date="2024-12-18T09:22:00Z" w16du:dateUtc="2024-12-18T07:22:00Z">
              <w:tcPr>
                <w:tcW w:w="2582" w:type="dxa"/>
                <w:gridSpan w:val="2"/>
                <w:vMerge/>
                <w:noWrap/>
                <w:vAlign w:val="center"/>
                <w:hideMark/>
              </w:tcPr>
            </w:tcPrChange>
          </w:tcPr>
          <w:p w14:paraId="41B4DD58" w14:textId="4E471AEA" w:rsidR="00AF1F6D" w:rsidRPr="00673BDE" w:rsidDel="004A2D26" w:rsidRDefault="00AF1F6D">
            <w:pPr>
              <w:tabs>
                <w:tab w:val="left" w:pos="2446"/>
              </w:tabs>
              <w:spacing w:line="276" w:lineRule="auto"/>
              <w:rPr>
                <w:del w:id="1090" w:author="Gidon Kupietzky" w:date="2025-02-13T17:45:00Z" w16du:dateUtc="2025-02-13T15:45:00Z"/>
                <w:rFonts w:ascii="David" w:eastAsia="Times New Roman" w:hAnsi="David"/>
                <w:rtl/>
              </w:rPr>
              <w:pPrChange w:id="1091" w:author="Gidon Kupietzky" w:date="2025-02-13T17:45:00Z" w16du:dateUtc="2025-02-13T15:45:00Z">
                <w:pPr>
                  <w:spacing w:before="0" w:line="240" w:lineRule="auto"/>
                  <w:ind w:left="0"/>
                  <w:jc w:val="center"/>
                </w:pPr>
              </w:pPrChange>
            </w:pPr>
          </w:p>
        </w:tc>
        <w:tc>
          <w:tcPr>
            <w:tcW w:w="4387" w:type="dxa"/>
            <w:noWrap/>
            <w:vAlign w:val="center"/>
            <w:hideMark/>
            <w:tcPrChange w:id="1092" w:author="Gidon Kupietzky" w:date="2024-12-18T09:22:00Z" w16du:dateUtc="2024-12-18T07:22:00Z">
              <w:tcPr>
                <w:tcW w:w="6369" w:type="dxa"/>
                <w:gridSpan w:val="3"/>
                <w:noWrap/>
                <w:vAlign w:val="center"/>
                <w:hideMark/>
              </w:tcPr>
            </w:tcPrChange>
          </w:tcPr>
          <w:p w14:paraId="529C53B5" w14:textId="73CF518F"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93" w:author="Gidon Kupietzky" w:date="2025-02-13T17:45:00Z" w16du:dateUtc="2025-02-13T15:45:00Z"/>
                <w:rFonts w:ascii="David" w:eastAsia="Times New Roman" w:hAnsi="David"/>
                <w:rtl/>
              </w:rPr>
              <w:pPrChange w:id="1094"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095" w:author="Gidon Kupietzky" w:date="2025-02-13T17:45:00Z" w16du:dateUtc="2025-02-13T15:45:00Z">
              <w:r w:rsidRPr="00673BDE" w:rsidDel="004A2D26">
                <w:rPr>
                  <w:rFonts w:ascii="David" w:eastAsia="Times New Roman" w:hAnsi="David"/>
                  <w:rtl/>
                </w:rPr>
                <w:delText>האם אזור התנועה נמצא בעיר ירושלים (שכבה מגדירה מצורפת)</w:delText>
              </w:r>
              <w:bookmarkStart w:id="1096" w:name="_Toc190880512"/>
              <w:bookmarkStart w:id="1097" w:name="_Toc190883225"/>
              <w:bookmarkEnd w:id="1096"/>
              <w:bookmarkEnd w:id="1097"/>
            </w:del>
          </w:p>
        </w:tc>
        <w:bookmarkStart w:id="1098" w:name="_Toc190880513"/>
        <w:bookmarkStart w:id="1099" w:name="_Toc190883226"/>
        <w:bookmarkEnd w:id="1098"/>
        <w:bookmarkEnd w:id="1099"/>
      </w:tr>
      <w:tr w:rsidR="00AF1F6D" w:rsidRPr="00673BDE" w:rsidDel="004A2D26" w14:paraId="702F4B1F" w14:textId="2919D919">
        <w:trPr>
          <w:cnfStyle w:val="000000100000" w:firstRow="0" w:lastRow="0" w:firstColumn="0" w:lastColumn="0" w:oddVBand="0" w:evenVBand="0" w:oddHBand="1" w:evenHBand="0" w:firstRowFirstColumn="0" w:firstRowLastColumn="0" w:lastRowFirstColumn="0" w:lastRowLastColumn="0"/>
          <w:trHeight w:val="290"/>
          <w:del w:id="1100"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noWrap/>
            <w:vAlign w:val="center"/>
            <w:hideMark/>
          </w:tcPr>
          <w:p w14:paraId="1A725B17" w14:textId="7E009E66" w:rsidR="00AF1F6D" w:rsidRPr="00673BDE" w:rsidDel="004A2D26" w:rsidRDefault="00AF1F6D">
            <w:pPr>
              <w:tabs>
                <w:tab w:val="left" w:pos="2446"/>
              </w:tabs>
              <w:spacing w:line="276" w:lineRule="auto"/>
              <w:rPr>
                <w:del w:id="1101" w:author="Gidon Kupietzky" w:date="2025-02-13T17:45:00Z" w16du:dateUtc="2025-02-13T15:45:00Z"/>
                <w:rFonts w:ascii="David" w:eastAsia="Times New Roman" w:hAnsi="David"/>
                <w:rtl/>
              </w:rPr>
              <w:pPrChange w:id="1102" w:author="Gidon Kupietzky" w:date="2025-02-13T17:45:00Z" w16du:dateUtc="2025-02-13T15:45:00Z">
                <w:pPr>
                  <w:spacing w:before="0" w:line="240" w:lineRule="auto"/>
                  <w:ind w:left="0"/>
                  <w:jc w:val="center"/>
                </w:pPr>
              </w:pPrChange>
            </w:pPr>
          </w:p>
        </w:tc>
        <w:tc>
          <w:tcPr>
            <w:tcW w:w="4387" w:type="dxa"/>
            <w:noWrap/>
            <w:vAlign w:val="center"/>
            <w:hideMark/>
          </w:tcPr>
          <w:p w14:paraId="301D5414" w14:textId="77D10781"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03" w:author="Gidon Kupietzky" w:date="2025-02-13T17:45:00Z" w16du:dateUtc="2025-02-13T15:45:00Z"/>
                <w:rFonts w:ascii="David" w:eastAsia="Times New Roman" w:hAnsi="David"/>
                <w:rtl/>
              </w:rPr>
              <w:pPrChange w:id="1104"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105" w:author="Gidon Kupietzky" w:date="2025-02-13T17:45:00Z" w16du:dateUtc="2025-02-13T15:45:00Z">
              <w:r w:rsidRPr="00673BDE" w:rsidDel="004A2D26">
                <w:rPr>
                  <w:rFonts w:ascii="David" w:eastAsia="Times New Roman" w:hAnsi="David"/>
                  <w:rtl/>
                </w:rPr>
                <w:delText>מספר ייחודי שמבוסס על שכבת מרחבי הפומות בצירוף למגזר של האזור תנועה</w:delText>
              </w:r>
              <w:bookmarkStart w:id="1106" w:name="_Toc190880514"/>
              <w:bookmarkStart w:id="1107" w:name="_Toc190883227"/>
              <w:bookmarkEnd w:id="1106"/>
              <w:bookmarkEnd w:id="1107"/>
            </w:del>
          </w:p>
        </w:tc>
        <w:bookmarkStart w:id="1108" w:name="_Toc190880515"/>
        <w:bookmarkStart w:id="1109" w:name="_Toc190883228"/>
        <w:bookmarkEnd w:id="1108"/>
        <w:bookmarkEnd w:id="1109"/>
      </w:tr>
      <w:tr w:rsidR="00AF1F6D" w:rsidRPr="00673BDE" w:rsidDel="004A2D26" w14:paraId="24181A1D" w14:textId="282C7C43"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110"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111" w:author="Gidon Kupietzky" w:date="2025-02-13T17:45:00Z"/>
          <w:trPrChange w:id="1112"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4564" w:type="dxa"/>
            <w:gridSpan w:val="2"/>
            <w:vMerge w:val="restart"/>
            <w:noWrap/>
            <w:vAlign w:val="center"/>
            <w:hideMark/>
            <w:tcPrChange w:id="1113" w:author="Gidon Kupietzky" w:date="2024-12-18T09:22:00Z" w16du:dateUtc="2024-12-18T07:22:00Z">
              <w:tcPr>
                <w:tcW w:w="2582" w:type="dxa"/>
                <w:gridSpan w:val="2"/>
                <w:vMerge w:val="restart"/>
                <w:noWrap/>
                <w:vAlign w:val="center"/>
                <w:hideMark/>
              </w:tcPr>
            </w:tcPrChange>
          </w:tcPr>
          <w:p w14:paraId="6161C584" w14:textId="27B24F22" w:rsidR="00AF1F6D" w:rsidRPr="00673BDE" w:rsidDel="004A2D26" w:rsidRDefault="00AF1F6D">
            <w:pPr>
              <w:tabs>
                <w:tab w:val="left" w:pos="2446"/>
              </w:tabs>
              <w:spacing w:line="276" w:lineRule="auto"/>
              <w:rPr>
                <w:del w:id="1114" w:author="Gidon Kupietzky" w:date="2025-02-13T17:45:00Z" w16du:dateUtc="2025-02-13T15:45:00Z"/>
                <w:rFonts w:ascii="David" w:eastAsia="Times New Roman" w:hAnsi="David"/>
                <w:b w:val="0"/>
                <w:bCs w:val="0"/>
                <w:rtl/>
              </w:rPr>
              <w:pPrChange w:id="1115" w:author="Gidon Kupietzky" w:date="2025-02-13T17:45:00Z" w16du:dateUtc="2025-02-13T15:45:00Z">
                <w:pPr>
                  <w:spacing w:before="0" w:line="240" w:lineRule="auto"/>
                  <w:ind w:left="0"/>
                  <w:jc w:val="center"/>
                </w:pPr>
              </w:pPrChange>
            </w:pPr>
            <w:del w:id="1116" w:author="Gidon Kupietzky" w:date="2025-02-13T17:45:00Z" w16du:dateUtc="2025-02-13T15:45:00Z">
              <w:r w:rsidRPr="00673BDE" w:rsidDel="004A2D26">
                <w:rPr>
                  <w:rFonts w:ascii="David" w:eastAsia="Times New Roman" w:hAnsi="David"/>
                  <w:rtl/>
                </w:rPr>
                <w:delText>אוכלוסייה</w:delText>
              </w:r>
              <w:bookmarkStart w:id="1117" w:name="_Toc190880516"/>
              <w:bookmarkStart w:id="1118" w:name="_Toc190883229"/>
              <w:bookmarkEnd w:id="1117"/>
              <w:bookmarkEnd w:id="1118"/>
            </w:del>
          </w:p>
          <w:p w14:paraId="7EE35076" w14:textId="7E9294DA" w:rsidR="00AF1F6D" w:rsidRPr="00673BDE" w:rsidDel="004A2D26" w:rsidRDefault="00AF1F6D">
            <w:pPr>
              <w:tabs>
                <w:tab w:val="left" w:pos="2446"/>
              </w:tabs>
              <w:spacing w:line="276" w:lineRule="auto"/>
              <w:rPr>
                <w:del w:id="1119" w:author="Gidon Kupietzky" w:date="2025-02-13T17:45:00Z" w16du:dateUtc="2025-02-13T15:45:00Z"/>
                <w:rFonts w:ascii="David" w:eastAsia="Times New Roman" w:hAnsi="David"/>
                <w:rtl/>
              </w:rPr>
              <w:pPrChange w:id="1120" w:author="Gidon Kupietzky" w:date="2025-02-13T17:45:00Z" w16du:dateUtc="2025-02-13T15:45:00Z">
                <w:pPr>
                  <w:spacing w:before="0" w:line="240" w:lineRule="auto"/>
                  <w:ind w:left="0"/>
                  <w:jc w:val="center"/>
                </w:pPr>
              </w:pPrChange>
            </w:pPr>
            <w:bookmarkStart w:id="1121" w:name="_Toc190880517"/>
            <w:bookmarkStart w:id="1122" w:name="_Toc190883230"/>
            <w:bookmarkEnd w:id="1121"/>
            <w:bookmarkEnd w:id="1122"/>
          </w:p>
        </w:tc>
        <w:tc>
          <w:tcPr>
            <w:tcW w:w="4387" w:type="dxa"/>
            <w:noWrap/>
            <w:vAlign w:val="center"/>
            <w:hideMark/>
            <w:tcPrChange w:id="1123" w:author="Gidon Kupietzky" w:date="2024-12-18T09:22:00Z" w16du:dateUtc="2024-12-18T07:22:00Z">
              <w:tcPr>
                <w:tcW w:w="6369" w:type="dxa"/>
                <w:gridSpan w:val="3"/>
                <w:noWrap/>
                <w:vAlign w:val="center"/>
                <w:hideMark/>
              </w:tcPr>
            </w:tcPrChange>
          </w:tcPr>
          <w:p w14:paraId="7192B434" w14:textId="047F715C"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24" w:author="Gidon Kupietzky" w:date="2025-02-13T17:45:00Z" w16du:dateUtc="2025-02-13T15:45:00Z"/>
                <w:rFonts w:ascii="David" w:eastAsia="Times New Roman" w:hAnsi="David"/>
                <w:rtl/>
              </w:rPr>
              <w:pPrChange w:id="1125"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ins w:id="1126" w:author="Lior Glick" w:date="2024-12-02T09:25:00Z" w16du:dateUtc="2024-12-02T07:25:00Z">
              <w:del w:id="1127" w:author="Gidon Kupietzky" w:date="2025-02-13T17:45:00Z" w16du:dateUtc="2025-02-13T15:45:00Z">
                <w:r w:rsidDel="004A2D26">
                  <w:rPr>
                    <w:rFonts w:ascii="David" w:eastAsia="Times New Roman" w:hAnsi="David" w:hint="cs"/>
                    <w:rtl/>
                  </w:rPr>
                  <w:delText>סך ה</w:delText>
                </w:r>
              </w:del>
            </w:ins>
            <w:del w:id="1128" w:author="Gidon Kupietzky" w:date="2025-02-13T17:45:00Z" w16du:dateUtc="2025-02-13T15:45:00Z">
              <w:r w:rsidRPr="00673BDE" w:rsidDel="004A2D26">
                <w:rPr>
                  <w:rFonts w:ascii="David" w:eastAsia="Times New Roman" w:hAnsi="David"/>
                  <w:rtl/>
                </w:rPr>
                <w:delText>אוכלוסייה באזור תנועה</w:delText>
              </w:r>
              <w:bookmarkStart w:id="1129" w:name="_Toc190880518"/>
              <w:bookmarkStart w:id="1130" w:name="_Toc190883231"/>
              <w:bookmarkEnd w:id="1129"/>
              <w:bookmarkEnd w:id="1130"/>
            </w:del>
          </w:p>
        </w:tc>
        <w:bookmarkStart w:id="1131" w:name="_Toc190880519"/>
        <w:bookmarkStart w:id="1132" w:name="_Toc190883232"/>
        <w:bookmarkEnd w:id="1131"/>
        <w:bookmarkEnd w:id="1132"/>
      </w:tr>
      <w:tr w:rsidR="00AF1F6D" w:rsidRPr="00673BDE" w:rsidDel="004A2D26" w14:paraId="33079830" w14:textId="6B7CF5F6">
        <w:trPr>
          <w:cnfStyle w:val="000000100000" w:firstRow="0" w:lastRow="0" w:firstColumn="0" w:lastColumn="0" w:oddVBand="0" w:evenVBand="0" w:oddHBand="1" w:evenHBand="0" w:firstRowFirstColumn="0" w:firstRowLastColumn="0" w:lastRowFirstColumn="0" w:lastRowLastColumn="0"/>
          <w:trHeight w:val="290"/>
          <w:del w:id="1133"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noWrap/>
            <w:vAlign w:val="center"/>
            <w:hideMark/>
          </w:tcPr>
          <w:p w14:paraId="4BAEA1AD" w14:textId="4DA7E5C3" w:rsidR="00AF1F6D" w:rsidRPr="00673BDE" w:rsidDel="004A2D26" w:rsidRDefault="00AF1F6D">
            <w:pPr>
              <w:tabs>
                <w:tab w:val="left" w:pos="2446"/>
              </w:tabs>
              <w:spacing w:line="276" w:lineRule="auto"/>
              <w:rPr>
                <w:del w:id="1134" w:author="Gidon Kupietzky" w:date="2025-02-13T17:45:00Z" w16du:dateUtc="2025-02-13T15:45:00Z"/>
                <w:rFonts w:ascii="David" w:eastAsia="Times New Roman" w:hAnsi="David"/>
                <w:rtl/>
              </w:rPr>
              <w:pPrChange w:id="1135" w:author="Gidon Kupietzky" w:date="2025-02-13T17:45:00Z" w16du:dateUtc="2025-02-13T15:45:00Z">
                <w:pPr>
                  <w:spacing w:before="0" w:line="240" w:lineRule="auto"/>
                  <w:ind w:left="0"/>
                  <w:jc w:val="center"/>
                </w:pPr>
              </w:pPrChange>
            </w:pPr>
          </w:p>
        </w:tc>
        <w:tc>
          <w:tcPr>
            <w:tcW w:w="4387" w:type="dxa"/>
            <w:noWrap/>
            <w:vAlign w:val="center"/>
            <w:hideMark/>
          </w:tcPr>
          <w:p w14:paraId="057D4D35" w14:textId="61935050"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36" w:author="Gidon Kupietzky" w:date="2025-02-13T17:45:00Z" w16du:dateUtc="2025-02-13T15:45:00Z"/>
                <w:rFonts w:ascii="David" w:eastAsia="Times New Roman" w:hAnsi="David"/>
                <w:rtl/>
              </w:rPr>
              <w:pPrChange w:id="1137"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ins w:id="1138" w:author="Lior Glick" w:date="2024-12-02T09:25:00Z" w16du:dateUtc="2024-12-02T07:25:00Z">
              <w:del w:id="1139" w:author="Gidon Kupietzky" w:date="2025-02-13T17:45:00Z" w16du:dateUtc="2025-02-13T15:45:00Z">
                <w:r w:rsidDel="004A2D26">
                  <w:rPr>
                    <w:rFonts w:ascii="David" w:eastAsia="Times New Roman" w:hAnsi="David" w:hint="cs"/>
                    <w:rtl/>
                  </w:rPr>
                  <w:delText xml:space="preserve">מספר </w:delText>
                </w:r>
              </w:del>
            </w:ins>
            <w:del w:id="1140" w:author="Gidon Kupietzky" w:date="2025-02-13T17:45:00Z" w16du:dateUtc="2025-02-13T15:45:00Z">
              <w:r w:rsidRPr="00673BDE" w:rsidDel="004A2D26">
                <w:rPr>
                  <w:rFonts w:ascii="David" w:eastAsia="Times New Roman" w:hAnsi="David"/>
                  <w:rtl/>
                </w:rPr>
                <w:delText>משקי בית באזור תנועה</w:delText>
              </w:r>
              <w:bookmarkStart w:id="1141" w:name="_Toc190880520"/>
              <w:bookmarkStart w:id="1142" w:name="_Toc190883233"/>
              <w:bookmarkEnd w:id="1141"/>
              <w:bookmarkEnd w:id="1142"/>
            </w:del>
          </w:p>
        </w:tc>
        <w:bookmarkStart w:id="1143" w:name="_Toc190880521"/>
        <w:bookmarkStart w:id="1144" w:name="_Toc190883234"/>
        <w:bookmarkEnd w:id="1143"/>
        <w:bookmarkEnd w:id="1144"/>
      </w:tr>
      <w:tr w:rsidR="00AF1F6D" w:rsidRPr="00673BDE" w:rsidDel="004A2D26" w14:paraId="199F3940" w14:textId="1FEDDD7D"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145"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146" w:author="Gidon Kupietzky" w:date="2025-02-13T17:45:00Z"/>
          <w:trPrChange w:id="1147"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4564" w:type="dxa"/>
            <w:gridSpan w:val="2"/>
            <w:vMerge/>
            <w:noWrap/>
            <w:vAlign w:val="center"/>
            <w:hideMark/>
            <w:tcPrChange w:id="1148" w:author="Gidon Kupietzky" w:date="2024-12-18T09:22:00Z" w16du:dateUtc="2024-12-18T07:22:00Z">
              <w:tcPr>
                <w:tcW w:w="2582" w:type="dxa"/>
                <w:gridSpan w:val="2"/>
                <w:vMerge/>
                <w:noWrap/>
                <w:vAlign w:val="center"/>
                <w:hideMark/>
              </w:tcPr>
            </w:tcPrChange>
          </w:tcPr>
          <w:p w14:paraId="45662A2D" w14:textId="33F4DA99" w:rsidR="00AF1F6D" w:rsidRPr="00673BDE" w:rsidDel="004A2D26" w:rsidRDefault="00AF1F6D">
            <w:pPr>
              <w:tabs>
                <w:tab w:val="left" w:pos="2446"/>
              </w:tabs>
              <w:spacing w:line="276" w:lineRule="auto"/>
              <w:rPr>
                <w:del w:id="1149" w:author="Gidon Kupietzky" w:date="2025-02-13T17:45:00Z" w16du:dateUtc="2025-02-13T15:45:00Z"/>
                <w:rFonts w:ascii="David" w:eastAsia="Times New Roman" w:hAnsi="David"/>
                <w:rtl/>
              </w:rPr>
              <w:pPrChange w:id="1150" w:author="Gidon Kupietzky" w:date="2025-02-13T17:45:00Z" w16du:dateUtc="2025-02-13T15:45:00Z">
                <w:pPr>
                  <w:spacing w:before="0" w:line="240" w:lineRule="auto"/>
                  <w:ind w:left="0"/>
                  <w:jc w:val="center"/>
                </w:pPr>
              </w:pPrChange>
            </w:pPr>
          </w:p>
        </w:tc>
        <w:tc>
          <w:tcPr>
            <w:tcW w:w="4387" w:type="dxa"/>
            <w:noWrap/>
            <w:vAlign w:val="center"/>
            <w:hideMark/>
            <w:tcPrChange w:id="1151" w:author="Gidon Kupietzky" w:date="2024-12-18T09:22:00Z" w16du:dateUtc="2024-12-18T07:22:00Z">
              <w:tcPr>
                <w:tcW w:w="6369" w:type="dxa"/>
                <w:gridSpan w:val="3"/>
                <w:noWrap/>
                <w:vAlign w:val="center"/>
                <w:hideMark/>
              </w:tcPr>
            </w:tcPrChange>
          </w:tcPr>
          <w:p w14:paraId="7B6CD7C9" w14:textId="7DC8EB0A"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52" w:author="Gidon Kupietzky" w:date="2025-02-13T17:45:00Z" w16du:dateUtc="2025-02-13T15:45:00Z"/>
                <w:rFonts w:ascii="David" w:eastAsia="Times New Roman" w:hAnsi="David"/>
                <w:rtl/>
              </w:rPr>
              <w:pPrChange w:id="1153"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154" w:author="Gidon Kupietzky" w:date="2025-02-13T17:45:00Z" w16du:dateUtc="2025-02-13T15:45:00Z">
              <w:r w:rsidRPr="00673BDE" w:rsidDel="004A2D26">
                <w:rPr>
                  <w:rFonts w:ascii="David" w:eastAsia="Times New Roman" w:hAnsi="David"/>
                  <w:rtl/>
                </w:rPr>
                <w:delText>המגזר המרכזי שמאכלס את אזור התנועה</w:delText>
              </w:r>
              <w:bookmarkStart w:id="1155" w:name="_Toc190880522"/>
              <w:bookmarkStart w:id="1156" w:name="_Toc190883235"/>
              <w:bookmarkEnd w:id="1155"/>
              <w:bookmarkEnd w:id="1156"/>
            </w:del>
          </w:p>
        </w:tc>
        <w:bookmarkStart w:id="1157" w:name="_Toc190880523"/>
        <w:bookmarkStart w:id="1158" w:name="_Toc190883236"/>
        <w:bookmarkEnd w:id="1157"/>
        <w:bookmarkEnd w:id="1158"/>
      </w:tr>
      <w:tr w:rsidR="00AF1F6D" w:rsidRPr="00673BDE" w:rsidDel="004A2D26" w14:paraId="166DA7DD" w14:textId="47EC80F8">
        <w:trPr>
          <w:cnfStyle w:val="000000100000" w:firstRow="0" w:lastRow="0" w:firstColumn="0" w:lastColumn="0" w:oddVBand="0" w:evenVBand="0" w:oddHBand="1" w:evenHBand="0" w:firstRowFirstColumn="0" w:firstRowLastColumn="0" w:lastRowFirstColumn="0" w:lastRowLastColumn="0"/>
          <w:trHeight w:val="290"/>
          <w:del w:id="1159"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noWrap/>
            <w:vAlign w:val="center"/>
            <w:hideMark/>
          </w:tcPr>
          <w:p w14:paraId="0C641037" w14:textId="0356CBD2" w:rsidR="00AF1F6D" w:rsidRPr="00673BDE" w:rsidDel="004A2D26" w:rsidRDefault="00AF1F6D">
            <w:pPr>
              <w:tabs>
                <w:tab w:val="left" w:pos="2446"/>
              </w:tabs>
              <w:spacing w:line="276" w:lineRule="auto"/>
              <w:rPr>
                <w:del w:id="1160" w:author="Gidon Kupietzky" w:date="2025-02-13T17:45:00Z" w16du:dateUtc="2025-02-13T15:45:00Z"/>
                <w:rFonts w:ascii="David" w:eastAsia="Times New Roman" w:hAnsi="David"/>
                <w:rtl/>
              </w:rPr>
              <w:pPrChange w:id="1161" w:author="Gidon Kupietzky" w:date="2025-02-13T17:45:00Z" w16du:dateUtc="2025-02-13T15:45:00Z">
                <w:pPr>
                  <w:spacing w:before="0" w:line="240" w:lineRule="auto"/>
                  <w:ind w:left="0"/>
                  <w:jc w:val="center"/>
                </w:pPr>
              </w:pPrChange>
            </w:pPr>
          </w:p>
        </w:tc>
        <w:tc>
          <w:tcPr>
            <w:tcW w:w="4387" w:type="dxa"/>
            <w:noWrap/>
            <w:vAlign w:val="center"/>
            <w:hideMark/>
          </w:tcPr>
          <w:p w14:paraId="75CEB7CA" w14:textId="31348C06"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62" w:author="Gidon Kupietzky" w:date="2025-02-13T17:45:00Z" w16du:dateUtc="2025-02-13T15:45:00Z"/>
                <w:rFonts w:ascii="David" w:eastAsia="Times New Roman" w:hAnsi="David"/>
                <w:rtl/>
              </w:rPr>
              <w:pPrChange w:id="1163"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164" w:author="Gidon Kupietzky" w:date="2025-02-13T17:45:00Z" w16du:dateUtc="2025-02-13T15:45:00Z">
              <w:r w:rsidRPr="00673BDE" w:rsidDel="004A2D26">
                <w:rPr>
                  <w:rFonts w:ascii="David" w:eastAsia="Times New Roman" w:hAnsi="David"/>
                  <w:rtl/>
                </w:rPr>
                <w:delText>מועסקים לפי מקום מגורים באזור תנועה</w:delText>
              </w:r>
              <w:bookmarkStart w:id="1165" w:name="_Toc190880524"/>
              <w:bookmarkStart w:id="1166" w:name="_Toc190883237"/>
              <w:bookmarkEnd w:id="1165"/>
              <w:bookmarkEnd w:id="1166"/>
            </w:del>
          </w:p>
        </w:tc>
        <w:bookmarkStart w:id="1167" w:name="_Toc190880525"/>
        <w:bookmarkStart w:id="1168" w:name="_Toc190883238"/>
        <w:bookmarkEnd w:id="1167"/>
        <w:bookmarkEnd w:id="1168"/>
      </w:tr>
      <w:tr w:rsidR="00AF1F6D" w:rsidRPr="00673BDE" w:rsidDel="004A2D26" w14:paraId="2CE290AB" w14:textId="43F9D04B"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169"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170" w:author="Gidon Kupietzky" w:date="2025-02-13T17:45:00Z"/>
          <w:trPrChange w:id="1171"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val="restart"/>
            <w:noWrap/>
            <w:vAlign w:val="center"/>
            <w:tcPrChange w:id="1172" w:author="Gidon Kupietzky" w:date="2024-12-18T09:22:00Z" w16du:dateUtc="2024-12-18T07:22:00Z">
              <w:tcPr>
                <w:tcW w:w="1164" w:type="dxa"/>
                <w:vMerge w:val="restart"/>
                <w:noWrap/>
                <w:vAlign w:val="center"/>
              </w:tcPr>
            </w:tcPrChange>
          </w:tcPr>
          <w:p w14:paraId="07CD76EC" w14:textId="7D3A6B44" w:rsidR="00AF1F6D" w:rsidRPr="00673BDE" w:rsidDel="004A2D26" w:rsidRDefault="00AF1F6D">
            <w:pPr>
              <w:tabs>
                <w:tab w:val="left" w:pos="2446"/>
              </w:tabs>
              <w:spacing w:line="276" w:lineRule="auto"/>
              <w:rPr>
                <w:del w:id="1173" w:author="Gidon Kupietzky" w:date="2025-02-13T17:45:00Z" w16du:dateUtc="2025-02-13T15:45:00Z"/>
                <w:rFonts w:ascii="David" w:eastAsia="Times New Roman" w:hAnsi="David"/>
                <w:b w:val="0"/>
                <w:bCs w:val="0"/>
                <w:rtl/>
              </w:rPr>
              <w:pPrChange w:id="1174" w:author="Gidon Kupietzky" w:date="2025-02-13T17:45:00Z" w16du:dateUtc="2025-02-13T15:45:00Z">
                <w:pPr>
                  <w:spacing w:before="0" w:line="240" w:lineRule="auto"/>
                  <w:ind w:left="0"/>
                  <w:jc w:val="center"/>
                </w:pPr>
              </w:pPrChange>
            </w:pPr>
            <w:del w:id="1175" w:author="Gidon Kupietzky" w:date="2025-02-13T17:45:00Z" w16du:dateUtc="2025-02-13T15:45:00Z">
              <w:r w:rsidRPr="00673BDE" w:rsidDel="004A2D26">
                <w:rPr>
                  <w:rFonts w:ascii="David" w:eastAsia="Times New Roman" w:hAnsi="David"/>
                  <w:rtl/>
                </w:rPr>
                <w:delText>אוכלוסייה</w:delText>
              </w:r>
              <w:bookmarkStart w:id="1176" w:name="_Toc190880526"/>
              <w:bookmarkStart w:id="1177" w:name="_Toc190883239"/>
              <w:bookmarkEnd w:id="1176"/>
              <w:bookmarkEnd w:id="1177"/>
            </w:del>
          </w:p>
          <w:p w14:paraId="7057E099" w14:textId="45321680" w:rsidR="00AF1F6D" w:rsidRPr="00673BDE" w:rsidDel="004A2D26" w:rsidRDefault="00AF1F6D">
            <w:pPr>
              <w:tabs>
                <w:tab w:val="left" w:pos="2446"/>
              </w:tabs>
              <w:spacing w:line="276" w:lineRule="auto"/>
              <w:rPr>
                <w:del w:id="1178" w:author="Gidon Kupietzky" w:date="2025-02-13T17:45:00Z" w16du:dateUtc="2025-02-13T15:45:00Z"/>
                <w:rFonts w:ascii="David" w:eastAsia="Times New Roman" w:hAnsi="David"/>
                <w:rtl/>
              </w:rPr>
              <w:pPrChange w:id="1179" w:author="Gidon Kupietzky" w:date="2025-02-13T17:45:00Z" w16du:dateUtc="2025-02-13T15:45:00Z">
                <w:pPr>
                  <w:spacing w:before="0" w:line="240" w:lineRule="auto"/>
                  <w:ind w:left="0"/>
                  <w:jc w:val="center"/>
                </w:pPr>
              </w:pPrChange>
            </w:pPr>
            <w:bookmarkStart w:id="1180" w:name="_Toc190880527"/>
            <w:bookmarkStart w:id="1181" w:name="_Toc190883240"/>
            <w:bookmarkEnd w:id="1180"/>
            <w:bookmarkEnd w:id="1181"/>
          </w:p>
        </w:tc>
        <w:tc>
          <w:tcPr>
            <w:tcW w:w="1581" w:type="dxa"/>
            <w:vMerge w:val="restart"/>
            <w:noWrap/>
            <w:vAlign w:val="center"/>
            <w:tcPrChange w:id="1182" w:author="Gidon Kupietzky" w:date="2024-12-18T09:22:00Z" w16du:dateUtc="2024-12-18T07:22:00Z">
              <w:tcPr>
                <w:tcW w:w="1418" w:type="dxa"/>
                <w:vMerge w:val="restart"/>
                <w:noWrap/>
                <w:vAlign w:val="center"/>
              </w:tcPr>
            </w:tcPrChange>
          </w:tcPr>
          <w:p w14:paraId="76503581" w14:textId="6E309847"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83" w:author="Gidon Kupietzky" w:date="2025-02-13T17:45:00Z" w16du:dateUtc="2025-02-13T15:45:00Z"/>
                <w:rFonts w:ascii="David" w:eastAsia="Times New Roman" w:hAnsi="David"/>
                <w:rtl/>
              </w:rPr>
              <w:pPrChange w:id="118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185" w:author="Gidon Kupietzky" w:date="2025-02-13T17:45:00Z" w16du:dateUtc="2025-02-13T15:45:00Z">
              <w:r w:rsidRPr="00673BDE" w:rsidDel="004A2D26">
                <w:rPr>
                  <w:rFonts w:ascii="David" w:eastAsia="Times New Roman" w:hAnsi="David"/>
                  <w:rtl/>
                </w:rPr>
                <w:delText>התפלגות גילים</w:delText>
              </w:r>
              <w:bookmarkStart w:id="1186" w:name="_Toc190880528"/>
              <w:bookmarkStart w:id="1187" w:name="_Toc190883241"/>
              <w:bookmarkEnd w:id="1186"/>
              <w:bookmarkEnd w:id="1187"/>
            </w:del>
          </w:p>
          <w:p w14:paraId="7E2193AA" w14:textId="594EC6DD"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88" w:author="Gidon Kupietzky" w:date="2025-02-13T17:45:00Z" w16du:dateUtc="2025-02-13T15:45:00Z"/>
                <w:rFonts w:ascii="David" w:eastAsia="Times New Roman" w:hAnsi="David"/>
                <w:rtl/>
              </w:rPr>
              <w:pPrChange w:id="118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bookmarkStart w:id="1190" w:name="_Toc190880529"/>
            <w:bookmarkStart w:id="1191" w:name="_Toc190883242"/>
            <w:bookmarkEnd w:id="1190"/>
            <w:bookmarkEnd w:id="1191"/>
          </w:p>
        </w:tc>
        <w:tc>
          <w:tcPr>
            <w:tcW w:w="4387" w:type="dxa"/>
            <w:noWrap/>
            <w:vAlign w:val="center"/>
            <w:hideMark/>
            <w:tcPrChange w:id="1192" w:author="Gidon Kupietzky" w:date="2024-12-18T09:22:00Z" w16du:dateUtc="2024-12-18T07:22:00Z">
              <w:tcPr>
                <w:tcW w:w="6369" w:type="dxa"/>
                <w:gridSpan w:val="3"/>
                <w:noWrap/>
                <w:vAlign w:val="center"/>
                <w:hideMark/>
              </w:tcPr>
            </w:tcPrChange>
          </w:tcPr>
          <w:p w14:paraId="692AE00F" w14:textId="51DDC5CB"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93" w:author="Gidon Kupietzky" w:date="2025-02-13T17:45:00Z" w16du:dateUtc="2025-02-13T15:45:00Z"/>
                <w:rFonts w:ascii="David" w:eastAsia="Times New Roman" w:hAnsi="David"/>
                <w:rtl/>
              </w:rPr>
              <w:pPrChange w:id="1194"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195" w:author="Gidon Kupietzky" w:date="2025-02-13T17:45:00Z" w16du:dateUtc="2025-02-13T15:45:00Z">
              <w:r w:rsidRPr="00673BDE" w:rsidDel="004A2D26">
                <w:rPr>
                  <w:rFonts w:ascii="David" w:eastAsia="Times New Roman" w:hAnsi="David"/>
                  <w:rtl/>
                </w:rPr>
                <w:delText>אוכלוסיה בגילים 0-4</w:delText>
              </w:r>
              <w:bookmarkStart w:id="1196" w:name="_Toc190880530"/>
              <w:bookmarkStart w:id="1197" w:name="_Toc190883243"/>
              <w:bookmarkEnd w:id="1196"/>
              <w:bookmarkEnd w:id="1197"/>
            </w:del>
          </w:p>
        </w:tc>
        <w:bookmarkStart w:id="1198" w:name="_Toc190880531"/>
        <w:bookmarkStart w:id="1199" w:name="_Toc190883244"/>
        <w:bookmarkEnd w:id="1198"/>
        <w:bookmarkEnd w:id="1199"/>
      </w:tr>
      <w:tr w:rsidR="00AF1F6D" w:rsidRPr="00673BDE" w:rsidDel="004A2D26" w14:paraId="364C953D" w14:textId="73A3DD3B">
        <w:trPr>
          <w:cnfStyle w:val="000000100000" w:firstRow="0" w:lastRow="0" w:firstColumn="0" w:lastColumn="0" w:oddVBand="0" w:evenVBand="0" w:oddHBand="1" w:evenHBand="0" w:firstRowFirstColumn="0" w:firstRowLastColumn="0" w:lastRowFirstColumn="0" w:lastRowLastColumn="0"/>
          <w:trHeight w:val="290"/>
          <w:del w:id="1200"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0AD4B535" w14:textId="61B89507" w:rsidR="00AF1F6D" w:rsidRPr="00673BDE" w:rsidDel="004A2D26" w:rsidRDefault="00AF1F6D">
            <w:pPr>
              <w:tabs>
                <w:tab w:val="left" w:pos="2446"/>
              </w:tabs>
              <w:spacing w:line="276" w:lineRule="auto"/>
              <w:rPr>
                <w:del w:id="1201" w:author="Gidon Kupietzky" w:date="2025-02-13T17:45:00Z" w16du:dateUtc="2025-02-13T15:45:00Z"/>
                <w:rFonts w:ascii="David" w:eastAsia="Times New Roman" w:hAnsi="David"/>
                <w:rtl/>
              </w:rPr>
              <w:pPrChange w:id="1202" w:author="Gidon Kupietzky" w:date="2025-02-13T17:45:00Z" w16du:dateUtc="2025-02-13T15:45:00Z">
                <w:pPr>
                  <w:spacing w:before="0" w:line="240" w:lineRule="auto"/>
                  <w:ind w:left="0"/>
                  <w:jc w:val="center"/>
                </w:pPr>
              </w:pPrChange>
            </w:pPr>
          </w:p>
        </w:tc>
        <w:tc>
          <w:tcPr>
            <w:tcW w:w="1581" w:type="dxa"/>
            <w:vMerge/>
            <w:noWrap/>
            <w:vAlign w:val="center"/>
            <w:hideMark/>
          </w:tcPr>
          <w:p w14:paraId="1D3877DD" w14:textId="013A07D6"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203" w:author="Gidon Kupietzky" w:date="2025-02-13T17:45:00Z" w16du:dateUtc="2025-02-13T15:45:00Z"/>
                <w:rFonts w:ascii="David" w:eastAsia="Times New Roman" w:hAnsi="David"/>
                <w:rtl/>
              </w:rPr>
              <w:pPrChange w:id="120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1A5B2950" w14:textId="259C2E2B"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205" w:author="Gidon Kupietzky" w:date="2025-02-13T17:45:00Z" w16du:dateUtc="2025-02-13T15:45:00Z"/>
                <w:rFonts w:ascii="David" w:eastAsia="Times New Roman" w:hAnsi="David"/>
                <w:rtl/>
              </w:rPr>
              <w:pPrChange w:id="1206"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207" w:author="Gidon Kupietzky" w:date="2025-02-13T17:45:00Z" w16du:dateUtc="2025-02-13T15:45:00Z">
              <w:r w:rsidRPr="00673BDE" w:rsidDel="004A2D26">
                <w:rPr>
                  <w:rFonts w:ascii="David" w:eastAsia="Times New Roman" w:hAnsi="David"/>
                  <w:rtl/>
                </w:rPr>
                <w:delText>אוכלוסיה בגילים 5-9</w:delText>
              </w:r>
              <w:bookmarkStart w:id="1208" w:name="_Toc190880532"/>
              <w:bookmarkStart w:id="1209" w:name="_Toc190883245"/>
              <w:bookmarkEnd w:id="1208"/>
              <w:bookmarkEnd w:id="1209"/>
            </w:del>
          </w:p>
        </w:tc>
        <w:bookmarkStart w:id="1210" w:name="_Toc190880533"/>
        <w:bookmarkStart w:id="1211" w:name="_Toc190883246"/>
        <w:bookmarkEnd w:id="1210"/>
        <w:bookmarkEnd w:id="1211"/>
      </w:tr>
      <w:tr w:rsidR="00AF1F6D" w:rsidRPr="00673BDE" w:rsidDel="004A2D26" w14:paraId="10C18CE4" w14:textId="478D7C54"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212"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213" w:author="Gidon Kupietzky" w:date="2025-02-13T17:45:00Z"/>
          <w:trPrChange w:id="1214"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215" w:author="Gidon Kupietzky" w:date="2024-12-18T09:22:00Z" w16du:dateUtc="2024-12-18T07:22:00Z">
              <w:tcPr>
                <w:tcW w:w="1164" w:type="dxa"/>
                <w:vMerge/>
                <w:noWrap/>
                <w:vAlign w:val="center"/>
                <w:hideMark/>
              </w:tcPr>
            </w:tcPrChange>
          </w:tcPr>
          <w:p w14:paraId="33062153" w14:textId="706B0C11" w:rsidR="00AF1F6D" w:rsidRPr="00673BDE" w:rsidDel="004A2D26" w:rsidRDefault="00AF1F6D">
            <w:pPr>
              <w:tabs>
                <w:tab w:val="left" w:pos="2446"/>
              </w:tabs>
              <w:spacing w:line="276" w:lineRule="auto"/>
              <w:rPr>
                <w:del w:id="1216" w:author="Gidon Kupietzky" w:date="2025-02-13T17:45:00Z" w16du:dateUtc="2025-02-13T15:45:00Z"/>
                <w:rFonts w:ascii="David" w:eastAsia="Times New Roman" w:hAnsi="David"/>
                <w:rtl/>
              </w:rPr>
              <w:pPrChange w:id="1217" w:author="Gidon Kupietzky" w:date="2025-02-13T17:45:00Z" w16du:dateUtc="2025-02-13T15:45:00Z">
                <w:pPr>
                  <w:spacing w:before="0" w:line="240" w:lineRule="auto"/>
                  <w:ind w:left="0"/>
                  <w:jc w:val="center"/>
                </w:pPr>
              </w:pPrChange>
            </w:pPr>
          </w:p>
        </w:tc>
        <w:tc>
          <w:tcPr>
            <w:tcW w:w="1581" w:type="dxa"/>
            <w:vMerge/>
            <w:noWrap/>
            <w:vAlign w:val="center"/>
            <w:hideMark/>
            <w:tcPrChange w:id="1218" w:author="Gidon Kupietzky" w:date="2024-12-18T09:22:00Z" w16du:dateUtc="2024-12-18T07:22:00Z">
              <w:tcPr>
                <w:tcW w:w="1418" w:type="dxa"/>
                <w:vMerge/>
                <w:noWrap/>
                <w:vAlign w:val="center"/>
                <w:hideMark/>
              </w:tcPr>
            </w:tcPrChange>
          </w:tcPr>
          <w:p w14:paraId="0D3930AB" w14:textId="55BAD27F"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219" w:author="Gidon Kupietzky" w:date="2025-02-13T17:45:00Z" w16du:dateUtc="2025-02-13T15:45:00Z"/>
                <w:rFonts w:ascii="David" w:eastAsia="Times New Roman" w:hAnsi="David"/>
                <w:rtl/>
              </w:rPr>
              <w:pPrChange w:id="1220"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p>
        </w:tc>
        <w:tc>
          <w:tcPr>
            <w:tcW w:w="4387" w:type="dxa"/>
            <w:noWrap/>
            <w:vAlign w:val="center"/>
            <w:hideMark/>
            <w:tcPrChange w:id="1221" w:author="Gidon Kupietzky" w:date="2024-12-18T09:22:00Z" w16du:dateUtc="2024-12-18T07:22:00Z">
              <w:tcPr>
                <w:tcW w:w="6369" w:type="dxa"/>
                <w:gridSpan w:val="3"/>
                <w:noWrap/>
                <w:vAlign w:val="center"/>
                <w:hideMark/>
              </w:tcPr>
            </w:tcPrChange>
          </w:tcPr>
          <w:p w14:paraId="660CB67B" w14:textId="2035B5D5"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222" w:author="Gidon Kupietzky" w:date="2025-02-13T17:45:00Z" w16du:dateUtc="2025-02-13T15:45:00Z"/>
                <w:rFonts w:ascii="David" w:eastAsia="Times New Roman" w:hAnsi="David"/>
                <w:rtl/>
              </w:rPr>
              <w:pPrChange w:id="1223"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224" w:author="Gidon Kupietzky" w:date="2025-02-13T17:45:00Z" w16du:dateUtc="2025-02-13T15:45:00Z">
              <w:r w:rsidRPr="00673BDE" w:rsidDel="004A2D26">
                <w:rPr>
                  <w:rFonts w:ascii="David" w:eastAsia="Times New Roman" w:hAnsi="David"/>
                  <w:rtl/>
                </w:rPr>
                <w:delText>אוכלוסיה בגילים 10-14</w:delText>
              </w:r>
              <w:bookmarkStart w:id="1225" w:name="_Toc190880534"/>
              <w:bookmarkStart w:id="1226" w:name="_Toc190883247"/>
              <w:bookmarkEnd w:id="1225"/>
              <w:bookmarkEnd w:id="1226"/>
            </w:del>
          </w:p>
        </w:tc>
        <w:bookmarkStart w:id="1227" w:name="_Toc190880535"/>
        <w:bookmarkStart w:id="1228" w:name="_Toc190883248"/>
        <w:bookmarkEnd w:id="1227"/>
        <w:bookmarkEnd w:id="1228"/>
      </w:tr>
      <w:tr w:rsidR="00AF1F6D" w:rsidRPr="00673BDE" w:rsidDel="004A2D26" w14:paraId="03EA88F9" w14:textId="2747D733">
        <w:trPr>
          <w:cnfStyle w:val="000000100000" w:firstRow="0" w:lastRow="0" w:firstColumn="0" w:lastColumn="0" w:oddVBand="0" w:evenVBand="0" w:oddHBand="1" w:evenHBand="0" w:firstRowFirstColumn="0" w:firstRowLastColumn="0" w:lastRowFirstColumn="0" w:lastRowLastColumn="0"/>
          <w:trHeight w:val="290"/>
          <w:del w:id="1229"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6C46B222" w14:textId="19E77517" w:rsidR="00AF1F6D" w:rsidRPr="00673BDE" w:rsidDel="004A2D26" w:rsidRDefault="00AF1F6D">
            <w:pPr>
              <w:tabs>
                <w:tab w:val="left" w:pos="2446"/>
              </w:tabs>
              <w:spacing w:line="276" w:lineRule="auto"/>
              <w:rPr>
                <w:del w:id="1230" w:author="Gidon Kupietzky" w:date="2025-02-13T17:45:00Z" w16du:dateUtc="2025-02-13T15:45:00Z"/>
                <w:rFonts w:ascii="David" w:eastAsia="Times New Roman" w:hAnsi="David"/>
                <w:rtl/>
              </w:rPr>
              <w:pPrChange w:id="1231" w:author="Gidon Kupietzky" w:date="2025-02-13T17:45:00Z" w16du:dateUtc="2025-02-13T15:45:00Z">
                <w:pPr>
                  <w:spacing w:before="0" w:line="240" w:lineRule="auto"/>
                  <w:ind w:left="0"/>
                  <w:jc w:val="center"/>
                </w:pPr>
              </w:pPrChange>
            </w:pPr>
          </w:p>
        </w:tc>
        <w:tc>
          <w:tcPr>
            <w:tcW w:w="1581" w:type="dxa"/>
            <w:vMerge/>
            <w:noWrap/>
            <w:vAlign w:val="center"/>
            <w:hideMark/>
          </w:tcPr>
          <w:p w14:paraId="6F2CC21A" w14:textId="5F83AD46"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232" w:author="Gidon Kupietzky" w:date="2025-02-13T17:45:00Z" w16du:dateUtc="2025-02-13T15:45:00Z"/>
                <w:rFonts w:ascii="David" w:eastAsia="Times New Roman" w:hAnsi="David"/>
                <w:rtl/>
              </w:rPr>
              <w:pPrChange w:id="123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231F541C" w14:textId="33F05DB6"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234" w:author="Gidon Kupietzky" w:date="2025-02-13T17:45:00Z" w16du:dateUtc="2025-02-13T15:45:00Z"/>
                <w:rFonts w:ascii="David" w:eastAsia="Times New Roman" w:hAnsi="David"/>
                <w:rtl/>
              </w:rPr>
              <w:pPrChange w:id="1235"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236" w:author="Gidon Kupietzky" w:date="2025-02-13T17:45:00Z" w16du:dateUtc="2025-02-13T15:45:00Z">
              <w:r w:rsidRPr="00673BDE" w:rsidDel="004A2D26">
                <w:rPr>
                  <w:rFonts w:ascii="David" w:eastAsia="Times New Roman" w:hAnsi="David"/>
                  <w:rtl/>
                </w:rPr>
                <w:delText>אוכלוסיה בגילים 15-19</w:delText>
              </w:r>
              <w:bookmarkStart w:id="1237" w:name="_Toc190880536"/>
              <w:bookmarkStart w:id="1238" w:name="_Toc190883249"/>
              <w:bookmarkEnd w:id="1237"/>
              <w:bookmarkEnd w:id="1238"/>
            </w:del>
          </w:p>
        </w:tc>
        <w:bookmarkStart w:id="1239" w:name="_Toc190880537"/>
        <w:bookmarkStart w:id="1240" w:name="_Toc190883250"/>
        <w:bookmarkEnd w:id="1239"/>
        <w:bookmarkEnd w:id="1240"/>
      </w:tr>
      <w:tr w:rsidR="00AF1F6D" w:rsidRPr="00673BDE" w:rsidDel="004A2D26" w14:paraId="0D960177" w14:textId="0EDC9AFF"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241"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242" w:author="Gidon Kupietzky" w:date="2025-02-13T17:45:00Z"/>
          <w:trPrChange w:id="1243"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244" w:author="Gidon Kupietzky" w:date="2024-12-18T09:22:00Z" w16du:dateUtc="2024-12-18T07:22:00Z">
              <w:tcPr>
                <w:tcW w:w="1164" w:type="dxa"/>
                <w:vMerge/>
                <w:noWrap/>
                <w:vAlign w:val="center"/>
                <w:hideMark/>
              </w:tcPr>
            </w:tcPrChange>
          </w:tcPr>
          <w:p w14:paraId="579560EB" w14:textId="0A178F54" w:rsidR="00AF1F6D" w:rsidRPr="00673BDE" w:rsidDel="004A2D26" w:rsidRDefault="00AF1F6D">
            <w:pPr>
              <w:tabs>
                <w:tab w:val="left" w:pos="2446"/>
              </w:tabs>
              <w:spacing w:line="276" w:lineRule="auto"/>
              <w:rPr>
                <w:del w:id="1245" w:author="Gidon Kupietzky" w:date="2025-02-13T17:45:00Z" w16du:dateUtc="2025-02-13T15:45:00Z"/>
                <w:rFonts w:ascii="David" w:eastAsia="Times New Roman" w:hAnsi="David"/>
                <w:rtl/>
              </w:rPr>
              <w:pPrChange w:id="1246" w:author="Gidon Kupietzky" w:date="2025-02-13T17:45:00Z" w16du:dateUtc="2025-02-13T15:45:00Z">
                <w:pPr>
                  <w:spacing w:before="0" w:line="240" w:lineRule="auto"/>
                  <w:ind w:left="0"/>
                  <w:jc w:val="center"/>
                </w:pPr>
              </w:pPrChange>
            </w:pPr>
          </w:p>
        </w:tc>
        <w:tc>
          <w:tcPr>
            <w:tcW w:w="1581" w:type="dxa"/>
            <w:vMerge/>
            <w:noWrap/>
            <w:vAlign w:val="center"/>
            <w:hideMark/>
            <w:tcPrChange w:id="1247" w:author="Gidon Kupietzky" w:date="2024-12-18T09:22:00Z" w16du:dateUtc="2024-12-18T07:22:00Z">
              <w:tcPr>
                <w:tcW w:w="1418" w:type="dxa"/>
                <w:vMerge/>
                <w:noWrap/>
                <w:vAlign w:val="center"/>
                <w:hideMark/>
              </w:tcPr>
            </w:tcPrChange>
          </w:tcPr>
          <w:p w14:paraId="18B3F482" w14:textId="44E24E26"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248" w:author="Gidon Kupietzky" w:date="2025-02-13T17:45:00Z" w16du:dateUtc="2025-02-13T15:45:00Z"/>
                <w:rFonts w:ascii="David" w:eastAsia="Times New Roman" w:hAnsi="David"/>
                <w:rtl/>
              </w:rPr>
              <w:pPrChange w:id="124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p>
        </w:tc>
        <w:tc>
          <w:tcPr>
            <w:tcW w:w="4387" w:type="dxa"/>
            <w:noWrap/>
            <w:vAlign w:val="center"/>
            <w:hideMark/>
            <w:tcPrChange w:id="1250" w:author="Gidon Kupietzky" w:date="2024-12-18T09:22:00Z" w16du:dateUtc="2024-12-18T07:22:00Z">
              <w:tcPr>
                <w:tcW w:w="6369" w:type="dxa"/>
                <w:gridSpan w:val="3"/>
                <w:noWrap/>
                <w:vAlign w:val="center"/>
                <w:hideMark/>
              </w:tcPr>
            </w:tcPrChange>
          </w:tcPr>
          <w:p w14:paraId="4AB7F099" w14:textId="0EFCAF45"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251" w:author="Gidon Kupietzky" w:date="2025-02-13T17:45:00Z" w16du:dateUtc="2025-02-13T15:45:00Z"/>
                <w:rFonts w:ascii="David" w:eastAsia="Times New Roman" w:hAnsi="David"/>
                <w:rtl/>
              </w:rPr>
              <w:pPrChange w:id="1252"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253" w:author="Gidon Kupietzky" w:date="2025-02-13T17:45:00Z" w16du:dateUtc="2025-02-13T15:45:00Z">
              <w:r w:rsidRPr="00673BDE" w:rsidDel="004A2D26">
                <w:rPr>
                  <w:rFonts w:ascii="David" w:eastAsia="Times New Roman" w:hAnsi="David"/>
                  <w:rtl/>
                </w:rPr>
                <w:delText>אוכלוסיה בגילים 20-24</w:delText>
              </w:r>
              <w:bookmarkStart w:id="1254" w:name="_Toc190880538"/>
              <w:bookmarkStart w:id="1255" w:name="_Toc190883251"/>
              <w:bookmarkEnd w:id="1254"/>
              <w:bookmarkEnd w:id="1255"/>
            </w:del>
          </w:p>
        </w:tc>
        <w:bookmarkStart w:id="1256" w:name="_Toc190880539"/>
        <w:bookmarkStart w:id="1257" w:name="_Toc190883252"/>
        <w:bookmarkEnd w:id="1256"/>
        <w:bookmarkEnd w:id="1257"/>
      </w:tr>
      <w:tr w:rsidR="00AF1F6D" w:rsidRPr="00673BDE" w:rsidDel="004A2D26" w14:paraId="4A007D51" w14:textId="6536BF9C">
        <w:trPr>
          <w:cnfStyle w:val="000000100000" w:firstRow="0" w:lastRow="0" w:firstColumn="0" w:lastColumn="0" w:oddVBand="0" w:evenVBand="0" w:oddHBand="1" w:evenHBand="0" w:firstRowFirstColumn="0" w:firstRowLastColumn="0" w:lastRowFirstColumn="0" w:lastRowLastColumn="0"/>
          <w:trHeight w:val="290"/>
          <w:del w:id="1258"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4EC2EA93" w14:textId="4032F391" w:rsidR="00AF1F6D" w:rsidRPr="00673BDE" w:rsidDel="004A2D26" w:rsidRDefault="00AF1F6D">
            <w:pPr>
              <w:tabs>
                <w:tab w:val="left" w:pos="2446"/>
              </w:tabs>
              <w:spacing w:line="276" w:lineRule="auto"/>
              <w:rPr>
                <w:del w:id="1259" w:author="Gidon Kupietzky" w:date="2025-02-13T17:45:00Z" w16du:dateUtc="2025-02-13T15:45:00Z"/>
                <w:rFonts w:ascii="David" w:eastAsia="Times New Roman" w:hAnsi="David"/>
                <w:rtl/>
              </w:rPr>
              <w:pPrChange w:id="1260" w:author="Gidon Kupietzky" w:date="2025-02-13T17:45:00Z" w16du:dateUtc="2025-02-13T15:45:00Z">
                <w:pPr>
                  <w:spacing w:before="0" w:line="240" w:lineRule="auto"/>
                  <w:ind w:left="0"/>
                  <w:jc w:val="center"/>
                </w:pPr>
              </w:pPrChange>
            </w:pPr>
          </w:p>
        </w:tc>
        <w:tc>
          <w:tcPr>
            <w:tcW w:w="1581" w:type="dxa"/>
            <w:vMerge/>
            <w:noWrap/>
            <w:vAlign w:val="center"/>
            <w:hideMark/>
          </w:tcPr>
          <w:p w14:paraId="26ADFA05" w14:textId="7DB6CDB9"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261" w:author="Gidon Kupietzky" w:date="2025-02-13T17:45:00Z" w16du:dateUtc="2025-02-13T15:45:00Z"/>
                <w:rFonts w:ascii="David" w:eastAsia="Times New Roman" w:hAnsi="David"/>
                <w:rtl/>
              </w:rPr>
              <w:pPrChange w:id="126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7B5D6BE0" w14:textId="23573FC9"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263" w:author="Gidon Kupietzky" w:date="2025-02-13T17:45:00Z" w16du:dateUtc="2025-02-13T15:45:00Z"/>
                <w:rFonts w:ascii="David" w:eastAsia="Times New Roman" w:hAnsi="David"/>
                <w:rtl/>
              </w:rPr>
              <w:pPrChange w:id="1264"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265" w:author="Gidon Kupietzky" w:date="2025-02-13T17:45:00Z" w16du:dateUtc="2025-02-13T15:45:00Z">
              <w:r w:rsidRPr="00673BDE" w:rsidDel="004A2D26">
                <w:rPr>
                  <w:rFonts w:ascii="David" w:eastAsia="Times New Roman" w:hAnsi="David"/>
                  <w:rtl/>
                </w:rPr>
                <w:delText>אוכלוסיה בגילים 25-29</w:delText>
              </w:r>
              <w:bookmarkStart w:id="1266" w:name="_Toc190880540"/>
              <w:bookmarkStart w:id="1267" w:name="_Toc190883253"/>
              <w:bookmarkEnd w:id="1266"/>
              <w:bookmarkEnd w:id="1267"/>
            </w:del>
          </w:p>
        </w:tc>
        <w:bookmarkStart w:id="1268" w:name="_Toc190880541"/>
        <w:bookmarkStart w:id="1269" w:name="_Toc190883254"/>
        <w:bookmarkEnd w:id="1268"/>
        <w:bookmarkEnd w:id="1269"/>
      </w:tr>
      <w:tr w:rsidR="00AF1F6D" w:rsidRPr="00673BDE" w:rsidDel="004A2D26" w14:paraId="5E971875" w14:textId="09B26F1F"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270"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271" w:author="Gidon Kupietzky" w:date="2025-02-13T17:45:00Z"/>
          <w:trPrChange w:id="1272"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273" w:author="Gidon Kupietzky" w:date="2024-12-18T09:22:00Z" w16du:dateUtc="2024-12-18T07:22:00Z">
              <w:tcPr>
                <w:tcW w:w="1164" w:type="dxa"/>
                <w:vMerge/>
                <w:noWrap/>
                <w:vAlign w:val="center"/>
                <w:hideMark/>
              </w:tcPr>
            </w:tcPrChange>
          </w:tcPr>
          <w:p w14:paraId="0FD45988" w14:textId="0061A95B" w:rsidR="00AF1F6D" w:rsidRPr="00673BDE" w:rsidDel="004A2D26" w:rsidRDefault="00AF1F6D">
            <w:pPr>
              <w:tabs>
                <w:tab w:val="left" w:pos="2446"/>
              </w:tabs>
              <w:spacing w:line="276" w:lineRule="auto"/>
              <w:rPr>
                <w:del w:id="1274" w:author="Gidon Kupietzky" w:date="2025-02-13T17:45:00Z" w16du:dateUtc="2025-02-13T15:45:00Z"/>
                <w:rFonts w:ascii="David" w:eastAsia="Times New Roman" w:hAnsi="David"/>
                <w:rtl/>
              </w:rPr>
              <w:pPrChange w:id="1275" w:author="Gidon Kupietzky" w:date="2025-02-13T17:45:00Z" w16du:dateUtc="2025-02-13T15:45:00Z">
                <w:pPr>
                  <w:spacing w:before="0" w:line="240" w:lineRule="auto"/>
                  <w:ind w:left="0"/>
                  <w:jc w:val="center"/>
                </w:pPr>
              </w:pPrChange>
            </w:pPr>
          </w:p>
        </w:tc>
        <w:tc>
          <w:tcPr>
            <w:tcW w:w="1581" w:type="dxa"/>
            <w:vMerge/>
            <w:noWrap/>
            <w:vAlign w:val="center"/>
            <w:hideMark/>
            <w:tcPrChange w:id="1276" w:author="Gidon Kupietzky" w:date="2024-12-18T09:22:00Z" w16du:dateUtc="2024-12-18T07:22:00Z">
              <w:tcPr>
                <w:tcW w:w="1418" w:type="dxa"/>
                <w:vMerge/>
                <w:noWrap/>
                <w:vAlign w:val="center"/>
                <w:hideMark/>
              </w:tcPr>
            </w:tcPrChange>
          </w:tcPr>
          <w:p w14:paraId="607B665C" w14:textId="3DAAA7D4"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277" w:author="Gidon Kupietzky" w:date="2025-02-13T17:45:00Z" w16du:dateUtc="2025-02-13T15:45:00Z"/>
                <w:rFonts w:ascii="David" w:eastAsia="Times New Roman" w:hAnsi="David"/>
                <w:rtl/>
              </w:rPr>
              <w:pPrChange w:id="1278"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p>
        </w:tc>
        <w:tc>
          <w:tcPr>
            <w:tcW w:w="4387" w:type="dxa"/>
            <w:noWrap/>
            <w:vAlign w:val="center"/>
            <w:hideMark/>
            <w:tcPrChange w:id="1279" w:author="Gidon Kupietzky" w:date="2024-12-18T09:22:00Z" w16du:dateUtc="2024-12-18T07:22:00Z">
              <w:tcPr>
                <w:tcW w:w="6369" w:type="dxa"/>
                <w:gridSpan w:val="3"/>
                <w:noWrap/>
                <w:vAlign w:val="center"/>
                <w:hideMark/>
              </w:tcPr>
            </w:tcPrChange>
          </w:tcPr>
          <w:p w14:paraId="7912BAD9" w14:textId="1B363596"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280" w:author="Gidon Kupietzky" w:date="2025-02-13T17:45:00Z" w16du:dateUtc="2025-02-13T15:45:00Z"/>
                <w:rFonts w:ascii="David" w:eastAsia="Times New Roman" w:hAnsi="David"/>
                <w:rtl/>
              </w:rPr>
              <w:pPrChange w:id="1281"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282" w:author="Gidon Kupietzky" w:date="2025-02-13T17:45:00Z" w16du:dateUtc="2025-02-13T15:45:00Z">
              <w:r w:rsidRPr="00673BDE" w:rsidDel="004A2D26">
                <w:rPr>
                  <w:rFonts w:ascii="David" w:eastAsia="Times New Roman" w:hAnsi="David"/>
                  <w:rtl/>
                </w:rPr>
                <w:delText>אוכלוסיה בגילים 30-34</w:delText>
              </w:r>
              <w:bookmarkStart w:id="1283" w:name="_Toc190880542"/>
              <w:bookmarkStart w:id="1284" w:name="_Toc190883255"/>
              <w:bookmarkEnd w:id="1283"/>
              <w:bookmarkEnd w:id="1284"/>
            </w:del>
          </w:p>
        </w:tc>
        <w:bookmarkStart w:id="1285" w:name="_Toc190880543"/>
        <w:bookmarkStart w:id="1286" w:name="_Toc190883256"/>
        <w:bookmarkEnd w:id="1285"/>
        <w:bookmarkEnd w:id="1286"/>
      </w:tr>
      <w:tr w:rsidR="00AF1F6D" w:rsidRPr="00673BDE" w:rsidDel="004A2D26" w14:paraId="661B5876" w14:textId="56675669">
        <w:trPr>
          <w:cnfStyle w:val="000000100000" w:firstRow="0" w:lastRow="0" w:firstColumn="0" w:lastColumn="0" w:oddVBand="0" w:evenVBand="0" w:oddHBand="1" w:evenHBand="0" w:firstRowFirstColumn="0" w:firstRowLastColumn="0" w:lastRowFirstColumn="0" w:lastRowLastColumn="0"/>
          <w:trHeight w:val="290"/>
          <w:del w:id="1287"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659223A2" w14:textId="1D5DB182" w:rsidR="00AF1F6D" w:rsidRPr="00673BDE" w:rsidDel="004A2D26" w:rsidRDefault="00AF1F6D">
            <w:pPr>
              <w:tabs>
                <w:tab w:val="left" w:pos="2446"/>
              </w:tabs>
              <w:spacing w:line="276" w:lineRule="auto"/>
              <w:rPr>
                <w:del w:id="1288" w:author="Gidon Kupietzky" w:date="2025-02-13T17:45:00Z" w16du:dateUtc="2025-02-13T15:45:00Z"/>
                <w:rFonts w:ascii="David" w:eastAsia="Times New Roman" w:hAnsi="David"/>
                <w:rtl/>
              </w:rPr>
              <w:pPrChange w:id="1289" w:author="Gidon Kupietzky" w:date="2025-02-13T17:45:00Z" w16du:dateUtc="2025-02-13T15:45:00Z">
                <w:pPr>
                  <w:spacing w:before="0" w:line="240" w:lineRule="auto"/>
                  <w:ind w:left="0"/>
                  <w:jc w:val="center"/>
                </w:pPr>
              </w:pPrChange>
            </w:pPr>
          </w:p>
        </w:tc>
        <w:tc>
          <w:tcPr>
            <w:tcW w:w="1581" w:type="dxa"/>
            <w:vMerge/>
            <w:noWrap/>
            <w:vAlign w:val="center"/>
            <w:hideMark/>
          </w:tcPr>
          <w:p w14:paraId="326DE39B" w14:textId="2E6F9960"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290" w:author="Gidon Kupietzky" w:date="2025-02-13T17:45:00Z" w16du:dateUtc="2025-02-13T15:45:00Z"/>
                <w:rFonts w:ascii="David" w:eastAsia="Times New Roman" w:hAnsi="David"/>
                <w:rtl/>
              </w:rPr>
              <w:pPrChange w:id="1291"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3CC17E69" w14:textId="7DE85DE7"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292" w:author="Gidon Kupietzky" w:date="2025-02-13T17:45:00Z" w16du:dateUtc="2025-02-13T15:45:00Z"/>
                <w:rFonts w:ascii="David" w:eastAsia="Times New Roman" w:hAnsi="David"/>
                <w:rtl/>
              </w:rPr>
              <w:pPrChange w:id="1293"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294" w:author="Gidon Kupietzky" w:date="2025-02-13T17:45:00Z" w16du:dateUtc="2025-02-13T15:45:00Z">
              <w:r w:rsidRPr="00673BDE" w:rsidDel="004A2D26">
                <w:rPr>
                  <w:rFonts w:ascii="David" w:eastAsia="Times New Roman" w:hAnsi="David"/>
                  <w:rtl/>
                </w:rPr>
                <w:delText>אוכלוסיה בגילים 35-39</w:delText>
              </w:r>
              <w:bookmarkStart w:id="1295" w:name="_Toc190880544"/>
              <w:bookmarkStart w:id="1296" w:name="_Toc190883257"/>
              <w:bookmarkEnd w:id="1295"/>
              <w:bookmarkEnd w:id="1296"/>
            </w:del>
          </w:p>
        </w:tc>
        <w:bookmarkStart w:id="1297" w:name="_Toc190880545"/>
        <w:bookmarkStart w:id="1298" w:name="_Toc190883258"/>
        <w:bookmarkEnd w:id="1297"/>
        <w:bookmarkEnd w:id="1298"/>
      </w:tr>
      <w:tr w:rsidR="00AF1F6D" w:rsidRPr="00673BDE" w:rsidDel="004A2D26" w14:paraId="64A54117" w14:textId="2FD1C871"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299"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300" w:author="Gidon Kupietzky" w:date="2025-02-13T17:45:00Z"/>
          <w:trPrChange w:id="1301"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302" w:author="Gidon Kupietzky" w:date="2024-12-18T09:22:00Z" w16du:dateUtc="2024-12-18T07:22:00Z">
              <w:tcPr>
                <w:tcW w:w="1164" w:type="dxa"/>
                <w:vMerge/>
                <w:noWrap/>
                <w:vAlign w:val="center"/>
                <w:hideMark/>
              </w:tcPr>
            </w:tcPrChange>
          </w:tcPr>
          <w:p w14:paraId="421D8A4C" w14:textId="556ADEC6" w:rsidR="00AF1F6D" w:rsidRPr="00673BDE" w:rsidDel="004A2D26" w:rsidRDefault="00AF1F6D">
            <w:pPr>
              <w:tabs>
                <w:tab w:val="left" w:pos="2446"/>
              </w:tabs>
              <w:spacing w:line="276" w:lineRule="auto"/>
              <w:rPr>
                <w:del w:id="1303" w:author="Gidon Kupietzky" w:date="2025-02-13T17:45:00Z" w16du:dateUtc="2025-02-13T15:45:00Z"/>
                <w:rFonts w:ascii="David" w:eastAsia="Times New Roman" w:hAnsi="David"/>
                <w:rtl/>
              </w:rPr>
              <w:pPrChange w:id="1304" w:author="Gidon Kupietzky" w:date="2025-02-13T17:45:00Z" w16du:dateUtc="2025-02-13T15:45:00Z">
                <w:pPr>
                  <w:spacing w:before="0" w:line="240" w:lineRule="auto"/>
                  <w:ind w:left="0"/>
                  <w:jc w:val="center"/>
                </w:pPr>
              </w:pPrChange>
            </w:pPr>
          </w:p>
        </w:tc>
        <w:tc>
          <w:tcPr>
            <w:tcW w:w="1581" w:type="dxa"/>
            <w:vMerge/>
            <w:noWrap/>
            <w:vAlign w:val="center"/>
            <w:hideMark/>
            <w:tcPrChange w:id="1305" w:author="Gidon Kupietzky" w:date="2024-12-18T09:22:00Z" w16du:dateUtc="2024-12-18T07:22:00Z">
              <w:tcPr>
                <w:tcW w:w="1418" w:type="dxa"/>
                <w:vMerge/>
                <w:noWrap/>
                <w:vAlign w:val="center"/>
                <w:hideMark/>
              </w:tcPr>
            </w:tcPrChange>
          </w:tcPr>
          <w:p w14:paraId="024F60E0" w14:textId="7FF12998"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306" w:author="Gidon Kupietzky" w:date="2025-02-13T17:45:00Z" w16du:dateUtc="2025-02-13T15:45:00Z"/>
                <w:rFonts w:ascii="David" w:eastAsia="Times New Roman" w:hAnsi="David"/>
                <w:rtl/>
              </w:rPr>
              <w:pPrChange w:id="130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p>
        </w:tc>
        <w:tc>
          <w:tcPr>
            <w:tcW w:w="4387" w:type="dxa"/>
            <w:noWrap/>
            <w:vAlign w:val="center"/>
            <w:hideMark/>
            <w:tcPrChange w:id="1308" w:author="Gidon Kupietzky" w:date="2024-12-18T09:22:00Z" w16du:dateUtc="2024-12-18T07:22:00Z">
              <w:tcPr>
                <w:tcW w:w="6369" w:type="dxa"/>
                <w:gridSpan w:val="3"/>
                <w:noWrap/>
                <w:vAlign w:val="center"/>
                <w:hideMark/>
              </w:tcPr>
            </w:tcPrChange>
          </w:tcPr>
          <w:p w14:paraId="3A442DFE" w14:textId="5A815CCB"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309" w:author="Gidon Kupietzky" w:date="2025-02-13T17:45:00Z" w16du:dateUtc="2025-02-13T15:45:00Z"/>
                <w:rFonts w:ascii="David" w:eastAsia="Times New Roman" w:hAnsi="David"/>
                <w:rtl/>
              </w:rPr>
              <w:pPrChange w:id="1310"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311" w:author="Gidon Kupietzky" w:date="2025-02-13T17:45:00Z" w16du:dateUtc="2025-02-13T15:45:00Z">
              <w:r w:rsidRPr="00673BDE" w:rsidDel="004A2D26">
                <w:rPr>
                  <w:rFonts w:ascii="David" w:eastAsia="Times New Roman" w:hAnsi="David"/>
                  <w:rtl/>
                </w:rPr>
                <w:delText>אוכלוסיה בגילים 40-44</w:delText>
              </w:r>
              <w:bookmarkStart w:id="1312" w:name="_Toc190880546"/>
              <w:bookmarkStart w:id="1313" w:name="_Toc190883259"/>
              <w:bookmarkEnd w:id="1312"/>
              <w:bookmarkEnd w:id="1313"/>
            </w:del>
          </w:p>
        </w:tc>
        <w:bookmarkStart w:id="1314" w:name="_Toc190880547"/>
        <w:bookmarkStart w:id="1315" w:name="_Toc190883260"/>
        <w:bookmarkEnd w:id="1314"/>
        <w:bookmarkEnd w:id="1315"/>
      </w:tr>
      <w:tr w:rsidR="00AF1F6D" w:rsidRPr="00673BDE" w:rsidDel="004A2D26" w14:paraId="34EE3BA9" w14:textId="2CB149B9">
        <w:trPr>
          <w:cnfStyle w:val="000000100000" w:firstRow="0" w:lastRow="0" w:firstColumn="0" w:lastColumn="0" w:oddVBand="0" w:evenVBand="0" w:oddHBand="1" w:evenHBand="0" w:firstRowFirstColumn="0" w:firstRowLastColumn="0" w:lastRowFirstColumn="0" w:lastRowLastColumn="0"/>
          <w:trHeight w:val="290"/>
          <w:del w:id="1316"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32BEFBB4" w14:textId="1E0351B9" w:rsidR="00AF1F6D" w:rsidRPr="00673BDE" w:rsidDel="004A2D26" w:rsidRDefault="00AF1F6D">
            <w:pPr>
              <w:tabs>
                <w:tab w:val="left" w:pos="2446"/>
              </w:tabs>
              <w:spacing w:line="276" w:lineRule="auto"/>
              <w:rPr>
                <w:del w:id="1317" w:author="Gidon Kupietzky" w:date="2025-02-13T17:45:00Z" w16du:dateUtc="2025-02-13T15:45:00Z"/>
                <w:rFonts w:ascii="David" w:eastAsia="Times New Roman" w:hAnsi="David"/>
                <w:rtl/>
              </w:rPr>
              <w:pPrChange w:id="1318" w:author="Gidon Kupietzky" w:date="2025-02-13T17:45:00Z" w16du:dateUtc="2025-02-13T15:45:00Z">
                <w:pPr>
                  <w:spacing w:before="0" w:line="240" w:lineRule="auto"/>
                  <w:ind w:left="0"/>
                  <w:jc w:val="center"/>
                </w:pPr>
              </w:pPrChange>
            </w:pPr>
          </w:p>
        </w:tc>
        <w:tc>
          <w:tcPr>
            <w:tcW w:w="1581" w:type="dxa"/>
            <w:vMerge/>
            <w:noWrap/>
            <w:vAlign w:val="center"/>
            <w:hideMark/>
          </w:tcPr>
          <w:p w14:paraId="63CAF4E4" w14:textId="0062E24E"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319" w:author="Gidon Kupietzky" w:date="2025-02-13T17:45:00Z" w16du:dateUtc="2025-02-13T15:45:00Z"/>
                <w:rFonts w:ascii="David" w:eastAsia="Times New Roman" w:hAnsi="David"/>
                <w:rtl/>
              </w:rPr>
              <w:pPrChange w:id="1320"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7C21BA1F" w14:textId="7C5A3BB3"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321" w:author="Gidon Kupietzky" w:date="2025-02-13T17:45:00Z" w16du:dateUtc="2025-02-13T15:45:00Z"/>
                <w:rFonts w:ascii="David" w:eastAsia="Times New Roman" w:hAnsi="David"/>
                <w:rtl/>
              </w:rPr>
              <w:pPrChange w:id="1322"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323" w:author="Gidon Kupietzky" w:date="2025-02-13T17:45:00Z" w16du:dateUtc="2025-02-13T15:45:00Z">
              <w:r w:rsidRPr="00673BDE" w:rsidDel="004A2D26">
                <w:rPr>
                  <w:rFonts w:ascii="David" w:eastAsia="Times New Roman" w:hAnsi="David"/>
                  <w:rtl/>
                </w:rPr>
                <w:delText>אוכלוסיה בגילים 45-49</w:delText>
              </w:r>
              <w:bookmarkStart w:id="1324" w:name="_Toc190880548"/>
              <w:bookmarkStart w:id="1325" w:name="_Toc190883261"/>
              <w:bookmarkEnd w:id="1324"/>
              <w:bookmarkEnd w:id="1325"/>
            </w:del>
          </w:p>
        </w:tc>
        <w:bookmarkStart w:id="1326" w:name="_Toc190880549"/>
        <w:bookmarkStart w:id="1327" w:name="_Toc190883262"/>
        <w:bookmarkEnd w:id="1326"/>
        <w:bookmarkEnd w:id="1327"/>
      </w:tr>
      <w:tr w:rsidR="00AF1F6D" w:rsidRPr="00673BDE" w:rsidDel="004A2D26" w14:paraId="77FBE4B7" w14:textId="37C97383"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328"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329" w:author="Gidon Kupietzky" w:date="2025-02-13T17:45:00Z"/>
          <w:trPrChange w:id="1330"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331" w:author="Gidon Kupietzky" w:date="2024-12-18T09:22:00Z" w16du:dateUtc="2024-12-18T07:22:00Z">
              <w:tcPr>
                <w:tcW w:w="1164" w:type="dxa"/>
                <w:vMerge/>
                <w:noWrap/>
                <w:vAlign w:val="center"/>
                <w:hideMark/>
              </w:tcPr>
            </w:tcPrChange>
          </w:tcPr>
          <w:p w14:paraId="32739ABC" w14:textId="28661640" w:rsidR="00AF1F6D" w:rsidRPr="00673BDE" w:rsidDel="004A2D26" w:rsidRDefault="00AF1F6D">
            <w:pPr>
              <w:tabs>
                <w:tab w:val="left" w:pos="2446"/>
              </w:tabs>
              <w:spacing w:line="276" w:lineRule="auto"/>
              <w:rPr>
                <w:del w:id="1332" w:author="Gidon Kupietzky" w:date="2025-02-13T17:45:00Z" w16du:dateUtc="2025-02-13T15:45:00Z"/>
                <w:rFonts w:ascii="David" w:eastAsia="Times New Roman" w:hAnsi="David"/>
                <w:rtl/>
              </w:rPr>
              <w:pPrChange w:id="1333" w:author="Gidon Kupietzky" w:date="2025-02-13T17:45:00Z" w16du:dateUtc="2025-02-13T15:45:00Z">
                <w:pPr>
                  <w:spacing w:before="0" w:line="240" w:lineRule="auto"/>
                  <w:ind w:left="0"/>
                  <w:jc w:val="center"/>
                </w:pPr>
              </w:pPrChange>
            </w:pPr>
          </w:p>
        </w:tc>
        <w:tc>
          <w:tcPr>
            <w:tcW w:w="1581" w:type="dxa"/>
            <w:vMerge/>
            <w:noWrap/>
            <w:vAlign w:val="center"/>
            <w:hideMark/>
            <w:tcPrChange w:id="1334" w:author="Gidon Kupietzky" w:date="2024-12-18T09:22:00Z" w16du:dateUtc="2024-12-18T07:22:00Z">
              <w:tcPr>
                <w:tcW w:w="1418" w:type="dxa"/>
                <w:vMerge/>
                <w:noWrap/>
                <w:vAlign w:val="center"/>
                <w:hideMark/>
              </w:tcPr>
            </w:tcPrChange>
          </w:tcPr>
          <w:p w14:paraId="1803FE0F" w14:textId="6F705922"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335" w:author="Gidon Kupietzky" w:date="2025-02-13T17:45:00Z" w16du:dateUtc="2025-02-13T15:45:00Z"/>
                <w:rFonts w:ascii="David" w:eastAsia="Times New Roman" w:hAnsi="David"/>
                <w:rtl/>
              </w:rPr>
              <w:pPrChange w:id="1336"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p>
        </w:tc>
        <w:tc>
          <w:tcPr>
            <w:tcW w:w="4387" w:type="dxa"/>
            <w:noWrap/>
            <w:vAlign w:val="center"/>
            <w:hideMark/>
            <w:tcPrChange w:id="1337" w:author="Gidon Kupietzky" w:date="2024-12-18T09:22:00Z" w16du:dateUtc="2024-12-18T07:22:00Z">
              <w:tcPr>
                <w:tcW w:w="6369" w:type="dxa"/>
                <w:gridSpan w:val="3"/>
                <w:noWrap/>
                <w:vAlign w:val="center"/>
                <w:hideMark/>
              </w:tcPr>
            </w:tcPrChange>
          </w:tcPr>
          <w:p w14:paraId="6C363E2B" w14:textId="75B18F0A"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338" w:author="Gidon Kupietzky" w:date="2025-02-13T17:45:00Z" w16du:dateUtc="2025-02-13T15:45:00Z"/>
                <w:rFonts w:ascii="David" w:eastAsia="Times New Roman" w:hAnsi="David"/>
                <w:rtl/>
              </w:rPr>
              <w:pPrChange w:id="1339"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340" w:author="Gidon Kupietzky" w:date="2025-02-13T17:45:00Z" w16du:dateUtc="2025-02-13T15:45:00Z">
              <w:r w:rsidRPr="00673BDE" w:rsidDel="004A2D26">
                <w:rPr>
                  <w:rFonts w:ascii="David" w:eastAsia="Times New Roman" w:hAnsi="David"/>
                  <w:rtl/>
                </w:rPr>
                <w:delText>אוכלוסיה בגילים 50-54</w:delText>
              </w:r>
              <w:bookmarkStart w:id="1341" w:name="_Toc190880550"/>
              <w:bookmarkStart w:id="1342" w:name="_Toc190883263"/>
              <w:bookmarkEnd w:id="1341"/>
              <w:bookmarkEnd w:id="1342"/>
            </w:del>
          </w:p>
        </w:tc>
        <w:bookmarkStart w:id="1343" w:name="_Toc190880551"/>
        <w:bookmarkStart w:id="1344" w:name="_Toc190883264"/>
        <w:bookmarkEnd w:id="1343"/>
        <w:bookmarkEnd w:id="1344"/>
      </w:tr>
      <w:tr w:rsidR="00AF1F6D" w:rsidRPr="00673BDE" w:rsidDel="004A2D26" w14:paraId="75AF69C1" w14:textId="50B5E089">
        <w:trPr>
          <w:cnfStyle w:val="000000100000" w:firstRow="0" w:lastRow="0" w:firstColumn="0" w:lastColumn="0" w:oddVBand="0" w:evenVBand="0" w:oddHBand="1" w:evenHBand="0" w:firstRowFirstColumn="0" w:firstRowLastColumn="0" w:lastRowFirstColumn="0" w:lastRowLastColumn="0"/>
          <w:trHeight w:val="290"/>
          <w:del w:id="1345"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15822C4E" w14:textId="46612C40" w:rsidR="00AF1F6D" w:rsidRPr="00673BDE" w:rsidDel="004A2D26" w:rsidRDefault="00AF1F6D">
            <w:pPr>
              <w:tabs>
                <w:tab w:val="left" w:pos="2446"/>
              </w:tabs>
              <w:spacing w:line="276" w:lineRule="auto"/>
              <w:rPr>
                <w:del w:id="1346" w:author="Gidon Kupietzky" w:date="2025-02-13T17:45:00Z" w16du:dateUtc="2025-02-13T15:45:00Z"/>
                <w:rFonts w:ascii="David" w:eastAsia="Times New Roman" w:hAnsi="David"/>
                <w:rtl/>
              </w:rPr>
              <w:pPrChange w:id="1347" w:author="Gidon Kupietzky" w:date="2025-02-13T17:45:00Z" w16du:dateUtc="2025-02-13T15:45:00Z">
                <w:pPr>
                  <w:spacing w:before="0" w:line="240" w:lineRule="auto"/>
                  <w:ind w:left="0"/>
                  <w:jc w:val="center"/>
                </w:pPr>
              </w:pPrChange>
            </w:pPr>
          </w:p>
        </w:tc>
        <w:tc>
          <w:tcPr>
            <w:tcW w:w="1581" w:type="dxa"/>
            <w:vMerge/>
            <w:noWrap/>
            <w:vAlign w:val="center"/>
            <w:hideMark/>
          </w:tcPr>
          <w:p w14:paraId="3DEA6E80" w14:textId="18EB6DEA"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348" w:author="Gidon Kupietzky" w:date="2025-02-13T17:45:00Z" w16du:dateUtc="2025-02-13T15:45:00Z"/>
                <w:rFonts w:ascii="David" w:eastAsia="Times New Roman" w:hAnsi="David"/>
                <w:rtl/>
              </w:rPr>
              <w:pPrChange w:id="134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659DE6E2" w14:textId="623CC747"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350" w:author="Gidon Kupietzky" w:date="2025-02-13T17:45:00Z" w16du:dateUtc="2025-02-13T15:45:00Z"/>
                <w:rFonts w:ascii="David" w:eastAsia="Times New Roman" w:hAnsi="David"/>
                <w:rtl/>
              </w:rPr>
              <w:pPrChange w:id="1351"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352" w:author="Gidon Kupietzky" w:date="2025-02-13T17:45:00Z" w16du:dateUtc="2025-02-13T15:45:00Z">
              <w:r w:rsidRPr="00673BDE" w:rsidDel="004A2D26">
                <w:rPr>
                  <w:rFonts w:ascii="David" w:eastAsia="Times New Roman" w:hAnsi="David"/>
                  <w:rtl/>
                </w:rPr>
                <w:delText>אוכלוסיה בגילים 55-59</w:delText>
              </w:r>
              <w:bookmarkStart w:id="1353" w:name="_Toc190880552"/>
              <w:bookmarkStart w:id="1354" w:name="_Toc190883265"/>
              <w:bookmarkEnd w:id="1353"/>
              <w:bookmarkEnd w:id="1354"/>
            </w:del>
          </w:p>
        </w:tc>
        <w:bookmarkStart w:id="1355" w:name="_Toc190880553"/>
        <w:bookmarkStart w:id="1356" w:name="_Toc190883266"/>
        <w:bookmarkEnd w:id="1355"/>
        <w:bookmarkEnd w:id="1356"/>
      </w:tr>
      <w:tr w:rsidR="00AF1F6D" w:rsidRPr="00673BDE" w:rsidDel="004A2D26" w14:paraId="688281FB" w14:textId="4C870A23"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357"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358" w:author="Gidon Kupietzky" w:date="2025-02-13T17:45:00Z"/>
          <w:trPrChange w:id="1359"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360" w:author="Gidon Kupietzky" w:date="2024-12-18T09:22:00Z" w16du:dateUtc="2024-12-18T07:22:00Z">
              <w:tcPr>
                <w:tcW w:w="1164" w:type="dxa"/>
                <w:vMerge/>
                <w:noWrap/>
                <w:vAlign w:val="center"/>
                <w:hideMark/>
              </w:tcPr>
            </w:tcPrChange>
          </w:tcPr>
          <w:p w14:paraId="65790267" w14:textId="6C73B744" w:rsidR="00AF1F6D" w:rsidRPr="00673BDE" w:rsidDel="004A2D26" w:rsidRDefault="00AF1F6D">
            <w:pPr>
              <w:tabs>
                <w:tab w:val="left" w:pos="2446"/>
              </w:tabs>
              <w:spacing w:line="276" w:lineRule="auto"/>
              <w:rPr>
                <w:del w:id="1361" w:author="Gidon Kupietzky" w:date="2025-02-13T17:45:00Z" w16du:dateUtc="2025-02-13T15:45:00Z"/>
                <w:rFonts w:ascii="David" w:eastAsia="Times New Roman" w:hAnsi="David"/>
                <w:rtl/>
              </w:rPr>
              <w:pPrChange w:id="1362" w:author="Gidon Kupietzky" w:date="2025-02-13T17:45:00Z" w16du:dateUtc="2025-02-13T15:45:00Z">
                <w:pPr>
                  <w:spacing w:before="0" w:line="240" w:lineRule="auto"/>
                  <w:ind w:left="0"/>
                  <w:jc w:val="center"/>
                </w:pPr>
              </w:pPrChange>
            </w:pPr>
          </w:p>
        </w:tc>
        <w:tc>
          <w:tcPr>
            <w:tcW w:w="1581" w:type="dxa"/>
            <w:vMerge/>
            <w:noWrap/>
            <w:vAlign w:val="center"/>
            <w:hideMark/>
            <w:tcPrChange w:id="1363" w:author="Gidon Kupietzky" w:date="2024-12-18T09:22:00Z" w16du:dateUtc="2024-12-18T07:22:00Z">
              <w:tcPr>
                <w:tcW w:w="1418" w:type="dxa"/>
                <w:vMerge/>
                <w:noWrap/>
                <w:vAlign w:val="center"/>
                <w:hideMark/>
              </w:tcPr>
            </w:tcPrChange>
          </w:tcPr>
          <w:p w14:paraId="6E5E1BD5" w14:textId="2E4AA131"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364" w:author="Gidon Kupietzky" w:date="2025-02-13T17:45:00Z" w16du:dateUtc="2025-02-13T15:45:00Z"/>
                <w:rFonts w:ascii="David" w:eastAsia="Times New Roman" w:hAnsi="David"/>
                <w:rtl/>
              </w:rPr>
              <w:pPrChange w:id="136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p>
        </w:tc>
        <w:tc>
          <w:tcPr>
            <w:tcW w:w="4387" w:type="dxa"/>
            <w:noWrap/>
            <w:vAlign w:val="center"/>
            <w:hideMark/>
            <w:tcPrChange w:id="1366" w:author="Gidon Kupietzky" w:date="2024-12-18T09:22:00Z" w16du:dateUtc="2024-12-18T07:22:00Z">
              <w:tcPr>
                <w:tcW w:w="6369" w:type="dxa"/>
                <w:gridSpan w:val="3"/>
                <w:noWrap/>
                <w:vAlign w:val="center"/>
                <w:hideMark/>
              </w:tcPr>
            </w:tcPrChange>
          </w:tcPr>
          <w:p w14:paraId="2B5EA23B" w14:textId="0022A7AB"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367" w:author="Gidon Kupietzky" w:date="2025-02-13T17:45:00Z" w16du:dateUtc="2025-02-13T15:45:00Z"/>
                <w:rFonts w:ascii="David" w:eastAsia="Times New Roman" w:hAnsi="David"/>
                <w:rtl/>
              </w:rPr>
              <w:pPrChange w:id="1368"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369" w:author="Gidon Kupietzky" w:date="2025-02-13T17:45:00Z" w16du:dateUtc="2025-02-13T15:45:00Z">
              <w:r w:rsidRPr="00673BDE" w:rsidDel="004A2D26">
                <w:rPr>
                  <w:rFonts w:ascii="David" w:eastAsia="Times New Roman" w:hAnsi="David"/>
                  <w:rtl/>
                </w:rPr>
                <w:delText>אוכלוסיה בגילים 60-64</w:delText>
              </w:r>
              <w:bookmarkStart w:id="1370" w:name="_Toc190880554"/>
              <w:bookmarkStart w:id="1371" w:name="_Toc190883267"/>
              <w:bookmarkEnd w:id="1370"/>
              <w:bookmarkEnd w:id="1371"/>
            </w:del>
          </w:p>
        </w:tc>
        <w:bookmarkStart w:id="1372" w:name="_Toc190880555"/>
        <w:bookmarkStart w:id="1373" w:name="_Toc190883268"/>
        <w:bookmarkEnd w:id="1372"/>
        <w:bookmarkEnd w:id="1373"/>
      </w:tr>
      <w:tr w:rsidR="00AF1F6D" w:rsidRPr="00673BDE" w:rsidDel="004A2D26" w14:paraId="5ECBBAF6" w14:textId="02376F45">
        <w:trPr>
          <w:cnfStyle w:val="000000100000" w:firstRow="0" w:lastRow="0" w:firstColumn="0" w:lastColumn="0" w:oddVBand="0" w:evenVBand="0" w:oddHBand="1" w:evenHBand="0" w:firstRowFirstColumn="0" w:firstRowLastColumn="0" w:lastRowFirstColumn="0" w:lastRowLastColumn="0"/>
          <w:trHeight w:val="290"/>
          <w:del w:id="1374"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71C15E23" w14:textId="739CBEFE" w:rsidR="00AF1F6D" w:rsidRPr="00673BDE" w:rsidDel="004A2D26" w:rsidRDefault="00AF1F6D">
            <w:pPr>
              <w:tabs>
                <w:tab w:val="left" w:pos="2446"/>
              </w:tabs>
              <w:spacing w:line="276" w:lineRule="auto"/>
              <w:rPr>
                <w:del w:id="1375" w:author="Gidon Kupietzky" w:date="2025-02-13T17:45:00Z" w16du:dateUtc="2025-02-13T15:45:00Z"/>
                <w:rFonts w:ascii="David" w:eastAsia="Times New Roman" w:hAnsi="David"/>
                <w:rtl/>
              </w:rPr>
              <w:pPrChange w:id="1376" w:author="Gidon Kupietzky" w:date="2025-02-13T17:45:00Z" w16du:dateUtc="2025-02-13T15:45:00Z">
                <w:pPr>
                  <w:spacing w:before="0" w:line="240" w:lineRule="auto"/>
                  <w:ind w:left="0"/>
                  <w:jc w:val="center"/>
                </w:pPr>
              </w:pPrChange>
            </w:pPr>
          </w:p>
        </w:tc>
        <w:tc>
          <w:tcPr>
            <w:tcW w:w="1581" w:type="dxa"/>
            <w:vMerge/>
            <w:noWrap/>
            <w:vAlign w:val="center"/>
            <w:hideMark/>
          </w:tcPr>
          <w:p w14:paraId="22454A65" w14:textId="5F57F8BA"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377" w:author="Gidon Kupietzky" w:date="2025-02-13T17:45:00Z" w16du:dateUtc="2025-02-13T15:45:00Z"/>
                <w:rFonts w:ascii="David" w:eastAsia="Times New Roman" w:hAnsi="David"/>
                <w:rtl/>
              </w:rPr>
              <w:pPrChange w:id="1378"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5743CAE6" w14:textId="5E6FCDCF"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379" w:author="Gidon Kupietzky" w:date="2025-02-13T17:45:00Z" w16du:dateUtc="2025-02-13T15:45:00Z"/>
                <w:rFonts w:ascii="David" w:eastAsia="Times New Roman" w:hAnsi="David"/>
                <w:rtl/>
              </w:rPr>
              <w:pPrChange w:id="1380"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381" w:author="Gidon Kupietzky" w:date="2025-02-13T17:45:00Z" w16du:dateUtc="2025-02-13T15:45:00Z">
              <w:r w:rsidRPr="00673BDE" w:rsidDel="004A2D26">
                <w:rPr>
                  <w:rFonts w:ascii="David" w:eastAsia="Times New Roman" w:hAnsi="David"/>
                  <w:rtl/>
                </w:rPr>
                <w:delText>אוכלוסיה בגילים 65-69</w:delText>
              </w:r>
              <w:bookmarkStart w:id="1382" w:name="_Toc190880556"/>
              <w:bookmarkStart w:id="1383" w:name="_Toc190883269"/>
              <w:bookmarkEnd w:id="1382"/>
              <w:bookmarkEnd w:id="1383"/>
            </w:del>
          </w:p>
        </w:tc>
        <w:bookmarkStart w:id="1384" w:name="_Toc190880557"/>
        <w:bookmarkStart w:id="1385" w:name="_Toc190883270"/>
        <w:bookmarkEnd w:id="1384"/>
        <w:bookmarkEnd w:id="1385"/>
      </w:tr>
      <w:tr w:rsidR="00AF1F6D" w:rsidRPr="00673BDE" w:rsidDel="004A2D26" w14:paraId="2E645F80" w14:textId="5A51CFB1"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386"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387" w:author="Gidon Kupietzky" w:date="2025-02-13T17:45:00Z"/>
          <w:trPrChange w:id="1388"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389" w:author="Gidon Kupietzky" w:date="2024-12-18T09:22:00Z" w16du:dateUtc="2024-12-18T07:22:00Z">
              <w:tcPr>
                <w:tcW w:w="1164" w:type="dxa"/>
                <w:vMerge/>
                <w:noWrap/>
                <w:vAlign w:val="center"/>
                <w:hideMark/>
              </w:tcPr>
            </w:tcPrChange>
          </w:tcPr>
          <w:p w14:paraId="48D04E4D" w14:textId="23B46137" w:rsidR="00AF1F6D" w:rsidRPr="00673BDE" w:rsidDel="004A2D26" w:rsidRDefault="00AF1F6D">
            <w:pPr>
              <w:tabs>
                <w:tab w:val="left" w:pos="2446"/>
              </w:tabs>
              <w:spacing w:line="276" w:lineRule="auto"/>
              <w:rPr>
                <w:del w:id="1390" w:author="Gidon Kupietzky" w:date="2025-02-13T17:45:00Z" w16du:dateUtc="2025-02-13T15:45:00Z"/>
                <w:rFonts w:ascii="David" w:eastAsia="Times New Roman" w:hAnsi="David"/>
                <w:rtl/>
              </w:rPr>
              <w:pPrChange w:id="1391" w:author="Gidon Kupietzky" w:date="2025-02-13T17:45:00Z" w16du:dateUtc="2025-02-13T15:45:00Z">
                <w:pPr>
                  <w:spacing w:before="0" w:line="240" w:lineRule="auto"/>
                  <w:ind w:left="0"/>
                  <w:jc w:val="center"/>
                </w:pPr>
              </w:pPrChange>
            </w:pPr>
          </w:p>
        </w:tc>
        <w:tc>
          <w:tcPr>
            <w:tcW w:w="1581" w:type="dxa"/>
            <w:vMerge/>
            <w:noWrap/>
            <w:vAlign w:val="center"/>
            <w:hideMark/>
            <w:tcPrChange w:id="1392" w:author="Gidon Kupietzky" w:date="2024-12-18T09:22:00Z" w16du:dateUtc="2024-12-18T07:22:00Z">
              <w:tcPr>
                <w:tcW w:w="1418" w:type="dxa"/>
                <w:vMerge/>
                <w:noWrap/>
                <w:vAlign w:val="center"/>
                <w:hideMark/>
              </w:tcPr>
            </w:tcPrChange>
          </w:tcPr>
          <w:p w14:paraId="7A58BF21" w14:textId="5A0248D5"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393" w:author="Gidon Kupietzky" w:date="2025-02-13T17:45:00Z" w16du:dateUtc="2025-02-13T15:45:00Z"/>
                <w:rFonts w:ascii="David" w:eastAsia="Times New Roman" w:hAnsi="David"/>
                <w:rtl/>
              </w:rPr>
              <w:pPrChange w:id="139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p>
        </w:tc>
        <w:tc>
          <w:tcPr>
            <w:tcW w:w="4387" w:type="dxa"/>
            <w:noWrap/>
            <w:vAlign w:val="center"/>
            <w:hideMark/>
            <w:tcPrChange w:id="1395" w:author="Gidon Kupietzky" w:date="2024-12-18T09:22:00Z" w16du:dateUtc="2024-12-18T07:22:00Z">
              <w:tcPr>
                <w:tcW w:w="6369" w:type="dxa"/>
                <w:gridSpan w:val="3"/>
                <w:noWrap/>
                <w:vAlign w:val="center"/>
                <w:hideMark/>
              </w:tcPr>
            </w:tcPrChange>
          </w:tcPr>
          <w:p w14:paraId="39A9490E" w14:textId="3466798C"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396" w:author="Gidon Kupietzky" w:date="2025-02-13T17:45:00Z" w16du:dateUtc="2025-02-13T15:45:00Z"/>
                <w:rFonts w:ascii="David" w:eastAsia="Times New Roman" w:hAnsi="David"/>
                <w:rtl/>
              </w:rPr>
              <w:pPrChange w:id="1397"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398" w:author="Gidon Kupietzky" w:date="2025-02-13T17:45:00Z" w16du:dateUtc="2025-02-13T15:45:00Z">
              <w:r w:rsidRPr="00673BDE" w:rsidDel="004A2D26">
                <w:rPr>
                  <w:rFonts w:ascii="David" w:eastAsia="Times New Roman" w:hAnsi="David"/>
                  <w:rtl/>
                </w:rPr>
                <w:delText>אוכלוסיה בגילים 70-74</w:delText>
              </w:r>
              <w:bookmarkStart w:id="1399" w:name="_Toc190880558"/>
              <w:bookmarkStart w:id="1400" w:name="_Toc190883271"/>
              <w:bookmarkEnd w:id="1399"/>
              <w:bookmarkEnd w:id="1400"/>
            </w:del>
          </w:p>
        </w:tc>
        <w:bookmarkStart w:id="1401" w:name="_Toc190880559"/>
        <w:bookmarkStart w:id="1402" w:name="_Toc190883272"/>
        <w:bookmarkEnd w:id="1401"/>
        <w:bookmarkEnd w:id="1402"/>
      </w:tr>
      <w:tr w:rsidR="00AF1F6D" w:rsidRPr="00673BDE" w:rsidDel="004A2D26" w14:paraId="27E84FE5" w14:textId="35D20C3C">
        <w:trPr>
          <w:cnfStyle w:val="000000100000" w:firstRow="0" w:lastRow="0" w:firstColumn="0" w:lastColumn="0" w:oddVBand="0" w:evenVBand="0" w:oddHBand="1" w:evenHBand="0" w:firstRowFirstColumn="0" w:firstRowLastColumn="0" w:lastRowFirstColumn="0" w:lastRowLastColumn="0"/>
          <w:trHeight w:val="290"/>
          <w:del w:id="1403"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5BB07AEE" w14:textId="0F999F5B" w:rsidR="00AF1F6D" w:rsidRPr="00673BDE" w:rsidDel="004A2D26" w:rsidRDefault="00AF1F6D">
            <w:pPr>
              <w:tabs>
                <w:tab w:val="left" w:pos="2446"/>
              </w:tabs>
              <w:spacing w:line="276" w:lineRule="auto"/>
              <w:rPr>
                <w:del w:id="1404" w:author="Gidon Kupietzky" w:date="2025-02-13T17:45:00Z" w16du:dateUtc="2025-02-13T15:45:00Z"/>
                <w:rFonts w:ascii="David" w:eastAsia="Times New Roman" w:hAnsi="David"/>
                <w:rtl/>
              </w:rPr>
              <w:pPrChange w:id="1405" w:author="Gidon Kupietzky" w:date="2025-02-13T17:45:00Z" w16du:dateUtc="2025-02-13T15:45:00Z">
                <w:pPr>
                  <w:spacing w:before="0" w:line="240" w:lineRule="auto"/>
                  <w:ind w:left="0"/>
                  <w:jc w:val="center"/>
                </w:pPr>
              </w:pPrChange>
            </w:pPr>
          </w:p>
        </w:tc>
        <w:tc>
          <w:tcPr>
            <w:tcW w:w="1581" w:type="dxa"/>
            <w:vMerge/>
            <w:noWrap/>
            <w:vAlign w:val="center"/>
            <w:hideMark/>
          </w:tcPr>
          <w:p w14:paraId="1C68D69A" w14:textId="138328AC"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406" w:author="Gidon Kupietzky" w:date="2025-02-13T17:45:00Z" w16du:dateUtc="2025-02-13T15:45:00Z"/>
                <w:rFonts w:ascii="David" w:eastAsia="Times New Roman" w:hAnsi="David"/>
                <w:rtl/>
              </w:rPr>
              <w:pPrChange w:id="1407"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7CFD9920" w14:textId="2F644C5B"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408" w:author="Gidon Kupietzky" w:date="2025-02-13T17:45:00Z" w16du:dateUtc="2025-02-13T15:45:00Z"/>
                <w:rFonts w:ascii="David" w:eastAsia="Times New Roman" w:hAnsi="David"/>
                <w:rtl/>
              </w:rPr>
              <w:pPrChange w:id="1409"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410" w:author="Gidon Kupietzky" w:date="2025-02-13T17:45:00Z" w16du:dateUtc="2025-02-13T15:45:00Z">
              <w:r w:rsidRPr="00673BDE" w:rsidDel="004A2D26">
                <w:rPr>
                  <w:rFonts w:ascii="David" w:eastAsia="Times New Roman" w:hAnsi="David"/>
                  <w:rtl/>
                </w:rPr>
                <w:delText>אוכלוסיה בגילים 75 +</w:delText>
              </w:r>
              <w:bookmarkStart w:id="1411" w:name="_Toc190880560"/>
              <w:bookmarkStart w:id="1412" w:name="_Toc190883273"/>
              <w:bookmarkEnd w:id="1411"/>
              <w:bookmarkEnd w:id="1412"/>
            </w:del>
          </w:p>
        </w:tc>
        <w:bookmarkStart w:id="1413" w:name="_Toc190880561"/>
        <w:bookmarkStart w:id="1414" w:name="_Toc190883274"/>
        <w:bookmarkEnd w:id="1413"/>
        <w:bookmarkEnd w:id="1414"/>
      </w:tr>
      <w:tr w:rsidR="00AF1F6D" w:rsidRPr="00673BDE" w:rsidDel="004A2D26" w14:paraId="370B0FEF" w14:textId="0DD4FBAA"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415"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416" w:author="Gidon Kupietzky" w:date="2025-02-13T17:45:00Z"/>
          <w:trPrChange w:id="1417"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val="restart"/>
            <w:noWrap/>
            <w:vAlign w:val="center"/>
            <w:hideMark/>
            <w:tcPrChange w:id="1418" w:author="Gidon Kupietzky" w:date="2024-12-18T09:22:00Z" w16du:dateUtc="2024-12-18T07:22:00Z">
              <w:tcPr>
                <w:tcW w:w="1164" w:type="dxa"/>
                <w:vMerge w:val="restart"/>
                <w:noWrap/>
                <w:vAlign w:val="center"/>
                <w:hideMark/>
              </w:tcPr>
            </w:tcPrChange>
          </w:tcPr>
          <w:p w14:paraId="164DD3FE" w14:textId="7949FFEF" w:rsidR="00AF1F6D" w:rsidRPr="00673BDE" w:rsidDel="004A2D26" w:rsidRDefault="00AF1F6D">
            <w:pPr>
              <w:tabs>
                <w:tab w:val="left" w:pos="2446"/>
              </w:tabs>
              <w:spacing w:line="276" w:lineRule="auto"/>
              <w:rPr>
                <w:del w:id="1419" w:author="Gidon Kupietzky" w:date="2025-02-13T17:45:00Z" w16du:dateUtc="2025-02-13T15:45:00Z"/>
                <w:rFonts w:ascii="David" w:eastAsia="Times New Roman" w:hAnsi="David"/>
                <w:rtl/>
              </w:rPr>
              <w:pPrChange w:id="1420" w:author="Gidon Kupietzky" w:date="2025-02-13T17:45:00Z" w16du:dateUtc="2025-02-13T15:45:00Z">
                <w:pPr>
                  <w:spacing w:before="0" w:line="240" w:lineRule="auto"/>
                  <w:ind w:left="0"/>
                  <w:jc w:val="center"/>
                </w:pPr>
              </w:pPrChange>
            </w:pPr>
            <w:del w:id="1421" w:author="Gidon Kupietzky" w:date="2025-02-13T17:45:00Z" w16du:dateUtc="2025-02-13T15:45:00Z">
              <w:r w:rsidDel="004A2D26">
                <w:rPr>
                  <w:rFonts w:ascii="David" w:eastAsia="Times New Roman" w:hAnsi="David" w:hint="cs"/>
                  <w:rtl/>
                </w:rPr>
                <w:delText>חינוך</w:delText>
              </w:r>
              <w:bookmarkStart w:id="1422" w:name="_Toc190880562"/>
              <w:bookmarkStart w:id="1423" w:name="_Toc190883275"/>
              <w:bookmarkEnd w:id="1422"/>
              <w:bookmarkEnd w:id="1423"/>
            </w:del>
          </w:p>
        </w:tc>
        <w:tc>
          <w:tcPr>
            <w:tcW w:w="1581" w:type="dxa"/>
            <w:vMerge w:val="restart"/>
            <w:noWrap/>
            <w:vAlign w:val="center"/>
            <w:hideMark/>
            <w:tcPrChange w:id="1424" w:author="Gidon Kupietzky" w:date="2024-12-18T09:22:00Z" w16du:dateUtc="2024-12-18T07:22:00Z">
              <w:tcPr>
                <w:tcW w:w="1418" w:type="dxa"/>
                <w:vMerge w:val="restart"/>
                <w:noWrap/>
                <w:vAlign w:val="center"/>
                <w:hideMark/>
              </w:tcPr>
            </w:tcPrChange>
          </w:tcPr>
          <w:p w14:paraId="42CA7BE8" w14:textId="5870FF2F"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425" w:author="Gidon Kupietzky" w:date="2025-02-13T17:45:00Z" w16du:dateUtc="2025-02-13T15:45:00Z"/>
                <w:rFonts w:ascii="David" w:eastAsia="Times New Roman" w:hAnsi="David"/>
                <w:rtl/>
              </w:rPr>
              <w:pPrChange w:id="1426"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427" w:author="Gidon Kupietzky" w:date="2025-02-13T17:45:00Z" w16du:dateUtc="2025-02-13T15:45:00Z">
              <w:r w:rsidDel="004A2D26">
                <w:rPr>
                  <w:rFonts w:ascii="David" w:eastAsia="Times New Roman" w:hAnsi="David" w:hint="cs"/>
                  <w:rtl/>
                </w:rPr>
                <w:delText>תלמידים</w:delText>
              </w:r>
              <w:bookmarkStart w:id="1428" w:name="_Toc190880563"/>
              <w:bookmarkStart w:id="1429" w:name="_Toc190883276"/>
              <w:bookmarkEnd w:id="1428"/>
              <w:bookmarkEnd w:id="1429"/>
            </w:del>
          </w:p>
          <w:p w14:paraId="6D005BCE" w14:textId="01FA9E9F"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430" w:author="Gidon Kupietzky" w:date="2025-02-13T17:45:00Z" w16du:dateUtc="2025-02-13T15:45:00Z"/>
                <w:rFonts w:ascii="David" w:eastAsia="Times New Roman" w:hAnsi="David"/>
                <w:rtl/>
              </w:rPr>
              <w:pPrChange w:id="143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bookmarkStart w:id="1432" w:name="_Toc190880564"/>
            <w:bookmarkStart w:id="1433" w:name="_Toc190883277"/>
            <w:bookmarkEnd w:id="1432"/>
            <w:bookmarkEnd w:id="1433"/>
          </w:p>
        </w:tc>
        <w:tc>
          <w:tcPr>
            <w:tcW w:w="4387" w:type="dxa"/>
            <w:noWrap/>
            <w:vAlign w:val="center"/>
            <w:hideMark/>
            <w:tcPrChange w:id="1434" w:author="Gidon Kupietzky" w:date="2024-12-18T09:22:00Z" w16du:dateUtc="2024-12-18T07:22:00Z">
              <w:tcPr>
                <w:tcW w:w="6369" w:type="dxa"/>
                <w:gridSpan w:val="3"/>
                <w:noWrap/>
                <w:vAlign w:val="center"/>
                <w:hideMark/>
              </w:tcPr>
            </w:tcPrChange>
          </w:tcPr>
          <w:p w14:paraId="41CED696" w14:textId="05FB1EB0"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435" w:author="Gidon Kupietzky" w:date="2025-02-13T17:45:00Z" w16du:dateUtc="2025-02-13T15:45:00Z"/>
                <w:rFonts w:ascii="David" w:eastAsia="Times New Roman" w:hAnsi="David"/>
                <w:rtl/>
              </w:rPr>
              <w:pPrChange w:id="1436"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437" w:author="Gidon Kupietzky" w:date="2025-02-13T17:45:00Z" w16du:dateUtc="2025-02-13T15:45:00Z">
              <w:r w:rsidDel="004A2D26">
                <w:rPr>
                  <w:rFonts w:ascii="David" w:eastAsia="Times New Roman" w:hAnsi="David" w:hint="cs"/>
                  <w:rtl/>
                </w:rPr>
                <w:delText>סה"כ</w:delText>
              </w:r>
              <w:r w:rsidRPr="00673BDE" w:rsidDel="004A2D26">
                <w:rPr>
                  <w:rFonts w:ascii="David" w:eastAsia="Times New Roman" w:hAnsi="David"/>
                  <w:rtl/>
                </w:rPr>
                <w:delText xml:space="preserve"> תלמידים ( </w:delText>
              </w:r>
              <w:r w:rsidDel="004A2D26">
                <w:rPr>
                  <w:rFonts w:ascii="David" w:eastAsia="Times New Roman" w:hAnsi="David" w:hint="cs"/>
                  <w:rtl/>
                </w:rPr>
                <w:delText>מכיתה א</w:delText>
              </w:r>
            </w:del>
            <w:ins w:id="1438" w:author="Lior Glick" w:date="2024-12-02T09:26:00Z" w16du:dateUtc="2024-12-02T07:26:00Z">
              <w:del w:id="1439" w:author="Gidon Kupietzky" w:date="2025-02-13T17:45:00Z" w16du:dateUtc="2025-02-13T15:45:00Z">
                <w:r w:rsidDel="004A2D26">
                  <w:rPr>
                    <w:rFonts w:ascii="David" w:eastAsia="Times New Roman" w:hAnsi="David" w:hint="cs"/>
                    <w:rtl/>
                  </w:rPr>
                  <w:delText>'</w:delText>
                </w:r>
              </w:del>
            </w:ins>
            <w:del w:id="1440" w:author="Gidon Kupietzky" w:date="2025-02-13T17:45:00Z" w16du:dateUtc="2025-02-13T15:45:00Z">
              <w:r w:rsidDel="004A2D26">
                <w:rPr>
                  <w:rFonts w:ascii="David" w:eastAsia="Times New Roman" w:hAnsi="David" w:hint="cs"/>
                  <w:rtl/>
                </w:rPr>
                <w:delText xml:space="preserve"> עד יב</w:delText>
              </w:r>
            </w:del>
            <w:ins w:id="1441" w:author="Lior Glick" w:date="2024-12-02T09:26:00Z" w16du:dateUtc="2024-12-02T07:26:00Z">
              <w:del w:id="1442" w:author="Gidon Kupietzky" w:date="2025-02-13T17:45:00Z" w16du:dateUtc="2025-02-13T15:45:00Z">
                <w:r w:rsidDel="004A2D26">
                  <w:rPr>
                    <w:rFonts w:ascii="David" w:eastAsia="Times New Roman" w:hAnsi="David" w:hint="cs"/>
                    <w:rtl/>
                  </w:rPr>
                  <w:delText>'</w:delText>
                </w:r>
              </w:del>
            </w:ins>
            <w:del w:id="1443" w:author="Gidon Kupietzky" w:date="2025-02-13T17:45:00Z" w16du:dateUtc="2025-02-13T15:45:00Z">
              <w:r w:rsidDel="004A2D26">
                <w:rPr>
                  <w:rFonts w:ascii="David" w:eastAsia="Times New Roman" w:hAnsi="David" w:hint="cs"/>
                  <w:rtl/>
                </w:rPr>
                <w:delText>)</w:delText>
              </w:r>
              <w:bookmarkStart w:id="1444" w:name="_Toc190880565"/>
              <w:bookmarkStart w:id="1445" w:name="_Toc190883278"/>
              <w:bookmarkEnd w:id="1444"/>
              <w:bookmarkEnd w:id="1445"/>
            </w:del>
          </w:p>
        </w:tc>
        <w:bookmarkStart w:id="1446" w:name="_Toc190880566"/>
        <w:bookmarkStart w:id="1447" w:name="_Toc190883279"/>
        <w:bookmarkEnd w:id="1446"/>
        <w:bookmarkEnd w:id="1447"/>
      </w:tr>
      <w:tr w:rsidR="00AF1F6D" w:rsidRPr="00673BDE" w:rsidDel="004A2D26" w14:paraId="1DC38D49" w14:textId="7FF23FEB">
        <w:trPr>
          <w:cnfStyle w:val="000000100000" w:firstRow="0" w:lastRow="0" w:firstColumn="0" w:lastColumn="0" w:oddVBand="0" w:evenVBand="0" w:oddHBand="1" w:evenHBand="0" w:firstRowFirstColumn="0" w:firstRowLastColumn="0" w:lastRowFirstColumn="0" w:lastRowLastColumn="0"/>
          <w:trHeight w:val="290"/>
          <w:del w:id="1448"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3E6F1CB1" w14:textId="3EC7654D" w:rsidR="00AF1F6D" w:rsidRPr="00673BDE" w:rsidDel="004A2D26" w:rsidRDefault="00AF1F6D">
            <w:pPr>
              <w:tabs>
                <w:tab w:val="left" w:pos="2446"/>
              </w:tabs>
              <w:spacing w:line="276" w:lineRule="auto"/>
              <w:rPr>
                <w:del w:id="1449" w:author="Gidon Kupietzky" w:date="2025-02-13T17:45:00Z" w16du:dateUtc="2025-02-13T15:45:00Z"/>
                <w:rFonts w:ascii="David" w:eastAsia="Times New Roman" w:hAnsi="David"/>
                <w:rtl/>
              </w:rPr>
              <w:pPrChange w:id="1450" w:author="Gidon Kupietzky" w:date="2025-02-13T17:45:00Z" w16du:dateUtc="2025-02-13T15:45:00Z">
                <w:pPr>
                  <w:spacing w:before="0" w:line="240" w:lineRule="auto"/>
                  <w:ind w:left="0"/>
                  <w:jc w:val="center"/>
                </w:pPr>
              </w:pPrChange>
            </w:pPr>
          </w:p>
        </w:tc>
        <w:tc>
          <w:tcPr>
            <w:tcW w:w="1581" w:type="dxa"/>
            <w:vMerge/>
            <w:noWrap/>
            <w:vAlign w:val="center"/>
            <w:hideMark/>
          </w:tcPr>
          <w:p w14:paraId="47AC761C" w14:textId="02860BD3"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451" w:author="Gidon Kupietzky" w:date="2025-02-13T17:45:00Z" w16du:dateUtc="2025-02-13T15:45:00Z"/>
                <w:rFonts w:ascii="David" w:eastAsia="Times New Roman" w:hAnsi="David"/>
                <w:rtl/>
              </w:rPr>
              <w:pPrChange w:id="145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3E3BF8C6" w14:textId="47721DE9"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453" w:author="Gidon Kupietzky" w:date="2025-02-13T17:45:00Z" w16du:dateUtc="2025-02-13T15:45:00Z"/>
                <w:rFonts w:ascii="David" w:eastAsia="Times New Roman" w:hAnsi="David"/>
                <w:rtl/>
              </w:rPr>
              <w:pPrChange w:id="1454"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455" w:author="Gidon Kupietzky" w:date="2025-02-13T17:45:00Z" w16du:dateUtc="2025-02-13T15:45:00Z">
              <w:r w:rsidRPr="00673BDE" w:rsidDel="004A2D26">
                <w:rPr>
                  <w:rFonts w:ascii="David" w:eastAsia="Times New Roman" w:hAnsi="David"/>
                  <w:rtl/>
                </w:rPr>
                <w:delText>תלמידים שלומדים באזור תנועה בכיתות א</w:delText>
              </w:r>
            </w:del>
            <w:ins w:id="1456" w:author="Lior Glick" w:date="2024-12-02T09:26:00Z" w16du:dateUtc="2024-12-02T07:26:00Z">
              <w:del w:id="1457" w:author="Gidon Kupietzky" w:date="2025-02-13T17:45:00Z" w16du:dateUtc="2025-02-13T15:45:00Z">
                <w:r w:rsidDel="004A2D26">
                  <w:rPr>
                    <w:rFonts w:ascii="David" w:eastAsia="Times New Roman" w:hAnsi="David" w:hint="cs"/>
                    <w:rtl/>
                  </w:rPr>
                  <w:delText>'</w:delText>
                </w:r>
              </w:del>
            </w:ins>
            <w:del w:id="1458" w:author="Gidon Kupietzky" w:date="2025-02-13T17:45:00Z" w16du:dateUtc="2025-02-13T15:45:00Z">
              <w:r w:rsidRPr="00673BDE" w:rsidDel="004A2D26">
                <w:rPr>
                  <w:rFonts w:ascii="David" w:eastAsia="Times New Roman" w:hAnsi="David"/>
                  <w:rtl/>
                </w:rPr>
                <w:delText>-ו</w:delText>
              </w:r>
            </w:del>
            <w:ins w:id="1459" w:author="Lior Glick" w:date="2024-12-02T09:26:00Z" w16du:dateUtc="2024-12-02T07:26:00Z">
              <w:del w:id="1460" w:author="Gidon Kupietzky" w:date="2025-02-13T17:45:00Z" w16du:dateUtc="2025-02-13T15:45:00Z">
                <w:r w:rsidDel="004A2D26">
                  <w:rPr>
                    <w:rFonts w:ascii="David" w:eastAsia="Times New Roman" w:hAnsi="David" w:hint="cs"/>
                    <w:rtl/>
                  </w:rPr>
                  <w:delText>'</w:delText>
                </w:r>
              </w:del>
            </w:ins>
            <w:del w:id="1461" w:author="Gidon Kupietzky" w:date="2025-02-13T17:45:00Z" w16du:dateUtc="2025-02-13T15:45:00Z">
              <w:r w:rsidRPr="00673BDE" w:rsidDel="004A2D26">
                <w:rPr>
                  <w:rFonts w:ascii="David" w:eastAsia="Times New Roman" w:hAnsi="David"/>
                  <w:rtl/>
                </w:rPr>
                <w:delText xml:space="preserve">  (סה"כ</w:delText>
              </w:r>
              <w:r w:rsidDel="004A2D26">
                <w:rPr>
                  <w:rFonts w:ascii="David" w:eastAsia="Times New Roman" w:hAnsi="David" w:hint="cs"/>
                  <w:rtl/>
                </w:rPr>
                <w:delText xml:space="preserve"> ובחלוקה לפי מגזרים)</w:delText>
              </w:r>
              <w:bookmarkStart w:id="1462" w:name="_Toc190880567"/>
              <w:bookmarkStart w:id="1463" w:name="_Toc190883280"/>
              <w:bookmarkEnd w:id="1462"/>
              <w:bookmarkEnd w:id="1463"/>
            </w:del>
          </w:p>
        </w:tc>
        <w:bookmarkStart w:id="1464" w:name="_Toc190880568"/>
        <w:bookmarkStart w:id="1465" w:name="_Toc190883281"/>
        <w:bookmarkEnd w:id="1464"/>
        <w:bookmarkEnd w:id="1465"/>
      </w:tr>
      <w:tr w:rsidR="00AF1F6D" w:rsidRPr="00673BDE" w:rsidDel="004A2D26" w14:paraId="026C2A3A" w14:textId="12E9487B"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466"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467" w:author="Gidon Kupietzky" w:date="2025-02-13T17:45:00Z"/>
          <w:trPrChange w:id="1468"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469" w:author="Gidon Kupietzky" w:date="2024-12-18T09:22:00Z" w16du:dateUtc="2024-12-18T07:22:00Z">
              <w:tcPr>
                <w:tcW w:w="1164" w:type="dxa"/>
                <w:vMerge/>
                <w:noWrap/>
                <w:vAlign w:val="center"/>
                <w:hideMark/>
              </w:tcPr>
            </w:tcPrChange>
          </w:tcPr>
          <w:p w14:paraId="720FFCB0" w14:textId="0B8B1721" w:rsidR="00AF1F6D" w:rsidRPr="00673BDE" w:rsidDel="004A2D26" w:rsidRDefault="00AF1F6D">
            <w:pPr>
              <w:tabs>
                <w:tab w:val="left" w:pos="2446"/>
              </w:tabs>
              <w:spacing w:line="276" w:lineRule="auto"/>
              <w:rPr>
                <w:del w:id="1470" w:author="Gidon Kupietzky" w:date="2025-02-13T17:45:00Z" w16du:dateUtc="2025-02-13T15:45:00Z"/>
                <w:rFonts w:ascii="David" w:eastAsia="Times New Roman" w:hAnsi="David"/>
                <w:rtl/>
              </w:rPr>
              <w:pPrChange w:id="1471" w:author="Gidon Kupietzky" w:date="2025-02-13T17:45:00Z" w16du:dateUtc="2025-02-13T15:45:00Z">
                <w:pPr>
                  <w:spacing w:before="0" w:line="240" w:lineRule="auto"/>
                  <w:ind w:left="0"/>
                  <w:jc w:val="center"/>
                </w:pPr>
              </w:pPrChange>
            </w:pPr>
          </w:p>
        </w:tc>
        <w:tc>
          <w:tcPr>
            <w:tcW w:w="1581" w:type="dxa"/>
            <w:vMerge/>
            <w:noWrap/>
            <w:vAlign w:val="center"/>
            <w:hideMark/>
            <w:tcPrChange w:id="1472" w:author="Gidon Kupietzky" w:date="2024-12-18T09:22:00Z" w16du:dateUtc="2024-12-18T07:22:00Z">
              <w:tcPr>
                <w:tcW w:w="1418" w:type="dxa"/>
                <w:vMerge/>
                <w:noWrap/>
                <w:vAlign w:val="center"/>
                <w:hideMark/>
              </w:tcPr>
            </w:tcPrChange>
          </w:tcPr>
          <w:p w14:paraId="6A5DDD9A" w14:textId="72031118"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473" w:author="Gidon Kupietzky" w:date="2025-02-13T17:45:00Z" w16du:dateUtc="2025-02-13T15:45:00Z"/>
                <w:rFonts w:ascii="David" w:eastAsia="Times New Roman" w:hAnsi="David"/>
                <w:rtl/>
              </w:rPr>
              <w:pPrChange w:id="147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p>
        </w:tc>
        <w:tc>
          <w:tcPr>
            <w:tcW w:w="4387" w:type="dxa"/>
            <w:noWrap/>
            <w:vAlign w:val="center"/>
            <w:hideMark/>
            <w:tcPrChange w:id="1475" w:author="Gidon Kupietzky" w:date="2024-12-18T09:22:00Z" w16du:dateUtc="2024-12-18T07:22:00Z">
              <w:tcPr>
                <w:tcW w:w="6369" w:type="dxa"/>
                <w:gridSpan w:val="3"/>
                <w:noWrap/>
                <w:vAlign w:val="center"/>
                <w:hideMark/>
              </w:tcPr>
            </w:tcPrChange>
          </w:tcPr>
          <w:p w14:paraId="2E0B4BEA" w14:textId="25A7014A"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476" w:author="Gidon Kupietzky" w:date="2025-02-13T17:45:00Z" w16du:dateUtc="2025-02-13T15:45:00Z"/>
                <w:rFonts w:ascii="David" w:eastAsia="Times New Roman" w:hAnsi="David"/>
                <w:rtl/>
              </w:rPr>
              <w:pPrChange w:id="1477"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478" w:author="Gidon Kupietzky" w:date="2025-02-13T17:45:00Z" w16du:dateUtc="2025-02-13T15:45:00Z">
              <w:r w:rsidRPr="00673BDE" w:rsidDel="004A2D26">
                <w:rPr>
                  <w:rFonts w:ascii="David" w:eastAsia="Times New Roman" w:hAnsi="David"/>
                  <w:rtl/>
                </w:rPr>
                <w:delText>תלמידים שלומדים באזור תנועה בכיתות ז</w:delText>
              </w:r>
            </w:del>
            <w:ins w:id="1479" w:author="Lior Glick" w:date="2024-12-02T09:26:00Z" w16du:dateUtc="2024-12-02T07:26:00Z">
              <w:del w:id="1480" w:author="Gidon Kupietzky" w:date="2025-02-13T17:45:00Z" w16du:dateUtc="2025-02-13T15:45:00Z">
                <w:r w:rsidDel="004A2D26">
                  <w:rPr>
                    <w:rFonts w:ascii="David" w:eastAsia="Times New Roman" w:hAnsi="David" w:hint="cs"/>
                    <w:rtl/>
                  </w:rPr>
                  <w:delText>'</w:delText>
                </w:r>
              </w:del>
            </w:ins>
            <w:del w:id="1481" w:author="Gidon Kupietzky" w:date="2025-02-13T17:45:00Z" w16du:dateUtc="2025-02-13T15:45:00Z">
              <w:r w:rsidRPr="00673BDE" w:rsidDel="004A2D26">
                <w:rPr>
                  <w:rFonts w:ascii="David" w:eastAsia="Times New Roman" w:hAnsi="David"/>
                  <w:rtl/>
                </w:rPr>
                <w:delText>-ט</w:delText>
              </w:r>
            </w:del>
            <w:ins w:id="1482" w:author="Lior Glick" w:date="2024-12-02T09:26:00Z" w16du:dateUtc="2024-12-02T07:26:00Z">
              <w:del w:id="1483" w:author="Gidon Kupietzky" w:date="2025-02-13T17:45:00Z" w16du:dateUtc="2025-02-13T15:45:00Z">
                <w:r w:rsidDel="004A2D26">
                  <w:rPr>
                    <w:rFonts w:ascii="David" w:eastAsia="Times New Roman" w:hAnsi="David" w:hint="cs"/>
                    <w:rtl/>
                  </w:rPr>
                  <w:delText>'</w:delText>
                </w:r>
              </w:del>
            </w:ins>
            <w:del w:id="1484" w:author="Gidon Kupietzky" w:date="2025-02-13T17:45:00Z" w16du:dateUtc="2025-02-13T15:45:00Z">
              <w:r w:rsidRPr="00673BDE" w:rsidDel="004A2D26">
                <w:rPr>
                  <w:rFonts w:ascii="David" w:eastAsia="Times New Roman" w:hAnsi="David"/>
                  <w:rtl/>
                </w:rPr>
                <w:delText xml:space="preserve">  (סה"כ</w:delText>
              </w:r>
              <w:r w:rsidDel="004A2D26">
                <w:rPr>
                  <w:rFonts w:ascii="David" w:eastAsia="Times New Roman" w:hAnsi="David" w:hint="cs"/>
                  <w:rtl/>
                </w:rPr>
                <w:delText xml:space="preserve"> ובחלוקה לפי מגזרים)</w:delText>
              </w:r>
              <w:bookmarkStart w:id="1485" w:name="_Toc190880569"/>
              <w:bookmarkStart w:id="1486" w:name="_Toc190883282"/>
              <w:bookmarkEnd w:id="1485"/>
              <w:bookmarkEnd w:id="1486"/>
            </w:del>
          </w:p>
        </w:tc>
        <w:bookmarkStart w:id="1487" w:name="_Toc190880570"/>
        <w:bookmarkStart w:id="1488" w:name="_Toc190883283"/>
        <w:bookmarkEnd w:id="1487"/>
        <w:bookmarkEnd w:id="1488"/>
      </w:tr>
      <w:tr w:rsidR="00AF1F6D" w:rsidRPr="00673BDE" w:rsidDel="004A2D26" w14:paraId="43AF1907" w14:textId="3FE87049">
        <w:trPr>
          <w:cnfStyle w:val="000000100000" w:firstRow="0" w:lastRow="0" w:firstColumn="0" w:lastColumn="0" w:oddVBand="0" w:evenVBand="0" w:oddHBand="1" w:evenHBand="0" w:firstRowFirstColumn="0" w:firstRowLastColumn="0" w:lastRowFirstColumn="0" w:lastRowLastColumn="0"/>
          <w:trHeight w:val="290"/>
          <w:del w:id="1489"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0A9C9ADC" w14:textId="1A8E4CEF" w:rsidR="00AF1F6D" w:rsidRPr="00673BDE" w:rsidDel="004A2D26" w:rsidRDefault="00AF1F6D">
            <w:pPr>
              <w:tabs>
                <w:tab w:val="left" w:pos="2446"/>
              </w:tabs>
              <w:spacing w:line="276" w:lineRule="auto"/>
              <w:rPr>
                <w:del w:id="1490" w:author="Gidon Kupietzky" w:date="2025-02-13T17:45:00Z" w16du:dateUtc="2025-02-13T15:45:00Z"/>
                <w:rFonts w:ascii="David" w:eastAsia="Times New Roman" w:hAnsi="David"/>
                <w:rtl/>
              </w:rPr>
              <w:pPrChange w:id="1491" w:author="Gidon Kupietzky" w:date="2025-02-13T17:45:00Z" w16du:dateUtc="2025-02-13T15:45:00Z">
                <w:pPr>
                  <w:spacing w:before="0" w:line="240" w:lineRule="auto"/>
                  <w:ind w:left="0"/>
                  <w:jc w:val="center"/>
                </w:pPr>
              </w:pPrChange>
            </w:pPr>
          </w:p>
        </w:tc>
        <w:tc>
          <w:tcPr>
            <w:tcW w:w="1581" w:type="dxa"/>
            <w:vMerge/>
            <w:noWrap/>
            <w:vAlign w:val="center"/>
            <w:hideMark/>
          </w:tcPr>
          <w:p w14:paraId="34EDAEB6" w14:textId="602A33C8"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492" w:author="Gidon Kupietzky" w:date="2025-02-13T17:45:00Z" w16du:dateUtc="2025-02-13T15:45:00Z"/>
                <w:rFonts w:ascii="David" w:eastAsia="Times New Roman" w:hAnsi="David"/>
                <w:rtl/>
              </w:rPr>
              <w:pPrChange w:id="149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p>
        </w:tc>
        <w:tc>
          <w:tcPr>
            <w:tcW w:w="4387" w:type="dxa"/>
            <w:noWrap/>
            <w:vAlign w:val="center"/>
            <w:hideMark/>
          </w:tcPr>
          <w:p w14:paraId="1D543CD9" w14:textId="74C836BA"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494" w:author="Gidon Kupietzky" w:date="2025-02-13T17:45:00Z" w16du:dateUtc="2025-02-13T15:45:00Z"/>
                <w:rFonts w:ascii="David" w:eastAsia="Times New Roman" w:hAnsi="David"/>
                <w:rtl/>
              </w:rPr>
              <w:pPrChange w:id="1495"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496" w:author="Gidon Kupietzky" w:date="2025-02-13T17:45:00Z" w16du:dateUtc="2025-02-13T15:45:00Z">
              <w:r w:rsidRPr="00673BDE" w:rsidDel="004A2D26">
                <w:rPr>
                  <w:rFonts w:ascii="David" w:eastAsia="Times New Roman" w:hAnsi="David"/>
                  <w:rtl/>
                </w:rPr>
                <w:delText>תלמידים שלומדים באזור תנועה בכיתות י</w:delText>
              </w:r>
            </w:del>
            <w:ins w:id="1497" w:author="Lior Glick" w:date="2024-12-02T09:26:00Z" w16du:dateUtc="2024-12-02T07:26:00Z">
              <w:del w:id="1498" w:author="Gidon Kupietzky" w:date="2025-02-13T17:45:00Z" w16du:dateUtc="2025-02-13T15:45:00Z">
                <w:r w:rsidDel="004A2D26">
                  <w:rPr>
                    <w:rFonts w:ascii="David" w:eastAsia="Times New Roman" w:hAnsi="David" w:hint="cs"/>
                    <w:rtl/>
                  </w:rPr>
                  <w:delText>'</w:delText>
                </w:r>
              </w:del>
            </w:ins>
            <w:del w:id="1499" w:author="Gidon Kupietzky" w:date="2025-02-13T17:45:00Z" w16du:dateUtc="2025-02-13T15:45:00Z">
              <w:r w:rsidRPr="00673BDE" w:rsidDel="004A2D26">
                <w:rPr>
                  <w:rFonts w:ascii="David" w:eastAsia="Times New Roman" w:hAnsi="David"/>
                  <w:rtl/>
                </w:rPr>
                <w:delText>-יב</w:delText>
              </w:r>
            </w:del>
            <w:ins w:id="1500" w:author="Lior Glick" w:date="2024-12-02T09:26:00Z" w16du:dateUtc="2024-12-02T07:26:00Z">
              <w:del w:id="1501" w:author="Gidon Kupietzky" w:date="2025-02-13T17:45:00Z" w16du:dateUtc="2025-02-13T15:45:00Z">
                <w:r w:rsidDel="004A2D26">
                  <w:rPr>
                    <w:rFonts w:ascii="David" w:eastAsia="Times New Roman" w:hAnsi="David" w:hint="cs"/>
                    <w:rtl/>
                  </w:rPr>
                  <w:delText>'</w:delText>
                </w:r>
              </w:del>
            </w:ins>
            <w:del w:id="1502" w:author="Gidon Kupietzky" w:date="2025-02-13T17:45:00Z" w16du:dateUtc="2025-02-13T15:45:00Z">
              <w:r w:rsidRPr="00673BDE" w:rsidDel="004A2D26">
                <w:rPr>
                  <w:rFonts w:ascii="David" w:eastAsia="Times New Roman" w:hAnsi="David"/>
                  <w:rtl/>
                </w:rPr>
                <w:delText xml:space="preserve">  (סה"כ</w:delText>
              </w:r>
              <w:r w:rsidDel="004A2D26">
                <w:rPr>
                  <w:rFonts w:ascii="David" w:eastAsia="Times New Roman" w:hAnsi="David" w:hint="cs"/>
                  <w:rtl/>
                </w:rPr>
                <w:delText xml:space="preserve"> ובחלוקה לפי מגזרים)</w:delText>
              </w:r>
              <w:bookmarkStart w:id="1503" w:name="_Toc190880571"/>
              <w:bookmarkStart w:id="1504" w:name="_Toc190883284"/>
              <w:bookmarkEnd w:id="1503"/>
              <w:bookmarkEnd w:id="1504"/>
            </w:del>
          </w:p>
        </w:tc>
        <w:bookmarkStart w:id="1505" w:name="_Toc190880572"/>
        <w:bookmarkStart w:id="1506" w:name="_Toc190883285"/>
        <w:bookmarkEnd w:id="1505"/>
        <w:bookmarkEnd w:id="1506"/>
      </w:tr>
      <w:tr w:rsidR="00AF1F6D" w:rsidRPr="00673BDE" w:rsidDel="004A2D26" w14:paraId="462E6EAB" w14:textId="0DB30A6C"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507"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508" w:author="Gidon Kupietzky" w:date="2025-02-13T17:45:00Z"/>
          <w:trPrChange w:id="1509"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510" w:author="Gidon Kupietzky" w:date="2024-12-18T09:22:00Z" w16du:dateUtc="2024-12-18T07:22:00Z">
              <w:tcPr>
                <w:tcW w:w="1164" w:type="dxa"/>
                <w:vMerge/>
                <w:noWrap/>
                <w:vAlign w:val="center"/>
                <w:hideMark/>
              </w:tcPr>
            </w:tcPrChange>
          </w:tcPr>
          <w:p w14:paraId="2F5FE89D" w14:textId="53287DF4" w:rsidR="00AF1F6D" w:rsidRPr="00673BDE" w:rsidDel="004A2D26" w:rsidRDefault="00AF1F6D">
            <w:pPr>
              <w:tabs>
                <w:tab w:val="left" w:pos="2446"/>
              </w:tabs>
              <w:spacing w:line="276" w:lineRule="auto"/>
              <w:rPr>
                <w:del w:id="1511" w:author="Gidon Kupietzky" w:date="2025-02-13T17:45:00Z" w16du:dateUtc="2025-02-13T15:45:00Z"/>
                <w:rFonts w:ascii="David" w:eastAsia="Times New Roman" w:hAnsi="David"/>
                <w:rtl/>
              </w:rPr>
              <w:pPrChange w:id="1512" w:author="Gidon Kupietzky" w:date="2025-02-13T17:45:00Z" w16du:dateUtc="2025-02-13T15:45:00Z">
                <w:pPr>
                  <w:spacing w:before="0" w:line="240" w:lineRule="auto"/>
                  <w:ind w:left="0"/>
                  <w:jc w:val="center"/>
                </w:pPr>
              </w:pPrChange>
            </w:pPr>
          </w:p>
        </w:tc>
        <w:tc>
          <w:tcPr>
            <w:tcW w:w="1581" w:type="dxa"/>
            <w:vMerge/>
            <w:noWrap/>
            <w:vAlign w:val="center"/>
            <w:hideMark/>
            <w:tcPrChange w:id="1513" w:author="Gidon Kupietzky" w:date="2024-12-18T09:22:00Z" w16du:dateUtc="2024-12-18T07:22:00Z">
              <w:tcPr>
                <w:tcW w:w="1418" w:type="dxa"/>
                <w:vMerge/>
                <w:noWrap/>
                <w:vAlign w:val="center"/>
                <w:hideMark/>
              </w:tcPr>
            </w:tcPrChange>
          </w:tcPr>
          <w:p w14:paraId="0D6BA0B6" w14:textId="5374E6E3"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514" w:author="Gidon Kupietzky" w:date="2025-02-13T17:45:00Z" w16du:dateUtc="2025-02-13T15:45:00Z"/>
                <w:rFonts w:ascii="David" w:eastAsia="Times New Roman" w:hAnsi="David"/>
                <w:rtl/>
              </w:rPr>
              <w:pPrChange w:id="151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p>
        </w:tc>
        <w:tc>
          <w:tcPr>
            <w:tcW w:w="4387" w:type="dxa"/>
            <w:noWrap/>
            <w:vAlign w:val="center"/>
            <w:hideMark/>
            <w:tcPrChange w:id="1516" w:author="Gidon Kupietzky" w:date="2024-12-18T09:22:00Z" w16du:dateUtc="2024-12-18T07:22:00Z">
              <w:tcPr>
                <w:tcW w:w="6369" w:type="dxa"/>
                <w:gridSpan w:val="3"/>
                <w:noWrap/>
                <w:vAlign w:val="center"/>
                <w:hideMark/>
              </w:tcPr>
            </w:tcPrChange>
          </w:tcPr>
          <w:p w14:paraId="75011924" w14:textId="21246E95" w:rsidR="00AF1F6D" w:rsidRPr="00673BDE" w:rsidDel="004A2D26" w:rsidRDefault="00031AFF">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517" w:author="Gidon Kupietzky" w:date="2025-02-13T17:45:00Z" w16du:dateUtc="2025-02-13T15:45:00Z"/>
                <w:rFonts w:ascii="David" w:eastAsia="Times New Roman" w:hAnsi="David"/>
                <w:rtl/>
              </w:rPr>
              <w:pPrChange w:id="1518"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ins w:id="1519" w:author="Lior Glick" w:date="2025-01-16T09:48:00Z" w16du:dateUtc="2025-01-16T07:48:00Z">
              <w:del w:id="1520" w:author="Gidon Kupietzky" w:date="2025-02-13T17:45:00Z" w16du:dateUtc="2025-02-13T15:45:00Z">
                <w:r w:rsidDel="004A2D26">
                  <w:rPr>
                    <w:rFonts w:ascii="David" w:eastAsia="Times New Roman" w:hAnsi="David" w:hint="cs"/>
                    <w:rtl/>
                  </w:rPr>
                  <w:delText>מ</w:delText>
                </w:r>
              </w:del>
            </w:ins>
            <w:commentRangeStart w:id="1521"/>
            <w:commentRangeStart w:id="1522"/>
            <w:del w:id="1523" w:author="Gidon Kupietzky" w:date="2025-02-13T17:45:00Z" w16du:dateUtc="2025-02-13T15:45:00Z">
              <w:r w:rsidR="00AF1F6D" w:rsidRPr="00673BDE" w:rsidDel="004A2D26">
                <w:rPr>
                  <w:rFonts w:ascii="David" w:eastAsia="Times New Roman" w:hAnsi="David"/>
                  <w:rtl/>
                </w:rPr>
                <w:delText xml:space="preserve">ערך 1 עד 21 </w:delText>
              </w:r>
            </w:del>
            <w:del w:id="1524" w:author="Gidon Kupietzky" w:date="2024-12-16T14:07:00Z" w16du:dateUtc="2024-12-16T12:07:00Z">
              <w:r w:rsidR="00AF1F6D" w:rsidRPr="00673BDE">
                <w:rPr>
                  <w:rFonts w:ascii="David" w:eastAsia="Times New Roman" w:hAnsi="David"/>
                  <w:rtl/>
                </w:rPr>
                <w:delText>שמייצג מרחבי חינוך משותפים לאזורי התנועה</w:delText>
              </w:r>
              <w:commentRangeEnd w:id="1521"/>
              <w:r w:rsidR="00AF1F6D">
                <w:rPr>
                  <w:rStyle w:val="ab"/>
                  <w:rtl/>
                </w:rPr>
                <w:commentReference w:id="1521"/>
              </w:r>
              <w:commentRangeEnd w:id="1522"/>
              <w:r w:rsidR="00AF1F6D">
                <w:rPr>
                  <w:rStyle w:val="ab"/>
                  <w:rtl/>
                </w:rPr>
                <w:commentReference w:id="1522"/>
              </w:r>
            </w:del>
            <w:bookmarkStart w:id="1525" w:name="_Toc190880573"/>
            <w:bookmarkStart w:id="1526" w:name="_Toc190883286"/>
            <w:bookmarkEnd w:id="1525"/>
            <w:bookmarkEnd w:id="1526"/>
          </w:p>
        </w:tc>
        <w:bookmarkStart w:id="1527" w:name="_Toc190880574"/>
        <w:bookmarkStart w:id="1528" w:name="_Toc190883287"/>
        <w:bookmarkEnd w:id="1527"/>
        <w:bookmarkEnd w:id="1528"/>
      </w:tr>
      <w:tr w:rsidR="00AF1F6D" w:rsidRPr="00673BDE" w:rsidDel="004A2D26" w14:paraId="63C25AF1" w14:textId="43175543">
        <w:trPr>
          <w:cnfStyle w:val="000000100000" w:firstRow="0" w:lastRow="0" w:firstColumn="0" w:lastColumn="0" w:oddVBand="0" w:evenVBand="0" w:oddHBand="1" w:evenHBand="0" w:firstRowFirstColumn="0" w:firstRowLastColumn="0" w:lastRowFirstColumn="0" w:lastRowLastColumn="0"/>
          <w:trHeight w:val="553"/>
          <w:del w:id="1529" w:author="Gidon Kupietzky" w:date="2025-02-13T17:45:00Z"/>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
          <w:p w14:paraId="7E5861DF" w14:textId="28A37EDE" w:rsidR="00AF1F6D" w:rsidRPr="00673BDE" w:rsidDel="004A2D26" w:rsidRDefault="00AF1F6D">
            <w:pPr>
              <w:tabs>
                <w:tab w:val="left" w:pos="2446"/>
              </w:tabs>
              <w:spacing w:line="276" w:lineRule="auto"/>
              <w:rPr>
                <w:del w:id="1530" w:author="Gidon Kupietzky" w:date="2025-02-13T17:45:00Z" w16du:dateUtc="2025-02-13T15:45:00Z"/>
                <w:rFonts w:ascii="David" w:eastAsia="Times New Roman" w:hAnsi="David"/>
                <w:rtl/>
              </w:rPr>
              <w:pPrChange w:id="1531" w:author="Gidon Kupietzky" w:date="2025-02-13T17:45:00Z" w16du:dateUtc="2025-02-13T15:45:00Z">
                <w:pPr>
                  <w:spacing w:before="0" w:line="240" w:lineRule="auto"/>
                  <w:ind w:left="0"/>
                  <w:jc w:val="center"/>
                </w:pPr>
              </w:pPrChange>
            </w:pPr>
          </w:p>
        </w:tc>
        <w:tc>
          <w:tcPr>
            <w:tcW w:w="1581" w:type="dxa"/>
            <w:noWrap/>
            <w:vAlign w:val="center"/>
            <w:hideMark/>
          </w:tcPr>
          <w:p w14:paraId="1FAF9A5B" w14:textId="6F87DA4C"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532" w:author="Gidon Kupietzky" w:date="2025-02-13T17:45:00Z" w16du:dateUtc="2025-02-13T15:45:00Z"/>
                <w:rFonts w:ascii="David" w:eastAsia="Times New Roman" w:hAnsi="David"/>
                <w:rtl/>
              </w:rPr>
              <w:pPrChange w:id="153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534" w:author="Gidon Kupietzky" w:date="2025-02-13T17:45:00Z" w16du:dateUtc="2025-02-13T15:45:00Z">
              <w:r w:rsidDel="004A2D26">
                <w:rPr>
                  <w:rFonts w:ascii="David" w:eastAsia="Times New Roman" w:hAnsi="David" w:hint="cs"/>
                  <w:rtl/>
                </w:rPr>
                <w:delText>השכלה גבוהה</w:delText>
              </w:r>
              <w:bookmarkStart w:id="1535" w:name="_Toc190880575"/>
              <w:bookmarkStart w:id="1536" w:name="_Toc190883288"/>
              <w:bookmarkEnd w:id="1535"/>
              <w:bookmarkEnd w:id="1536"/>
            </w:del>
          </w:p>
        </w:tc>
        <w:tc>
          <w:tcPr>
            <w:tcW w:w="4387" w:type="dxa"/>
            <w:noWrap/>
            <w:vAlign w:val="center"/>
            <w:hideMark/>
          </w:tcPr>
          <w:p w14:paraId="2EC14FBB" w14:textId="566725C0"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537" w:author="Gidon Kupietzky" w:date="2025-02-13T17:45:00Z" w16du:dateUtc="2025-02-13T15:45:00Z"/>
                <w:rFonts w:ascii="David" w:eastAsia="Times New Roman" w:hAnsi="David"/>
                <w:rtl/>
              </w:rPr>
              <w:pPrChange w:id="1538"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ins w:id="1539" w:author="Lior Glick" w:date="2024-12-02T09:27:00Z" w16du:dateUtc="2024-12-02T07:27:00Z">
              <w:del w:id="1540" w:author="Gidon Kupietzky" w:date="2025-02-13T17:45:00Z" w16du:dateUtc="2025-02-13T15:45:00Z">
                <w:r w:rsidDel="004A2D26">
                  <w:rPr>
                    <w:rFonts w:ascii="David" w:eastAsia="Times New Roman" w:hAnsi="David" w:hint="cs"/>
                    <w:rtl/>
                  </w:rPr>
                  <w:delText xml:space="preserve">מספר </w:delText>
                </w:r>
              </w:del>
            </w:ins>
            <w:del w:id="1541" w:author="Gidon Kupietzky" w:date="2025-02-13T17:45:00Z" w16du:dateUtc="2025-02-13T15:45:00Z">
              <w:r w:rsidRPr="00673BDE" w:rsidDel="004A2D26">
                <w:rPr>
                  <w:rFonts w:ascii="David" w:eastAsia="Times New Roman" w:hAnsi="David"/>
                  <w:rtl/>
                </w:rPr>
                <w:delText xml:space="preserve">תלמידי השכלה גבוהה </w:delText>
              </w:r>
              <w:r w:rsidDel="004A2D26">
                <w:rPr>
                  <w:rFonts w:ascii="David" w:eastAsia="Times New Roman" w:hAnsi="David" w:hint="cs"/>
                  <w:rtl/>
                </w:rPr>
                <w:delText>(בחלוקה למגזרים)</w:delText>
              </w:r>
              <w:bookmarkStart w:id="1542" w:name="_Toc190880576"/>
              <w:bookmarkStart w:id="1543" w:name="_Toc190883289"/>
              <w:bookmarkEnd w:id="1542"/>
              <w:bookmarkEnd w:id="1543"/>
            </w:del>
          </w:p>
          <w:p w14:paraId="491C7507" w14:textId="4E202AD0"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544" w:author="Gidon Kupietzky" w:date="2025-02-13T17:45:00Z" w16du:dateUtc="2025-02-13T15:45:00Z"/>
                <w:rFonts w:ascii="David" w:eastAsia="Times New Roman" w:hAnsi="David"/>
                <w:rtl/>
              </w:rPr>
              <w:pPrChange w:id="1545"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bookmarkStart w:id="1546" w:name="_Toc190880577"/>
            <w:bookmarkStart w:id="1547" w:name="_Toc190883290"/>
            <w:bookmarkEnd w:id="1546"/>
            <w:bookmarkEnd w:id="1547"/>
          </w:p>
        </w:tc>
        <w:bookmarkStart w:id="1548" w:name="_Toc190880578"/>
        <w:bookmarkStart w:id="1549" w:name="_Toc190883291"/>
        <w:bookmarkEnd w:id="1548"/>
        <w:bookmarkEnd w:id="1549"/>
      </w:tr>
      <w:tr w:rsidR="00AF1F6D" w:rsidRPr="00673BDE" w:rsidDel="004A2D26" w14:paraId="4A977C74" w14:textId="07F7775F"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550"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551" w:author="Gidon Kupietzky" w:date="2025-02-13T17:45:00Z"/>
          <w:trPrChange w:id="1552"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2983" w:type="dxa"/>
            <w:vMerge/>
            <w:noWrap/>
            <w:vAlign w:val="center"/>
            <w:hideMark/>
            <w:tcPrChange w:id="1553" w:author="Gidon Kupietzky" w:date="2024-12-18T09:22:00Z" w16du:dateUtc="2024-12-18T07:22:00Z">
              <w:tcPr>
                <w:tcW w:w="1164" w:type="dxa"/>
                <w:vMerge/>
                <w:noWrap/>
                <w:vAlign w:val="center"/>
                <w:hideMark/>
              </w:tcPr>
            </w:tcPrChange>
          </w:tcPr>
          <w:p w14:paraId="3227C1BE" w14:textId="712ED429" w:rsidR="00AF1F6D" w:rsidRPr="00673BDE" w:rsidDel="004A2D26" w:rsidRDefault="00AF1F6D">
            <w:pPr>
              <w:tabs>
                <w:tab w:val="left" w:pos="2446"/>
              </w:tabs>
              <w:spacing w:line="276" w:lineRule="auto"/>
              <w:rPr>
                <w:del w:id="1554" w:author="Gidon Kupietzky" w:date="2025-02-13T17:45:00Z" w16du:dateUtc="2025-02-13T15:45:00Z"/>
                <w:rFonts w:ascii="David" w:eastAsia="Times New Roman" w:hAnsi="David"/>
                <w:rtl/>
              </w:rPr>
              <w:pPrChange w:id="1555" w:author="Gidon Kupietzky" w:date="2025-02-13T17:45:00Z" w16du:dateUtc="2025-02-13T15:45:00Z">
                <w:pPr>
                  <w:spacing w:before="0" w:line="240" w:lineRule="auto"/>
                  <w:ind w:left="0"/>
                  <w:jc w:val="center"/>
                </w:pPr>
              </w:pPrChange>
            </w:pPr>
          </w:p>
        </w:tc>
        <w:tc>
          <w:tcPr>
            <w:tcW w:w="1581" w:type="dxa"/>
            <w:noWrap/>
            <w:vAlign w:val="center"/>
            <w:hideMark/>
            <w:tcPrChange w:id="1556" w:author="Gidon Kupietzky" w:date="2024-12-18T09:22:00Z" w16du:dateUtc="2024-12-18T07:22:00Z">
              <w:tcPr>
                <w:tcW w:w="1418" w:type="dxa"/>
                <w:noWrap/>
                <w:vAlign w:val="center"/>
                <w:hideMark/>
              </w:tcPr>
            </w:tcPrChange>
          </w:tcPr>
          <w:p w14:paraId="3A4068F8" w14:textId="65750E46"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557" w:author="Gidon Kupietzky" w:date="2025-02-13T17:45:00Z" w16du:dateUtc="2025-02-13T15:45:00Z"/>
                <w:rFonts w:ascii="David" w:eastAsia="Times New Roman" w:hAnsi="David"/>
                <w:rtl/>
              </w:rPr>
              <w:pPrChange w:id="1558"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559" w:author="Gidon Kupietzky" w:date="2025-02-13T17:45:00Z" w16du:dateUtc="2025-02-13T15:45:00Z">
              <w:r w:rsidRPr="00673BDE" w:rsidDel="004A2D26">
                <w:rPr>
                  <w:rFonts w:ascii="David" w:eastAsia="Times New Roman" w:hAnsi="David"/>
                  <w:rtl/>
                </w:rPr>
                <w:delText>תלמידי ישיבה</w:delText>
              </w:r>
              <w:bookmarkStart w:id="1560" w:name="_Toc190880579"/>
              <w:bookmarkStart w:id="1561" w:name="_Toc190883292"/>
              <w:bookmarkEnd w:id="1560"/>
              <w:bookmarkEnd w:id="1561"/>
            </w:del>
          </w:p>
        </w:tc>
        <w:tc>
          <w:tcPr>
            <w:tcW w:w="4387" w:type="dxa"/>
            <w:noWrap/>
            <w:vAlign w:val="center"/>
            <w:hideMark/>
            <w:tcPrChange w:id="1562" w:author="Gidon Kupietzky" w:date="2024-12-18T09:22:00Z" w16du:dateUtc="2024-12-18T07:22:00Z">
              <w:tcPr>
                <w:tcW w:w="6369" w:type="dxa"/>
                <w:gridSpan w:val="3"/>
                <w:noWrap/>
                <w:vAlign w:val="center"/>
                <w:hideMark/>
              </w:tcPr>
            </w:tcPrChange>
          </w:tcPr>
          <w:p w14:paraId="5407CEDB" w14:textId="48372E49"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563" w:author="Gidon Kupietzky" w:date="2025-02-13T17:45:00Z" w16du:dateUtc="2025-02-13T15:45:00Z"/>
                <w:rFonts w:ascii="David" w:eastAsia="Times New Roman" w:hAnsi="David"/>
                <w:rtl/>
              </w:rPr>
              <w:pPrChange w:id="1564"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ins w:id="1565" w:author="Lior Glick" w:date="2024-12-02T09:27:00Z" w16du:dateUtc="2024-12-02T07:27:00Z">
              <w:del w:id="1566" w:author="Gidon Kupietzky" w:date="2025-02-13T17:45:00Z" w16du:dateUtc="2025-02-13T15:45:00Z">
                <w:r w:rsidDel="004A2D26">
                  <w:rPr>
                    <w:rFonts w:ascii="David" w:eastAsia="Times New Roman" w:hAnsi="David" w:hint="cs"/>
                    <w:rtl/>
                  </w:rPr>
                  <w:delText xml:space="preserve">מספר </w:delText>
                </w:r>
              </w:del>
            </w:ins>
            <w:del w:id="1567" w:author="Gidon Kupietzky" w:date="2025-02-13T17:45:00Z" w16du:dateUtc="2025-02-13T15:45:00Z">
              <w:r w:rsidRPr="00673BDE" w:rsidDel="004A2D26">
                <w:rPr>
                  <w:rFonts w:ascii="David" w:eastAsia="Times New Roman" w:hAnsi="David"/>
                  <w:rtl/>
                </w:rPr>
                <w:delText>תלמידי ישיבה ,כוללים וסמינרים</w:delText>
              </w:r>
              <w:bookmarkStart w:id="1568" w:name="_Toc190880580"/>
              <w:bookmarkStart w:id="1569" w:name="_Toc190883293"/>
              <w:bookmarkEnd w:id="1568"/>
              <w:bookmarkEnd w:id="1569"/>
            </w:del>
          </w:p>
        </w:tc>
        <w:bookmarkStart w:id="1570" w:name="_Toc190880581"/>
        <w:bookmarkStart w:id="1571" w:name="_Toc190883294"/>
        <w:bookmarkEnd w:id="1570"/>
        <w:bookmarkEnd w:id="1571"/>
      </w:tr>
      <w:tr w:rsidR="00AF1F6D" w:rsidRPr="00673BDE" w:rsidDel="004A2D26" w14:paraId="355D769E" w14:textId="595B3ED8">
        <w:trPr>
          <w:cnfStyle w:val="000000100000" w:firstRow="0" w:lastRow="0" w:firstColumn="0" w:lastColumn="0" w:oddVBand="0" w:evenVBand="0" w:oddHBand="1" w:evenHBand="0" w:firstRowFirstColumn="0" w:firstRowLastColumn="0" w:lastRowFirstColumn="0" w:lastRowLastColumn="0"/>
          <w:trHeight w:val="290"/>
          <w:del w:id="1572"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val="restart"/>
            <w:shd w:val="clear" w:color="auto" w:fill="auto"/>
            <w:noWrap/>
            <w:vAlign w:val="center"/>
            <w:hideMark/>
          </w:tcPr>
          <w:p w14:paraId="308E4043" w14:textId="308E9E3B" w:rsidR="00AF1F6D" w:rsidRPr="004A2D26" w:rsidDel="004A2D26" w:rsidRDefault="00AF1F6D">
            <w:pPr>
              <w:tabs>
                <w:tab w:val="left" w:pos="2446"/>
              </w:tabs>
              <w:spacing w:line="276" w:lineRule="auto"/>
              <w:rPr>
                <w:del w:id="1573" w:author="Gidon Kupietzky" w:date="2025-02-13T17:45:00Z" w16du:dateUtc="2025-02-13T15:45:00Z"/>
                <w:rFonts w:ascii="David" w:eastAsia="Times New Roman" w:hAnsi="David"/>
                <w:rtl/>
              </w:rPr>
              <w:pPrChange w:id="1574" w:author="Gidon Kupietzky" w:date="2025-02-13T17:45:00Z" w16du:dateUtc="2025-02-13T15:45:00Z">
                <w:pPr>
                  <w:spacing w:before="0" w:line="240" w:lineRule="auto"/>
                  <w:ind w:left="0"/>
                  <w:jc w:val="center"/>
                </w:pPr>
              </w:pPrChange>
            </w:pPr>
            <w:del w:id="1575" w:author="Gidon Kupietzky" w:date="2025-02-13T17:45:00Z" w16du:dateUtc="2025-02-13T15:45:00Z">
              <w:r w:rsidRPr="00673BDE" w:rsidDel="004A2D26">
                <w:rPr>
                  <w:rFonts w:ascii="David" w:eastAsia="Times New Roman" w:hAnsi="David"/>
                  <w:rtl/>
                </w:rPr>
                <w:delText>מקומות עבודה</w:delText>
              </w:r>
              <w:bookmarkStart w:id="1576" w:name="_Toc190880582"/>
              <w:bookmarkStart w:id="1577" w:name="_Toc190883295"/>
              <w:bookmarkEnd w:id="1576"/>
              <w:bookmarkEnd w:id="1577"/>
            </w:del>
          </w:p>
          <w:p w14:paraId="5C44272D" w14:textId="6A590510" w:rsidR="00AF1F6D" w:rsidRPr="00673BDE" w:rsidDel="004A2D26" w:rsidRDefault="00AF1F6D">
            <w:pPr>
              <w:tabs>
                <w:tab w:val="left" w:pos="2446"/>
              </w:tabs>
              <w:spacing w:line="276" w:lineRule="auto"/>
              <w:rPr>
                <w:del w:id="1578" w:author="Gidon Kupietzky" w:date="2025-02-13T17:45:00Z" w16du:dateUtc="2025-02-13T15:45:00Z"/>
                <w:rFonts w:ascii="David" w:eastAsia="Times New Roman" w:hAnsi="David"/>
                <w:rtl/>
              </w:rPr>
              <w:pPrChange w:id="1579" w:author="Gidon Kupietzky" w:date="2025-02-13T17:45:00Z" w16du:dateUtc="2025-02-13T15:45:00Z">
                <w:pPr>
                  <w:spacing w:before="0" w:line="240" w:lineRule="auto"/>
                  <w:ind w:left="0"/>
                  <w:jc w:val="center"/>
                </w:pPr>
              </w:pPrChange>
            </w:pPr>
            <w:bookmarkStart w:id="1580" w:name="_Toc190880583"/>
            <w:bookmarkStart w:id="1581" w:name="_Toc190883296"/>
            <w:bookmarkEnd w:id="1580"/>
            <w:bookmarkEnd w:id="1581"/>
          </w:p>
        </w:tc>
        <w:tc>
          <w:tcPr>
            <w:tcW w:w="4387" w:type="dxa"/>
            <w:noWrap/>
            <w:vAlign w:val="center"/>
            <w:hideMark/>
          </w:tcPr>
          <w:p w14:paraId="3D9FC536" w14:textId="2A59FD68"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582" w:author="Gidon Kupietzky" w:date="2025-02-13T17:45:00Z" w16du:dateUtc="2025-02-13T15:45:00Z"/>
                <w:rFonts w:ascii="David" w:eastAsia="Times New Roman" w:hAnsi="David"/>
                <w:rtl/>
              </w:rPr>
              <w:pPrChange w:id="1583"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584" w:author="Gidon Kupietzky" w:date="2025-02-13T17:45:00Z" w16du:dateUtc="2025-02-13T15:45:00Z">
              <w:r w:rsidRPr="00673BDE" w:rsidDel="004A2D26">
                <w:rPr>
                  <w:rFonts w:ascii="David" w:eastAsia="Times New Roman" w:hAnsi="David"/>
                  <w:rtl/>
                </w:rPr>
                <w:delText>סה"כ מקומות עבודה באזור תנועה</w:delText>
              </w:r>
              <w:bookmarkStart w:id="1585" w:name="_Toc190880584"/>
              <w:bookmarkStart w:id="1586" w:name="_Toc190883297"/>
              <w:bookmarkEnd w:id="1585"/>
              <w:bookmarkEnd w:id="1586"/>
            </w:del>
          </w:p>
        </w:tc>
        <w:bookmarkStart w:id="1587" w:name="_Toc190880585"/>
        <w:bookmarkStart w:id="1588" w:name="_Toc190883298"/>
        <w:bookmarkEnd w:id="1587"/>
        <w:bookmarkEnd w:id="1588"/>
      </w:tr>
      <w:tr w:rsidR="00AF1F6D" w:rsidRPr="00673BDE" w:rsidDel="004A2D26" w14:paraId="6841AFD9" w14:textId="7878C1A4"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589"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590" w:author="Gidon Kupietzky" w:date="2025-02-13T17:45:00Z"/>
          <w:trPrChange w:id="1591"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4564" w:type="dxa"/>
            <w:gridSpan w:val="2"/>
            <w:vMerge/>
            <w:shd w:val="clear" w:color="auto" w:fill="auto"/>
            <w:noWrap/>
            <w:vAlign w:val="center"/>
            <w:hideMark/>
            <w:tcPrChange w:id="1592" w:author="Gidon Kupietzky" w:date="2024-12-18T09:22:00Z" w16du:dateUtc="2024-12-18T07:22:00Z">
              <w:tcPr>
                <w:tcW w:w="2582" w:type="dxa"/>
                <w:gridSpan w:val="2"/>
                <w:vMerge/>
                <w:noWrap/>
                <w:vAlign w:val="center"/>
                <w:hideMark/>
              </w:tcPr>
            </w:tcPrChange>
          </w:tcPr>
          <w:p w14:paraId="5D9C689C" w14:textId="1C86C9ED" w:rsidR="00AF1F6D" w:rsidRPr="00673BDE" w:rsidDel="004A2D26" w:rsidRDefault="00AF1F6D">
            <w:pPr>
              <w:tabs>
                <w:tab w:val="left" w:pos="2446"/>
              </w:tabs>
              <w:spacing w:line="276" w:lineRule="auto"/>
              <w:rPr>
                <w:del w:id="1593" w:author="Gidon Kupietzky" w:date="2025-02-13T17:45:00Z" w16du:dateUtc="2025-02-13T15:45:00Z"/>
                <w:rFonts w:ascii="David" w:eastAsia="Times New Roman" w:hAnsi="David"/>
                <w:rtl/>
              </w:rPr>
              <w:pPrChange w:id="1594" w:author="Gidon Kupietzky" w:date="2025-02-13T17:45:00Z" w16du:dateUtc="2025-02-13T15:45:00Z">
                <w:pPr>
                  <w:spacing w:before="0" w:line="240" w:lineRule="auto"/>
                  <w:ind w:left="0"/>
                  <w:jc w:val="center"/>
                </w:pPr>
              </w:pPrChange>
            </w:pPr>
          </w:p>
        </w:tc>
        <w:tc>
          <w:tcPr>
            <w:tcW w:w="4387" w:type="dxa"/>
            <w:noWrap/>
            <w:vAlign w:val="center"/>
            <w:hideMark/>
            <w:tcPrChange w:id="1595" w:author="Gidon Kupietzky" w:date="2024-12-18T09:22:00Z" w16du:dateUtc="2024-12-18T07:22:00Z">
              <w:tcPr>
                <w:tcW w:w="6369" w:type="dxa"/>
                <w:gridSpan w:val="3"/>
                <w:noWrap/>
                <w:vAlign w:val="center"/>
                <w:hideMark/>
              </w:tcPr>
            </w:tcPrChange>
          </w:tcPr>
          <w:p w14:paraId="54660103" w14:textId="7DA9DC63"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596" w:author="Gidon Kupietzky" w:date="2025-02-13T17:45:00Z" w16du:dateUtc="2025-02-13T15:45:00Z"/>
                <w:rFonts w:ascii="David" w:eastAsia="Times New Roman" w:hAnsi="David"/>
                <w:rtl/>
              </w:rPr>
              <w:pPrChange w:id="1597"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598" w:author="Gidon Kupietzky" w:date="2025-02-13T17:45:00Z" w16du:dateUtc="2025-02-13T15:45:00Z">
              <w:r w:rsidRPr="00673BDE" w:rsidDel="004A2D26">
                <w:rPr>
                  <w:rFonts w:ascii="David" w:eastAsia="Times New Roman" w:hAnsi="David"/>
                  <w:rtl/>
                </w:rPr>
                <w:delText>מקומות עבודה באזור תנועה - בחינוך</w:delText>
              </w:r>
              <w:bookmarkStart w:id="1599" w:name="_Toc190880586"/>
              <w:bookmarkStart w:id="1600" w:name="_Toc190883299"/>
              <w:bookmarkEnd w:id="1599"/>
              <w:bookmarkEnd w:id="1600"/>
            </w:del>
          </w:p>
        </w:tc>
        <w:bookmarkStart w:id="1601" w:name="_Toc190880587"/>
        <w:bookmarkStart w:id="1602" w:name="_Toc190883300"/>
        <w:bookmarkEnd w:id="1601"/>
        <w:bookmarkEnd w:id="1602"/>
      </w:tr>
      <w:tr w:rsidR="00AF1F6D" w:rsidRPr="00673BDE" w:rsidDel="004A2D26" w14:paraId="67EE3D44" w14:textId="5ACA649A">
        <w:trPr>
          <w:cnfStyle w:val="000000100000" w:firstRow="0" w:lastRow="0" w:firstColumn="0" w:lastColumn="0" w:oddVBand="0" w:evenVBand="0" w:oddHBand="1" w:evenHBand="0" w:firstRowFirstColumn="0" w:firstRowLastColumn="0" w:lastRowFirstColumn="0" w:lastRowLastColumn="0"/>
          <w:trHeight w:val="290"/>
          <w:del w:id="1603"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shd w:val="clear" w:color="auto" w:fill="auto"/>
            <w:noWrap/>
            <w:vAlign w:val="center"/>
            <w:hideMark/>
          </w:tcPr>
          <w:p w14:paraId="3B03F6EB" w14:textId="4BA99E33" w:rsidR="00AF1F6D" w:rsidRPr="00673BDE" w:rsidDel="004A2D26" w:rsidRDefault="00AF1F6D">
            <w:pPr>
              <w:tabs>
                <w:tab w:val="left" w:pos="2446"/>
              </w:tabs>
              <w:spacing w:line="276" w:lineRule="auto"/>
              <w:rPr>
                <w:del w:id="1604" w:author="Gidon Kupietzky" w:date="2025-02-13T17:45:00Z" w16du:dateUtc="2025-02-13T15:45:00Z"/>
                <w:rFonts w:ascii="David" w:eastAsia="Times New Roman" w:hAnsi="David"/>
                <w:rtl/>
              </w:rPr>
              <w:pPrChange w:id="1605" w:author="Gidon Kupietzky" w:date="2025-02-13T17:45:00Z" w16du:dateUtc="2025-02-13T15:45:00Z">
                <w:pPr>
                  <w:spacing w:before="0" w:line="240" w:lineRule="auto"/>
                  <w:ind w:left="0"/>
                  <w:jc w:val="center"/>
                </w:pPr>
              </w:pPrChange>
            </w:pPr>
          </w:p>
        </w:tc>
        <w:tc>
          <w:tcPr>
            <w:tcW w:w="4387" w:type="dxa"/>
            <w:noWrap/>
            <w:vAlign w:val="center"/>
            <w:hideMark/>
          </w:tcPr>
          <w:p w14:paraId="22245C1B" w14:textId="0079C6C0"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606" w:author="Gidon Kupietzky" w:date="2025-02-13T17:45:00Z" w16du:dateUtc="2025-02-13T15:45:00Z"/>
                <w:rFonts w:ascii="David" w:eastAsia="Times New Roman" w:hAnsi="David"/>
                <w:rtl/>
              </w:rPr>
              <w:pPrChange w:id="1607"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608" w:author="Gidon Kupietzky" w:date="2025-02-13T17:45:00Z" w16du:dateUtc="2025-02-13T15:45:00Z">
              <w:r w:rsidRPr="00673BDE" w:rsidDel="004A2D26">
                <w:rPr>
                  <w:rFonts w:ascii="David" w:eastAsia="Times New Roman" w:hAnsi="David"/>
                  <w:rtl/>
                </w:rPr>
                <w:delText>מקומות עבודה באזור תנועה - בתעשייה</w:delText>
              </w:r>
              <w:bookmarkStart w:id="1609" w:name="_Toc190880588"/>
              <w:bookmarkStart w:id="1610" w:name="_Toc190883301"/>
              <w:bookmarkEnd w:id="1609"/>
              <w:bookmarkEnd w:id="1610"/>
            </w:del>
          </w:p>
        </w:tc>
        <w:bookmarkStart w:id="1611" w:name="_Toc190880589"/>
        <w:bookmarkStart w:id="1612" w:name="_Toc190883302"/>
        <w:bookmarkEnd w:id="1611"/>
        <w:bookmarkEnd w:id="1612"/>
      </w:tr>
      <w:tr w:rsidR="00AF1F6D" w:rsidRPr="00673BDE" w:rsidDel="004A2D26" w14:paraId="205B4CB1" w14:textId="78E2AEF5"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613"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614" w:author="Gidon Kupietzky" w:date="2025-02-13T17:45:00Z"/>
          <w:trPrChange w:id="1615"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4564" w:type="dxa"/>
            <w:gridSpan w:val="2"/>
            <w:vMerge/>
            <w:shd w:val="clear" w:color="auto" w:fill="auto"/>
            <w:noWrap/>
            <w:vAlign w:val="center"/>
            <w:hideMark/>
            <w:tcPrChange w:id="1616" w:author="Gidon Kupietzky" w:date="2024-12-18T09:22:00Z" w16du:dateUtc="2024-12-18T07:22:00Z">
              <w:tcPr>
                <w:tcW w:w="2582" w:type="dxa"/>
                <w:gridSpan w:val="2"/>
                <w:vMerge/>
                <w:noWrap/>
                <w:vAlign w:val="center"/>
                <w:hideMark/>
              </w:tcPr>
            </w:tcPrChange>
          </w:tcPr>
          <w:p w14:paraId="39B14227" w14:textId="21825246" w:rsidR="00AF1F6D" w:rsidRPr="00673BDE" w:rsidDel="004A2D26" w:rsidRDefault="00AF1F6D">
            <w:pPr>
              <w:tabs>
                <w:tab w:val="left" w:pos="2446"/>
              </w:tabs>
              <w:spacing w:line="276" w:lineRule="auto"/>
              <w:rPr>
                <w:del w:id="1617" w:author="Gidon Kupietzky" w:date="2025-02-13T17:45:00Z" w16du:dateUtc="2025-02-13T15:45:00Z"/>
                <w:rFonts w:ascii="David" w:eastAsia="Times New Roman" w:hAnsi="David"/>
                <w:rtl/>
              </w:rPr>
              <w:pPrChange w:id="1618" w:author="Gidon Kupietzky" w:date="2025-02-13T17:45:00Z" w16du:dateUtc="2025-02-13T15:45:00Z">
                <w:pPr>
                  <w:spacing w:before="0" w:line="240" w:lineRule="auto"/>
                  <w:ind w:left="0"/>
                  <w:jc w:val="center"/>
                </w:pPr>
              </w:pPrChange>
            </w:pPr>
          </w:p>
        </w:tc>
        <w:tc>
          <w:tcPr>
            <w:tcW w:w="4387" w:type="dxa"/>
            <w:noWrap/>
            <w:vAlign w:val="center"/>
            <w:hideMark/>
            <w:tcPrChange w:id="1619" w:author="Gidon Kupietzky" w:date="2024-12-18T09:22:00Z" w16du:dateUtc="2024-12-18T07:22:00Z">
              <w:tcPr>
                <w:tcW w:w="6369" w:type="dxa"/>
                <w:gridSpan w:val="3"/>
                <w:noWrap/>
                <w:vAlign w:val="center"/>
                <w:hideMark/>
              </w:tcPr>
            </w:tcPrChange>
          </w:tcPr>
          <w:p w14:paraId="6043B3F3" w14:textId="0498E700"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620" w:author="Gidon Kupietzky" w:date="2025-02-13T17:45:00Z" w16du:dateUtc="2025-02-13T15:45:00Z"/>
                <w:rFonts w:ascii="David" w:eastAsia="Times New Roman" w:hAnsi="David"/>
                <w:rtl/>
              </w:rPr>
              <w:pPrChange w:id="1621"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622" w:author="Gidon Kupietzky" w:date="2025-02-13T17:45:00Z" w16du:dateUtc="2025-02-13T15:45:00Z">
              <w:r w:rsidRPr="00673BDE" w:rsidDel="004A2D26">
                <w:rPr>
                  <w:rFonts w:ascii="David" w:eastAsia="Times New Roman" w:hAnsi="David"/>
                  <w:rtl/>
                </w:rPr>
                <w:delText>מקומות עבודה באזור תנועה - חקלאות</w:delText>
              </w:r>
              <w:bookmarkStart w:id="1623" w:name="_Toc190880590"/>
              <w:bookmarkStart w:id="1624" w:name="_Toc190883303"/>
              <w:bookmarkEnd w:id="1623"/>
              <w:bookmarkEnd w:id="1624"/>
            </w:del>
          </w:p>
        </w:tc>
        <w:bookmarkStart w:id="1625" w:name="_Toc190880591"/>
        <w:bookmarkStart w:id="1626" w:name="_Toc190883304"/>
        <w:bookmarkEnd w:id="1625"/>
        <w:bookmarkEnd w:id="1626"/>
      </w:tr>
      <w:tr w:rsidR="00AF1F6D" w:rsidRPr="00673BDE" w:rsidDel="004A2D26" w14:paraId="61A1B771" w14:textId="134C94B8">
        <w:trPr>
          <w:cnfStyle w:val="000000100000" w:firstRow="0" w:lastRow="0" w:firstColumn="0" w:lastColumn="0" w:oddVBand="0" w:evenVBand="0" w:oddHBand="1" w:evenHBand="0" w:firstRowFirstColumn="0" w:firstRowLastColumn="0" w:lastRowFirstColumn="0" w:lastRowLastColumn="0"/>
          <w:trHeight w:val="290"/>
          <w:del w:id="1627"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shd w:val="clear" w:color="auto" w:fill="auto"/>
            <w:noWrap/>
            <w:vAlign w:val="center"/>
            <w:hideMark/>
          </w:tcPr>
          <w:p w14:paraId="6999ECDA" w14:textId="2B5EE38B" w:rsidR="00AF1F6D" w:rsidRPr="00673BDE" w:rsidDel="004A2D26" w:rsidRDefault="00AF1F6D">
            <w:pPr>
              <w:tabs>
                <w:tab w:val="left" w:pos="2446"/>
              </w:tabs>
              <w:spacing w:line="276" w:lineRule="auto"/>
              <w:rPr>
                <w:del w:id="1628" w:author="Gidon Kupietzky" w:date="2025-02-13T17:45:00Z" w16du:dateUtc="2025-02-13T15:45:00Z"/>
                <w:rFonts w:ascii="David" w:eastAsia="Times New Roman" w:hAnsi="David"/>
                <w:rtl/>
              </w:rPr>
              <w:pPrChange w:id="1629" w:author="Gidon Kupietzky" w:date="2025-02-13T17:45:00Z" w16du:dateUtc="2025-02-13T15:45:00Z">
                <w:pPr>
                  <w:spacing w:before="0" w:line="240" w:lineRule="auto"/>
                  <w:ind w:left="0"/>
                  <w:jc w:val="center"/>
                </w:pPr>
              </w:pPrChange>
            </w:pPr>
          </w:p>
        </w:tc>
        <w:tc>
          <w:tcPr>
            <w:tcW w:w="4387" w:type="dxa"/>
            <w:noWrap/>
            <w:vAlign w:val="center"/>
            <w:hideMark/>
          </w:tcPr>
          <w:p w14:paraId="51205D22" w14:textId="57BD46A9"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630" w:author="Gidon Kupietzky" w:date="2025-02-13T17:45:00Z" w16du:dateUtc="2025-02-13T15:45:00Z"/>
                <w:rFonts w:ascii="David" w:eastAsia="Times New Roman" w:hAnsi="David"/>
                <w:rtl/>
              </w:rPr>
              <w:pPrChange w:id="1631"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632" w:author="Gidon Kupietzky" w:date="2025-02-13T17:45:00Z" w16du:dateUtc="2025-02-13T15:45:00Z">
              <w:r w:rsidRPr="00673BDE" w:rsidDel="004A2D26">
                <w:rPr>
                  <w:rFonts w:ascii="David" w:eastAsia="Times New Roman" w:hAnsi="David"/>
                  <w:rtl/>
                </w:rPr>
                <w:delText xml:space="preserve">מקומות עבודה באזור תנועה </w:delText>
              </w:r>
            </w:del>
            <w:ins w:id="1633" w:author="Lior Glick" w:date="2024-12-02T09:27:00Z" w16du:dateUtc="2024-12-02T07:27:00Z">
              <w:del w:id="1634" w:author="Gidon Kupietzky" w:date="2025-02-13T17:45:00Z" w16du:dateUtc="2025-02-13T15:45:00Z">
                <w:r w:rsidDel="004A2D26">
                  <w:rPr>
                    <w:rFonts w:ascii="David" w:eastAsia="Times New Roman" w:hAnsi="David" w:hint="cs"/>
                    <w:rtl/>
                  </w:rPr>
                  <w:delText>ב</w:delText>
                </w:r>
              </w:del>
            </w:ins>
            <w:del w:id="1635" w:author="Gidon Kupietzky" w:date="2025-02-13T17:45:00Z" w16du:dateUtc="2025-02-13T15:45:00Z">
              <w:r w:rsidRPr="00673BDE" w:rsidDel="004A2D26">
                <w:rPr>
                  <w:rFonts w:ascii="David" w:eastAsia="Times New Roman" w:hAnsi="David"/>
                  <w:rtl/>
                </w:rPr>
                <w:delText>- מסחר ותייירות</w:delText>
              </w:r>
              <w:bookmarkStart w:id="1636" w:name="_Toc190880592"/>
              <w:bookmarkStart w:id="1637" w:name="_Toc190883305"/>
              <w:bookmarkEnd w:id="1636"/>
              <w:bookmarkEnd w:id="1637"/>
            </w:del>
          </w:p>
        </w:tc>
        <w:bookmarkStart w:id="1638" w:name="_Toc190880593"/>
        <w:bookmarkStart w:id="1639" w:name="_Toc190883306"/>
        <w:bookmarkEnd w:id="1638"/>
        <w:bookmarkEnd w:id="1639"/>
      </w:tr>
      <w:tr w:rsidR="00AF1F6D" w:rsidRPr="00673BDE" w:rsidDel="004A2D26" w14:paraId="090F816C" w14:textId="580E57C1" w:rsidTr="00DA1996">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640"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641" w:author="Gidon Kupietzky" w:date="2025-02-13T17:45:00Z"/>
          <w:trPrChange w:id="1642"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4564" w:type="dxa"/>
            <w:gridSpan w:val="2"/>
            <w:vMerge/>
            <w:shd w:val="clear" w:color="auto" w:fill="auto"/>
            <w:noWrap/>
            <w:vAlign w:val="center"/>
            <w:hideMark/>
            <w:tcPrChange w:id="1643" w:author="Gidon Kupietzky" w:date="2024-12-18T09:22:00Z" w16du:dateUtc="2024-12-18T07:22:00Z">
              <w:tcPr>
                <w:tcW w:w="2582" w:type="dxa"/>
                <w:gridSpan w:val="2"/>
                <w:vMerge/>
                <w:noWrap/>
                <w:vAlign w:val="center"/>
                <w:hideMark/>
              </w:tcPr>
            </w:tcPrChange>
          </w:tcPr>
          <w:p w14:paraId="14075EF1" w14:textId="7BF209B7" w:rsidR="00AF1F6D" w:rsidRPr="00673BDE" w:rsidDel="004A2D26" w:rsidRDefault="00AF1F6D">
            <w:pPr>
              <w:tabs>
                <w:tab w:val="left" w:pos="2446"/>
              </w:tabs>
              <w:spacing w:line="276" w:lineRule="auto"/>
              <w:rPr>
                <w:del w:id="1644" w:author="Gidon Kupietzky" w:date="2025-02-13T17:45:00Z" w16du:dateUtc="2025-02-13T15:45:00Z"/>
                <w:rFonts w:ascii="David" w:eastAsia="Times New Roman" w:hAnsi="David"/>
                <w:rtl/>
              </w:rPr>
              <w:pPrChange w:id="1645" w:author="Gidon Kupietzky" w:date="2025-02-13T17:45:00Z" w16du:dateUtc="2025-02-13T15:45:00Z">
                <w:pPr>
                  <w:spacing w:before="0" w:line="240" w:lineRule="auto"/>
                  <w:ind w:left="0"/>
                  <w:jc w:val="center"/>
                </w:pPr>
              </w:pPrChange>
            </w:pPr>
          </w:p>
        </w:tc>
        <w:tc>
          <w:tcPr>
            <w:tcW w:w="4387" w:type="dxa"/>
            <w:noWrap/>
            <w:vAlign w:val="center"/>
            <w:hideMark/>
            <w:tcPrChange w:id="1646" w:author="Gidon Kupietzky" w:date="2024-12-18T09:22:00Z" w16du:dateUtc="2024-12-18T07:22:00Z">
              <w:tcPr>
                <w:tcW w:w="6369" w:type="dxa"/>
                <w:gridSpan w:val="3"/>
                <w:noWrap/>
                <w:vAlign w:val="center"/>
                <w:hideMark/>
              </w:tcPr>
            </w:tcPrChange>
          </w:tcPr>
          <w:p w14:paraId="79D204CF" w14:textId="75264412" w:rsidR="00AF1F6D" w:rsidRPr="00673BDE" w:rsidDel="004A2D26"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647" w:author="Gidon Kupietzky" w:date="2025-02-13T17:45:00Z" w16du:dateUtc="2025-02-13T15:45:00Z"/>
                <w:rFonts w:ascii="David" w:eastAsia="Times New Roman" w:hAnsi="David"/>
                <w:rtl/>
              </w:rPr>
              <w:pPrChange w:id="1648"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del w:id="1649" w:author="Gidon Kupietzky" w:date="2025-02-13T17:45:00Z" w16du:dateUtc="2025-02-13T15:45:00Z">
              <w:r w:rsidRPr="00673BDE" w:rsidDel="004A2D26">
                <w:rPr>
                  <w:rFonts w:ascii="David" w:eastAsia="Times New Roman" w:hAnsi="David"/>
                  <w:rtl/>
                </w:rPr>
                <w:delText xml:space="preserve">מקומות עבודה באזור תנועה - </w:delText>
              </w:r>
            </w:del>
            <w:ins w:id="1650" w:author="Lior Glick" w:date="2024-12-02T09:27:00Z" w16du:dateUtc="2024-12-02T07:27:00Z">
              <w:del w:id="1651" w:author="Gidon Kupietzky" w:date="2025-02-13T17:45:00Z" w16du:dateUtc="2025-02-13T15:45:00Z">
                <w:r w:rsidDel="004A2D26">
                  <w:rPr>
                    <w:rFonts w:ascii="David" w:eastAsia="Times New Roman" w:hAnsi="David" w:hint="cs"/>
                    <w:rtl/>
                  </w:rPr>
                  <w:delText>ב</w:delText>
                </w:r>
              </w:del>
            </w:ins>
            <w:del w:id="1652" w:author="Gidon Kupietzky" w:date="2025-02-13T17:45:00Z" w16du:dateUtc="2025-02-13T15:45:00Z">
              <w:r w:rsidRPr="00673BDE" w:rsidDel="004A2D26">
                <w:rPr>
                  <w:rFonts w:ascii="David" w:eastAsia="Times New Roman" w:hAnsi="David"/>
                  <w:rtl/>
                </w:rPr>
                <w:delText>משרדים</w:delText>
              </w:r>
              <w:bookmarkStart w:id="1653" w:name="_Toc190880594"/>
              <w:bookmarkStart w:id="1654" w:name="_Toc190883307"/>
              <w:bookmarkEnd w:id="1653"/>
              <w:bookmarkEnd w:id="1654"/>
            </w:del>
          </w:p>
        </w:tc>
        <w:bookmarkStart w:id="1655" w:name="_Toc190880595"/>
        <w:bookmarkStart w:id="1656" w:name="_Toc190883308"/>
        <w:bookmarkEnd w:id="1655"/>
        <w:bookmarkEnd w:id="1656"/>
      </w:tr>
      <w:tr w:rsidR="00AF1F6D" w:rsidRPr="00673BDE" w:rsidDel="004A2D26" w14:paraId="3BAA6C17" w14:textId="2BD0B038">
        <w:trPr>
          <w:cnfStyle w:val="000000100000" w:firstRow="0" w:lastRow="0" w:firstColumn="0" w:lastColumn="0" w:oddVBand="0" w:evenVBand="0" w:oddHBand="1" w:evenHBand="0" w:firstRowFirstColumn="0" w:firstRowLastColumn="0" w:lastRowFirstColumn="0" w:lastRowLastColumn="0"/>
          <w:trHeight w:val="290"/>
          <w:del w:id="1657" w:author="Gidon Kupietzky" w:date="2025-02-13T17:45:00Z"/>
        </w:trPr>
        <w:tc>
          <w:tcPr>
            <w:cnfStyle w:val="001000000000" w:firstRow="0" w:lastRow="0" w:firstColumn="1" w:lastColumn="0" w:oddVBand="0" w:evenVBand="0" w:oddHBand="0" w:evenHBand="0" w:firstRowFirstColumn="0" w:firstRowLastColumn="0" w:lastRowFirstColumn="0" w:lastRowLastColumn="0"/>
            <w:tcW w:w="4564" w:type="dxa"/>
            <w:gridSpan w:val="2"/>
            <w:vMerge/>
            <w:shd w:val="clear" w:color="auto" w:fill="auto"/>
            <w:noWrap/>
            <w:vAlign w:val="center"/>
            <w:hideMark/>
          </w:tcPr>
          <w:p w14:paraId="32E4C867" w14:textId="394972A3" w:rsidR="00AF1F6D" w:rsidRPr="00673BDE" w:rsidDel="004A2D26" w:rsidRDefault="00AF1F6D">
            <w:pPr>
              <w:tabs>
                <w:tab w:val="left" w:pos="2446"/>
              </w:tabs>
              <w:spacing w:line="276" w:lineRule="auto"/>
              <w:rPr>
                <w:del w:id="1658" w:author="Gidon Kupietzky" w:date="2025-02-13T17:45:00Z" w16du:dateUtc="2025-02-13T15:45:00Z"/>
                <w:rFonts w:ascii="David" w:eastAsia="Times New Roman" w:hAnsi="David"/>
                <w:rtl/>
              </w:rPr>
              <w:pPrChange w:id="1659" w:author="Gidon Kupietzky" w:date="2025-02-13T17:45:00Z" w16du:dateUtc="2025-02-13T15:45:00Z">
                <w:pPr>
                  <w:spacing w:before="0" w:line="240" w:lineRule="auto"/>
                  <w:ind w:left="0"/>
                  <w:jc w:val="center"/>
                </w:pPr>
              </w:pPrChange>
            </w:pPr>
          </w:p>
        </w:tc>
        <w:tc>
          <w:tcPr>
            <w:tcW w:w="4387" w:type="dxa"/>
            <w:noWrap/>
            <w:vAlign w:val="center"/>
            <w:hideMark/>
          </w:tcPr>
          <w:p w14:paraId="0DE8EBCA" w14:textId="3FFB6EA6" w:rsidR="00AF1F6D" w:rsidRPr="00673BDE" w:rsidDel="004A2D26" w:rsidRDefault="00AF1F6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660" w:author="Gidon Kupietzky" w:date="2025-02-13T17:45:00Z" w16du:dateUtc="2025-02-13T15:45:00Z"/>
                <w:rFonts w:ascii="David" w:eastAsia="Times New Roman" w:hAnsi="David"/>
                <w:rtl/>
              </w:rPr>
              <w:pPrChange w:id="1661" w:author="Gidon Kupietzky" w:date="2025-02-13T17:45:00Z" w16du:dateUtc="2025-02-13T15:45:00Z">
                <w:pPr>
                  <w:spacing w:before="0" w:line="240" w:lineRule="auto"/>
                  <w:ind w:left="0" w:firstLineChars="100" w:firstLine="220"/>
                  <w:jc w:val="center"/>
                  <w:cnfStyle w:val="000000100000" w:firstRow="0" w:lastRow="0" w:firstColumn="0" w:lastColumn="0" w:oddVBand="0" w:evenVBand="0" w:oddHBand="1" w:evenHBand="0" w:firstRowFirstColumn="0" w:firstRowLastColumn="0" w:lastRowFirstColumn="0" w:lastRowLastColumn="0"/>
                </w:pPr>
              </w:pPrChange>
            </w:pPr>
            <w:del w:id="1662" w:author="Gidon Kupietzky" w:date="2025-02-13T17:45:00Z" w16du:dateUtc="2025-02-13T15:45:00Z">
              <w:r w:rsidRPr="00673BDE" w:rsidDel="004A2D26">
                <w:rPr>
                  <w:rFonts w:ascii="David" w:eastAsia="Times New Roman" w:hAnsi="David"/>
                  <w:rtl/>
                </w:rPr>
                <w:delText>מקומות עבודה באזור תנועה - ציבורי (מקבל קהל)</w:delText>
              </w:r>
              <w:bookmarkStart w:id="1663" w:name="_Toc190880596"/>
              <w:bookmarkStart w:id="1664" w:name="_Toc190883309"/>
              <w:bookmarkEnd w:id="1663"/>
              <w:bookmarkEnd w:id="1664"/>
            </w:del>
          </w:p>
        </w:tc>
        <w:bookmarkStart w:id="1665" w:name="_Toc190880597"/>
        <w:bookmarkStart w:id="1666" w:name="_Toc190883310"/>
        <w:bookmarkEnd w:id="1665"/>
        <w:bookmarkEnd w:id="1666"/>
      </w:tr>
      <w:tr w:rsidR="00AF1F6D" w:rsidRPr="00673BDE" w14:paraId="49F569A5" w14:textId="77777777">
        <w:tblPrEx>
          <w:tblW w:w="895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667" w:author="Gidon Kupietzky" w:date="2024-12-18T09:22:00Z" w16du:dateUtc="2024-12-18T07:22:00Z">
            <w:tblPrEx>
              <w:tblW w:w="8951"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90"/>
          <w:del w:id="1668" w:author="Gidon Kupietzky" w:date="2024-12-16T14:08:00Z"/>
          <w:trPrChange w:id="1669" w:author="Gidon Kupietzky" w:date="2024-12-18T09:22:00Z" w16du:dateUtc="2024-12-18T07:22:00Z">
            <w:trPr>
              <w:trHeight w:val="290"/>
            </w:trPr>
          </w:trPrChange>
        </w:trPr>
        <w:tc>
          <w:tcPr>
            <w:cnfStyle w:val="001000000000" w:firstRow="0" w:lastRow="0" w:firstColumn="1" w:lastColumn="0" w:oddVBand="0" w:evenVBand="0" w:oddHBand="0" w:evenHBand="0" w:firstRowFirstColumn="0" w:firstRowLastColumn="0" w:lastRowFirstColumn="0" w:lastRowLastColumn="0"/>
            <w:tcW w:w="4564" w:type="dxa"/>
            <w:gridSpan w:val="2"/>
            <w:shd w:val="clear" w:color="auto" w:fill="auto"/>
            <w:noWrap/>
            <w:vAlign w:val="center"/>
            <w:hideMark/>
            <w:tcPrChange w:id="1670" w:author="Gidon Kupietzky" w:date="2024-12-18T09:22:00Z" w16du:dateUtc="2024-12-18T07:22:00Z">
              <w:tcPr>
                <w:tcW w:w="2582" w:type="dxa"/>
                <w:gridSpan w:val="2"/>
                <w:noWrap/>
                <w:vAlign w:val="center"/>
                <w:hideMark/>
              </w:tcPr>
            </w:tcPrChange>
          </w:tcPr>
          <w:p w14:paraId="140181AE" w14:textId="77777777" w:rsidR="00AF1F6D" w:rsidRPr="00673BDE" w:rsidRDefault="00AF1F6D">
            <w:pPr>
              <w:tabs>
                <w:tab w:val="left" w:pos="2446"/>
              </w:tabs>
              <w:spacing w:line="276" w:lineRule="auto"/>
              <w:rPr>
                <w:del w:id="1671" w:author="Gidon Kupietzky" w:date="2024-12-16T14:08:00Z" w16du:dateUtc="2024-12-16T12:08:00Z"/>
                <w:rFonts w:ascii="David" w:eastAsia="Times New Roman" w:hAnsi="David"/>
                <w:rtl/>
              </w:rPr>
              <w:pPrChange w:id="1672" w:author="Gidon Kupietzky" w:date="2025-02-13T17:45:00Z" w16du:dateUtc="2025-02-13T15:45:00Z">
                <w:pPr>
                  <w:spacing w:before="0" w:line="240" w:lineRule="auto"/>
                  <w:ind w:left="0"/>
                  <w:jc w:val="center"/>
                </w:pPr>
              </w:pPrChange>
            </w:pPr>
            <w:commentRangeStart w:id="1673"/>
            <w:del w:id="1674" w:author="Gidon Kupietzky" w:date="2024-12-16T14:08:00Z" w16du:dateUtc="2024-12-16T12:08:00Z">
              <w:r w:rsidRPr="00673BDE">
                <w:rPr>
                  <w:rFonts w:ascii="David" w:eastAsia="Times New Roman" w:hAnsi="David"/>
                  <w:rtl/>
                </w:rPr>
                <w:delText>חנייה</w:delText>
              </w:r>
              <w:bookmarkStart w:id="1675" w:name="_Toc187334063"/>
              <w:bookmarkStart w:id="1676" w:name="_Toc190880598"/>
              <w:bookmarkStart w:id="1677" w:name="_Toc190883311"/>
              <w:bookmarkEnd w:id="1675"/>
              <w:bookmarkEnd w:id="1676"/>
              <w:bookmarkEnd w:id="1677"/>
            </w:del>
          </w:p>
        </w:tc>
        <w:tc>
          <w:tcPr>
            <w:tcW w:w="4387" w:type="dxa"/>
            <w:noWrap/>
            <w:vAlign w:val="center"/>
            <w:hideMark/>
            <w:tcPrChange w:id="1678" w:author="Gidon Kupietzky" w:date="2024-12-18T09:22:00Z" w16du:dateUtc="2024-12-18T07:22:00Z">
              <w:tcPr>
                <w:tcW w:w="6369" w:type="dxa"/>
                <w:gridSpan w:val="3"/>
                <w:noWrap/>
                <w:vAlign w:val="center"/>
                <w:hideMark/>
              </w:tcPr>
            </w:tcPrChange>
          </w:tcPr>
          <w:p w14:paraId="18D8A317" w14:textId="77777777" w:rsidR="00AF1F6D" w:rsidRPr="00673BDE" w:rsidRDefault="00AF1F6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679" w:author="Gidon Kupietzky" w:date="2024-12-16T14:08:00Z" w16du:dateUtc="2024-12-16T12:08:00Z"/>
                <w:rFonts w:ascii="David" w:eastAsia="Times New Roman" w:hAnsi="David"/>
                <w:rtl/>
              </w:rPr>
              <w:pPrChange w:id="1680" w:author="Gidon Kupietzky" w:date="2025-02-13T17:45:00Z" w16du:dateUtc="2025-02-13T15:45:00Z">
                <w:pPr>
                  <w:spacing w:before="0" w:line="240" w:lineRule="auto"/>
                  <w:ind w:left="0" w:firstLineChars="100" w:firstLine="220"/>
                  <w:jc w:val="center"/>
                  <w:cnfStyle w:val="000000000000" w:firstRow="0" w:lastRow="0" w:firstColumn="0" w:lastColumn="0" w:oddVBand="0" w:evenVBand="0" w:oddHBand="0" w:evenHBand="0" w:firstRowFirstColumn="0" w:firstRowLastColumn="0" w:lastRowFirstColumn="0" w:lastRowLastColumn="0"/>
                </w:pPr>
              </w:pPrChange>
            </w:pPr>
            <w:commentRangeStart w:id="1681"/>
            <w:commentRangeStart w:id="1682"/>
            <w:del w:id="1683" w:author="Gidon Kupietzky" w:date="2024-12-16T14:08:00Z" w16du:dateUtc="2024-12-16T12:08:00Z">
              <w:r w:rsidRPr="00673BDE">
                <w:rPr>
                  <w:rFonts w:ascii="David" w:eastAsia="Times New Roman" w:hAnsi="David"/>
                  <w:rtl/>
                </w:rPr>
                <w:delText xml:space="preserve">ערך שהתקבל </w:delText>
              </w:r>
              <w:r>
                <w:rPr>
                  <w:rFonts w:ascii="David" w:eastAsia="Times New Roman" w:hAnsi="David" w:hint="cs"/>
                  <w:rtl/>
                </w:rPr>
                <w:delText>מאגף מודלים</w:delText>
              </w:r>
              <w:r w:rsidRPr="00673BDE">
                <w:rPr>
                  <w:rFonts w:ascii="David" w:eastAsia="Times New Roman" w:hAnsi="David"/>
                  <w:rtl/>
                </w:rPr>
                <w:delText xml:space="preserve"> ללא הבנה</w:delText>
              </w:r>
              <w:r>
                <w:rPr>
                  <w:rFonts w:ascii="David" w:eastAsia="Times New Roman" w:hAnsi="David" w:hint="cs"/>
                  <w:rtl/>
                </w:rPr>
                <w:delText xml:space="preserve"> מקור</w:delText>
              </w:r>
              <w:commentRangeEnd w:id="1681"/>
              <w:r>
                <w:rPr>
                  <w:rStyle w:val="ab"/>
                  <w:rtl/>
                </w:rPr>
                <w:commentReference w:id="1681"/>
              </w:r>
              <w:commentRangeEnd w:id="1682"/>
              <w:commentRangeEnd w:id="1673"/>
              <w:r>
                <w:rPr>
                  <w:rStyle w:val="ab"/>
                  <w:rtl/>
                </w:rPr>
                <w:commentReference w:id="1682"/>
              </w:r>
              <w:r>
                <w:rPr>
                  <w:rStyle w:val="ab"/>
                  <w:rtl/>
                </w:rPr>
                <w:commentReference w:id="1673"/>
              </w:r>
              <w:bookmarkStart w:id="1684" w:name="_Toc187334064"/>
              <w:bookmarkStart w:id="1685" w:name="_Toc190880599"/>
              <w:bookmarkStart w:id="1686" w:name="_Toc190883312"/>
              <w:bookmarkEnd w:id="1684"/>
              <w:bookmarkEnd w:id="1685"/>
              <w:bookmarkEnd w:id="1686"/>
            </w:del>
          </w:p>
        </w:tc>
        <w:bookmarkStart w:id="1687" w:name="_Toc190880600"/>
        <w:bookmarkStart w:id="1688" w:name="_Toc190883313"/>
        <w:bookmarkEnd w:id="1687"/>
        <w:bookmarkEnd w:id="1688"/>
      </w:tr>
    </w:tbl>
    <w:p w14:paraId="5CFA46FB" w14:textId="2B5E4CC2" w:rsidR="2AE22AA6" w:rsidDel="004A2D26" w:rsidRDefault="59BE2B8E">
      <w:pPr>
        <w:tabs>
          <w:tab w:val="left" w:pos="2446"/>
        </w:tabs>
        <w:spacing w:line="276" w:lineRule="auto"/>
        <w:rPr>
          <w:del w:id="1689" w:author="Gidon Kupietzky" w:date="2025-02-13T17:45:00Z" w16du:dateUtc="2025-02-13T15:45:00Z"/>
          <w:rtl/>
        </w:rPr>
        <w:pPrChange w:id="1690" w:author="Gidon Kupietzky" w:date="2025-02-13T17:45:00Z" w16du:dateUtc="2025-02-13T15:45:00Z">
          <w:pPr>
            <w:pStyle w:val="1"/>
          </w:pPr>
        </w:pPrChange>
      </w:pPr>
      <w:del w:id="1691" w:author="Gidon Kupietzky" w:date="2025-02-13T17:45:00Z" w16du:dateUtc="2025-02-13T15:45:00Z">
        <w:r w:rsidRPr="00957855" w:rsidDel="004A2D26">
          <w:rPr>
            <w:rtl/>
          </w:rPr>
          <w:delText>מתודולוגיה</w:delText>
        </w:r>
        <w:bookmarkEnd w:id="393"/>
        <w:r w:rsidR="282D8126" w:rsidRPr="00957855" w:rsidDel="004A2D26">
          <w:rPr>
            <w:rtl/>
          </w:rPr>
          <w:delText xml:space="preserve"> </w:delText>
        </w:r>
        <w:bookmarkEnd w:id="126"/>
        <w:bookmarkEnd w:id="127"/>
        <w:r w:rsidR="00C27E69" w:rsidDel="004A2D26">
          <w:rPr>
            <w:rtl/>
          </w:rPr>
          <w:delText>–</w:delText>
        </w:r>
        <w:r w:rsidR="00C27E69" w:rsidDel="004A2D26">
          <w:rPr>
            <w:rFonts w:hint="cs"/>
            <w:rtl/>
          </w:rPr>
          <w:delText xml:space="preserve"> מצב קיים</w:delText>
        </w:r>
        <w:bookmarkStart w:id="1692" w:name="_Toc190880601"/>
        <w:bookmarkStart w:id="1693" w:name="_Toc190883314"/>
        <w:bookmarkEnd w:id="1692"/>
        <w:bookmarkEnd w:id="1693"/>
      </w:del>
    </w:p>
    <w:p w14:paraId="5CAF74C4" w14:textId="1246F365" w:rsidR="002F18D6" w:rsidRPr="002F18D6" w:rsidDel="004A2D26" w:rsidRDefault="002F18D6">
      <w:pPr>
        <w:tabs>
          <w:tab w:val="left" w:pos="2446"/>
        </w:tabs>
        <w:spacing w:line="276" w:lineRule="auto"/>
        <w:rPr>
          <w:del w:id="1694" w:author="Gidon Kupietzky" w:date="2025-02-13T17:45:00Z" w16du:dateUtc="2025-02-13T15:45:00Z"/>
        </w:rPr>
        <w:pPrChange w:id="1695" w:author="Gidon Kupietzky" w:date="2025-02-13T17:45:00Z" w16du:dateUtc="2025-02-13T15:45:00Z">
          <w:pPr>
            <w:spacing w:line="276" w:lineRule="auto"/>
          </w:pPr>
        </w:pPrChange>
      </w:pPr>
      <w:del w:id="1696" w:author="Gidon Kupietzky" w:date="2025-02-13T17:45:00Z" w16du:dateUtc="2025-02-13T15:45:00Z">
        <w:r w:rsidRPr="002F18D6" w:rsidDel="004A2D26">
          <w:rPr>
            <w:rtl/>
          </w:rPr>
          <w:delText>התרשים מתאר את המבנה של המצב הקיים על בסיס שלושה תחומים עיקריים</w:delText>
        </w:r>
        <w:r w:rsidRPr="002F18D6" w:rsidDel="004A2D26">
          <w:delText xml:space="preserve">: </w:delText>
        </w:r>
        <w:r w:rsidRPr="002F18D6" w:rsidDel="004A2D26">
          <w:rPr>
            <w:b/>
            <w:bCs/>
            <w:rtl/>
          </w:rPr>
          <w:delText>אוכלוסייה</w:delText>
        </w:r>
        <w:r w:rsidRPr="002F18D6" w:rsidDel="004A2D26">
          <w:delText xml:space="preserve">, </w:delText>
        </w:r>
        <w:r w:rsidRPr="002F18D6" w:rsidDel="004A2D26">
          <w:rPr>
            <w:b/>
            <w:bCs/>
            <w:rtl/>
          </w:rPr>
          <w:delText>חינוך</w:delText>
        </w:r>
        <w:r w:rsidRPr="002F18D6" w:rsidDel="004A2D26">
          <w:delText xml:space="preserve">, </w:delText>
        </w:r>
        <w:r w:rsidRPr="002F18D6" w:rsidDel="004A2D26">
          <w:rPr>
            <w:rtl/>
          </w:rPr>
          <w:delText>ו</w:delText>
        </w:r>
        <w:r w:rsidRPr="002F18D6" w:rsidDel="004A2D26">
          <w:rPr>
            <w:b/>
            <w:bCs/>
            <w:rtl/>
          </w:rPr>
          <w:delText>תעסוקה</w:delText>
        </w:r>
        <w:r w:rsidRPr="002F18D6" w:rsidDel="004A2D26">
          <w:delText xml:space="preserve">. </w:delText>
        </w:r>
        <w:r w:rsidRPr="002F18D6" w:rsidDel="004A2D26">
          <w:rPr>
            <w:rtl/>
          </w:rPr>
          <w:delText>כל תחום מכיל תתי-נושאים אשר מייצגים את מרכיבי הנתונים המשמשים לניתוח</w:delText>
        </w:r>
        <w:r w:rsidRPr="002F18D6" w:rsidDel="004A2D26">
          <w:delText>.</w:delText>
        </w:r>
        <w:bookmarkStart w:id="1697" w:name="_Toc190880602"/>
        <w:bookmarkStart w:id="1698" w:name="_Toc190883315"/>
        <w:bookmarkEnd w:id="1697"/>
        <w:bookmarkEnd w:id="1698"/>
      </w:del>
    </w:p>
    <w:p w14:paraId="521F5F37" w14:textId="54064320" w:rsidR="002F18D6" w:rsidRPr="002F18D6" w:rsidDel="004A2D26" w:rsidRDefault="002F18D6">
      <w:pPr>
        <w:tabs>
          <w:tab w:val="left" w:pos="2446"/>
        </w:tabs>
        <w:spacing w:line="276" w:lineRule="auto"/>
        <w:rPr>
          <w:del w:id="1699" w:author="Gidon Kupietzky" w:date="2025-02-13T17:45:00Z" w16du:dateUtc="2025-02-13T15:45:00Z"/>
        </w:rPr>
        <w:pPrChange w:id="1700" w:author="Gidon Kupietzky" w:date="2025-02-13T17:45:00Z" w16du:dateUtc="2025-02-13T15:45:00Z">
          <w:pPr>
            <w:numPr>
              <w:numId w:val="40"/>
            </w:numPr>
            <w:tabs>
              <w:tab w:val="num" w:pos="720"/>
            </w:tabs>
            <w:spacing w:line="276" w:lineRule="auto"/>
            <w:ind w:left="720" w:hanging="360"/>
          </w:pPr>
        </w:pPrChange>
      </w:pPr>
      <w:del w:id="1701" w:author="Gidon Kupietzky" w:date="2025-02-13T17:45:00Z" w16du:dateUtc="2025-02-13T15:45:00Z">
        <w:r w:rsidRPr="002F18D6" w:rsidDel="004A2D26">
          <w:rPr>
            <w:b/>
            <w:bCs/>
            <w:rtl/>
          </w:rPr>
          <w:delText>אוכלוסייה</w:delText>
        </w:r>
        <w:r w:rsidRPr="002F18D6" w:rsidDel="004A2D26">
          <w:delText>:</w:delText>
        </w:r>
        <w:r w:rsidRPr="002F18D6" w:rsidDel="004A2D26">
          <w:br/>
        </w:r>
        <w:r w:rsidRPr="002F18D6" w:rsidDel="004A2D26">
          <w:rPr>
            <w:rtl/>
          </w:rPr>
          <w:delText>התחום כולל נתונים על דיירי אזורי תנועה לפי מגזר, התפלגות גילאים, כמות אוכלוסייה, ו</w:delText>
        </w:r>
        <w:r w:rsidR="008E4D97" w:rsidDel="004A2D26">
          <w:rPr>
            <w:rFonts w:hint="cs"/>
            <w:rtl/>
          </w:rPr>
          <w:delText>מגזר</w:delText>
        </w:r>
        <w:r w:rsidRPr="002F18D6" w:rsidDel="004A2D26">
          <w:delText>.</w:delText>
        </w:r>
        <w:bookmarkStart w:id="1702" w:name="_Toc190880603"/>
        <w:bookmarkStart w:id="1703" w:name="_Toc190883316"/>
        <w:bookmarkEnd w:id="1702"/>
        <w:bookmarkEnd w:id="1703"/>
      </w:del>
    </w:p>
    <w:p w14:paraId="18949CEC" w14:textId="1626D228" w:rsidR="002F18D6" w:rsidRPr="002F18D6" w:rsidDel="004A2D26" w:rsidRDefault="002F18D6">
      <w:pPr>
        <w:tabs>
          <w:tab w:val="left" w:pos="2446"/>
        </w:tabs>
        <w:spacing w:line="276" w:lineRule="auto"/>
        <w:rPr>
          <w:del w:id="1704" w:author="Gidon Kupietzky" w:date="2025-02-13T17:45:00Z" w16du:dateUtc="2025-02-13T15:45:00Z"/>
        </w:rPr>
        <w:pPrChange w:id="1705" w:author="Gidon Kupietzky" w:date="2025-02-13T17:45:00Z" w16du:dateUtc="2025-02-13T15:45:00Z">
          <w:pPr>
            <w:numPr>
              <w:numId w:val="40"/>
            </w:numPr>
            <w:tabs>
              <w:tab w:val="num" w:pos="720"/>
            </w:tabs>
            <w:spacing w:line="276" w:lineRule="auto"/>
            <w:ind w:left="720" w:hanging="360"/>
          </w:pPr>
        </w:pPrChange>
      </w:pPr>
      <w:del w:id="1706" w:author="Gidon Kupietzky" w:date="2025-02-13T17:45:00Z" w16du:dateUtc="2025-02-13T15:45:00Z">
        <w:r w:rsidRPr="002F18D6" w:rsidDel="004A2D26">
          <w:rPr>
            <w:b/>
            <w:bCs/>
            <w:rtl/>
          </w:rPr>
          <w:delText>חינוך</w:delText>
        </w:r>
        <w:r w:rsidRPr="002F18D6" w:rsidDel="004A2D26">
          <w:delText>:</w:delText>
        </w:r>
        <w:bookmarkStart w:id="1707" w:name="_Toc190880604"/>
        <w:bookmarkStart w:id="1708" w:name="_Toc190883317"/>
        <w:bookmarkEnd w:id="1707"/>
        <w:bookmarkEnd w:id="1708"/>
      </w:del>
    </w:p>
    <w:p w14:paraId="1854B858" w14:textId="02E2BBA2" w:rsidR="002F18D6" w:rsidRPr="002F18D6" w:rsidDel="004A2D26" w:rsidRDefault="002F18D6">
      <w:pPr>
        <w:tabs>
          <w:tab w:val="left" w:pos="2446"/>
        </w:tabs>
        <w:spacing w:line="276" w:lineRule="auto"/>
        <w:rPr>
          <w:del w:id="1709" w:author="Gidon Kupietzky" w:date="2025-02-13T17:45:00Z" w16du:dateUtc="2025-02-13T15:45:00Z"/>
        </w:rPr>
        <w:pPrChange w:id="1710" w:author="Gidon Kupietzky" w:date="2025-02-13T17:45:00Z" w16du:dateUtc="2025-02-13T15:45:00Z">
          <w:pPr>
            <w:numPr>
              <w:ilvl w:val="1"/>
              <w:numId w:val="40"/>
            </w:numPr>
            <w:tabs>
              <w:tab w:val="num" w:pos="1440"/>
            </w:tabs>
            <w:spacing w:line="276" w:lineRule="auto"/>
            <w:ind w:left="1440" w:hanging="360"/>
          </w:pPr>
        </w:pPrChange>
      </w:pPr>
      <w:del w:id="1711" w:author="Gidon Kupietzky" w:date="2025-02-13T17:45:00Z" w16du:dateUtc="2025-02-13T15:45:00Z">
        <w:r w:rsidRPr="002F18D6" w:rsidDel="004A2D26">
          <w:rPr>
            <w:rtl/>
          </w:rPr>
          <w:delText>תחום זה מתמקד בשלוש רמות</w:delText>
        </w:r>
        <w:r w:rsidRPr="002F18D6" w:rsidDel="004A2D26">
          <w:delText>:</w:delText>
        </w:r>
        <w:bookmarkStart w:id="1712" w:name="_Toc190880605"/>
        <w:bookmarkStart w:id="1713" w:name="_Toc190883318"/>
        <w:bookmarkEnd w:id="1712"/>
        <w:bookmarkEnd w:id="1713"/>
      </w:del>
    </w:p>
    <w:p w14:paraId="0530BAB3" w14:textId="7CABCA28" w:rsidR="002F18D6" w:rsidRPr="002F18D6" w:rsidDel="004A2D26" w:rsidRDefault="002F18D6">
      <w:pPr>
        <w:tabs>
          <w:tab w:val="left" w:pos="2446"/>
        </w:tabs>
        <w:spacing w:line="276" w:lineRule="auto"/>
        <w:rPr>
          <w:del w:id="1714" w:author="Gidon Kupietzky" w:date="2025-02-13T17:45:00Z" w16du:dateUtc="2025-02-13T15:45:00Z"/>
        </w:rPr>
        <w:pPrChange w:id="1715" w:author="Gidon Kupietzky" w:date="2025-02-13T17:45:00Z" w16du:dateUtc="2025-02-13T15:45:00Z">
          <w:pPr>
            <w:numPr>
              <w:ilvl w:val="2"/>
              <w:numId w:val="40"/>
            </w:numPr>
            <w:tabs>
              <w:tab w:val="num" w:pos="2160"/>
            </w:tabs>
            <w:spacing w:line="276" w:lineRule="auto"/>
            <w:ind w:left="2160" w:hanging="360"/>
          </w:pPr>
        </w:pPrChange>
      </w:pPr>
      <w:del w:id="1716" w:author="Gidon Kupietzky" w:date="2025-02-13T17:45:00Z" w16du:dateUtc="2025-02-13T15:45:00Z">
        <w:r w:rsidRPr="002F18D6" w:rsidDel="004A2D26">
          <w:rPr>
            <w:b/>
            <w:bCs/>
            <w:rtl/>
          </w:rPr>
          <w:delText>שירותי חינוך</w:delText>
        </w:r>
        <w:r w:rsidRPr="002F18D6" w:rsidDel="004A2D26">
          <w:rPr>
            <w:rtl/>
          </w:rPr>
          <w:delText xml:space="preserve"> </w:delText>
        </w:r>
        <w:r w:rsidR="008E4D97" w:rsidDel="004A2D26">
          <w:rPr>
            <w:rFonts w:hint="cs"/>
            <w:rtl/>
          </w:rPr>
          <w:delText xml:space="preserve"> ב</w:delText>
        </w:r>
        <w:r w:rsidRPr="002F18D6" w:rsidDel="004A2D26">
          <w:rPr>
            <w:rtl/>
          </w:rPr>
          <w:delText>בתי ספר</w:delText>
        </w:r>
        <w:r w:rsidRPr="002F18D6" w:rsidDel="004A2D26">
          <w:delText>.</w:delText>
        </w:r>
        <w:bookmarkStart w:id="1717" w:name="_Toc190880606"/>
        <w:bookmarkStart w:id="1718" w:name="_Toc190883319"/>
        <w:bookmarkEnd w:id="1717"/>
        <w:bookmarkEnd w:id="1718"/>
      </w:del>
    </w:p>
    <w:p w14:paraId="39771761" w14:textId="738282BC" w:rsidR="002F18D6" w:rsidRPr="002F18D6" w:rsidDel="004A2D26" w:rsidRDefault="002F18D6">
      <w:pPr>
        <w:tabs>
          <w:tab w:val="left" w:pos="2446"/>
        </w:tabs>
        <w:spacing w:line="276" w:lineRule="auto"/>
        <w:rPr>
          <w:del w:id="1719" w:author="Gidon Kupietzky" w:date="2025-02-13T17:45:00Z" w16du:dateUtc="2025-02-13T15:45:00Z"/>
        </w:rPr>
        <w:pPrChange w:id="1720" w:author="Gidon Kupietzky" w:date="2025-02-13T17:45:00Z" w16du:dateUtc="2025-02-13T15:45:00Z">
          <w:pPr>
            <w:numPr>
              <w:ilvl w:val="2"/>
              <w:numId w:val="40"/>
            </w:numPr>
            <w:tabs>
              <w:tab w:val="num" w:pos="2160"/>
            </w:tabs>
            <w:spacing w:line="276" w:lineRule="auto"/>
            <w:ind w:left="2160" w:hanging="360"/>
          </w:pPr>
        </w:pPrChange>
      </w:pPr>
      <w:del w:id="1721" w:author="Gidon Kupietzky" w:date="2025-02-13T17:45:00Z" w16du:dateUtc="2025-02-13T15:45:00Z">
        <w:r w:rsidRPr="002F18D6" w:rsidDel="004A2D26">
          <w:rPr>
            <w:b/>
            <w:bCs/>
            <w:rtl/>
          </w:rPr>
          <w:delText>השכלה גבוהה</w:delText>
        </w:r>
        <w:r w:rsidRPr="002F18D6" w:rsidDel="004A2D26">
          <w:delText xml:space="preserve">, </w:delText>
        </w:r>
        <w:r w:rsidRPr="002F18D6" w:rsidDel="004A2D26">
          <w:rPr>
            <w:rtl/>
          </w:rPr>
          <w:delText>הכוללת ישיבות ותלמידי מכללות</w:delText>
        </w:r>
        <w:r w:rsidRPr="002F18D6" w:rsidDel="004A2D26">
          <w:delText>.</w:delText>
        </w:r>
        <w:bookmarkStart w:id="1722" w:name="_Toc190880607"/>
        <w:bookmarkStart w:id="1723" w:name="_Toc190883320"/>
        <w:bookmarkEnd w:id="1722"/>
        <w:bookmarkEnd w:id="1723"/>
      </w:del>
    </w:p>
    <w:p w14:paraId="28C8C07A" w14:textId="200C02DE" w:rsidR="002F18D6" w:rsidRPr="002F18D6" w:rsidDel="004A2D26" w:rsidRDefault="002F18D6">
      <w:pPr>
        <w:tabs>
          <w:tab w:val="left" w:pos="2446"/>
        </w:tabs>
        <w:spacing w:line="276" w:lineRule="auto"/>
        <w:rPr>
          <w:del w:id="1724" w:author="Gidon Kupietzky" w:date="2025-02-13T17:45:00Z" w16du:dateUtc="2025-02-13T15:45:00Z"/>
        </w:rPr>
        <w:pPrChange w:id="1725" w:author="Gidon Kupietzky" w:date="2025-02-13T17:45:00Z" w16du:dateUtc="2025-02-13T15:45:00Z">
          <w:pPr>
            <w:numPr>
              <w:ilvl w:val="2"/>
              <w:numId w:val="40"/>
            </w:numPr>
            <w:tabs>
              <w:tab w:val="num" w:pos="2160"/>
            </w:tabs>
            <w:spacing w:line="276" w:lineRule="auto"/>
            <w:ind w:left="2160" w:hanging="360"/>
          </w:pPr>
        </w:pPrChange>
      </w:pPr>
      <w:del w:id="1726" w:author="Gidon Kupietzky" w:date="2025-02-13T17:45:00Z" w16du:dateUtc="2025-02-13T15:45:00Z">
        <w:r w:rsidRPr="002F18D6" w:rsidDel="004A2D26">
          <w:rPr>
            <w:rtl/>
          </w:rPr>
          <w:delText>ישיבות וכוללים.</w:delText>
        </w:r>
        <w:bookmarkStart w:id="1727" w:name="_Toc190880608"/>
        <w:bookmarkStart w:id="1728" w:name="_Toc190883321"/>
        <w:bookmarkEnd w:id="1727"/>
        <w:bookmarkEnd w:id="1728"/>
      </w:del>
    </w:p>
    <w:p w14:paraId="388CD2CD" w14:textId="0A003FC4" w:rsidR="002F18D6" w:rsidRPr="002F18D6" w:rsidDel="004A2D26" w:rsidRDefault="002F18D6">
      <w:pPr>
        <w:tabs>
          <w:tab w:val="left" w:pos="2446"/>
        </w:tabs>
        <w:spacing w:line="276" w:lineRule="auto"/>
        <w:rPr>
          <w:del w:id="1729" w:author="Gidon Kupietzky" w:date="2025-02-13T17:45:00Z" w16du:dateUtc="2025-02-13T15:45:00Z"/>
        </w:rPr>
        <w:pPrChange w:id="1730" w:author="Gidon Kupietzky" w:date="2025-02-13T17:45:00Z" w16du:dateUtc="2025-02-13T15:45:00Z">
          <w:pPr>
            <w:numPr>
              <w:numId w:val="40"/>
            </w:numPr>
            <w:tabs>
              <w:tab w:val="num" w:pos="720"/>
            </w:tabs>
            <w:spacing w:line="276" w:lineRule="auto"/>
            <w:ind w:left="720" w:hanging="360"/>
          </w:pPr>
        </w:pPrChange>
      </w:pPr>
      <w:del w:id="1731" w:author="Gidon Kupietzky" w:date="2025-02-13T17:45:00Z" w16du:dateUtc="2025-02-13T15:45:00Z">
        <w:r w:rsidRPr="002F18D6" w:rsidDel="004A2D26">
          <w:rPr>
            <w:b/>
            <w:bCs/>
            <w:rtl/>
          </w:rPr>
          <w:delText>תעסוקה</w:delText>
        </w:r>
        <w:r w:rsidRPr="002F18D6" w:rsidDel="004A2D26">
          <w:delText>:</w:delText>
        </w:r>
        <w:bookmarkStart w:id="1732" w:name="_Toc190880609"/>
        <w:bookmarkStart w:id="1733" w:name="_Toc190883322"/>
        <w:bookmarkEnd w:id="1732"/>
        <w:bookmarkEnd w:id="1733"/>
      </w:del>
    </w:p>
    <w:p w14:paraId="0D7FCB15" w14:textId="0EAE8A34" w:rsidR="002F18D6" w:rsidRPr="002F18D6" w:rsidDel="004A2D26" w:rsidRDefault="002F18D6">
      <w:pPr>
        <w:tabs>
          <w:tab w:val="left" w:pos="2446"/>
        </w:tabs>
        <w:spacing w:line="276" w:lineRule="auto"/>
        <w:rPr>
          <w:del w:id="1734" w:author="Gidon Kupietzky" w:date="2025-02-13T17:45:00Z" w16du:dateUtc="2025-02-13T15:45:00Z"/>
        </w:rPr>
        <w:pPrChange w:id="1735" w:author="Gidon Kupietzky" w:date="2025-02-13T17:45:00Z" w16du:dateUtc="2025-02-13T15:45:00Z">
          <w:pPr>
            <w:numPr>
              <w:ilvl w:val="1"/>
              <w:numId w:val="40"/>
            </w:numPr>
            <w:tabs>
              <w:tab w:val="num" w:pos="1440"/>
            </w:tabs>
            <w:spacing w:line="276" w:lineRule="auto"/>
            <w:ind w:left="1440" w:hanging="360"/>
          </w:pPr>
        </w:pPrChange>
      </w:pPr>
      <w:del w:id="1736" w:author="Gidon Kupietzky" w:date="2025-02-13T17:45:00Z" w16du:dateUtc="2025-02-13T15:45:00Z">
        <w:r w:rsidRPr="002F18D6" w:rsidDel="004A2D26">
          <w:rPr>
            <w:rtl/>
          </w:rPr>
          <w:delText>התחום מחולק לשתי קטגוריות</w:delText>
        </w:r>
        <w:r w:rsidRPr="002F18D6" w:rsidDel="004A2D26">
          <w:delText>:</w:delText>
        </w:r>
        <w:bookmarkStart w:id="1737" w:name="_Toc190880610"/>
        <w:bookmarkStart w:id="1738" w:name="_Toc190883323"/>
        <w:bookmarkEnd w:id="1737"/>
        <w:bookmarkEnd w:id="1738"/>
      </w:del>
    </w:p>
    <w:p w14:paraId="7A9E987A" w14:textId="5B96AC38" w:rsidR="002F18D6" w:rsidRPr="002F18D6" w:rsidDel="004A2D26" w:rsidRDefault="002F18D6">
      <w:pPr>
        <w:tabs>
          <w:tab w:val="left" w:pos="2446"/>
        </w:tabs>
        <w:spacing w:line="276" w:lineRule="auto"/>
        <w:rPr>
          <w:del w:id="1739" w:author="Gidon Kupietzky" w:date="2025-02-13T17:45:00Z" w16du:dateUtc="2025-02-13T15:45:00Z"/>
        </w:rPr>
        <w:pPrChange w:id="1740" w:author="Gidon Kupietzky" w:date="2025-02-13T17:45:00Z" w16du:dateUtc="2025-02-13T15:45:00Z">
          <w:pPr>
            <w:numPr>
              <w:ilvl w:val="2"/>
              <w:numId w:val="40"/>
            </w:numPr>
            <w:tabs>
              <w:tab w:val="num" w:pos="2160"/>
            </w:tabs>
            <w:spacing w:line="276" w:lineRule="auto"/>
            <w:ind w:left="2160" w:hanging="360"/>
          </w:pPr>
        </w:pPrChange>
      </w:pPr>
      <w:del w:id="1741" w:author="Gidon Kupietzky" w:date="2025-02-13T17:45:00Z" w16du:dateUtc="2025-02-13T15:45:00Z">
        <w:r w:rsidRPr="002F18D6" w:rsidDel="004A2D26">
          <w:rPr>
            <w:b/>
            <w:bCs/>
            <w:rtl/>
          </w:rPr>
          <w:delText>תעסוקה עוקבת ולא עוקבת אוכלוסייה</w:delText>
        </w:r>
        <w:r w:rsidRPr="002F18D6" w:rsidDel="004A2D26">
          <w:delText xml:space="preserve">: </w:delText>
        </w:r>
        <w:r w:rsidRPr="002F18D6" w:rsidDel="004A2D26">
          <w:rPr>
            <w:rtl/>
          </w:rPr>
          <w:delText>כוללת תחומים כמו מסחר ושירותים, משרדים, תעשייה וחקלאות</w:delText>
        </w:r>
        <w:r w:rsidRPr="002F18D6" w:rsidDel="004A2D26">
          <w:delText>.</w:delText>
        </w:r>
        <w:bookmarkStart w:id="1742" w:name="_Toc190880611"/>
        <w:bookmarkStart w:id="1743" w:name="_Toc190883324"/>
        <w:bookmarkEnd w:id="1742"/>
        <w:bookmarkEnd w:id="1743"/>
      </w:del>
    </w:p>
    <w:p w14:paraId="314C74D6" w14:textId="38B2F3C6" w:rsidR="002F18D6" w:rsidRPr="002F18D6" w:rsidDel="004A2D26" w:rsidRDefault="002F18D6">
      <w:pPr>
        <w:tabs>
          <w:tab w:val="left" w:pos="2446"/>
        </w:tabs>
        <w:spacing w:line="276" w:lineRule="auto"/>
        <w:rPr>
          <w:del w:id="1744" w:author="Gidon Kupietzky" w:date="2025-02-13T17:45:00Z" w16du:dateUtc="2025-02-13T15:45:00Z"/>
        </w:rPr>
        <w:pPrChange w:id="1745" w:author="Gidon Kupietzky" w:date="2025-02-13T17:45:00Z" w16du:dateUtc="2025-02-13T15:45:00Z">
          <w:pPr>
            <w:numPr>
              <w:ilvl w:val="2"/>
              <w:numId w:val="40"/>
            </w:numPr>
            <w:tabs>
              <w:tab w:val="num" w:pos="2160"/>
            </w:tabs>
            <w:spacing w:line="276" w:lineRule="auto"/>
            <w:ind w:left="2160" w:hanging="360"/>
          </w:pPr>
        </w:pPrChange>
      </w:pPr>
      <w:del w:id="1746" w:author="Gidon Kupietzky" w:date="2025-02-13T17:45:00Z" w16du:dateUtc="2025-02-13T15:45:00Z">
        <w:r w:rsidRPr="002F18D6" w:rsidDel="004A2D26">
          <w:rPr>
            <w:rtl/>
          </w:rPr>
          <w:delText>עבודה במוסדות חינוך, כמו מורים ותפקידים במערכת ההשכלה הגבוהה</w:delText>
        </w:r>
        <w:r w:rsidRPr="002F18D6" w:rsidDel="004A2D26">
          <w:delText>.</w:delText>
        </w:r>
        <w:bookmarkStart w:id="1747" w:name="_Toc190880612"/>
        <w:bookmarkStart w:id="1748" w:name="_Toc190883325"/>
        <w:bookmarkEnd w:id="1747"/>
        <w:bookmarkEnd w:id="1748"/>
      </w:del>
    </w:p>
    <w:p w14:paraId="5D2AFA9A" w14:textId="7FE1A02A" w:rsidR="002F18D6" w:rsidRPr="002F18D6" w:rsidDel="004A2D26" w:rsidRDefault="002F18D6">
      <w:pPr>
        <w:tabs>
          <w:tab w:val="left" w:pos="2446"/>
        </w:tabs>
        <w:spacing w:line="276" w:lineRule="auto"/>
        <w:rPr>
          <w:del w:id="1749" w:author="Gidon Kupietzky" w:date="2025-02-13T17:45:00Z" w16du:dateUtc="2025-02-13T15:45:00Z"/>
        </w:rPr>
        <w:pPrChange w:id="1750" w:author="Gidon Kupietzky" w:date="2025-02-13T17:45:00Z" w16du:dateUtc="2025-02-13T15:45:00Z">
          <w:pPr>
            <w:spacing w:line="276" w:lineRule="auto"/>
          </w:pPr>
        </w:pPrChange>
      </w:pPr>
      <w:del w:id="1751" w:author="Gidon Kupietzky" w:date="2025-02-13T17:45:00Z" w16du:dateUtc="2025-02-13T15:45:00Z">
        <w:r w:rsidRPr="002F18D6" w:rsidDel="004A2D26">
          <w:rPr>
            <w:rtl/>
          </w:rPr>
          <w:delText>התרשים מראה את הקשר בין התחומים השונים ומאפשר הבנה שיטתית של נתוני המצב הקיים.</w:delText>
        </w:r>
        <w:r w:rsidR="00AA4862" w:rsidRPr="00AA4862" w:rsidDel="004A2D26">
          <w:rPr>
            <w:rFonts w:hint="cs"/>
            <w:rtl/>
          </w:rPr>
          <w:delText xml:space="preserve"> </w:delText>
        </w:r>
        <w:r w:rsidR="000241C5" w:rsidDel="004A2D26">
          <w:rPr>
            <w:rFonts w:hint="cs"/>
            <w:rtl/>
          </w:rPr>
          <w:delText>להלן תרשים סכמתי של הרכב מצב קיים:</w:delText>
        </w:r>
        <w:bookmarkStart w:id="1752" w:name="_Toc190880613"/>
        <w:bookmarkStart w:id="1753" w:name="_Toc190883326"/>
        <w:bookmarkEnd w:id="1752"/>
        <w:bookmarkEnd w:id="1753"/>
      </w:del>
    </w:p>
    <w:p w14:paraId="4DDB29C9" w14:textId="63369283" w:rsidR="000241C5" w:rsidDel="004A2D26" w:rsidRDefault="002C6D83">
      <w:pPr>
        <w:tabs>
          <w:tab w:val="left" w:pos="2446"/>
        </w:tabs>
        <w:spacing w:line="276" w:lineRule="auto"/>
        <w:rPr>
          <w:del w:id="1754" w:author="Gidon Kupietzky" w:date="2025-02-13T17:45:00Z" w16du:dateUtc="2025-02-13T15:45:00Z"/>
          <w:rtl/>
        </w:rPr>
        <w:pPrChange w:id="1755" w:author="Gidon Kupietzky" w:date="2025-02-13T17:45:00Z" w16du:dateUtc="2025-02-13T15:45:00Z">
          <w:pPr/>
        </w:pPrChange>
      </w:pPr>
      <w:del w:id="1756" w:author="Gidon Kupietzky" w:date="2025-02-13T17:45:00Z" w16du:dateUtc="2025-02-13T15:45:00Z">
        <w:r w:rsidRPr="002C6D83" w:rsidDel="004A2D26">
          <w:rPr>
            <w:noProof/>
            <w:rtl/>
          </w:rPr>
          <w:lastRenderedPageBreak/>
          <w:drawing>
            <wp:inline distT="0" distB="0" distL="0" distR="0" wp14:anchorId="48CFB5A2" wp14:editId="13FCC2F8">
              <wp:extent cx="5731510" cy="1962150"/>
              <wp:effectExtent l="0" t="0" r="2540" b="0"/>
              <wp:docPr id="179721695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6950" name="Picture 1" descr="A diagram of a diagram&#10;&#10;Description automatically generated with medium confidence"/>
                      <pic:cNvPicPr/>
                    </pic:nvPicPr>
                    <pic:blipFill>
                      <a:blip r:embed="rId24"/>
                      <a:stretch>
                        <a:fillRect/>
                      </a:stretch>
                    </pic:blipFill>
                    <pic:spPr>
                      <a:xfrm>
                        <a:off x="0" y="0"/>
                        <a:ext cx="5731510" cy="1962150"/>
                      </a:xfrm>
                      <a:prstGeom prst="rect">
                        <a:avLst/>
                      </a:prstGeom>
                    </pic:spPr>
                  </pic:pic>
                </a:graphicData>
              </a:graphic>
            </wp:inline>
          </w:drawing>
        </w:r>
        <w:bookmarkStart w:id="1757" w:name="_Toc190880614"/>
        <w:bookmarkStart w:id="1758" w:name="_Toc190883327"/>
        <w:bookmarkEnd w:id="1757"/>
        <w:bookmarkEnd w:id="1758"/>
      </w:del>
    </w:p>
    <w:p w14:paraId="3C70CD31" w14:textId="6DD65FD2" w:rsidR="000241C5" w:rsidRPr="000241C5" w:rsidDel="004A2D26" w:rsidRDefault="00AC313E">
      <w:pPr>
        <w:tabs>
          <w:tab w:val="left" w:pos="2446"/>
        </w:tabs>
        <w:spacing w:line="276" w:lineRule="auto"/>
        <w:rPr>
          <w:del w:id="1759" w:author="Gidon Kupietzky" w:date="2025-02-13T17:45:00Z" w16du:dateUtc="2025-02-13T15:45:00Z"/>
          <w:rtl/>
        </w:rPr>
        <w:pPrChange w:id="1760" w:author="Gidon Kupietzky" w:date="2025-02-13T17:45:00Z" w16du:dateUtc="2025-02-13T15:45:00Z">
          <w:pPr/>
        </w:pPrChange>
      </w:pPr>
      <w:commentRangeStart w:id="1761"/>
      <w:commentRangeStart w:id="1762"/>
      <w:commentRangeEnd w:id="1761"/>
      <w:del w:id="1763" w:author="Gidon Kupietzky" w:date="2025-02-13T17:45:00Z" w16du:dateUtc="2025-02-13T15:45:00Z">
        <w:r w:rsidDel="004A2D26">
          <w:rPr>
            <w:rStyle w:val="ab"/>
            <w:rtl/>
          </w:rPr>
          <w:commentReference w:id="1761"/>
        </w:r>
        <w:commentRangeEnd w:id="1762"/>
        <w:r w:rsidR="006F1012" w:rsidDel="004A2D26">
          <w:rPr>
            <w:rStyle w:val="ab"/>
            <w:rtl/>
          </w:rPr>
          <w:commentReference w:id="1762"/>
        </w:r>
        <w:bookmarkStart w:id="1765" w:name="_Toc190880615"/>
        <w:bookmarkStart w:id="1766" w:name="_Toc190883328"/>
        <w:bookmarkEnd w:id="1765"/>
        <w:bookmarkEnd w:id="1766"/>
      </w:del>
    </w:p>
    <w:p w14:paraId="54CFC13E" w14:textId="0AE347AC" w:rsidR="2E1AA74A" w:rsidRPr="00C5359F" w:rsidDel="004A2D26" w:rsidRDefault="001617A5">
      <w:pPr>
        <w:tabs>
          <w:tab w:val="left" w:pos="2446"/>
        </w:tabs>
        <w:spacing w:line="276" w:lineRule="auto"/>
        <w:rPr>
          <w:del w:id="1767" w:author="Gidon Kupietzky" w:date="2025-02-13T17:45:00Z" w16du:dateUtc="2025-02-13T15:45:00Z"/>
          <w:rtl/>
        </w:rPr>
        <w:pPrChange w:id="1768" w:author="Gidon Kupietzky" w:date="2025-02-13T17:45:00Z" w16du:dateUtc="2025-02-13T15:45:00Z">
          <w:pPr>
            <w:pStyle w:val="2"/>
          </w:pPr>
        </w:pPrChange>
      </w:pPr>
      <w:bookmarkStart w:id="1769" w:name="_Toc141980204"/>
      <w:bookmarkStart w:id="1770" w:name="_Toc141980269"/>
      <w:bookmarkStart w:id="1771" w:name="_Toc142205970"/>
      <w:bookmarkStart w:id="1772" w:name="_Toc142330170"/>
      <w:bookmarkStart w:id="1773" w:name="_Toc142330248"/>
      <w:bookmarkStart w:id="1774" w:name="_Toc142330326"/>
      <w:bookmarkStart w:id="1775" w:name="_Toc142378844"/>
      <w:bookmarkStart w:id="1776" w:name="_Toc143790078"/>
      <w:bookmarkStart w:id="1777" w:name="_Toc140000343"/>
      <w:bookmarkStart w:id="1778" w:name="_Toc140047661"/>
      <w:bookmarkStart w:id="1779" w:name="_Toc141724156"/>
      <w:bookmarkEnd w:id="1769"/>
      <w:bookmarkEnd w:id="1770"/>
      <w:bookmarkEnd w:id="1771"/>
      <w:bookmarkEnd w:id="1772"/>
      <w:bookmarkEnd w:id="1773"/>
      <w:bookmarkEnd w:id="1774"/>
      <w:bookmarkEnd w:id="1775"/>
      <w:bookmarkEnd w:id="1776"/>
      <w:del w:id="1780" w:author="Gidon Kupietzky" w:date="2025-02-13T17:45:00Z" w16du:dateUtc="2025-02-13T15:45:00Z">
        <w:r w:rsidDel="004A2D26">
          <w:rPr>
            <w:rFonts w:hint="cs"/>
            <w:rtl/>
          </w:rPr>
          <w:delText>שנת בסיס</w:delText>
        </w:r>
        <w:r w:rsidR="00E87426" w:rsidDel="004A2D26">
          <w:rPr>
            <w:rFonts w:hint="cs"/>
            <w:rtl/>
          </w:rPr>
          <w:delText xml:space="preserve"> - אוכלוסייה</w:delText>
        </w:r>
        <w:r w:rsidR="00AD6F75" w:rsidDel="004A2D26">
          <w:rPr>
            <w:rFonts w:hint="cs"/>
            <w:rtl/>
          </w:rPr>
          <w:delText xml:space="preserve"> </w:delText>
        </w:r>
        <w:r w:rsidR="00EC1E7C" w:rsidDel="004A2D26">
          <w:rPr>
            <w:rFonts w:hint="cs"/>
            <w:rtl/>
          </w:rPr>
          <w:delText>בשנת</w:delText>
        </w:r>
        <w:r w:rsidR="6FABB7B4" w:rsidRPr="00C5359F" w:rsidDel="004A2D26">
          <w:rPr>
            <w:rtl/>
          </w:rPr>
          <w:delText xml:space="preserve"> </w:delText>
        </w:r>
        <w:r w:rsidR="720C595E" w:rsidRPr="00C5359F" w:rsidDel="004A2D26">
          <w:rPr>
            <w:rtl/>
          </w:rPr>
          <w:delText>2020</w:delText>
        </w:r>
        <w:bookmarkStart w:id="1781" w:name="_Toc190880616"/>
        <w:bookmarkStart w:id="1782" w:name="_Toc190883329"/>
        <w:bookmarkEnd w:id="1777"/>
        <w:bookmarkEnd w:id="1778"/>
        <w:bookmarkEnd w:id="1779"/>
        <w:bookmarkEnd w:id="1781"/>
        <w:bookmarkEnd w:id="1782"/>
      </w:del>
    </w:p>
    <w:p w14:paraId="5C8DE7FC" w14:textId="4C415226" w:rsidR="00A05131" w:rsidRPr="00A05131" w:rsidDel="004A2D26" w:rsidRDefault="00A05131">
      <w:pPr>
        <w:tabs>
          <w:tab w:val="left" w:pos="2446"/>
        </w:tabs>
        <w:spacing w:line="276" w:lineRule="auto"/>
        <w:rPr>
          <w:del w:id="1783" w:author="Gidon Kupietzky" w:date="2025-02-13T17:45:00Z" w16du:dateUtc="2025-02-13T15:45:00Z"/>
          <w:rFonts w:asciiTheme="majorHAnsi" w:eastAsia="David" w:hAnsiTheme="majorHAnsi"/>
          <w:vanish/>
          <w:color w:val="1F3864" w:themeColor="accent1" w:themeShade="80"/>
          <w:sz w:val="24"/>
          <w:szCs w:val="28"/>
          <w:rtl/>
        </w:rPr>
        <w:pPrChange w:id="1784" w:author="Gidon Kupietzky" w:date="2025-02-13T17:45:00Z" w16du:dateUtc="2025-02-13T15:45:00Z">
          <w:pPr>
            <w:pStyle w:val="a8"/>
            <w:keepNext/>
            <w:keepLines/>
            <w:numPr>
              <w:numId w:val="13"/>
            </w:numPr>
            <w:spacing w:before="40"/>
            <w:ind w:left="360" w:hanging="360"/>
            <w:contextualSpacing w:val="0"/>
            <w:outlineLvl w:val="2"/>
          </w:pPr>
        </w:pPrChange>
      </w:pPr>
      <w:bookmarkStart w:id="1785" w:name="_Toc141980209"/>
      <w:bookmarkStart w:id="1786" w:name="_Toc141980274"/>
      <w:bookmarkStart w:id="1787" w:name="_Toc142205975"/>
      <w:bookmarkStart w:id="1788" w:name="_Toc142330175"/>
      <w:bookmarkStart w:id="1789" w:name="_Toc142330253"/>
      <w:bookmarkStart w:id="1790" w:name="_Toc142330331"/>
      <w:bookmarkStart w:id="1791" w:name="_Toc142378849"/>
      <w:bookmarkStart w:id="1792" w:name="_Toc143790083"/>
      <w:bookmarkStart w:id="1793" w:name="_Toc182229462"/>
      <w:bookmarkStart w:id="1794" w:name="_Toc182229524"/>
      <w:bookmarkStart w:id="1795" w:name="_Toc182229580"/>
      <w:bookmarkStart w:id="1796" w:name="_Toc182229638"/>
      <w:bookmarkStart w:id="1797" w:name="_Toc182229715"/>
      <w:bookmarkStart w:id="1798" w:name="_Toc182229791"/>
      <w:bookmarkStart w:id="1799" w:name="_Toc182229867"/>
      <w:bookmarkStart w:id="1800" w:name="_Toc187334068"/>
      <w:bookmarkStart w:id="1801" w:name="_Toc190880617"/>
      <w:bookmarkStart w:id="1802" w:name="_Toc190883330"/>
      <w:bookmarkStart w:id="1803" w:name="_Toc140000344"/>
      <w:bookmarkStart w:id="1804" w:name="_Toc140047662"/>
      <w:bookmarkStart w:id="1805" w:name="_Toc141724157"/>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p>
    <w:p w14:paraId="49AAB9A7" w14:textId="00F94C48" w:rsidR="00A05131" w:rsidRPr="00A05131" w:rsidDel="004A2D26" w:rsidRDefault="00A05131">
      <w:pPr>
        <w:tabs>
          <w:tab w:val="left" w:pos="2446"/>
        </w:tabs>
        <w:spacing w:line="276" w:lineRule="auto"/>
        <w:rPr>
          <w:del w:id="1806" w:author="Gidon Kupietzky" w:date="2025-02-13T17:45:00Z" w16du:dateUtc="2025-02-13T15:45:00Z"/>
          <w:rFonts w:asciiTheme="majorHAnsi" w:eastAsia="David" w:hAnsiTheme="majorHAnsi"/>
          <w:vanish/>
          <w:color w:val="1F3864" w:themeColor="accent1" w:themeShade="80"/>
          <w:sz w:val="24"/>
          <w:szCs w:val="28"/>
          <w:rtl/>
        </w:rPr>
        <w:pPrChange w:id="1807" w:author="Gidon Kupietzky" w:date="2025-02-13T17:45:00Z" w16du:dateUtc="2025-02-13T15:45:00Z">
          <w:pPr>
            <w:pStyle w:val="a8"/>
            <w:keepNext/>
            <w:keepLines/>
            <w:numPr>
              <w:numId w:val="13"/>
            </w:numPr>
            <w:spacing w:before="40"/>
            <w:ind w:left="360" w:hanging="360"/>
            <w:contextualSpacing w:val="0"/>
            <w:outlineLvl w:val="2"/>
          </w:pPr>
        </w:pPrChange>
      </w:pPr>
      <w:bookmarkStart w:id="1808" w:name="_Toc141980210"/>
      <w:bookmarkStart w:id="1809" w:name="_Toc141980275"/>
      <w:bookmarkStart w:id="1810" w:name="_Toc142205976"/>
      <w:bookmarkStart w:id="1811" w:name="_Toc142330176"/>
      <w:bookmarkStart w:id="1812" w:name="_Toc142330254"/>
      <w:bookmarkStart w:id="1813" w:name="_Toc142330332"/>
      <w:bookmarkStart w:id="1814" w:name="_Toc142378850"/>
      <w:bookmarkStart w:id="1815" w:name="_Toc143790084"/>
      <w:bookmarkStart w:id="1816" w:name="_Toc182229463"/>
      <w:bookmarkStart w:id="1817" w:name="_Toc182229525"/>
      <w:bookmarkStart w:id="1818" w:name="_Toc182229581"/>
      <w:bookmarkStart w:id="1819" w:name="_Toc182229639"/>
      <w:bookmarkStart w:id="1820" w:name="_Toc182229716"/>
      <w:bookmarkStart w:id="1821" w:name="_Toc182229792"/>
      <w:bookmarkStart w:id="1822" w:name="_Toc182229868"/>
      <w:bookmarkStart w:id="1823" w:name="_Toc187334069"/>
      <w:bookmarkStart w:id="1824" w:name="_Toc190880618"/>
      <w:bookmarkStart w:id="1825" w:name="_Toc190883331"/>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14:paraId="7E308000" w14:textId="76F01CC7" w:rsidR="00A05131" w:rsidRPr="00A05131" w:rsidDel="004A2D26" w:rsidRDefault="00A05131">
      <w:pPr>
        <w:tabs>
          <w:tab w:val="left" w:pos="2446"/>
        </w:tabs>
        <w:spacing w:line="276" w:lineRule="auto"/>
        <w:rPr>
          <w:del w:id="1826" w:author="Gidon Kupietzky" w:date="2025-02-13T17:45:00Z" w16du:dateUtc="2025-02-13T15:45:00Z"/>
          <w:rFonts w:asciiTheme="majorHAnsi" w:eastAsia="David" w:hAnsiTheme="majorHAnsi"/>
          <w:vanish/>
          <w:color w:val="1F3864" w:themeColor="accent1" w:themeShade="80"/>
          <w:sz w:val="24"/>
          <w:szCs w:val="28"/>
          <w:rtl/>
        </w:rPr>
        <w:pPrChange w:id="1827" w:author="Gidon Kupietzky" w:date="2025-02-13T17:45:00Z" w16du:dateUtc="2025-02-13T15:45:00Z">
          <w:pPr>
            <w:pStyle w:val="a8"/>
            <w:keepNext/>
            <w:keepLines/>
            <w:numPr>
              <w:numId w:val="13"/>
            </w:numPr>
            <w:spacing w:before="40"/>
            <w:ind w:left="360" w:hanging="360"/>
            <w:contextualSpacing w:val="0"/>
            <w:outlineLvl w:val="2"/>
          </w:pPr>
        </w:pPrChange>
      </w:pPr>
      <w:bookmarkStart w:id="1828" w:name="_Toc141980211"/>
      <w:bookmarkStart w:id="1829" w:name="_Toc141980276"/>
      <w:bookmarkStart w:id="1830" w:name="_Toc142205977"/>
      <w:bookmarkStart w:id="1831" w:name="_Toc142330177"/>
      <w:bookmarkStart w:id="1832" w:name="_Toc142330255"/>
      <w:bookmarkStart w:id="1833" w:name="_Toc142330333"/>
      <w:bookmarkStart w:id="1834" w:name="_Toc142378851"/>
      <w:bookmarkStart w:id="1835" w:name="_Toc143790085"/>
      <w:bookmarkStart w:id="1836" w:name="_Toc182229464"/>
      <w:bookmarkStart w:id="1837" w:name="_Toc182229526"/>
      <w:bookmarkStart w:id="1838" w:name="_Toc182229582"/>
      <w:bookmarkStart w:id="1839" w:name="_Toc182229640"/>
      <w:bookmarkStart w:id="1840" w:name="_Toc182229717"/>
      <w:bookmarkStart w:id="1841" w:name="_Toc182229793"/>
      <w:bookmarkStart w:id="1842" w:name="_Toc182229869"/>
      <w:bookmarkStart w:id="1843" w:name="_Toc187334070"/>
      <w:bookmarkStart w:id="1844" w:name="_Toc190880619"/>
      <w:bookmarkStart w:id="1845" w:name="_Toc190883332"/>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14:paraId="3F8A5AD4" w14:textId="748CE817" w:rsidR="00A05131" w:rsidRPr="00A05131" w:rsidDel="004A2D26" w:rsidRDefault="00A05131">
      <w:pPr>
        <w:tabs>
          <w:tab w:val="left" w:pos="2446"/>
        </w:tabs>
        <w:spacing w:line="276" w:lineRule="auto"/>
        <w:rPr>
          <w:del w:id="1846" w:author="Gidon Kupietzky" w:date="2025-02-13T17:45:00Z" w16du:dateUtc="2025-02-13T15:45:00Z"/>
          <w:rFonts w:asciiTheme="majorHAnsi" w:eastAsia="David" w:hAnsiTheme="majorHAnsi"/>
          <w:vanish/>
          <w:color w:val="1F3864" w:themeColor="accent1" w:themeShade="80"/>
          <w:sz w:val="24"/>
          <w:szCs w:val="28"/>
          <w:rtl/>
        </w:rPr>
        <w:pPrChange w:id="1847" w:author="Gidon Kupietzky" w:date="2025-02-13T17:45:00Z" w16du:dateUtc="2025-02-13T15:45:00Z">
          <w:pPr>
            <w:pStyle w:val="a8"/>
            <w:keepNext/>
            <w:keepLines/>
            <w:numPr>
              <w:numId w:val="13"/>
            </w:numPr>
            <w:spacing w:before="40"/>
            <w:ind w:left="360" w:hanging="360"/>
            <w:contextualSpacing w:val="0"/>
            <w:outlineLvl w:val="2"/>
          </w:pPr>
        </w:pPrChange>
      </w:pPr>
      <w:bookmarkStart w:id="1848" w:name="_Toc141980212"/>
      <w:bookmarkStart w:id="1849" w:name="_Toc141980277"/>
      <w:bookmarkStart w:id="1850" w:name="_Toc142205978"/>
      <w:bookmarkStart w:id="1851" w:name="_Toc142330178"/>
      <w:bookmarkStart w:id="1852" w:name="_Toc142330256"/>
      <w:bookmarkStart w:id="1853" w:name="_Toc142330334"/>
      <w:bookmarkStart w:id="1854" w:name="_Toc142378852"/>
      <w:bookmarkStart w:id="1855" w:name="_Toc143790086"/>
      <w:bookmarkStart w:id="1856" w:name="_Toc182229465"/>
      <w:bookmarkStart w:id="1857" w:name="_Toc182229527"/>
      <w:bookmarkStart w:id="1858" w:name="_Toc182229583"/>
      <w:bookmarkStart w:id="1859" w:name="_Toc182229641"/>
      <w:bookmarkStart w:id="1860" w:name="_Toc182229718"/>
      <w:bookmarkStart w:id="1861" w:name="_Toc182229794"/>
      <w:bookmarkStart w:id="1862" w:name="_Toc182229870"/>
      <w:bookmarkStart w:id="1863" w:name="_Toc187334071"/>
      <w:bookmarkStart w:id="1864" w:name="_Toc190880620"/>
      <w:bookmarkStart w:id="1865" w:name="_Toc190883333"/>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p>
    <w:p w14:paraId="45FE2958" w14:textId="5CB0B204" w:rsidR="00A05131" w:rsidRPr="00A05131" w:rsidDel="004A2D26" w:rsidRDefault="00A05131">
      <w:pPr>
        <w:tabs>
          <w:tab w:val="left" w:pos="2446"/>
        </w:tabs>
        <w:spacing w:line="276" w:lineRule="auto"/>
        <w:rPr>
          <w:del w:id="1866" w:author="Gidon Kupietzky" w:date="2025-02-13T17:45:00Z" w16du:dateUtc="2025-02-13T15:45:00Z"/>
          <w:rFonts w:asciiTheme="majorHAnsi" w:eastAsia="David" w:hAnsiTheme="majorHAnsi"/>
          <w:vanish/>
          <w:color w:val="1F3864" w:themeColor="accent1" w:themeShade="80"/>
          <w:sz w:val="24"/>
          <w:szCs w:val="28"/>
          <w:rtl/>
        </w:rPr>
        <w:pPrChange w:id="1867" w:author="Gidon Kupietzky" w:date="2025-02-13T17:45:00Z" w16du:dateUtc="2025-02-13T15:45:00Z">
          <w:pPr>
            <w:pStyle w:val="a8"/>
            <w:keepNext/>
            <w:keepLines/>
            <w:numPr>
              <w:ilvl w:val="1"/>
              <w:numId w:val="13"/>
            </w:numPr>
            <w:spacing w:before="40"/>
            <w:ind w:left="792" w:hanging="432"/>
            <w:contextualSpacing w:val="0"/>
            <w:outlineLvl w:val="2"/>
          </w:pPr>
        </w:pPrChange>
      </w:pPr>
      <w:bookmarkStart w:id="1868" w:name="_Toc141980213"/>
      <w:bookmarkStart w:id="1869" w:name="_Toc141980278"/>
      <w:bookmarkStart w:id="1870" w:name="_Toc142205979"/>
      <w:bookmarkStart w:id="1871" w:name="_Toc142330179"/>
      <w:bookmarkStart w:id="1872" w:name="_Toc142330257"/>
      <w:bookmarkStart w:id="1873" w:name="_Toc142330335"/>
      <w:bookmarkStart w:id="1874" w:name="_Toc142378853"/>
      <w:bookmarkStart w:id="1875" w:name="_Toc143790087"/>
      <w:bookmarkStart w:id="1876" w:name="_Toc182229466"/>
      <w:bookmarkStart w:id="1877" w:name="_Toc182229528"/>
      <w:bookmarkStart w:id="1878" w:name="_Toc182229584"/>
      <w:bookmarkStart w:id="1879" w:name="_Toc182229642"/>
      <w:bookmarkStart w:id="1880" w:name="_Toc182229719"/>
      <w:bookmarkStart w:id="1881" w:name="_Toc182229795"/>
      <w:bookmarkStart w:id="1882" w:name="_Toc182229871"/>
      <w:bookmarkStart w:id="1883" w:name="_Toc187334072"/>
      <w:bookmarkStart w:id="1884" w:name="_Toc190880621"/>
      <w:bookmarkStart w:id="1885" w:name="_Toc190883334"/>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bookmarkEnd w:id="1803"/>
    <w:bookmarkEnd w:id="1804"/>
    <w:bookmarkEnd w:id="1805"/>
    <w:p w14:paraId="27A2B47D" w14:textId="6C8ADBF9" w:rsidR="00561F98" w:rsidDel="004A2D26" w:rsidRDefault="5E56B67D">
      <w:pPr>
        <w:tabs>
          <w:tab w:val="left" w:pos="2446"/>
        </w:tabs>
        <w:spacing w:line="276" w:lineRule="auto"/>
        <w:rPr>
          <w:del w:id="1886" w:author="Gidon Kupietzky" w:date="2025-02-13T17:45:00Z" w16du:dateUtc="2025-02-13T15:45:00Z"/>
          <w:rFonts w:ascii="David" w:eastAsia="David" w:hAnsi="David"/>
          <w:rtl/>
        </w:rPr>
        <w:pPrChange w:id="1887" w:author="Gidon Kupietzky" w:date="2025-02-13T17:45:00Z" w16du:dateUtc="2025-02-13T15:45:00Z">
          <w:pPr>
            <w:jc w:val="both"/>
          </w:pPr>
        </w:pPrChange>
      </w:pPr>
      <w:del w:id="1888" w:author="Gidon Kupietzky" w:date="2025-02-13T17:45:00Z" w16du:dateUtc="2025-02-13T15:45:00Z">
        <w:r w:rsidRPr="7501A917" w:rsidDel="004A2D26">
          <w:rPr>
            <w:rFonts w:ascii="David" w:eastAsia="David" w:hAnsi="David"/>
            <w:rtl/>
          </w:rPr>
          <w:delText>העיקרון</w:delText>
        </w:r>
        <w:r w:rsidR="4155F727" w:rsidRPr="7501A917" w:rsidDel="004A2D26">
          <w:rPr>
            <w:rFonts w:ascii="David" w:eastAsia="David" w:hAnsi="David"/>
            <w:rtl/>
          </w:rPr>
          <w:delText xml:space="preserve"> המנחה </w:delText>
        </w:r>
        <w:r w:rsidR="4908D4B5" w:rsidRPr="7501A917" w:rsidDel="004A2D26">
          <w:rPr>
            <w:rFonts w:ascii="David" w:eastAsia="David" w:hAnsi="David"/>
            <w:rtl/>
          </w:rPr>
          <w:delText>לגבי נתוני מצב קיים</w:delText>
        </w:r>
        <w:r w:rsidR="4155F727" w:rsidRPr="7501A917" w:rsidDel="004A2D26">
          <w:rPr>
            <w:rFonts w:ascii="David" w:eastAsia="David" w:hAnsi="David"/>
            <w:rtl/>
          </w:rPr>
          <w:delText xml:space="preserve"> ה</w:delText>
        </w:r>
        <w:r w:rsidR="7CE86E8F" w:rsidRPr="7501A917" w:rsidDel="004A2D26">
          <w:rPr>
            <w:rFonts w:ascii="David" w:eastAsia="David" w:hAnsi="David"/>
            <w:rtl/>
          </w:rPr>
          <w:delText xml:space="preserve">ינו שימוש בנתונים </w:delText>
        </w:r>
        <w:r w:rsidR="4155F727" w:rsidRPr="7501A917" w:rsidDel="004A2D26">
          <w:rPr>
            <w:rFonts w:ascii="David" w:eastAsia="David" w:hAnsi="David"/>
            <w:rtl/>
          </w:rPr>
          <w:delText xml:space="preserve">רשמיים </w:delText>
        </w:r>
        <w:r w:rsidR="7F8E039F" w:rsidRPr="7501A917" w:rsidDel="004A2D26">
          <w:rPr>
            <w:rFonts w:ascii="David" w:eastAsia="David" w:hAnsi="David"/>
            <w:rtl/>
          </w:rPr>
          <w:delText xml:space="preserve">ככל וניתן, </w:delText>
        </w:r>
        <w:r w:rsidR="4155F727" w:rsidRPr="7501A917" w:rsidDel="004A2D26">
          <w:rPr>
            <w:rFonts w:ascii="David" w:eastAsia="David" w:hAnsi="David"/>
            <w:rtl/>
          </w:rPr>
          <w:delText xml:space="preserve">בעיקר </w:delText>
        </w:r>
        <w:r w:rsidR="7F8E039F" w:rsidRPr="7501A917" w:rsidDel="004A2D26">
          <w:rPr>
            <w:rFonts w:ascii="David" w:eastAsia="David" w:hAnsi="David"/>
            <w:rtl/>
          </w:rPr>
          <w:delText xml:space="preserve">אלו </w:delText>
        </w:r>
        <w:r w:rsidR="00EC5A10" w:rsidRPr="7501A917" w:rsidDel="004A2D26">
          <w:rPr>
            <w:rFonts w:ascii="David" w:eastAsia="David" w:hAnsi="David" w:hint="cs"/>
            <w:rtl/>
          </w:rPr>
          <w:delText>המתפרסמ</w:delText>
        </w:r>
        <w:r w:rsidR="00EC5A10" w:rsidDel="004A2D26">
          <w:rPr>
            <w:rFonts w:ascii="David" w:eastAsia="David" w:hAnsi="David" w:hint="cs"/>
            <w:rtl/>
          </w:rPr>
          <w:delText>י</w:delText>
        </w:r>
        <w:r w:rsidR="00EC5A10" w:rsidRPr="7501A917" w:rsidDel="004A2D26">
          <w:rPr>
            <w:rFonts w:ascii="David" w:eastAsia="David" w:hAnsi="David" w:hint="cs"/>
            <w:rtl/>
          </w:rPr>
          <w:delText>ם</w:delText>
        </w:r>
        <w:r w:rsidR="7F8E039F" w:rsidRPr="7501A917" w:rsidDel="004A2D26">
          <w:rPr>
            <w:rFonts w:ascii="David" w:eastAsia="David" w:hAnsi="David"/>
            <w:rtl/>
          </w:rPr>
          <w:delText xml:space="preserve"> על ידי</w:delText>
        </w:r>
        <w:r w:rsidR="4155F727" w:rsidRPr="7501A917" w:rsidDel="004A2D26">
          <w:rPr>
            <w:rFonts w:ascii="David" w:eastAsia="David" w:hAnsi="David"/>
            <w:rtl/>
          </w:rPr>
          <w:delText xml:space="preserve"> </w:delText>
        </w:r>
        <w:r w:rsidR="290D03F5" w:rsidRPr="7501A917" w:rsidDel="004A2D26">
          <w:rPr>
            <w:rFonts w:ascii="David" w:eastAsia="David" w:hAnsi="David"/>
            <w:rtl/>
          </w:rPr>
          <w:delText>הלשכה המרכזית לסטטיסטיקה (למ"ס</w:delText>
        </w:r>
        <w:r w:rsidR="7F8E039F" w:rsidRPr="7501A917" w:rsidDel="004A2D26">
          <w:rPr>
            <w:rFonts w:ascii="David" w:eastAsia="David" w:hAnsi="David"/>
            <w:rtl/>
          </w:rPr>
          <w:delText xml:space="preserve">). נתונים </w:delText>
        </w:r>
        <w:r w:rsidR="3D94AA08" w:rsidRPr="7501A917" w:rsidDel="004A2D26">
          <w:rPr>
            <w:rFonts w:ascii="David" w:eastAsia="David" w:hAnsi="David"/>
            <w:rtl/>
          </w:rPr>
          <w:delText xml:space="preserve">דמוגרפיים לשנת 2020 מתקבלים </w:delText>
        </w:r>
        <w:r w:rsidR="290D03F5" w:rsidRPr="7501A917" w:rsidDel="004A2D26">
          <w:rPr>
            <w:rFonts w:ascii="David" w:eastAsia="David" w:hAnsi="David"/>
            <w:rtl/>
          </w:rPr>
          <w:delText xml:space="preserve">ברמת </w:delText>
        </w:r>
        <w:r w:rsidR="1A164165" w:rsidRPr="7501A917" w:rsidDel="004A2D26">
          <w:rPr>
            <w:rFonts w:ascii="David" w:eastAsia="David" w:hAnsi="David"/>
            <w:rtl/>
          </w:rPr>
          <w:delText>אזור סטטיסטי</w:delText>
        </w:r>
        <w:r w:rsidR="57ED0C2B" w:rsidRPr="7501A917" w:rsidDel="004A2D26">
          <w:rPr>
            <w:rFonts w:ascii="David" w:eastAsia="David" w:hAnsi="David"/>
            <w:rtl/>
          </w:rPr>
          <w:delText xml:space="preserve"> </w:delText>
        </w:r>
        <w:r w:rsidR="3D94AA08" w:rsidRPr="7501A917" w:rsidDel="004A2D26">
          <w:rPr>
            <w:rFonts w:ascii="David" w:eastAsia="David" w:hAnsi="David"/>
            <w:rtl/>
          </w:rPr>
          <w:delText>ב</w:delText>
        </w:r>
        <w:r w:rsidR="57ED0C2B" w:rsidRPr="7501A917" w:rsidDel="004A2D26">
          <w:rPr>
            <w:rFonts w:ascii="David" w:eastAsia="David" w:hAnsi="David"/>
            <w:rtl/>
          </w:rPr>
          <w:delText xml:space="preserve">חלוקה לאזורים </w:delText>
        </w:r>
        <w:r w:rsidR="7F8E039F" w:rsidRPr="7501A917" w:rsidDel="004A2D26">
          <w:rPr>
            <w:rFonts w:ascii="David" w:eastAsia="David" w:hAnsi="David"/>
            <w:rtl/>
          </w:rPr>
          <w:delText>(</w:delText>
        </w:r>
        <w:commentRangeStart w:id="1889"/>
        <w:r w:rsidR="3D94AA08" w:rsidRPr="7501A917" w:rsidDel="004A2D26">
          <w:rPr>
            <w:rFonts w:ascii="David" w:eastAsia="David" w:hAnsi="David"/>
            <w:rtl/>
          </w:rPr>
          <w:delText xml:space="preserve">בגרסת </w:delText>
        </w:r>
        <w:r w:rsidR="523F6960" w:rsidRPr="7501A917" w:rsidDel="004A2D26">
          <w:rPr>
            <w:rFonts w:ascii="David" w:eastAsia="David" w:hAnsi="David"/>
            <w:rtl/>
          </w:rPr>
          <w:delText>שנת 2008</w:delText>
        </w:r>
        <w:commentRangeEnd w:id="1889"/>
        <w:r w:rsidR="00EE1780" w:rsidDel="004A2D26">
          <w:rPr>
            <w:rStyle w:val="ab"/>
            <w:rtl/>
          </w:rPr>
          <w:commentReference w:id="1889"/>
        </w:r>
        <w:r w:rsidR="7F8E039F" w:rsidRPr="7501A917" w:rsidDel="004A2D26">
          <w:rPr>
            <w:rFonts w:ascii="David" w:eastAsia="David" w:hAnsi="David"/>
            <w:rtl/>
          </w:rPr>
          <w:delText>)</w:delText>
        </w:r>
        <w:r w:rsidR="523F6960" w:rsidRPr="7501A917" w:rsidDel="004A2D26">
          <w:rPr>
            <w:rFonts w:ascii="David" w:eastAsia="David" w:hAnsi="David"/>
            <w:rtl/>
          </w:rPr>
          <w:delText xml:space="preserve"> </w:delText>
        </w:r>
        <w:r w:rsidR="02A5FE9A" w:rsidRPr="7501A917" w:rsidDel="004A2D26">
          <w:rPr>
            <w:rFonts w:ascii="David" w:eastAsia="David" w:hAnsi="David"/>
            <w:rtl/>
          </w:rPr>
          <w:delText xml:space="preserve">, </w:delText>
        </w:r>
        <w:r w:rsidR="007B2C96" w:rsidDel="004A2D26">
          <w:rPr>
            <w:rFonts w:ascii="David" w:eastAsia="David" w:hAnsi="David" w:hint="cs"/>
            <w:rtl/>
          </w:rPr>
          <w:delText>ו</w:delText>
        </w:r>
        <w:r w:rsidR="02A5FE9A" w:rsidRPr="7501A917" w:rsidDel="004A2D26">
          <w:rPr>
            <w:rFonts w:ascii="David" w:eastAsia="David" w:hAnsi="David"/>
            <w:rtl/>
          </w:rPr>
          <w:delText>כולל</w:delText>
        </w:r>
        <w:r w:rsidR="007B2C96" w:rsidDel="004A2D26">
          <w:rPr>
            <w:rFonts w:ascii="David" w:eastAsia="David" w:hAnsi="David" w:hint="cs"/>
            <w:rtl/>
          </w:rPr>
          <w:delText>ים</w:delText>
        </w:r>
        <w:r w:rsidR="3D94AA08" w:rsidRPr="7501A917" w:rsidDel="004A2D26">
          <w:rPr>
            <w:rFonts w:ascii="David" w:eastAsia="David" w:hAnsi="David"/>
            <w:rtl/>
          </w:rPr>
          <w:delText xml:space="preserve">: </w:delText>
        </w:r>
        <w:r w:rsidR="007B2C96" w:rsidDel="004A2D26">
          <w:rPr>
            <w:rFonts w:ascii="David" w:eastAsia="David" w:hAnsi="David" w:hint="cs"/>
            <w:rtl/>
          </w:rPr>
          <w:delText xml:space="preserve">היקף </w:delText>
        </w:r>
        <w:r w:rsidR="34D9E645" w:rsidRPr="7501A917" w:rsidDel="004A2D26">
          <w:rPr>
            <w:rFonts w:ascii="David" w:eastAsia="David" w:hAnsi="David"/>
            <w:rtl/>
          </w:rPr>
          <w:delText>אוכלוסייה</w:delText>
        </w:r>
        <w:r w:rsidR="3D94AA08" w:rsidRPr="7501A917" w:rsidDel="004A2D26">
          <w:rPr>
            <w:rFonts w:ascii="David" w:eastAsia="David" w:hAnsi="David"/>
            <w:rtl/>
          </w:rPr>
          <w:delText xml:space="preserve">, </w:delText>
        </w:r>
        <w:r w:rsidR="290D03F5" w:rsidRPr="7501A917" w:rsidDel="004A2D26">
          <w:rPr>
            <w:rFonts w:ascii="David" w:eastAsia="David" w:hAnsi="David"/>
            <w:rtl/>
          </w:rPr>
          <w:delText>התפלגות גילאים</w:delText>
        </w:r>
        <w:r w:rsidR="3D94AA08" w:rsidRPr="7501A917" w:rsidDel="004A2D26">
          <w:rPr>
            <w:rFonts w:ascii="David" w:eastAsia="David" w:hAnsi="David"/>
            <w:rtl/>
          </w:rPr>
          <w:delText xml:space="preserve"> ו</w:delText>
        </w:r>
        <w:r w:rsidR="290D03F5" w:rsidRPr="7501A917" w:rsidDel="004A2D26">
          <w:rPr>
            <w:rFonts w:ascii="David" w:eastAsia="David" w:hAnsi="David"/>
            <w:rtl/>
          </w:rPr>
          <w:delText>אחוז חרדים</w:delText>
        </w:r>
        <w:r w:rsidR="3D94AA08" w:rsidRPr="7501A917" w:rsidDel="004A2D26">
          <w:rPr>
            <w:rFonts w:ascii="David" w:eastAsia="David" w:hAnsi="David"/>
            <w:rtl/>
          </w:rPr>
          <w:delText>.</w:delText>
        </w:r>
        <w:r w:rsidR="00FC722A" w:rsidDel="004A2D26">
          <w:rPr>
            <w:rFonts w:ascii="David" w:eastAsia="David" w:hAnsi="David" w:hint="cs"/>
            <w:rtl/>
          </w:rPr>
          <w:delText xml:space="preserve"> </w:delText>
        </w:r>
        <w:r w:rsidR="0069089D" w:rsidDel="004A2D26">
          <w:rPr>
            <w:rFonts w:ascii="David" w:eastAsia="David" w:hAnsi="David" w:hint="cs"/>
            <w:rtl/>
          </w:rPr>
          <w:delText>אתגר שקיים</w:delText>
        </w:r>
        <w:r w:rsidR="00FC722A" w:rsidDel="004A2D26">
          <w:rPr>
            <w:rFonts w:ascii="David" w:eastAsia="David" w:hAnsi="David" w:hint="cs"/>
            <w:rtl/>
          </w:rPr>
          <w:delText xml:space="preserve"> </w:delText>
        </w:r>
        <w:r w:rsidR="0069089D" w:rsidDel="004A2D26">
          <w:rPr>
            <w:rFonts w:ascii="David" w:eastAsia="David" w:hAnsi="David" w:hint="cs"/>
            <w:rtl/>
          </w:rPr>
          <w:delText>ב</w:delText>
        </w:r>
        <w:r w:rsidR="00FC722A" w:rsidDel="004A2D26">
          <w:rPr>
            <w:rFonts w:ascii="David" w:eastAsia="David" w:hAnsi="David" w:hint="cs"/>
            <w:rtl/>
          </w:rPr>
          <w:delText xml:space="preserve">נתוני </w:delText>
        </w:r>
        <w:r w:rsidR="0069089D" w:rsidDel="004A2D26">
          <w:rPr>
            <w:rFonts w:ascii="David" w:eastAsia="David" w:hAnsi="David" w:hint="cs"/>
            <w:rtl/>
          </w:rPr>
          <w:delText>ה</w:delText>
        </w:r>
        <w:r w:rsidR="00FC722A" w:rsidDel="004A2D26">
          <w:rPr>
            <w:rFonts w:ascii="David" w:eastAsia="David" w:hAnsi="David" w:hint="cs"/>
            <w:rtl/>
          </w:rPr>
          <w:delText xml:space="preserve">אוכלוסייה </w:delText>
        </w:r>
        <w:r w:rsidR="0069089D" w:rsidDel="004A2D26">
          <w:rPr>
            <w:rFonts w:ascii="David" w:eastAsia="David" w:hAnsi="David" w:hint="cs"/>
            <w:rtl/>
          </w:rPr>
          <w:delText>של הלמ"ס הינו שנתונים</w:delText>
        </w:r>
        <w:r w:rsidR="00FC722A" w:rsidDel="004A2D26">
          <w:rPr>
            <w:rFonts w:ascii="David" w:eastAsia="David" w:hAnsi="David" w:hint="cs"/>
            <w:rtl/>
          </w:rPr>
          <w:delText xml:space="preserve"> אלו כוללים גם נתונים אודות דיירי מוסדות</w:delText>
        </w:r>
        <w:r w:rsidR="0069089D" w:rsidDel="004A2D26">
          <w:rPr>
            <w:rFonts w:ascii="David" w:eastAsia="David" w:hAnsi="David" w:hint="cs"/>
            <w:rtl/>
          </w:rPr>
          <w:delText xml:space="preserve"> ברמה של א"ס. לטובת המודל אנחנו נדרשים לספק מידע ב</w:delText>
        </w:r>
        <w:r w:rsidR="00F51F44" w:rsidDel="004A2D26">
          <w:rPr>
            <w:rFonts w:ascii="David" w:eastAsia="David" w:hAnsi="David" w:hint="cs"/>
            <w:rtl/>
          </w:rPr>
          <w:delText>אופן מפורטת לאזור תנועה ולכן</w:delText>
        </w:r>
      </w:del>
      <w:ins w:id="1890" w:author="Lior Glick" w:date="2024-12-02T09:40:00Z" w16du:dateUtc="2024-12-02T07:40:00Z">
        <w:del w:id="1891" w:author="Gidon Kupietzky" w:date="2025-02-13T17:45:00Z" w16du:dateUtc="2025-02-13T15:45:00Z">
          <w:r w:rsidR="00EE1780" w:rsidDel="004A2D26">
            <w:rPr>
              <w:rFonts w:ascii="David" w:eastAsia="David" w:hAnsi="David" w:hint="cs"/>
              <w:rtl/>
            </w:rPr>
            <w:delText>שכולל</w:delText>
          </w:r>
        </w:del>
      </w:ins>
      <w:del w:id="1892" w:author="Gidon Kupietzky" w:date="2025-02-13T17:45:00Z" w16du:dateUtc="2025-02-13T15:45:00Z">
        <w:r w:rsidR="00F51F44" w:rsidDel="004A2D26">
          <w:rPr>
            <w:rFonts w:ascii="David" w:eastAsia="David" w:hAnsi="David" w:hint="cs"/>
            <w:rtl/>
          </w:rPr>
          <w:delText xml:space="preserve"> נתוני</w:delText>
        </w:r>
      </w:del>
      <w:ins w:id="1893" w:author="Lior Glick" w:date="2024-12-02T09:41:00Z" w16du:dateUtc="2024-12-02T07:41:00Z">
        <w:del w:id="1894" w:author="Gidon Kupietzky" w:date="2025-02-13T17:45:00Z" w16du:dateUtc="2025-02-13T15:45:00Z">
          <w:r w:rsidR="00EE1780" w:rsidDel="004A2D26">
            <w:rPr>
              <w:rFonts w:ascii="David" w:eastAsia="David" w:hAnsi="David" w:hint="cs"/>
              <w:rtl/>
            </w:rPr>
            <w:delText>ם נפרדים על</w:delText>
          </w:r>
        </w:del>
      </w:ins>
      <w:del w:id="1895" w:author="Gidon Kupietzky" w:date="2025-02-13T17:45:00Z" w16du:dateUtc="2025-02-13T15:45:00Z">
        <w:r w:rsidR="00F51F44" w:rsidDel="004A2D26">
          <w:rPr>
            <w:rFonts w:ascii="David" w:eastAsia="David" w:hAnsi="David" w:hint="cs"/>
            <w:rtl/>
          </w:rPr>
          <w:delText xml:space="preserve"> ה</w:delText>
        </w:r>
      </w:del>
      <w:ins w:id="1896" w:author="Lior Glick" w:date="2024-12-02T09:41:00Z" w16du:dateUtc="2024-12-02T07:41:00Z">
        <w:del w:id="1897" w:author="Gidon Kupietzky" w:date="2025-02-13T17:45:00Z" w16du:dateUtc="2025-02-13T15:45:00Z">
          <w:r w:rsidR="00EE1780" w:rsidDel="004A2D26">
            <w:rPr>
              <w:rFonts w:ascii="David" w:eastAsia="David" w:hAnsi="David" w:hint="cs"/>
              <w:rtl/>
            </w:rPr>
            <w:delText xml:space="preserve">דיירי </w:delText>
          </w:r>
        </w:del>
      </w:ins>
      <w:del w:id="1898" w:author="Gidon Kupietzky" w:date="2025-02-13T17:45:00Z" w16du:dateUtc="2025-02-13T15:45:00Z">
        <w:r w:rsidR="00F51F44" w:rsidDel="004A2D26">
          <w:rPr>
            <w:rFonts w:ascii="David" w:eastAsia="David" w:hAnsi="David" w:hint="cs"/>
            <w:rtl/>
          </w:rPr>
          <w:delText>מוסדות</w:delText>
        </w:r>
      </w:del>
      <w:ins w:id="1899" w:author="Lior Glick" w:date="2024-12-02T09:41:00Z" w16du:dateUtc="2024-12-02T07:41:00Z">
        <w:del w:id="1900" w:author="Gidon Kupietzky" w:date="2025-02-13T17:45:00Z" w16du:dateUtc="2025-02-13T15:45:00Z">
          <w:r w:rsidR="00EE1780" w:rsidDel="004A2D26">
            <w:rPr>
              <w:rFonts w:ascii="David" w:eastAsia="David" w:hAnsi="David" w:hint="cs"/>
              <w:rtl/>
            </w:rPr>
            <w:delText xml:space="preserve"> ברמת א"ת</w:delText>
          </w:r>
        </w:del>
      </w:ins>
      <w:del w:id="1901" w:author="Gidon Kupietzky" w:date="2025-02-13T17:45:00Z" w16du:dateUtc="2025-02-13T15:45:00Z">
        <w:r w:rsidR="00F51F44" w:rsidDel="004A2D26">
          <w:rPr>
            <w:rFonts w:ascii="David" w:eastAsia="David" w:hAnsi="David" w:hint="cs"/>
            <w:rtl/>
          </w:rPr>
          <w:delText xml:space="preserve"> הינו ברזולוציה של מוסד בודד ואז יש לנו יכולת לסכום את הנתונים אודות המוסדות לפי האזור תנועה שבו המוסד קיים. לכן</w:delText>
        </w:r>
        <w:r w:rsidR="00FC722A" w:rsidDel="004A2D26">
          <w:rPr>
            <w:rFonts w:ascii="David" w:eastAsia="David" w:hAnsi="David" w:hint="cs"/>
            <w:rtl/>
          </w:rPr>
          <w:delText xml:space="preserve"> </w:delText>
        </w:r>
        <w:r w:rsidR="00993DBE" w:rsidDel="004A2D26">
          <w:rPr>
            <w:rFonts w:ascii="David" w:eastAsia="David" w:hAnsi="David" w:hint="cs"/>
            <w:rtl/>
          </w:rPr>
          <w:delText>נדרשנו</w:delText>
        </w:r>
        <w:r w:rsidR="00166753" w:rsidDel="004A2D26">
          <w:rPr>
            <w:rFonts w:ascii="David" w:eastAsia="David" w:hAnsi="David" w:hint="cs"/>
            <w:rtl/>
          </w:rPr>
          <w:delText xml:space="preserve"> להפריד את אוכלוסיית דיירי המוסדות (בעיקר של תלמידי ישיבה וסמינרים) מהאוכלוסייה </w:delText>
        </w:r>
        <w:r w:rsidR="009561A7" w:rsidDel="004A2D26">
          <w:rPr>
            <w:rFonts w:ascii="David" w:eastAsia="David" w:hAnsi="David" w:hint="cs"/>
            <w:rtl/>
          </w:rPr>
          <w:delText xml:space="preserve">ברמה הסטטיסטית </w:delText>
        </w:r>
        <w:r w:rsidR="002F0925" w:rsidDel="004A2D26">
          <w:rPr>
            <w:rFonts w:ascii="David" w:eastAsia="David" w:hAnsi="David" w:hint="cs"/>
            <w:rtl/>
          </w:rPr>
          <w:delText xml:space="preserve">( </w:delText>
        </w:r>
        <w:r w:rsidR="009561A7" w:rsidDel="004A2D26">
          <w:fldChar w:fldCharType="begin"/>
        </w:r>
        <w:r w:rsidR="009561A7" w:rsidDel="004A2D26">
          <w:delInstrText>HYPERLINK \l "_</w:delInstrText>
        </w:r>
        <w:r w:rsidR="009561A7" w:rsidDel="004A2D26">
          <w:rPr>
            <w:rtl/>
          </w:rPr>
          <w:delInstrText>ניתוח_אשכולות_לפי</w:delInstrText>
        </w:r>
        <w:r w:rsidR="009561A7" w:rsidDel="004A2D26">
          <w:delInstrText>"</w:delInstrText>
        </w:r>
        <w:r w:rsidR="009561A7" w:rsidDel="004A2D26">
          <w:fldChar w:fldCharType="separate"/>
        </w:r>
        <w:r w:rsidR="009561A7" w:rsidRPr="002F0925" w:rsidDel="004A2D26">
          <w:rPr>
            <w:rStyle w:val="Hyperlink"/>
            <w:rFonts w:ascii="David" w:eastAsia="David" w:hAnsi="David" w:hint="cs"/>
            <w:rtl/>
          </w:rPr>
          <w:delText xml:space="preserve">ראה נספח </w:delText>
        </w:r>
        <w:r w:rsidR="002F0925" w:rsidRPr="002F0925" w:rsidDel="004A2D26">
          <w:rPr>
            <w:rStyle w:val="Hyperlink"/>
            <w:rFonts w:ascii="David" w:eastAsia="David" w:hAnsi="David" w:hint="cs"/>
            <w:rtl/>
          </w:rPr>
          <w:delText>7.4</w:delText>
        </w:r>
        <w:r w:rsidR="009561A7" w:rsidDel="004A2D26">
          <w:fldChar w:fldCharType="end"/>
        </w:r>
        <w:r w:rsidR="002F0925" w:rsidDel="004A2D26">
          <w:rPr>
            <w:rFonts w:ascii="David" w:eastAsia="David" w:hAnsi="David" w:hint="cs"/>
            <w:rtl/>
          </w:rPr>
          <w:delText xml:space="preserve"> )</w:delText>
        </w:r>
        <w:r w:rsidR="00BA4851" w:rsidDel="004A2D26">
          <w:rPr>
            <w:rFonts w:ascii="David" w:eastAsia="David" w:hAnsi="David" w:hint="cs"/>
            <w:rtl/>
          </w:rPr>
          <w:delText>.</w:delText>
        </w:r>
        <w:r w:rsidR="002123BC" w:rsidDel="004A2D26">
          <w:rPr>
            <w:rFonts w:ascii="David" w:eastAsia="David" w:hAnsi="David" w:hint="cs"/>
            <w:rtl/>
          </w:rPr>
          <w:delText xml:space="preserve"> </w:delText>
        </w:r>
        <w:r w:rsidR="008B2D60" w:rsidDel="004A2D26">
          <w:rPr>
            <w:rFonts w:ascii="David" w:eastAsia="David" w:hAnsi="David" w:hint="cs"/>
            <w:rtl/>
          </w:rPr>
          <w:delText>בנוגע ל</w:delText>
        </w:r>
        <w:r w:rsidR="050A8BA7" w:rsidRPr="7501A917" w:rsidDel="004A2D26">
          <w:rPr>
            <w:rFonts w:ascii="David" w:eastAsia="David" w:hAnsi="David"/>
            <w:rtl/>
          </w:rPr>
          <w:delText>נתוני יח"ד לשנת 2020</w:delText>
        </w:r>
        <w:r w:rsidR="002B7D05" w:rsidDel="004A2D26">
          <w:rPr>
            <w:rFonts w:ascii="David" w:eastAsia="David" w:hAnsi="David" w:hint="cs"/>
            <w:rtl/>
          </w:rPr>
          <w:delText xml:space="preserve">, </w:delText>
        </w:r>
        <w:r w:rsidR="007F6C4A" w:rsidDel="004A2D26">
          <w:rPr>
            <w:rFonts w:ascii="David" w:eastAsia="David" w:hAnsi="David" w:hint="cs"/>
            <w:rtl/>
          </w:rPr>
          <w:delText xml:space="preserve">הנתונים </w:delText>
        </w:r>
        <w:r w:rsidR="050A8BA7" w:rsidRPr="7501A917" w:rsidDel="004A2D26">
          <w:rPr>
            <w:rFonts w:ascii="David" w:eastAsia="David" w:hAnsi="David"/>
            <w:rtl/>
          </w:rPr>
          <w:delText xml:space="preserve">הינם </w:delText>
        </w:r>
        <w:r w:rsidR="007F6C4A" w:rsidDel="004A2D26">
          <w:rPr>
            <w:rFonts w:ascii="David" w:eastAsia="David" w:hAnsi="David" w:hint="cs"/>
            <w:rtl/>
          </w:rPr>
          <w:delText>בהתאם ל</w:delText>
        </w:r>
        <w:r w:rsidR="050A8BA7" w:rsidRPr="7501A917" w:rsidDel="004A2D26">
          <w:rPr>
            <w:rFonts w:ascii="David" w:eastAsia="David" w:hAnsi="David"/>
            <w:rtl/>
          </w:rPr>
          <w:delText xml:space="preserve">חלוקה לאזורים </w:delText>
        </w:r>
        <w:r w:rsidR="007F6C4A" w:rsidRPr="7501A917" w:rsidDel="004A2D26">
          <w:rPr>
            <w:rFonts w:ascii="David" w:eastAsia="David" w:hAnsi="David" w:hint="cs"/>
            <w:rtl/>
          </w:rPr>
          <w:delText>סטטיסטיי</w:delText>
        </w:r>
        <w:r w:rsidR="007F6C4A" w:rsidRPr="7501A917" w:rsidDel="004A2D26">
          <w:rPr>
            <w:rFonts w:ascii="David" w:eastAsia="David" w:hAnsi="David" w:hint="eastAsia"/>
            <w:rtl/>
          </w:rPr>
          <w:delText>ם</w:delText>
        </w:r>
        <w:r w:rsidR="101ACC72" w:rsidRPr="7501A917" w:rsidDel="004A2D26">
          <w:rPr>
            <w:rFonts w:ascii="David" w:eastAsia="David" w:hAnsi="David"/>
            <w:rtl/>
          </w:rPr>
          <w:delText xml:space="preserve"> </w:delText>
        </w:r>
        <w:r w:rsidR="7F8E039F" w:rsidRPr="7501A917" w:rsidDel="004A2D26">
          <w:rPr>
            <w:rFonts w:ascii="David" w:eastAsia="David" w:hAnsi="David"/>
            <w:rtl/>
          </w:rPr>
          <w:delText xml:space="preserve">בגרסת </w:delText>
        </w:r>
        <w:r w:rsidR="050A8BA7" w:rsidRPr="7501A917" w:rsidDel="004A2D26">
          <w:rPr>
            <w:rFonts w:ascii="David" w:eastAsia="David" w:hAnsi="David"/>
            <w:rtl/>
          </w:rPr>
          <w:delText>שנת 2011.</w:delText>
        </w:r>
        <w:bookmarkStart w:id="1902" w:name="_Toc190880622"/>
        <w:bookmarkStart w:id="1903" w:name="_Toc190883335"/>
        <w:bookmarkEnd w:id="1902"/>
        <w:bookmarkEnd w:id="1903"/>
      </w:del>
    </w:p>
    <w:p w14:paraId="75DF278B" w14:textId="2625C80F" w:rsidR="00142028" w:rsidRPr="00DE4801" w:rsidDel="004A2D26" w:rsidRDefault="00142028">
      <w:pPr>
        <w:tabs>
          <w:tab w:val="left" w:pos="2446"/>
        </w:tabs>
        <w:spacing w:line="276" w:lineRule="auto"/>
        <w:rPr>
          <w:del w:id="1904" w:author="Gidon Kupietzky" w:date="2025-02-13T17:45:00Z" w16du:dateUtc="2025-02-13T15:45:00Z"/>
          <w:rFonts w:ascii="David" w:eastAsia="David" w:hAnsi="David"/>
          <w:rtl/>
        </w:rPr>
        <w:pPrChange w:id="1905" w:author="Gidon Kupietzky" w:date="2025-02-13T17:45:00Z" w16du:dateUtc="2025-02-13T15:45:00Z">
          <w:pPr/>
        </w:pPrChange>
      </w:pPr>
      <w:bookmarkStart w:id="1906" w:name="_Toc190880623"/>
      <w:bookmarkStart w:id="1907" w:name="_Toc190883336"/>
      <w:bookmarkEnd w:id="1906"/>
      <w:bookmarkEnd w:id="1907"/>
    </w:p>
    <w:p w14:paraId="662CA98A" w14:textId="1278B0CF" w:rsidR="00802FEE" w:rsidRPr="00802FEE" w:rsidDel="004A2D26" w:rsidRDefault="00802FEE">
      <w:pPr>
        <w:tabs>
          <w:tab w:val="left" w:pos="2446"/>
        </w:tabs>
        <w:spacing w:line="276" w:lineRule="auto"/>
        <w:rPr>
          <w:del w:id="1908" w:author="Gidon Kupietzky" w:date="2025-02-13T17:45:00Z" w16du:dateUtc="2025-02-13T15:45:00Z"/>
          <w:rFonts w:asciiTheme="majorHAnsi" w:eastAsiaTheme="majorEastAsia" w:hAnsiTheme="majorHAnsi"/>
          <w:vanish/>
          <w:color w:val="1F3864" w:themeColor="accent1" w:themeShade="80"/>
          <w:sz w:val="24"/>
          <w:szCs w:val="24"/>
          <w:rtl/>
        </w:rPr>
        <w:pPrChange w:id="1909" w:author="Gidon Kupietzky" w:date="2025-02-13T17:45:00Z" w16du:dateUtc="2025-02-13T15:45:00Z">
          <w:pPr>
            <w:pStyle w:val="a8"/>
            <w:keepNext/>
            <w:keepLines/>
            <w:numPr>
              <w:numId w:val="30"/>
            </w:numPr>
            <w:spacing w:before="40"/>
            <w:ind w:left="360" w:hanging="360"/>
            <w:contextualSpacing w:val="0"/>
            <w:outlineLvl w:val="2"/>
          </w:pPr>
        </w:pPrChange>
      </w:pPr>
      <w:bookmarkStart w:id="1910" w:name="_Toc182229467"/>
      <w:bookmarkStart w:id="1911" w:name="_Toc182229529"/>
      <w:bookmarkStart w:id="1912" w:name="_Toc182229585"/>
      <w:bookmarkStart w:id="1913" w:name="_Toc182229643"/>
      <w:bookmarkStart w:id="1914" w:name="_Toc182229720"/>
      <w:bookmarkStart w:id="1915" w:name="_Toc182229796"/>
      <w:bookmarkStart w:id="1916" w:name="_Toc182229872"/>
      <w:bookmarkStart w:id="1917" w:name="_Toc187334073"/>
      <w:bookmarkStart w:id="1918" w:name="_Toc190880624"/>
      <w:bookmarkStart w:id="1919" w:name="_Toc190883337"/>
      <w:bookmarkStart w:id="1920" w:name="_Toc140000345"/>
      <w:bookmarkEnd w:id="1910"/>
      <w:bookmarkEnd w:id="1911"/>
      <w:bookmarkEnd w:id="1912"/>
      <w:bookmarkEnd w:id="1913"/>
      <w:bookmarkEnd w:id="1914"/>
      <w:bookmarkEnd w:id="1915"/>
      <w:bookmarkEnd w:id="1916"/>
      <w:bookmarkEnd w:id="1917"/>
      <w:bookmarkEnd w:id="1918"/>
      <w:bookmarkEnd w:id="1919"/>
    </w:p>
    <w:p w14:paraId="3EB7BF26" w14:textId="3B23A202" w:rsidR="00802FEE" w:rsidRPr="00802FEE" w:rsidDel="004A2D26" w:rsidRDefault="00802FEE">
      <w:pPr>
        <w:tabs>
          <w:tab w:val="left" w:pos="2446"/>
        </w:tabs>
        <w:spacing w:line="276" w:lineRule="auto"/>
        <w:rPr>
          <w:del w:id="1921" w:author="Gidon Kupietzky" w:date="2025-02-13T17:45:00Z" w16du:dateUtc="2025-02-13T15:45:00Z"/>
          <w:rFonts w:asciiTheme="majorHAnsi" w:eastAsiaTheme="majorEastAsia" w:hAnsiTheme="majorHAnsi"/>
          <w:vanish/>
          <w:color w:val="1F3864" w:themeColor="accent1" w:themeShade="80"/>
          <w:sz w:val="24"/>
          <w:szCs w:val="24"/>
          <w:rtl/>
        </w:rPr>
        <w:pPrChange w:id="1922" w:author="Gidon Kupietzky" w:date="2025-02-13T17:45:00Z" w16du:dateUtc="2025-02-13T15:45:00Z">
          <w:pPr>
            <w:pStyle w:val="a8"/>
            <w:keepNext/>
            <w:keepLines/>
            <w:numPr>
              <w:numId w:val="30"/>
            </w:numPr>
            <w:spacing w:before="40"/>
            <w:ind w:left="360" w:hanging="360"/>
            <w:contextualSpacing w:val="0"/>
            <w:outlineLvl w:val="2"/>
          </w:pPr>
        </w:pPrChange>
      </w:pPr>
      <w:bookmarkStart w:id="1923" w:name="_Toc182229468"/>
      <w:bookmarkStart w:id="1924" w:name="_Toc182229530"/>
      <w:bookmarkStart w:id="1925" w:name="_Toc182229586"/>
      <w:bookmarkStart w:id="1926" w:name="_Toc182229644"/>
      <w:bookmarkStart w:id="1927" w:name="_Toc182229721"/>
      <w:bookmarkStart w:id="1928" w:name="_Toc182229797"/>
      <w:bookmarkStart w:id="1929" w:name="_Toc182229873"/>
      <w:bookmarkStart w:id="1930" w:name="_Toc187334074"/>
      <w:bookmarkStart w:id="1931" w:name="_Toc190880625"/>
      <w:bookmarkStart w:id="1932" w:name="_Toc190883338"/>
      <w:bookmarkEnd w:id="1923"/>
      <w:bookmarkEnd w:id="1924"/>
      <w:bookmarkEnd w:id="1925"/>
      <w:bookmarkEnd w:id="1926"/>
      <w:bookmarkEnd w:id="1927"/>
      <w:bookmarkEnd w:id="1928"/>
      <w:bookmarkEnd w:id="1929"/>
      <w:bookmarkEnd w:id="1930"/>
      <w:bookmarkEnd w:id="1931"/>
      <w:bookmarkEnd w:id="1932"/>
    </w:p>
    <w:p w14:paraId="16EBF737" w14:textId="610AF207" w:rsidR="00802FEE" w:rsidRPr="00802FEE" w:rsidDel="004A2D26" w:rsidRDefault="00802FEE">
      <w:pPr>
        <w:tabs>
          <w:tab w:val="left" w:pos="2446"/>
        </w:tabs>
        <w:spacing w:line="276" w:lineRule="auto"/>
        <w:rPr>
          <w:del w:id="1933" w:author="Gidon Kupietzky" w:date="2025-02-13T17:45:00Z" w16du:dateUtc="2025-02-13T15:45:00Z"/>
          <w:rFonts w:asciiTheme="majorHAnsi" w:eastAsiaTheme="majorEastAsia" w:hAnsiTheme="majorHAnsi"/>
          <w:vanish/>
          <w:color w:val="1F3864" w:themeColor="accent1" w:themeShade="80"/>
          <w:sz w:val="24"/>
          <w:szCs w:val="24"/>
          <w:rtl/>
        </w:rPr>
        <w:pPrChange w:id="1934" w:author="Gidon Kupietzky" w:date="2025-02-13T17:45:00Z" w16du:dateUtc="2025-02-13T15:45:00Z">
          <w:pPr>
            <w:pStyle w:val="a8"/>
            <w:keepNext/>
            <w:keepLines/>
            <w:numPr>
              <w:ilvl w:val="1"/>
              <w:numId w:val="30"/>
            </w:numPr>
            <w:spacing w:before="40"/>
            <w:ind w:left="432" w:hanging="432"/>
            <w:contextualSpacing w:val="0"/>
            <w:outlineLvl w:val="2"/>
          </w:pPr>
        </w:pPrChange>
      </w:pPr>
      <w:bookmarkStart w:id="1935" w:name="_Toc182229469"/>
      <w:bookmarkStart w:id="1936" w:name="_Toc182229531"/>
      <w:bookmarkStart w:id="1937" w:name="_Toc182229587"/>
      <w:bookmarkStart w:id="1938" w:name="_Toc182229645"/>
      <w:bookmarkStart w:id="1939" w:name="_Toc182229722"/>
      <w:bookmarkStart w:id="1940" w:name="_Toc182229798"/>
      <w:bookmarkStart w:id="1941" w:name="_Toc182229874"/>
      <w:bookmarkStart w:id="1942" w:name="_Toc187334075"/>
      <w:bookmarkStart w:id="1943" w:name="_Toc190880626"/>
      <w:bookmarkStart w:id="1944" w:name="_Toc190883339"/>
      <w:bookmarkEnd w:id="1935"/>
      <w:bookmarkEnd w:id="1936"/>
      <w:bookmarkEnd w:id="1937"/>
      <w:bookmarkEnd w:id="1938"/>
      <w:bookmarkEnd w:id="1939"/>
      <w:bookmarkEnd w:id="1940"/>
      <w:bookmarkEnd w:id="1941"/>
      <w:bookmarkEnd w:id="1942"/>
      <w:bookmarkEnd w:id="1943"/>
      <w:bookmarkEnd w:id="1944"/>
    </w:p>
    <w:p w14:paraId="519BB2D4" w14:textId="7BF3E56F" w:rsidR="00802FEE" w:rsidRPr="00802FEE" w:rsidDel="004A2D26" w:rsidRDefault="00802FEE">
      <w:pPr>
        <w:tabs>
          <w:tab w:val="left" w:pos="2446"/>
        </w:tabs>
        <w:spacing w:line="276" w:lineRule="auto"/>
        <w:rPr>
          <w:del w:id="1945" w:author="Gidon Kupietzky" w:date="2025-02-13T17:45:00Z" w16du:dateUtc="2025-02-13T15:45:00Z"/>
          <w:rFonts w:asciiTheme="majorHAnsi" w:eastAsiaTheme="majorEastAsia" w:hAnsiTheme="majorHAnsi"/>
          <w:vanish/>
          <w:color w:val="1F3864" w:themeColor="accent1" w:themeShade="80"/>
          <w:sz w:val="24"/>
          <w:szCs w:val="24"/>
          <w:rtl/>
        </w:rPr>
        <w:pPrChange w:id="1946" w:author="Gidon Kupietzky" w:date="2025-02-13T17:45:00Z" w16du:dateUtc="2025-02-13T15:45:00Z">
          <w:pPr>
            <w:pStyle w:val="a8"/>
            <w:keepNext/>
            <w:keepLines/>
            <w:numPr>
              <w:ilvl w:val="2"/>
              <w:numId w:val="30"/>
            </w:numPr>
            <w:spacing w:before="40"/>
            <w:ind w:left="1080" w:hanging="360"/>
            <w:contextualSpacing w:val="0"/>
            <w:outlineLvl w:val="2"/>
          </w:pPr>
        </w:pPrChange>
      </w:pPr>
      <w:bookmarkStart w:id="1947" w:name="_Toc182229470"/>
      <w:bookmarkStart w:id="1948" w:name="_Toc182229532"/>
      <w:bookmarkStart w:id="1949" w:name="_Toc182229588"/>
      <w:bookmarkStart w:id="1950" w:name="_Toc182229646"/>
      <w:bookmarkStart w:id="1951" w:name="_Toc182229723"/>
      <w:bookmarkStart w:id="1952" w:name="_Toc182229799"/>
      <w:bookmarkStart w:id="1953" w:name="_Toc182229875"/>
      <w:bookmarkStart w:id="1954" w:name="_Toc187334076"/>
      <w:bookmarkStart w:id="1955" w:name="_Toc190880627"/>
      <w:bookmarkStart w:id="1956" w:name="_Toc190883340"/>
      <w:bookmarkEnd w:id="1947"/>
      <w:bookmarkEnd w:id="1948"/>
      <w:bookmarkEnd w:id="1949"/>
      <w:bookmarkEnd w:id="1950"/>
      <w:bookmarkEnd w:id="1951"/>
      <w:bookmarkEnd w:id="1952"/>
      <w:bookmarkEnd w:id="1953"/>
      <w:bookmarkEnd w:id="1954"/>
      <w:bookmarkEnd w:id="1955"/>
      <w:bookmarkEnd w:id="1956"/>
    </w:p>
    <w:p w14:paraId="27B44BB9" w14:textId="42245FF3" w:rsidR="4D861B6F" w:rsidRPr="00DE4801" w:rsidDel="004A2D26" w:rsidRDefault="4D861B6F">
      <w:pPr>
        <w:tabs>
          <w:tab w:val="left" w:pos="2446"/>
        </w:tabs>
        <w:spacing w:line="276" w:lineRule="auto"/>
        <w:rPr>
          <w:del w:id="1957" w:author="Gidon Kupietzky" w:date="2025-02-13T17:45:00Z" w16du:dateUtc="2025-02-13T15:45:00Z"/>
          <w:rtl/>
        </w:rPr>
        <w:pPrChange w:id="1958" w:author="Gidon Kupietzky" w:date="2025-02-13T17:45:00Z" w16du:dateUtc="2025-02-13T15:45:00Z">
          <w:pPr>
            <w:pStyle w:val="3"/>
          </w:pPr>
        </w:pPrChange>
      </w:pPr>
      <w:del w:id="1959" w:author="Gidon Kupietzky" w:date="2025-02-13T17:45:00Z" w16du:dateUtc="2025-02-13T15:45:00Z">
        <w:r w:rsidRPr="00DD7311" w:rsidDel="004A2D26">
          <w:rPr>
            <w:szCs w:val="24"/>
            <w:rtl/>
          </w:rPr>
          <w:delText>תיקוני</w:delText>
        </w:r>
        <w:r w:rsidR="00796745" w:rsidRPr="00DD7311" w:rsidDel="004A2D26">
          <w:rPr>
            <w:rFonts w:hint="cs"/>
            <w:szCs w:val="24"/>
            <w:rtl/>
          </w:rPr>
          <w:delText>ם</w:delText>
        </w:r>
        <w:r w:rsidRPr="00DE4801" w:rsidDel="004A2D26">
          <w:rPr>
            <w:rtl/>
          </w:rPr>
          <w:delText xml:space="preserve"> </w:delText>
        </w:r>
        <w:r w:rsidR="00561F98" w:rsidDel="004A2D26">
          <w:rPr>
            <w:rFonts w:hint="cs"/>
            <w:rtl/>
          </w:rPr>
          <w:delText xml:space="preserve">והתאמות </w:delText>
        </w:r>
        <w:r w:rsidR="00142028" w:rsidDel="004A2D26">
          <w:rPr>
            <w:rFonts w:hint="cs"/>
            <w:rtl/>
          </w:rPr>
          <w:delText>ש</w:delText>
        </w:r>
        <w:r w:rsidR="2773532C" w:rsidRPr="00DE4801" w:rsidDel="004A2D26">
          <w:rPr>
            <w:rtl/>
          </w:rPr>
          <w:delText>ל</w:delText>
        </w:r>
        <w:r w:rsidR="00142028" w:rsidDel="004A2D26">
          <w:rPr>
            <w:rFonts w:hint="cs"/>
            <w:rtl/>
          </w:rPr>
          <w:delText xml:space="preserve"> </w:delText>
        </w:r>
        <w:r w:rsidRPr="00DE4801" w:rsidDel="004A2D26">
          <w:rPr>
            <w:rtl/>
          </w:rPr>
          <w:delText>נתוני למ"ס</w:delText>
        </w:r>
        <w:bookmarkStart w:id="1960" w:name="_Toc190880628"/>
        <w:bookmarkStart w:id="1961" w:name="_Toc190883341"/>
        <w:bookmarkEnd w:id="1920"/>
        <w:bookmarkEnd w:id="1960"/>
        <w:bookmarkEnd w:id="1961"/>
      </w:del>
    </w:p>
    <w:p w14:paraId="04662F20" w14:textId="169DF48F" w:rsidR="00291510" w:rsidRPr="00291510" w:rsidDel="004A2D26" w:rsidRDefault="004C0D5C">
      <w:pPr>
        <w:tabs>
          <w:tab w:val="left" w:pos="2446"/>
        </w:tabs>
        <w:spacing w:line="276" w:lineRule="auto"/>
        <w:rPr>
          <w:del w:id="1962" w:author="Gidon Kupietzky" w:date="2025-02-13T17:45:00Z" w16du:dateUtc="2025-02-13T15:45:00Z"/>
          <w:rFonts w:ascii="David" w:hAnsi="David"/>
        </w:rPr>
        <w:pPrChange w:id="1963" w:author="Gidon Kupietzky" w:date="2025-02-13T17:45:00Z" w16du:dateUtc="2025-02-13T15:45:00Z">
          <w:pPr>
            <w:jc w:val="both"/>
          </w:pPr>
        </w:pPrChange>
      </w:pPr>
      <w:del w:id="1964" w:author="Gidon Kupietzky" w:date="2025-02-13T17:45:00Z" w16du:dateUtc="2025-02-13T15:45:00Z">
        <w:r w:rsidDel="004A2D26">
          <w:rPr>
            <w:rFonts w:hint="cs"/>
            <w:rtl/>
          </w:rPr>
          <w:delText xml:space="preserve">במקרים מסויימים נערכו </w:delText>
        </w:r>
        <w:r w:rsidR="00455598" w:rsidDel="004A2D26">
          <w:rPr>
            <w:rFonts w:hint="cs"/>
            <w:rtl/>
          </w:rPr>
          <w:delText xml:space="preserve">מסיבות </w:delText>
        </w:r>
        <w:r w:rsidR="00523E32" w:rsidDel="004A2D26">
          <w:rPr>
            <w:rFonts w:hint="cs"/>
            <w:rtl/>
          </w:rPr>
          <w:delText xml:space="preserve">שיפורטו להלן </w:delText>
        </w:r>
        <w:r w:rsidDel="004A2D26">
          <w:rPr>
            <w:rFonts w:hint="cs"/>
            <w:rtl/>
          </w:rPr>
          <w:delText>התאמות ותיקונים לנתונים הרשמיים</w:delText>
        </w:r>
        <w:r w:rsidR="00455598" w:rsidRPr="00455598" w:rsidDel="004A2D26">
          <w:rPr>
            <w:rFonts w:hint="cs"/>
            <w:rtl/>
          </w:rPr>
          <w:delText xml:space="preserve"> </w:delText>
        </w:r>
        <w:r w:rsidR="00455598" w:rsidDel="004A2D26">
          <w:rPr>
            <w:rFonts w:hint="cs"/>
            <w:rtl/>
          </w:rPr>
          <w:delText xml:space="preserve">ברמת </w:delText>
        </w:r>
        <w:r w:rsidR="2A9DE225" w:rsidRPr="77B01882" w:rsidDel="004A2D26">
          <w:rPr>
            <w:rtl/>
          </w:rPr>
          <w:delText>א</w:delText>
        </w:r>
        <w:r w:rsidR="00921615" w:rsidDel="004A2D26">
          <w:rPr>
            <w:rFonts w:hint="cs"/>
            <w:rtl/>
          </w:rPr>
          <w:delText>"ס</w:delText>
        </w:r>
        <w:r w:rsidR="00BC48ED" w:rsidDel="004A2D26">
          <w:rPr>
            <w:rFonts w:hint="cs"/>
            <w:rtl/>
          </w:rPr>
          <w:delText>. לתיקונים אלה</w:delText>
        </w:r>
        <w:r w:rsidDel="004A2D26">
          <w:rPr>
            <w:rFonts w:hint="cs"/>
            <w:rtl/>
          </w:rPr>
          <w:delText xml:space="preserve"> השפעה לא מבוטלת על התחזיות </w:delText>
        </w:r>
        <w:r w:rsidR="00E92C94" w:rsidDel="004A2D26">
          <w:rPr>
            <w:rFonts w:hint="cs"/>
            <w:rtl/>
          </w:rPr>
          <w:delText xml:space="preserve">ברמה הכוללת </w:delText>
        </w:r>
        <w:r w:rsidDel="004A2D26">
          <w:rPr>
            <w:rFonts w:hint="cs"/>
            <w:rtl/>
          </w:rPr>
          <w:delText>(</w:delText>
        </w:r>
        <w:r w:rsidDel="004A2D26">
          <w:rPr>
            <w:rFonts w:ascii="David" w:hAnsi="David" w:hint="cs"/>
            <w:rtl/>
          </w:rPr>
          <w:delText>).</w:delText>
        </w:r>
        <w:bookmarkStart w:id="1965" w:name="_Toc190880629"/>
        <w:bookmarkStart w:id="1966" w:name="_Toc190883342"/>
        <w:bookmarkEnd w:id="1965"/>
        <w:bookmarkEnd w:id="1966"/>
      </w:del>
    </w:p>
    <w:p w14:paraId="589D4E09" w14:textId="68734015" w:rsidR="004C0D5C" w:rsidRPr="00291510" w:rsidDel="004A2D26" w:rsidRDefault="004F0412">
      <w:pPr>
        <w:tabs>
          <w:tab w:val="left" w:pos="2446"/>
        </w:tabs>
        <w:spacing w:line="276" w:lineRule="auto"/>
        <w:rPr>
          <w:del w:id="1967" w:author="Gidon Kupietzky" w:date="2025-02-13T17:45:00Z" w16du:dateUtc="2025-02-13T15:45:00Z"/>
          <w:rFonts w:ascii="David" w:hAnsi="David"/>
        </w:rPr>
        <w:pPrChange w:id="1968" w:author="Gidon Kupietzky" w:date="2025-02-13T17:45:00Z" w16du:dateUtc="2025-02-13T15:45:00Z">
          <w:pPr>
            <w:jc w:val="both"/>
          </w:pPr>
        </w:pPrChange>
      </w:pPr>
      <w:del w:id="1969" w:author="Gidon Kupietzky" w:date="2025-02-13T17:45:00Z" w16du:dateUtc="2025-02-13T15:45:00Z">
        <w:r w:rsidDel="004A2D26">
          <w:rPr>
            <w:rFonts w:hint="cs"/>
            <w:rtl/>
          </w:rPr>
          <w:delText xml:space="preserve">ניתן לסווג </w:delText>
        </w:r>
        <w:r w:rsidR="004C0D5C" w:rsidDel="004A2D26">
          <w:rPr>
            <w:rFonts w:hint="cs"/>
            <w:rtl/>
          </w:rPr>
          <w:delText xml:space="preserve">תיקונים אלה למספר קטגוריות </w:delText>
        </w:r>
        <w:r w:rsidR="004C0D5C" w:rsidDel="004A2D26">
          <w:rPr>
            <w:rFonts w:ascii="David" w:hAnsi="David" w:hint="cs"/>
            <w:rtl/>
          </w:rPr>
          <w:delText xml:space="preserve">על פי </w:delText>
        </w:r>
        <w:r w:rsidDel="004A2D26">
          <w:rPr>
            <w:rFonts w:ascii="David" w:hAnsi="David" w:hint="cs"/>
            <w:rtl/>
          </w:rPr>
          <w:delText>החלוקה</w:delText>
        </w:r>
        <w:r w:rsidR="004C0D5C" w:rsidDel="004A2D26">
          <w:rPr>
            <w:rFonts w:ascii="David" w:hAnsi="David" w:hint="cs"/>
            <w:rtl/>
          </w:rPr>
          <w:delText xml:space="preserve"> הבא</w:delText>
        </w:r>
        <w:r w:rsidDel="004A2D26">
          <w:rPr>
            <w:rFonts w:ascii="David" w:hAnsi="David" w:hint="cs"/>
            <w:rtl/>
          </w:rPr>
          <w:delText>ה</w:delText>
        </w:r>
        <w:r w:rsidR="004C0D5C" w:rsidDel="004A2D26">
          <w:rPr>
            <w:rFonts w:ascii="David" w:hAnsi="David" w:hint="cs"/>
            <w:rtl/>
          </w:rPr>
          <w:delText>:</w:delText>
        </w:r>
        <w:bookmarkStart w:id="1970" w:name="_Toc190880630"/>
        <w:bookmarkStart w:id="1971" w:name="_Toc190883343"/>
        <w:bookmarkEnd w:id="1970"/>
        <w:bookmarkEnd w:id="1971"/>
      </w:del>
    </w:p>
    <w:p w14:paraId="57BDBD6A" w14:textId="1DBD0F02" w:rsidR="6EE5DE21" w:rsidRPr="009D2574" w:rsidDel="004A2D26" w:rsidRDefault="6EE5DE21">
      <w:pPr>
        <w:tabs>
          <w:tab w:val="left" w:pos="2446"/>
        </w:tabs>
        <w:spacing w:line="276" w:lineRule="auto"/>
        <w:rPr>
          <w:del w:id="1972" w:author="Gidon Kupietzky" w:date="2025-02-13T17:45:00Z" w16du:dateUtc="2025-02-13T15:45:00Z"/>
          <w:rFonts w:ascii="David" w:hAnsi="David"/>
          <w:b/>
          <w:bCs/>
        </w:rPr>
        <w:pPrChange w:id="1973" w:author="Gidon Kupietzky" w:date="2025-02-13T17:45:00Z" w16du:dateUtc="2025-02-13T15:45:00Z">
          <w:pPr>
            <w:pStyle w:val="a8"/>
            <w:numPr>
              <w:numId w:val="1"/>
            </w:numPr>
            <w:ind w:hanging="360"/>
            <w:jc w:val="both"/>
          </w:pPr>
        </w:pPrChange>
      </w:pPr>
      <w:del w:id="1974" w:author="Gidon Kupietzky" w:date="2025-02-13T17:45:00Z" w16du:dateUtc="2025-02-13T15:45:00Z">
        <w:r w:rsidRPr="009D2574" w:rsidDel="004A2D26">
          <w:rPr>
            <w:rFonts w:ascii="David" w:hAnsi="David"/>
            <w:b/>
            <w:bCs/>
            <w:rtl/>
          </w:rPr>
          <w:delText>תיקונים לוגיים</w:delText>
        </w:r>
        <w:r w:rsidR="52EA949F" w:rsidRPr="009D2574" w:rsidDel="004A2D26">
          <w:rPr>
            <w:rFonts w:ascii="David" w:hAnsi="David"/>
            <w:b/>
            <w:bCs/>
          </w:rPr>
          <w:delText xml:space="preserve"> </w:delText>
        </w:r>
        <w:bookmarkStart w:id="1975" w:name="_Toc190880631"/>
        <w:bookmarkStart w:id="1976" w:name="_Toc190883344"/>
        <w:bookmarkEnd w:id="1975"/>
        <w:bookmarkEnd w:id="1976"/>
      </w:del>
    </w:p>
    <w:p w14:paraId="3D6D253D" w14:textId="668DA2E4" w:rsidR="3EC47706" w:rsidRPr="00DE4801" w:rsidDel="004A2D26" w:rsidRDefault="3EC47706">
      <w:pPr>
        <w:tabs>
          <w:tab w:val="left" w:pos="2446"/>
        </w:tabs>
        <w:spacing w:line="276" w:lineRule="auto"/>
        <w:rPr>
          <w:del w:id="1977" w:author="Gidon Kupietzky" w:date="2025-02-13T17:45:00Z" w16du:dateUtc="2025-02-13T15:45:00Z"/>
          <w:rFonts w:ascii="David" w:hAnsi="David"/>
        </w:rPr>
        <w:pPrChange w:id="1978" w:author="Gidon Kupietzky" w:date="2025-02-13T17:45:00Z" w16du:dateUtc="2025-02-13T15:45:00Z">
          <w:pPr>
            <w:pStyle w:val="a8"/>
            <w:numPr>
              <w:ilvl w:val="1"/>
              <w:numId w:val="1"/>
            </w:numPr>
            <w:ind w:left="1440" w:hanging="360"/>
            <w:jc w:val="both"/>
          </w:pPr>
        </w:pPrChange>
      </w:pPr>
      <w:del w:id="1979" w:author="Gidon Kupietzky" w:date="2025-02-13T17:45:00Z" w16du:dateUtc="2025-02-13T15:45:00Z">
        <w:r w:rsidRPr="00DE4801" w:rsidDel="004A2D26">
          <w:rPr>
            <w:rFonts w:ascii="David" w:hAnsi="David"/>
            <w:rtl/>
          </w:rPr>
          <w:delText xml:space="preserve">א"ס ללא </w:delText>
        </w:r>
        <w:r w:rsidR="004C0D5C" w:rsidDel="004A2D26">
          <w:rPr>
            <w:rFonts w:ascii="David" w:hAnsi="David" w:hint="cs"/>
            <w:rtl/>
          </w:rPr>
          <w:delText xml:space="preserve">נתוני </w:delText>
        </w:r>
        <w:r w:rsidRPr="00DE4801" w:rsidDel="004A2D26">
          <w:rPr>
            <w:rFonts w:ascii="David" w:hAnsi="David"/>
            <w:rtl/>
          </w:rPr>
          <w:delText xml:space="preserve">אוכלוסייה </w:delText>
        </w:r>
        <w:r w:rsidR="004C0D5C" w:rsidDel="004A2D26">
          <w:rPr>
            <w:rFonts w:ascii="David" w:hAnsi="David" w:hint="cs"/>
            <w:rtl/>
          </w:rPr>
          <w:delText>הכוללים נתוני</w:delText>
        </w:r>
        <w:r w:rsidRPr="00DE4801" w:rsidDel="004A2D26">
          <w:rPr>
            <w:rFonts w:ascii="David" w:hAnsi="David"/>
            <w:rtl/>
          </w:rPr>
          <w:delText xml:space="preserve"> יח"ד </w:delText>
        </w:r>
        <w:commentRangeStart w:id="1980"/>
        <w:commentRangeStart w:id="1981"/>
        <w:r w:rsidR="004C0D5C" w:rsidDel="004A2D26">
          <w:rPr>
            <w:rFonts w:ascii="David" w:hAnsi="David" w:hint="cs"/>
            <w:rtl/>
          </w:rPr>
          <w:delText>ו</w:delText>
        </w:r>
        <w:r w:rsidR="004C0D5C" w:rsidDel="004A2D26">
          <w:rPr>
            <w:rFonts w:ascii="David" w:hAnsi="David"/>
            <w:rtl/>
          </w:rPr>
          <w:delText>להי</w:delText>
        </w:r>
        <w:r w:rsidR="004C0D5C" w:rsidDel="004A2D26">
          <w:rPr>
            <w:rFonts w:ascii="David" w:hAnsi="David" w:hint="cs"/>
            <w:rtl/>
          </w:rPr>
          <w:delText>פך</w:delText>
        </w:r>
        <w:commentRangeEnd w:id="1980"/>
        <w:r w:rsidR="00B171C6" w:rsidDel="004A2D26">
          <w:rPr>
            <w:rtl/>
          </w:rPr>
          <w:commentReference w:id="1980"/>
        </w:r>
        <w:commentRangeEnd w:id="1981"/>
        <w:r w:rsidR="00921615" w:rsidDel="004A2D26">
          <w:rPr>
            <w:rStyle w:val="ab"/>
            <w:rtl/>
          </w:rPr>
          <w:commentReference w:id="1981"/>
        </w:r>
        <w:r w:rsidR="00713E16" w:rsidDel="004A2D26">
          <w:rPr>
            <w:rFonts w:ascii="David" w:hAnsi="David" w:hint="cs"/>
            <w:rtl/>
          </w:rPr>
          <w:delText xml:space="preserve">, כך שאם </w:delText>
        </w:r>
        <w:r w:rsidR="00856F0F" w:rsidDel="004A2D26">
          <w:rPr>
            <w:rFonts w:ascii="David" w:hAnsi="David" w:hint="cs"/>
            <w:rtl/>
          </w:rPr>
          <w:delText xml:space="preserve">הנתונים לא </w:delText>
        </w:r>
        <w:r w:rsidR="00FF3E3E" w:rsidDel="004A2D26">
          <w:rPr>
            <w:rFonts w:ascii="David" w:hAnsi="David" w:hint="cs"/>
            <w:rtl/>
          </w:rPr>
          <w:delText xml:space="preserve">כללו </w:delText>
        </w:r>
        <w:r w:rsidR="002D2D43" w:rsidDel="004A2D26">
          <w:rPr>
            <w:rFonts w:ascii="David" w:hAnsi="David" w:hint="cs"/>
            <w:rtl/>
          </w:rPr>
          <w:delText>אוכלוסיה היא חושבה על ידי הכפלת מספר יחידות הדיור בגודל משק בית</w:delText>
        </w:r>
        <w:r w:rsidR="0049321B" w:rsidDel="004A2D26">
          <w:rPr>
            <w:rFonts w:ascii="David" w:hAnsi="David" w:hint="cs"/>
            <w:rtl/>
          </w:rPr>
          <w:delText xml:space="preserve"> </w:delText>
        </w:r>
        <w:r w:rsidR="00C76518" w:rsidDel="004A2D26">
          <w:rPr>
            <w:rFonts w:ascii="David" w:hAnsi="David" w:hint="cs"/>
            <w:rtl/>
          </w:rPr>
          <w:delText>של איזור דומה דמוגרפית</w:delText>
        </w:r>
        <w:r w:rsidR="0049321B" w:rsidDel="004A2D26">
          <w:rPr>
            <w:rFonts w:ascii="David" w:hAnsi="David" w:hint="cs"/>
            <w:rtl/>
          </w:rPr>
          <w:delText xml:space="preserve">, ובאופן דומה </w:delText>
        </w:r>
        <w:r w:rsidR="00EB6DAE" w:rsidDel="004A2D26">
          <w:rPr>
            <w:rFonts w:ascii="David" w:hAnsi="David" w:hint="cs"/>
            <w:rtl/>
          </w:rPr>
          <w:delText>חושבו</w:delText>
        </w:r>
        <w:r w:rsidR="0049321B" w:rsidDel="004A2D26">
          <w:rPr>
            <w:rFonts w:ascii="David" w:hAnsi="David" w:hint="cs"/>
            <w:rtl/>
          </w:rPr>
          <w:delText xml:space="preserve"> מספר יחידות הדיור באם </w:delText>
        </w:r>
        <w:r w:rsidR="00C178AA" w:rsidDel="004A2D26">
          <w:rPr>
            <w:rFonts w:ascii="David" w:hAnsi="David" w:hint="cs"/>
            <w:rtl/>
          </w:rPr>
          <w:delText>ה</w:delText>
        </w:r>
        <w:r w:rsidR="0049321B" w:rsidDel="004A2D26">
          <w:rPr>
            <w:rFonts w:ascii="David" w:hAnsi="David" w:hint="cs"/>
            <w:rtl/>
          </w:rPr>
          <w:delText xml:space="preserve">נתונים </w:delText>
        </w:r>
        <w:r w:rsidR="00AF3CC8" w:rsidDel="004A2D26">
          <w:rPr>
            <w:rFonts w:ascii="David" w:hAnsi="David" w:hint="cs"/>
            <w:rtl/>
          </w:rPr>
          <w:delText xml:space="preserve">כללו </w:delText>
        </w:r>
        <w:r w:rsidR="005D21CF" w:rsidDel="004A2D26">
          <w:rPr>
            <w:rFonts w:ascii="David" w:hAnsi="David" w:hint="cs"/>
            <w:rtl/>
          </w:rPr>
          <w:delText xml:space="preserve">רק </w:delText>
        </w:r>
        <w:r w:rsidR="00AF3CC8" w:rsidDel="004A2D26">
          <w:rPr>
            <w:rFonts w:ascii="David" w:hAnsi="David" w:hint="cs"/>
            <w:rtl/>
          </w:rPr>
          <w:delText>נתוני אוכלוסיה.</w:delText>
        </w:r>
        <w:r w:rsidR="00C76518" w:rsidDel="004A2D26">
          <w:rPr>
            <w:rFonts w:ascii="David" w:hAnsi="David" w:hint="cs"/>
            <w:rtl/>
          </w:rPr>
          <w:delText xml:space="preserve"> </w:delText>
        </w:r>
        <w:r w:rsidR="00993DBE" w:rsidRPr="00880024" w:rsidDel="004A2D26">
          <w:rPr>
            <w:rFonts w:ascii="David" w:hAnsi="David" w:hint="cs"/>
            <w:rtl/>
          </w:rPr>
          <w:delText xml:space="preserve">ההחלטה בבחירה בין הסתמכות על היקף </w:delText>
        </w:r>
        <w:r w:rsidR="00993DBE" w:rsidRPr="77B01882" w:rsidDel="004A2D26">
          <w:rPr>
            <w:rFonts w:ascii="David" w:hAnsi="David"/>
            <w:rtl/>
          </w:rPr>
          <w:delText>האוכלוסייה</w:delText>
        </w:r>
        <w:r w:rsidR="00993DBE" w:rsidRPr="00880024" w:rsidDel="004A2D26">
          <w:rPr>
            <w:rFonts w:ascii="David" w:hAnsi="David" w:hint="cs"/>
            <w:rtl/>
          </w:rPr>
          <w:delText xml:space="preserve"> או על היקף יחידות הדיור</w:delText>
        </w:r>
        <w:r w:rsidR="00993DBE" w:rsidDel="004A2D26">
          <w:rPr>
            <w:rFonts w:ascii="David" w:hAnsi="David" w:hint="cs"/>
            <w:rtl/>
          </w:rPr>
          <w:delText xml:space="preserve"> כנתון הנכון</w:delText>
        </w:r>
        <w:r w:rsidR="00993DBE" w:rsidRPr="00880024" w:rsidDel="004A2D26">
          <w:rPr>
            <w:rFonts w:ascii="David" w:hAnsi="David" w:hint="cs"/>
            <w:rtl/>
          </w:rPr>
          <w:delText>, התקבלה באמצעות הצלבה של נתונים ממקורות אחרים כמו נתוני הרשות המקומית או הערכה באמצעות תצלומי אויר.</w:delText>
        </w:r>
        <w:bookmarkStart w:id="1982" w:name="_Toc190880632"/>
        <w:bookmarkStart w:id="1983" w:name="_Toc190883345"/>
        <w:bookmarkEnd w:id="1982"/>
        <w:bookmarkEnd w:id="1983"/>
      </w:del>
    </w:p>
    <w:p w14:paraId="5D02AC89" w14:textId="5CBA3840" w:rsidR="009D2574" w:rsidDel="004A2D26" w:rsidRDefault="3EC47706">
      <w:pPr>
        <w:tabs>
          <w:tab w:val="left" w:pos="2446"/>
        </w:tabs>
        <w:spacing w:line="276" w:lineRule="auto"/>
        <w:rPr>
          <w:del w:id="1984" w:author="Gidon Kupietzky" w:date="2025-02-13T17:45:00Z" w16du:dateUtc="2025-02-13T15:45:00Z"/>
          <w:rFonts w:ascii="David" w:hAnsi="David"/>
        </w:rPr>
        <w:pPrChange w:id="1985" w:author="Gidon Kupietzky" w:date="2025-02-13T17:45:00Z" w16du:dateUtc="2025-02-13T15:45:00Z">
          <w:pPr>
            <w:pStyle w:val="a8"/>
            <w:numPr>
              <w:ilvl w:val="1"/>
              <w:numId w:val="1"/>
            </w:numPr>
            <w:ind w:left="1440" w:hanging="360"/>
            <w:jc w:val="both"/>
          </w:pPr>
        </w:pPrChange>
      </w:pPr>
      <w:commentRangeStart w:id="1986"/>
      <w:commentRangeStart w:id="1987"/>
      <w:del w:id="1988" w:author="Gidon Kupietzky" w:date="2025-02-13T17:45:00Z" w16du:dateUtc="2025-02-13T15:45:00Z">
        <w:r w:rsidRPr="00880024" w:rsidDel="004A2D26">
          <w:rPr>
            <w:rFonts w:ascii="David" w:hAnsi="David"/>
            <w:rtl/>
          </w:rPr>
          <w:delText xml:space="preserve">גודלי </w:delText>
        </w:r>
        <w:commentRangeEnd w:id="1986"/>
        <w:r w:rsidR="00523E32" w:rsidDel="004A2D26">
          <w:rPr>
            <w:rtl/>
          </w:rPr>
          <w:commentReference w:id="1986"/>
        </w:r>
        <w:commentRangeEnd w:id="1987"/>
        <w:r w:rsidR="00B27154" w:rsidDel="004A2D26">
          <w:rPr>
            <w:rStyle w:val="ab"/>
            <w:rtl/>
          </w:rPr>
          <w:commentReference w:id="1987"/>
        </w:r>
        <w:r w:rsidRPr="00880024" w:rsidDel="004A2D26">
          <w:rPr>
            <w:rFonts w:ascii="David" w:hAnsi="David"/>
            <w:rtl/>
          </w:rPr>
          <w:delText xml:space="preserve">משק בית </w:delText>
        </w:r>
        <w:r w:rsidR="00C608A0" w:rsidRPr="00880024" w:rsidDel="004A2D26">
          <w:rPr>
            <w:rFonts w:ascii="David" w:hAnsi="David" w:hint="cs"/>
            <w:rtl/>
          </w:rPr>
          <w:delText xml:space="preserve">אשר התקבלו מחלוקה של סך </w:delText>
        </w:r>
        <w:r w:rsidR="00C608A0" w:rsidRPr="77B01882" w:rsidDel="004A2D26">
          <w:rPr>
            <w:rFonts w:ascii="David" w:hAnsi="David"/>
            <w:rtl/>
          </w:rPr>
          <w:delText>ה</w:delText>
        </w:r>
        <w:r w:rsidR="0E98DA4F" w:rsidRPr="77B01882" w:rsidDel="004A2D26">
          <w:rPr>
            <w:rFonts w:ascii="David" w:hAnsi="David"/>
            <w:rtl/>
          </w:rPr>
          <w:delText>אוכלוסייה</w:delText>
        </w:r>
        <w:r w:rsidR="00C608A0" w:rsidRPr="77B01882" w:rsidDel="004A2D26">
          <w:rPr>
            <w:rFonts w:ascii="David" w:hAnsi="David"/>
            <w:rtl/>
          </w:rPr>
          <w:delText xml:space="preserve"> ב</w:delText>
        </w:r>
        <w:r w:rsidR="2A9DE225" w:rsidRPr="77B01882" w:rsidDel="004A2D26">
          <w:rPr>
            <w:rFonts w:ascii="David" w:hAnsi="David"/>
            <w:rtl/>
          </w:rPr>
          <w:delText>אזור</w:delText>
        </w:r>
        <w:r w:rsidR="00C608A0" w:rsidRPr="00880024" w:rsidDel="004A2D26">
          <w:rPr>
            <w:rFonts w:ascii="David" w:hAnsi="David" w:hint="cs"/>
            <w:rtl/>
          </w:rPr>
          <w:delText xml:space="preserve"> בסך יחידות הדיור</w:delText>
        </w:r>
        <w:r w:rsidR="00C608A0" w:rsidDel="004A2D26">
          <w:rPr>
            <w:rFonts w:ascii="David" w:hAnsi="David" w:hint="cs"/>
            <w:rtl/>
          </w:rPr>
          <w:delText xml:space="preserve"> ובבקרה לוגית נראו </w:delText>
        </w:r>
        <w:r w:rsidRPr="00880024" w:rsidDel="004A2D26">
          <w:rPr>
            <w:rFonts w:ascii="David" w:hAnsi="David"/>
            <w:rtl/>
          </w:rPr>
          <w:delText>קטנים מדי או גדולים מדי</w:delText>
        </w:r>
        <w:r w:rsidR="007A3278" w:rsidDel="004A2D26">
          <w:rPr>
            <w:rFonts w:ascii="David" w:hAnsi="David" w:hint="cs"/>
            <w:rtl/>
          </w:rPr>
          <w:delText xml:space="preserve"> (20%)</w:delText>
        </w:r>
        <w:r w:rsidR="00DB6876" w:rsidRPr="00880024" w:rsidDel="004A2D26">
          <w:rPr>
            <w:rFonts w:ascii="David" w:hAnsi="David"/>
            <w:rtl/>
          </w:rPr>
          <w:delText xml:space="preserve"> ביחס </w:delText>
        </w:r>
      </w:del>
      <w:del w:id="1989" w:author="Gidon Kupietzky" w:date="2024-12-16T14:10:00Z" w16du:dateUtc="2024-12-16T12:10:00Z">
        <w:r w:rsidR="00DB6876" w:rsidRPr="00880024">
          <w:rPr>
            <w:rFonts w:ascii="David" w:hAnsi="David"/>
            <w:rtl/>
          </w:rPr>
          <w:delText xml:space="preserve">למגזר המרכזי של </w:delText>
        </w:r>
      </w:del>
      <w:del w:id="1990" w:author="Gidon Kupietzky" w:date="2025-02-13T17:45:00Z" w16du:dateUtc="2025-02-13T15:45:00Z">
        <w:r w:rsidR="00C608A0" w:rsidRPr="77B01882" w:rsidDel="004A2D26">
          <w:rPr>
            <w:rFonts w:ascii="David" w:hAnsi="David"/>
            <w:rtl/>
          </w:rPr>
          <w:delText>ה</w:delText>
        </w:r>
        <w:r w:rsidR="2A9DE225" w:rsidRPr="77B01882" w:rsidDel="004A2D26">
          <w:rPr>
            <w:rFonts w:ascii="David" w:hAnsi="David"/>
            <w:rtl/>
          </w:rPr>
          <w:delText>אזור</w:delText>
        </w:r>
        <w:r w:rsidR="00C608A0" w:rsidDel="004A2D26">
          <w:rPr>
            <w:rFonts w:ascii="David" w:hAnsi="David" w:hint="cs"/>
            <w:rtl/>
          </w:rPr>
          <w:delText xml:space="preserve"> </w:delText>
        </w:r>
        <w:commentRangeStart w:id="1991"/>
        <w:r w:rsidR="00C608A0" w:rsidDel="004A2D26">
          <w:rPr>
            <w:rFonts w:ascii="David" w:hAnsi="David" w:hint="cs"/>
            <w:rtl/>
          </w:rPr>
          <w:delText>הסטטיסטי</w:delText>
        </w:r>
        <w:commentRangeEnd w:id="1991"/>
        <w:r w:rsidR="00A83293" w:rsidDel="004A2D26">
          <w:rPr>
            <w:rStyle w:val="ab"/>
            <w:rtl/>
          </w:rPr>
          <w:commentReference w:id="1991"/>
        </w:r>
        <w:r w:rsidR="00C608A0" w:rsidDel="004A2D26">
          <w:rPr>
            <w:rFonts w:ascii="David" w:hAnsi="David" w:hint="cs"/>
            <w:rtl/>
          </w:rPr>
          <w:delText>.</w:delText>
        </w:r>
        <w:r w:rsidR="007A3278" w:rsidDel="004A2D26">
          <w:rPr>
            <w:rFonts w:ascii="David" w:hAnsi="David" w:hint="cs"/>
            <w:rtl/>
          </w:rPr>
          <w:delText xml:space="preserve"> </w:delText>
        </w:r>
        <w:bookmarkStart w:id="1992" w:name="_Toc190880633"/>
        <w:bookmarkStart w:id="1993" w:name="_Toc190883346"/>
        <w:bookmarkEnd w:id="1992"/>
        <w:bookmarkEnd w:id="1993"/>
      </w:del>
    </w:p>
    <w:p w14:paraId="50110220" w14:textId="6F0CE4F6" w:rsidR="007A3278" w:rsidRPr="007A3278" w:rsidDel="004A2D26" w:rsidRDefault="007A3278">
      <w:pPr>
        <w:tabs>
          <w:tab w:val="left" w:pos="2446"/>
        </w:tabs>
        <w:spacing w:line="276" w:lineRule="auto"/>
        <w:rPr>
          <w:del w:id="1994" w:author="Gidon Kupietzky" w:date="2025-02-13T17:45:00Z" w16du:dateUtc="2025-02-13T15:45:00Z"/>
          <w:rFonts w:ascii="David" w:hAnsi="David"/>
        </w:rPr>
        <w:pPrChange w:id="1995" w:author="Gidon Kupietzky" w:date="2025-02-13T17:45:00Z" w16du:dateUtc="2025-02-13T15:45:00Z">
          <w:pPr>
            <w:jc w:val="both"/>
          </w:pPr>
        </w:pPrChange>
      </w:pPr>
      <w:bookmarkStart w:id="1996" w:name="_Toc190880634"/>
      <w:bookmarkStart w:id="1997" w:name="_Toc190883347"/>
      <w:bookmarkEnd w:id="1996"/>
      <w:bookmarkEnd w:id="1997"/>
    </w:p>
    <w:tbl>
      <w:tblPr>
        <w:tblStyle w:val="4-5"/>
        <w:bidiVisual/>
        <w:tblW w:w="7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9"/>
        <w:gridCol w:w="3043"/>
        <w:gridCol w:w="2543"/>
      </w:tblGrid>
      <w:tr w:rsidR="007A3278" w:rsidRPr="007A3278" w:rsidDel="004A2D26" w14:paraId="4DD060D0" w14:textId="09C1BC27" w:rsidTr="00266C38">
        <w:trPr>
          <w:cnfStyle w:val="100000000000" w:firstRow="1" w:lastRow="0" w:firstColumn="0" w:lastColumn="0" w:oddVBand="0" w:evenVBand="0" w:oddHBand="0" w:evenHBand="0" w:firstRowFirstColumn="0" w:firstRowLastColumn="0" w:lastRowFirstColumn="0" w:lastRowLastColumn="0"/>
          <w:trHeight w:val="125"/>
          <w:tblHeader/>
          <w:del w:id="1998"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F992AD" w14:textId="43528486" w:rsidR="007A3278" w:rsidRPr="007A3278" w:rsidDel="004A2D26" w:rsidRDefault="007A3278">
            <w:pPr>
              <w:tabs>
                <w:tab w:val="left" w:pos="2446"/>
              </w:tabs>
              <w:spacing w:line="276" w:lineRule="auto"/>
              <w:rPr>
                <w:del w:id="1999" w:author="Gidon Kupietzky" w:date="2025-02-13T17:45:00Z" w16du:dateUtc="2025-02-13T15:45:00Z"/>
                <w:rFonts w:ascii="David" w:hAnsi="David"/>
                <w:color w:val="auto"/>
                <w:rtl/>
              </w:rPr>
              <w:pPrChange w:id="2000" w:author="Gidon Kupietzky" w:date="2025-02-13T17:45:00Z" w16du:dateUtc="2025-02-13T15:45:00Z">
                <w:pPr>
                  <w:jc w:val="center"/>
                </w:pPr>
              </w:pPrChange>
            </w:pPr>
            <w:commentRangeStart w:id="2001"/>
            <w:commentRangeStart w:id="2002"/>
            <w:del w:id="2003" w:author="Gidon Kupietzky" w:date="2025-02-13T17:45:00Z" w16du:dateUtc="2025-02-13T15:45:00Z">
              <w:r w:rsidRPr="007A3278" w:rsidDel="004A2D26">
                <w:rPr>
                  <w:rFonts w:ascii="David" w:hAnsi="David" w:hint="cs"/>
                  <w:color w:val="auto"/>
                  <w:rtl/>
                </w:rPr>
                <w:delText>מגזר</w:delText>
              </w:r>
              <w:commentRangeEnd w:id="2001"/>
              <w:r w:rsidR="00EE1780" w:rsidDel="004A2D26">
                <w:rPr>
                  <w:rStyle w:val="ab"/>
                  <w:b w:val="0"/>
                  <w:bCs w:val="0"/>
                  <w:color w:val="auto"/>
                  <w:rtl/>
                </w:rPr>
                <w:commentReference w:id="2001"/>
              </w:r>
              <w:commentRangeEnd w:id="2002"/>
              <w:r w:rsidR="00D14851" w:rsidDel="004A2D26">
                <w:rPr>
                  <w:rStyle w:val="ab"/>
                  <w:b w:val="0"/>
                  <w:bCs w:val="0"/>
                  <w:color w:val="auto"/>
                  <w:rtl/>
                </w:rPr>
                <w:commentReference w:id="2002"/>
              </w:r>
              <w:bookmarkStart w:id="2004" w:name="_Toc190880635"/>
              <w:bookmarkStart w:id="2005" w:name="_Toc190883348"/>
              <w:bookmarkEnd w:id="2004"/>
              <w:bookmarkEnd w:id="2005"/>
            </w:del>
          </w:p>
        </w:tc>
        <w:tc>
          <w:tcPr>
            <w:tcW w:w="3043" w:type="dxa"/>
            <w:noWrap/>
            <w:vAlign w:val="center"/>
            <w:hideMark/>
          </w:tcPr>
          <w:p w14:paraId="12E4A163" w14:textId="461E9280" w:rsidR="007A3278" w:rsidRPr="007A3278" w:rsidDel="004A2D26" w:rsidRDefault="007A3278">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2006" w:author="Gidon Kupietzky" w:date="2025-02-13T17:45:00Z" w16du:dateUtc="2025-02-13T15:45:00Z"/>
                <w:rFonts w:ascii="David" w:hAnsi="David"/>
                <w:color w:val="auto"/>
                <w:rtl/>
              </w:rPr>
              <w:pPrChange w:id="2007" w:author="Gidon Kupietzky" w:date="2025-02-13T17:45:00Z" w16du:dateUtc="2025-02-13T15:45:00Z">
                <w:pPr>
                  <w:jc w:val="center"/>
                  <w:cnfStyle w:val="100000000000" w:firstRow="1" w:lastRow="0" w:firstColumn="0" w:lastColumn="0" w:oddVBand="0" w:evenVBand="0" w:oddHBand="0" w:evenHBand="0" w:firstRowFirstColumn="0" w:firstRowLastColumn="0" w:lastRowFirstColumn="0" w:lastRowLastColumn="0"/>
                </w:pPr>
              </w:pPrChange>
            </w:pPr>
            <w:del w:id="2008" w:author="Gidon Kupietzky" w:date="2025-02-13T17:45:00Z" w16du:dateUtc="2025-02-13T15:45:00Z">
              <w:r w:rsidRPr="007A3278" w:rsidDel="004A2D26">
                <w:rPr>
                  <w:rFonts w:ascii="David" w:hAnsi="David" w:hint="cs"/>
                  <w:color w:val="auto"/>
                  <w:rtl/>
                </w:rPr>
                <w:delText xml:space="preserve">קטלוג התפלגות </w:delText>
              </w:r>
              <w:commentRangeStart w:id="2009"/>
              <w:r w:rsidRPr="007A3278" w:rsidDel="004A2D26">
                <w:rPr>
                  <w:rFonts w:ascii="David" w:hAnsi="David" w:hint="cs"/>
                  <w:color w:val="auto"/>
                  <w:rtl/>
                </w:rPr>
                <w:delText>גילים</w:delText>
              </w:r>
              <w:commentRangeEnd w:id="2009"/>
              <w:r w:rsidR="00EE1780" w:rsidDel="004A2D26">
                <w:rPr>
                  <w:rStyle w:val="ab"/>
                  <w:b w:val="0"/>
                  <w:bCs w:val="0"/>
                  <w:color w:val="auto"/>
                  <w:rtl/>
                </w:rPr>
                <w:commentReference w:id="2009"/>
              </w:r>
            </w:del>
            <w:ins w:id="2010" w:author="Lior Glick" w:date="2024-12-02T09:45:00Z" w16du:dateUtc="2024-12-02T07:45:00Z">
              <w:del w:id="2011" w:author="Gidon Kupietzky" w:date="2024-12-16T14:10:00Z" w16du:dateUtc="2024-12-16T12:10:00Z">
                <w:r w:rsidR="00EE1780">
                  <w:rPr>
                    <w:rFonts w:ascii="David" w:hAnsi="David" w:hint="cs"/>
                    <w:color w:val="auto"/>
                    <w:rtl/>
                  </w:rPr>
                  <w:delText>לה</w:delText>
                </w:r>
              </w:del>
            </w:ins>
            <w:bookmarkStart w:id="2012" w:name="_Toc190880636"/>
            <w:bookmarkStart w:id="2013" w:name="_Toc190883349"/>
            <w:bookmarkEnd w:id="2012"/>
            <w:bookmarkEnd w:id="2013"/>
          </w:p>
        </w:tc>
        <w:tc>
          <w:tcPr>
            <w:tcW w:w="2543" w:type="dxa"/>
            <w:noWrap/>
            <w:vAlign w:val="center"/>
            <w:hideMark/>
          </w:tcPr>
          <w:p w14:paraId="6810210A" w14:textId="4483A79B" w:rsidR="007A3278" w:rsidRPr="007A3278" w:rsidDel="004A2D26" w:rsidRDefault="007A3278">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2014" w:author="Gidon Kupietzky" w:date="2025-02-13T17:45:00Z" w16du:dateUtc="2025-02-13T15:45:00Z"/>
                <w:rFonts w:ascii="David" w:hAnsi="David"/>
                <w:color w:val="auto"/>
                <w:rtl/>
              </w:rPr>
              <w:pPrChange w:id="2015" w:author="Gidon Kupietzky" w:date="2025-02-13T17:45:00Z" w16du:dateUtc="2025-02-13T15:45:00Z">
                <w:pPr>
                  <w:jc w:val="center"/>
                  <w:cnfStyle w:val="100000000000" w:firstRow="1" w:lastRow="0" w:firstColumn="0" w:lastColumn="0" w:oddVBand="0" w:evenVBand="0" w:oddHBand="0" w:evenHBand="0" w:firstRowFirstColumn="0" w:firstRowLastColumn="0" w:lastRowFirstColumn="0" w:lastRowLastColumn="0"/>
                </w:pPr>
              </w:pPrChange>
            </w:pPr>
            <w:del w:id="2016" w:author="Gidon Kupietzky" w:date="2025-02-13T17:45:00Z" w16du:dateUtc="2025-02-13T15:45:00Z">
              <w:r w:rsidRPr="007A3278" w:rsidDel="004A2D26">
                <w:rPr>
                  <w:rFonts w:ascii="David" w:hAnsi="David" w:hint="cs"/>
                  <w:color w:val="auto"/>
                  <w:rtl/>
                </w:rPr>
                <w:delText>גודל משק בית ממוצע</w:delText>
              </w:r>
              <w:bookmarkStart w:id="2017" w:name="_Toc190880637"/>
              <w:bookmarkStart w:id="2018" w:name="_Toc190883350"/>
              <w:bookmarkEnd w:id="2017"/>
              <w:bookmarkEnd w:id="2018"/>
            </w:del>
          </w:p>
        </w:tc>
        <w:bookmarkStart w:id="2019" w:name="_Toc190880638"/>
        <w:bookmarkStart w:id="2020" w:name="_Toc190883351"/>
        <w:bookmarkEnd w:id="2019"/>
        <w:bookmarkEnd w:id="2020"/>
      </w:tr>
      <w:tr w:rsidR="007A3278" w:rsidRPr="007A3278" w:rsidDel="004A2D26" w14:paraId="57ABAFF2" w14:textId="5F5E90AC" w:rsidTr="007A3278">
        <w:trPr>
          <w:cnfStyle w:val="000000100000" w:firstRow="0" w:lastRow="0" w:firstColumn="0" w:lastColumn="0" w:oddVBand="0" w:evenVBand="0" w:oddHBand="1" w:evenHBand="0" w:firstRowFirstColumn="0" w:firstRowLastColumn="0" w:lastRowFirstColumn="0" w:lastRowLastColumn="0"/>
          <w:trHeight w:val="119"/>
          <w:del w:id="2021"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AAA00C7" w14:textId="296C2416" w:rsidR="007A3278" w:rsidRPr="007A3278" w:rsidDel="004A2D26" w:rsidRDefault="007A3278">
            <w:pPr>
              <w:tabs>
                <w:tab w:val="left" w:pos="2446"/>
              </w:tabs>
              <w:spacing w:line="276" w:lineRule="auto"/>
              <w:rPr>
                <w:del w:id="2022" w:author="Gidon Kupietzky" w:date="2025-02-13T17:45:00Z" w16du:dateUtc="2025-02-13T15:45:00Z"/>
                <w:rFonts w:ascii="David" w:hAnsi="David"/>
                <w:rtl/>
              </w:rPr>
              <w:pPrChange w:id="2023" w:author="Gidon Kupietzky" w:date="2025-02-13T17:45:00Z" w16du:dateUtc="2025-02-13T15:45:00Z">
                <w:pPr>
                  <w:jc w:val="center"/>
                </w:pPr>
              </w:pPrChange>
            </w:pPr>
            <w:del w:id="2024" w:author="Gidon Kupietzky" w:date="2025-02-13T17:45:00Z" w16du:dateUtc="2025-02-13T15:45:00Z">
              <w:r w:rsidRPr="007A3278" w:rsidDel="004A2D26">
                <w:rPr>
                  <w:rFonts w:ascii="David" w:hAnsi="David" w:hint="cs"/>
                  <w:rtl/>
                </w:rPr>
                <w:delText>ערבי</w:delText>
              </w:r>
              <w:bookmarkStart w:id="2025" w:name="_Toc190880639"/>
              <w:bookmarkStart w:id="2026" w:name="_Toc190883352"/>
              <w:bookmarkEnd w:id="2025"/>
              <w:bookmarkEnd w:id="2026"/>
            </w:del>
          </w:p>
        </w:tc>
        <w:tc>
          <w:tcPr>
            <w:tcW w:w="3043" w:type="dxa"/>
            <w:noWrap/>
            <w:vAlign w:val="center"/>
            <w:hideMark/>
          </w:tcPr>
          <w:p w14:paraId="4E1EDFC8" w14:textId="0A07FFF7"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027" w:author="Gidon Kupietzky" w:date="2025-02-13T17:45:00Z" w16du:dateUtc="2025-02-13T15:45:00Z"/>
                <w:rFonts w:ascii="David" w:hAnsi="David"/>
              </w:rPr>
              <w:pPrChange w:id="2028"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029" w:author="Gidon Kupietzky" w:date="2025-02-13T17:45:00Z" w16du:dateUtc="2025-02-13T15:45:00Z">
              <w:r w:rsidRPr="007A3278" w:rsidDel="004A2D26">
                <w:rPr>
                  <w:rFonts w:ascii="David" w:hAnsi="David"/>
                  <w:rtl/>
                </w:rPr>
                <w:delText>ערבי צעיר</w:delText>
              </w:r>
              <w:bookmarkStart w:id="2030" w:name="_Toc190880640"/>
              <w:bookmarkStart w:id="2031" w:name="_Toc190883353"/>
              <w:bookmarkEnd w:id="2030"/>
              <w:bookmarkEnd w:id="2031"/>
            </w:del>
          </w:p>
        </w:tc>
        <w:tc>
          <w:tcPr>
            <w:tcW w:w="2543" w:type="dxa"/>
            <w:noWrap/>
            <w:vAlign w:val="center"/>
            <w:hideMark/>
          </w:tcPr>
          <w:p w14:paraId="117BDBCB" w14:textId="668D8CC7"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032" w:author="Gidon Kupietzky" w:date="2025-02-13T17:45:00Z" w16du:dateUtc="2025-02-13T15:45:00Z"/>
                <w:rFonts w:ascii="David" w:hAnsi="David"/>
                <w:rtl/>
              </w:rPr>
              <w:pPrChange w:id="2033"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034" w:author="Gidon Kupietzky" w:date="2025-02-13T17:45:00Z" w16du:dateUtc="2025-02-13T15:45:00Z">
              <w:r w:rsidRPr="007A3278" w:rsidDel="004A2D26">
                <w:rPr>
                  <w:rFonts w:ascii="David" w:hAnsi="David"/>
                </w:rPr>
                <w:delText>5.5</w:delText>
              </w:r>
              <w:bookmarkStart w:id="2035" w:name="_Toc190880641"/>
              <w:bookmarkStart w:id="2036" w:name="_Toc190883354"/>
              <w:bookmarkEnd w:id="2035"/>
              <w:bookmarkEnd w:id="2036"/>
            </w:del>
          </w:p>
        </w:tc>
        <w:bookmarkStart w:id="2037" w:name="_Toc190880642"/>
        <w:bookmarkStart w:id="2038" w:name="_Toc190883355"/>
        <w:bookmarkEnd w:id="2037"/>
        <w:bookmarkEnd w:id="2038"/>
      </w:tr>
      <w:tr w:rsidR="007A3278" w:rsidRPr="007A3278" w:rsidDel="004A2D26" w14:paraId="3D7A5F61" w14:textId="6B91852C" w:rsidTr="007A3278">
        <w:trPr>
          <w:trHeight w:val="119"/>
          <w:del w:id="2039"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FDF4E2B" w14:textId="49E10348" w:rsidR="007A3278" w:rsidRPr="007A3278" w:rsidDel="004A2D26" w:rsidRDefault="007A3278">
            <w:pPr>
              <w:tabs>
                <w:tab w:val="left" w:pos="2446"/>
              </w:tabs>
              <w:spacing w:line="276" w:lineRule="auto"/>
              <w:rPr>
                <w:del w:id="2040" w:author="Gidon Kupietzky" w:date="2025-02-13T17:45:00Z" w16du:dateUtc="2025-02-13T15:45:00Z"/>
                <w:rFonts w:ascii="David" w:hAnsi="David"/>
                <w:rtl/>
              </w:rPr>
              <w:pPrChange w:id="2041" w:author="Gidon Kupietzky" w:date="2025-02-13T17:45:00Z" w16du:dateUtc="2025-02-13T15:45:00Z">
                <w:pPr>
                  <w:jc w:val="center"/>
                </w:pPr>
              </w:pPrChange>
            </w:pPr>
          </w:p>
        </w:tc>
        <w:tc>
          <w:tcPr>
            <w:tcW w:w="3043" w:type="dxa"/>
            <w:noWrap/>
            <w:vAlign w:val="center"/>
            <w:hideMark/>
          </w:tcPr>
          <w:p w14:paraId="7089AF67" w14:textId="51622B61"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042" w:author="Gidon Kupietzky" w:date="2025-02-13T17:45:00Z" w16du:dateUtc="2025-02-13T15:45:00Z"/>
                <w:rFonts w:ascii="David" w:hAnsi="David"/>
              </w:rPr>
              <w:pPrChange w:id="2043"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044" w:author="Gidon Kupietzky" w:date="2025-02-13T17:45:00Z" w16du:dateUtc="2025-02-13T15:45:00Z">
              <w:r w:rsidRPr="007A3278" w:rsidDel="004A2D26">
                <w:rPr>
                  <w:rFonts w:ascii="David" w:hAnsi="David"/>
                  <w:rtl/>
                </w:rPr>
                <w:delText>ערבי מאוזן</w:delText>
              </w:r>
              <w:bookmarkStart w:id="2045" w:name="_Toc190880643"/>
              <w:bookmarkStart w:id="2046" w:name="_Toc190883356"/>
              <w:bookmarkEnd w:id="2045"/>
              <w:bookmarkEnd w:id="2046"/>
            </w:del>
          </w:p>
        </w:tc>
        <w:tc>
          <w:tcPr>
            <w:tcW w:w="2543" w:type="dxa"/>
            <w:noWrap/>
            <w:vAlign w:val="center"/>
            <w:hideMark/>
          </w:tcPr>
          <w:p w14:paraId="6D1AF01C" w14:textId="7A7EBFD0"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047" w:author="Gidon Kupietzky" w:date="2025-02-13T17:45:00Z" w16du:dateUtc="2025-02-13T15:45:00Z"/>
                <w:rFonts w:ascii="David" w:hAnsi="David"/>
                <w:rtl/>
              </w:rPr>
              <w:pPrChange w:id="2048"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049" w:author="Gidon Kupietzky" w:date="2025-02-13T17:45:00Z" w16du:dateUtc="2025-02-13T15:45:00Z">
              <w:r w:rsidRPr="007A3278" w:rsidDel="004A2D26">
                <w:rPr>
                  <w:rFonts w:ascii="David" w:hAnsi="David"/>
                </w:rPr>
                <w:delText>4.5</w:delText>
              </w:r>
              <w:bookmarkStart w:id="2050" w:name="_Toc190880644"/>
              <w:bookmarkStart w:id="2051" w:name="_Toc190883357"/>
              <w:bookmarkEnd w:id="2050"/>
              <w:bookmarkEnd w:id="2051"/>
            </w:del>
          </w:p>
        </w:tc>
        <w:bookmarkStart w:id="2052" w:name="_Toc190880645"/>
        <w:bookmarkStart w:id="2053" w:name="_Toc190883358"/>
        <w:bookmarkEnd w:id="2052"/>
        <w:bookmarkEnd w:id="2053"/>
      </w:tr>
      <w:tr w:rsidR="007A3278" w:rsidRPr="007A3278" w:rsidDel="004A2D26" w14:paraId="25E60942" w14:textId="6E1113AC" w:rsidTr="007A3278">
        <w:trPr>
          <w:cnfStyle w:val="000000100000" w:firstRow="0" w:lastRow="0" w:firstColumn="0" w:lastColumn="0" w:oddVBand="0" w:evenVBand="0" w:oddHBand="1" w:evenHBand="0" w:firstRowFirstColumn="0" w:firstRowLastColumn="0" w:lastRowFirstColumn="0" w:lastRowLastColumn="0"/>
          <w:trHeight w:val="119"/>
          <w:del w:id="2054"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7884B70" w14:textId="48AED781" w:rsidR="007A3278" w:rsidRPr="007A3278" w:rsidDel="004A2D26" w:rsidRDefault="007A3278">
            <w:pPr>
              <w:tabs>
                <w:tab w:val="left" w:pos="2446"/>
              </w:tabs>
              <w:spacing w:line="276" w:lineRule="auto"/>
              <w:rPr>
                <w:del w:id="2055" w:author="Gidon Kupietzky" w:date="2025-02-13T17:45:00Z" w16du:dateUtc="2025-02-13T15:45:00Z"/>
                <w:rFonts w:ascii="David" w:hAnsi="David"/>
                <w:rtl/>
              </w:rPr>
              <w:pPrChange w:id="2056" w:author="Gidon Kupietzky" w:date="2025-02-13T17:45:00Z" w16du:dateUtc="2025-02-13T15:45:00Z">
                <w:pPr>
                  <w:jc w:val="center"/>
                </w:pPr>
              </w:pPrChange>
            </w:pPr>
          </w:p>
        </w:tc>
        <w:tc>
          <w:tcPr>
            <w:tcW w:w="3043" w:type="dxa"/>
            <w:noWrap/>
            <w:vAlign w:val="center"/>
            <w:hideMark/>
          </w:tcPr>
          <w:p w14:paraId="1AA9D3CC" w14:textId="4B3B553C"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057" w:author="Gidon Kupietzky" w:date="2025-02-13T17:45:00Z" w16du:dateUtc="2025-02-13T15:45:00Z"/>
                <w:rFonts w:ascii="David" w:hAnsi="David"/>
              </w:rPr>
              <w:pPrChange w:id="2058"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059" w:author="Gidon Kupietzky" w:date="2025-02-13T17:45:00Z" w16du:dateUtc="2025-02-13T15:45:00Z">
              <w:r w:rsidRPr="007A3278" w:rsidDel="004A2D26">
                <w:rPr>
                  <w:rFonts w:ascii="David" w:hAnsi="David"/>
                  <w:rtl/>
                </w:rPr>
                <w:delText>ערבי בינוני</w:delText>
              </w:r>
              <w:bookmarkStart w:id="2060" w:name="_Toc190880646"/>
              <w:bookmarkStart w:id="2061" w:name="_Toc190883359"/>
              <w:bookmarkEnd w:id="2060"/>
              <w:bookmarkEnd w:id="2061"/>
            </w:del>
          </w:p>
        </w:tc>
        <w:tc>
          <w:tcPr>
            <w:tcW w:w="2543" w:type="dxa"/>
            <w:noWrap/>
            <w:vAlign w:val="center"/>
            <w:hideMark/>
          </w:tcPr>
          <w:p w14:paraId="002EFE7F" w14:textId="7BFE83BE"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062" w:author="Gidon Kupietzky" w:date="2025-02-13T17:45:00Z" w16du:dateUtc="2025-02-13T15:45:00Z"/>
                <w:rFonts w:ascii="David" w:hAnsi="David"/>
                <w:rtl/>
              </w:rPr>
              <w:pPrChange w:id="2063"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064" w:author="Gidon Kupietzky" w:date="2025-02-13T17:45:00Z" w16du:dateUtc="2025-02-13T15:45:00Z">
              <w:r w:rsidRPr="007A3278" w:rsidDel="004A2D26">
                <w:rPr>
                  <w:rFonts w:ascii="David" w:hAnsi="David"/>
                </w:rPr>
                <w:delText>4.0</w:delText>
              </w:r>
              <w:bookmarkStart w:id="2065" w:name="_Toc190880647"/>
              <w:bookmarkStart w:id="2066" w:name="_Toc190883360"/>
              <w:bookmarkEnd w:id="2065"/>
              <w:bookmarkEnd w:id="2066"/>
            </w:del>
          </w:p>
        </w:tc>
        <w:bookmarkStart w:id="2067" w:name="_Toc190880648"/>
        <w:bookmarkStart w:id="2068" w:name="_Toc190883361"/>
        <w:bookmarkEnd w:id="2067"/>
        <w:bookmarkEnd w:id="2068"/>
      </w:tr>
      <w:tr w:rsidR="007A3278" w:rsidRPr="007A3278" w:rsidDel="004A2D26" w14:paraId="47E4C785" w14:textId="3AEAE794" w:rsidTr="007A3278">
        <w:trPr>
          <w:trHeight w:val="119"/>
          <w:del w:id="2069"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6648B79" w14:textId="68250354" w:rsidR="007A3278" w:rsidRPr="007A3278" w:rsidDel="004A2D26" w:rsidRDefault="007A3278">
            <w:pPr>
              <w:tabs>
                <w:tab w:val="left" w:pos="2446"/>
              </w:tabs>
              <w:spacing w:line="276" w:lineRule="auto"/>
              <w:rPr>
                <w:del w:id="2070" w:author="Gidon Kupietzky" w:date="2025-02-13T17:45:00Z" w16du:dateUtc="2025-02-13T15:45:00Z"/>
                <w:rFonts w:ascii="David" w:hAnsi="David"/>
                <w:rtl/>
              </w:rPr>
              <w:pPrChange w:id="2071" w:author="Gidon Kupietzky" w:date="2025-02-13T17:45:00Z" w16du:dateUtc="2025-02-13T15:45:00Z">
                <w:pPr>
                  <w:jc w:val="center"/>
                </w:pPr>
              </w:pPrChange>
            </w:pPr>
            <w:del w:id="2072" w:author="Gidon Kupietzky" w:date="2025-02-13T17:45:00Z" w16du:dateUtc="2025-02-13T15:45:00Z">
              <w:r w:rsidRPr="007A3278" w:rsidDel="004A2D26">
                <w:rPr>
                  <w:rFonts w:ascii="David" w:hAnsi="David" w:hint="cs"/>
                  <w:rtl/>
                </w:rPr>
                <w:delText>כללי</w:delText>
              </w:r>
              <w:bookmarkStart w:id="2073" w:name="_Toc190880649"/>
              <w:bookmarkStart w:id="2074" w:name="_Toc190883362"/>
              <w:bookmarkEnd w:id="2073"/>
              <w:bookmarkEnd w:id="2074"/>
            </w:del>
          </w:p>
        </w:tc>
        <w:tc>
          <w:tcPr>
            <w:tcW w:w="3043" w:type="dxa"/>
            <w:noWrap/>
            <w:vAlign w:val="center"/>
            <w:hideMark/>
          </w:tcPr>
          <w:p w14:paraId="04FDE885" w14:textId="1083511F"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075" w:author="Gidon Kupietzky" w:date="2025-02-13T17:45:00Z" w16du:dateUtc="2025-02-13T15:45:00Z"/>
                <w:rFonts w:ascii="David" w:hAnsi="David"/>
              </w:rPr>
              <w:pPrChange w:id="2076"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077" w:author="Gidon Kupietzky" w:date="2025-02-13T17:45:00Z" w16du:dateUtc="2025-02-13T15:45:00Z">
              <w:r w:rsidRPr="007A3278" w:rsidDel="004A2D26">
                <w:rPr>
                  <w:rFonts w:ascii="David" w:hAnsi="David"/>
                  <w:rtl/>
                </w:rPr>
                <w:delText>כללי מאוזן</w:delText>
              </w:r>
              <w:bookmarkStart w:id="2078" w:name="_Toc190880650"/>
              <w:bookmarkStart w:id="2079" w:name="_Toc190883363"/>
              <w:bookmarkEnd w:id="2078"/>
              <w:bookmarkEnd w:id="2079"/>
            </w:del>
          </w:p>
        </w:tc>
        <w:tc>
          <w:tcPr>
            <w:tcW w:w="2543" w:type="dxa"/>
            <w:noWrap/>
            <w:vAlign w:val="center"/>
            <w:hideMark/>
          </w:tcPr>
          <w:p w14:paraId="1BCDF961" w14:textId="5B933F29"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080" w:author="Gidon Kupietzky" w:date="2025-02-13T17:45:00Z" w16du:dateUtc="2025-02-13T15:45:00Z"/>
                <w:rFonts w:ascii="David" w:hAnsi="David"/>
                <w:rtl/>
              </w:rPr>
              <w:pPrChange w:id="2081"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082" w:author="Gidon Kupietzky" w:date="2025-02-13T17:45:00Z" w16du:dateUtc="2025-02-13T15:45:00Z">
              <w:r w:rsidRPr="007A3278" w:rsidDel="004A2D26">
                <w:rPr>
                  <w:rFonts w:ascii="David" w:hAnsi="David"/>
                </w:rPr>
                <w:delText>3.2</w:delText>
              </w:r>
              <w:bookmarkStart w:id="2083" w:name="_Toc190880651"/>
              <w:bookmarkStart w:id="2084" w:name="_Toc190883364"/>
              <w:bookmarkEnd w:id="2083"/>
              <w:bookmarkEnd w:id="2084"/>
            </w:del>
          </w:p>
        </w:tc>
        <w:bookmarkStart w:id="2085" w:name="_Toc190880652"/>
        <w:bookmarkStart w:id="2086" w:name="_Toc190883365"/>
        <w:bookmarkEnd w:id="2085"/>
        <w:bookmarkEnd w:id="2086"/>
      </w:tr>
      <w:tr w:rsidR="007A3278" w:rsidRPr="007A3278" w:rsidDel="004A2D26" w14:paraId="360FD72E" w14:textId="5B2A5FA7" w:rsidTr="007A3278">
        <w:trPr>
          <w:cnfStyle w:val="000000100000" w:firstRow="0" w:lastRow="0" w:firstColumn="0" w:lastColumn="0" w:oddVBand="0" w:evenVBand="0" w:oddHBand="1" w:evenHBand="0" w:firstRowFirstColumn="0" w:firstRowLastColumn="0" w:lastRowFirstColumn="0" w:lastRowLastColumn="0"/>
          <w:trHeight w:val="119"/>
          <w:del w:id="2087"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DA46D4E" w14:textId="60C2F0E1" w:rsidR="007A3278" w:rsidRPr="007A3278" w:rsidDel="004A2D26" w:rsidRDefault="007A3278">
            <w:pPr>
              <w:tabs>
                <w:tab w:val="left" w:pos="2446"/>
              </w:tabs>
              <w:spacing w:line="276" w:lineRule="auto"/>
              <w:rPr>
                <w:del w:id="2088" w:author="Gidon Kupietzky" w:date="2025-02-13T17:45:00Z" w16du:dateUtc="2025-02-13T15:45:00Z"/>
                <w:rFonts w:ascii="David" w:hAnsi="David"/>
                <w:rtl/>
              </w:rPr>
              <w:pPrChange w:id="2089" w:author="Gidon Kupietzky" w:date="2025-02-13T17:45:00Z" w16du:dateUtc="2025-02-13T15:45:00Z">
                <w:pPr>
                  <w:jc w:val="center"/>
                </w:pPr>
              </w:pPrChange>
            </w:pPr>
          </w:p>
        </w:tc>
        <w:tc>
          <w:tcPr>
            <w:tcW w:w="3043" w:type="dxa"/>
            <w:noWrap/>
            <w:vAlign w:val="center"/>
            <w:hideMark/>
          </w:tcPr>
          <w:p w14:paraId="2EC70585" w14:textId="5C52F416"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090" w:author="Gidon Kupietzky" w:date="2025-02-13T17:45:00Z" w16du:dateUtc="2025-02-13T15:45:00Z"/>
                <w:rFonts w:ascii="David" w:hAnsi="David"/>
              </w:rPr>
              <w:pPrChange w:id="2091"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092" w:author="Gidon Kupietzky" w:date="2025-02-13T17:45:00Z" w16du:dateUtc="2025-02-13T15:45:00Z">
              <w:r w:rsidRPr="007A3278" w:rsidDel="004A2D26">
                <w:rPr>
                  <w:rFonts w:ascii="David" w:hAnsi="David"/>
                  <w:rtl/>
                </w:rPr>
                <w:delText>כללי צעיר</w:delText>
              </w:r>
              <w:bookmarkStart w:id="2093" w:name="_Toc190880653"/>
              <w:bookmarkStart w:id="2094" w:name="_Toc190883366"/>
              <w:bookmarkEnd w:id="2093"/>
              <w:bookmarkEnd w:id="2094"/>
            </w:del>
          </w:p>
        </w:tc>
        <w:tc>
          <w:tcPr>
            <w:tcW w:w="2543" w:type="dxa"/>
            <w:noWrap/>
            <w:vAlign w:val="center"/>
            <w:hideMark/>
          </w:tcPr>
          <w:p w14:paraId="242B8EBE" w14:textId="1F8562C2"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095" w:author="Gidon Kupietzky" w:date="2025-02-13T17:45:00Z" w16du:dateUtc="2025-02-13T15:45:00Z"/>
                <w:rFonts w:ascii="David" w:hAnsi="David"/>
                <w:rtl/>
              </w:rPr>
              <w:pPrChange w:id="2096"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097" w:author="Gidon Kupietzky" w:date="2025-02-13T17:45:00Z" w16du:dateUtc="2025-02-13T15:45:00Z">
              <w:r w:rsidRPr="007A3278" w:rsidDel="004A2D26">
                <w:rPr>
                  <w:rFonts w:ascii="David" w:hAnsi="David"/>
                </w:rPr>
                <w:delText>3.7</w:delText>
              </w:r>
              <w:bookmarkStart w:id="2098" w:name="_Toc190880654"/>
              <w:bookmarkStart w:id="2099" w:name="_Toc190883367"/>
              <w:bookmarkEnd w:id="2098"/>
              <w:bookmarkEnd w:id="2099"/>
            </w:del>
          </w:p>
        </w:tc>
        <w:bookmarkStart w:id="2100" w:name="_Toc190880655"/>
        <w:bookmarkStart w:id="2101" w:name="_Toc190883368"/>
        <w:bookmarkEnd w:id="2100"/>
        <w:bookmarkEnd w:id="2101"/>
      </w:tr>
      <w:tr w:rsidR="007A3278" w:rsidRPr="007A3278" w:rsidDel="004A2D26" w14:paraId="12368011" w14:textId="5E5DA674" w:rsidTr="007A3278">
        <w:trPr>
          <w:trHeight w:val="119"/>
          <w:del w:id="2102"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A8CC7B9" w14:textId="03A465D5" w:rsidR="007A3278" w:rsidRPr="007A3278" w:rsidDel="004A2D26" w:rsidRDefault="007A3278">
            <w:pPr>
              <w:tabs>
                <w:tab w:val="left" w:pos="2446"/>
              </w:tabs>
              <w:spacing w:line="276" w:lineRule="auto"/>
              <w:rPr>
                <w:del w:id="2103" w:author="Gidon Kupietzky" w:date="2025-02-13T17:45:00Z" w16du:dateUtc="2025-02-13T15:45:00Z"/>
                <w:rFonts w:ascii="David" w:hAnsi="David"/>
                <w:rtl/>
              </w:rPr>
              <w:pPrChange w:id="2104" w:author="Gidon Kupietzky" w:date="2025-02-13T17:45:00Z" w16du:dateUtc="2025-02-13T15:45:00Z">
                <w:pPr>
                  <w:jc w:val="center"/>
                </w:pPr>
              </w:pPrChange>
            </w:pPr>
          </w:p>
        </w:tc>
        <w:tc>
          <w:tcPr>
            <w:tcW w:w="3043" w:type="dxa"/>
            <w:noWrap/>
            <w:vAlign w:val="center"/>
            <w:hideMark/>
          </w:tcPr>
          <w:p w14:paraId="18BED67B" w14:textId="31E27A8E"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105" w:author="Gidon Kupietzky" w:date="2025-02-13T17:45:00Z" w16du:dateUtc="2025-02-13T15:45:00Z"/>
                <w:rFonts w:ascii="David" w:hAnsi="David"/>
              </w:rPr>
              <w:pPrChange w:id="2106"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107" w:author="Gidon Kupietzky" w:date="2025-02-13T17:45:00Z" w16du:dateUtc="2025-02-13T15:45:00Z">
              <w:r w:rsidRPr="007A3278" w:rsidDel="004A2D26">
                <w:rPr>
                  <w:rFonts w:ascii="David" w:hAnsi="David"/>
                  <w:rtl/>
                </w:rPr>
                <w:delText>כללי זקן</w:delText>
              </w:r>
              <w:bookmarkStart w:id="2108" w:name="_Toc190880656"/>
              <w:bookmarkStart w:id="2109" w:name="_Toc190883369"/>
              <w:bookmarkEnd w:id="2108"/>
              <w:bookmarkEnd w:id="2109"/>
            </w:del>
          </w:p>
        </w:tc>
        <w:tc>
          <w:tcPr>
            <w:tcW w:w="2543" w:type="dxa"/>
            <w:noWrap/>
            <w:vAlign w:val="center"/>
            <w:hideMark/>
          </w:tcPr>
          <w:p w14:paraId="6C36ED32" w14:textId="6C4CEE44"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110" w:author="Gidon Kupietzky" w:date="2025-02-13T17:45:00Z" w16du:dateUtc="2025-02-13T15:45:00Z"/>
                <w:rFonts w:ascii="David" w:hAnsi="David"/>
                <w:rtl/>
              </w:rPr>
              <w:pPrChange w:id="2111"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112" w:author="Gidon Kupietzky" w:date="2025-02-13T17:45:00Z" w16du:dateUtc="2025-02-13T15:45:00Z">
              <w:r w:rsidRPr="007A3278" w:rsidDel="004A2D26">
                <w:rPr>
                  <w:rFonts w:ascii="David" w:hAnsi="David"/>
                </w:rPr>
                <w:delText>2.3</w:delText>
              </w:r>
              <w:bookmarkStart w:id="2113" w:name="_Toc190880657"/>
              <w:bookmarkStart w:id="2114" w:name="_Toc190883370"/>
              <w:bookmarkEnd w:id="2113"/>
              <w:bookmarkEnd w:id="2114"/>
            </w:del>
          </w:p>
        </w:tc>
        <w:bookmarkStart w:id="2115" w:name="_Toc190880658"/>
        <w:bookmarkStart w:id="2116" w:name="_Toc190883371"/>
        <w:bookmarkEnd w:id="2115"/>
        <w:bookmarkEnd w:id="2116"/>
      </w:tr>
      <w:tr w:rsidR="007A3278" w:rsidRPr="007A3278" w:rsidDel="004A2D26" w14:paraId="00443161" w14:textId="770696E1" w:rsidTr="007A3278">
        <w:trPr>
          <w:cnfStyle w:val="000000100000" w:firstRow="0" w:lastRow="0" w:firstColumn="0" w:lastColumn="0" w:oddVBand="0" w:evenVBand="0" w:oddHBand="1" w:evenHBand="0" w:firstRowFirstColumn="0" w:firstRowLastColumn="0" w:lastRowFirstColumn="0" w:lastRowLastColumn="0"/>
          <w:trHeight w:val="119"/>
          <w:del w:id="2117"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22200BA" w14:textId="49C7A4CE" w:rsidR="007A3278" w:rsidRPr="007A3278" w:rsidDel="004A2D26" w:rsidRDefault="007A3278">
            <w:pPr>
              <w:tabs>
                <w:tab w:val="left" w:pos="2446"/>
              </w:tabs>
              <w:spacing w:line="276" w:lineRule="auto"/>
              <w:rPr>
                <w:del w:id="2118" w:author="Gidon Kupietzky" w:date="2025-02-13T17:45:00Z" w16du:dateUtc="2025-02-13T15:45:00Z"/>
                <w:rFonts w:ascii="David" w:hAnsi="David"/>
                <w:rtl/>
              </w:rPr>
              <w:pPrChange w:id="2119" w:author="Gidon Kupietzky" w:date="2025-02-13T17:45:00Z" w16du:dateUtc="2025-02-13T15:45:00Z">
                <w:pPr>
                  <w:jc w:val="center"/>
                </w:pPr>
              </w:pPrChange>
            </w:pPr>
          </w:p>
        </w:tc>
        <w:tc>
          <w:tcPr>
            <w:tcW w:w="3043" w:type="dxa"/>
            <w:noWrap/>
            <w:vAlign w:val="center"/>
            <w:hideMark/>
          </w:tcPr>
          <w:p w14:paraId="4FDBCB0A" w14:textId="241B46CF"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120" w:author="Gidon Kupietzky" w:date="2025-02-13T17:45:00Z" w16du:dateUtc="2025-02-13T15:45:00Z"/>
                <w:rFonts w:ascii="David" w:hAnsi="David"/>
              </w:rPr>
              <w:pPrChange w:id="2121"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122" w:author="Gidon Kupietzky" w:date="2025-02-13T17:45:00Z" w16du:dateUtc="2025-02-13T15:45:00Z">
              <w:r w:rsidRPr="007A3278" w:rsidDel="004A2D26">
                <w:rPr>
                  <w:rFonts w:ascii="David" w:hAnsi="David"/>
                  <w:rtl/>
                </w:rPr>
                <w:delText>כללי משפחות</w:delText>
              </w:r>
              <w:bookmarkStart w:id="2123" w:name="_Toc190880659"/>
              <w:bookmarkStart w:id="2124" w:name="_Toc190883372"/>
              <w:bookmarkEnd w:id="2123"/>
              <w:bookmarkEnd w:id="2124"/>
            </w:del>
          </w:p>
        </w:tc>
        <w:tc>
          <w:tcPr>
            <w:tcW w:w="2543" w:type="dxa"/>
            <w:noWrap/>
            <w:vAlign w:val="center"/>
            <w:hideMark/>
          </w:tcPr>
          <w:p w14:paraId="3E0927AF" w14:textId="2E8D1FB8"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125" w:author="Gidon Kupietzky" w:date="2025-02-13T17:45:00Z" w16du:dateUtc="2025-02-13T15:45:00Z"/>
                <w:rFonts w:ascii="David" w:hAnsi="David"/>
                <w:rtl/>
              </w:rPr>
              <w:pPrChange w:id="2126"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127" w:author="Gidon Kupietzky" w:date="2025-02-13T17:45:00Z" w16du:dateUtc="2025-02-13T15:45:00Z">
              <w:r w:rsidRPr="007A3278" w:rsidDel="004A2D26">
                <w:rPr>
                  <w:rFonts w:ascii="David" w:hAnsi="David"/>
                </w:rPr>
                <w:delText>3.6</w:delText>
              </w:r>
              <w:bookmarkStart w:id="2128" w:name="_Toc190880660"/>
              <w:bookmarkStart w:id="2129" w:name="_Toc190883373"/>
              <w:bookmarkEnd w:id="2128"/>
              <w:bookmarkEnd w:id="2129"/>
            </w:del>
          </w:p>
        </w:tc>
        <w:bookmarkStart w:id="2130" w:name="_Toc190880661"/>
        <w:bookmarkStart w:id="2131" w:name="_Toc190883374"/>
        <w:bookmarkEnd w:id="2130"/>
        <w:bookmarkEnd w:id="2131"/>
      </w:tr>
      <w:tr w:rsidR="007A3278" w:rsidRPr="007A3278" w:rsidDel="004A2D26" w14:paraId="0A5009E0" w14:textId="795550AF" w:rsidTr="007A3278">
        <w:trPr>
          <w:trHeight w:val="119"/>
          <w:del w:id="2132"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40F56E8" w14:textId="52D7290D" w:rsidR="007A3278" w:rsidRPr="007A3278" w:rsidDel="004A2D26" w:rsidRDefault="007A3278">
            <w:pPr>
              <w:tabs>
                <w:tab w:val="left" w:pos="2446"/>
              </w:tabs>
              <w:spacing w:line="276" w:lineRule="auto"/>
              <w:rPr>
                <w:del w:id="2133" w:author="Gidon Kupietzky" w:date="2025-02-13T17:45:00Z" w16du:dateUtc="2025-02-13T15:45:00Z"/>
                <w:rFonts w:ascii="David" w:hAnsi="David"/>
                <w:rtl/>
              </w:rPr>
              <w:pPrChange w:id="2134" w:author="Gidon Kupietzky" w:date="2025-02-13T17:45:00Z" w16du:dateUtc="2025-02-13T15:45:00Z">
                <w:pPr>
                  <w:jc w:val="center"/>
                </w:pPr>
              </w:pPrChange>
            </w:pPr>
          </w:p>
        </w:tc>
        <w:tc>
          <w:tcPr>
            <w:tcW w:w="3043" w:type="dxa"/>
            <w:noWrap/>
            <w:vAlign w:val="center"/>
            <w:hideMark/>
          </w:tcPr>
          <w:p w14:paraId="11FE98D2" w14:textId="56EFC494"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135" w:author="Gidon Kupietzky" w:date="2025-02-13T17:45:00Z" w16du:dateUtc="2025-02-13T15:45:00Z"/>
                <w:rFonts w:ascii="David" w:hAnsi="David"/>
              </w:rPr>
              <w:pPrChange w:id="2136"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commentRangeStart w:id="2137"/>
            <w:commentRangeStart w:id="2138"/>
            <w:del w:id="2139" w:author="Gidon Kupietzky" w:date="2024-12-16T14:12:00Z" w16du:dateUtc="2024-12-16T12:12:00Z">
              <w:r w:rsidRPr="007A3278">
                <w:rPr>
                  <w:rFonts w:ascii="David" w:hAnsi="David"/>
                  <w:rtl/>
                </w:rPr>
                <w:delText>מתנחלי</w:delText>
              </w:r>
              <w:commentRangeEnd w:id="2137"/>
              <w:r w:rsidR="00EE1780">
                <w:rPr>
                  <w:rStyle w:val="ab"/>
                  <w:rtl/>
                </w:rPr>
                <w:commentReference w:id="2137"/>
              </w:r>
              <w:commentRangeEnd w:id="2138"/>
              <w:r w:rsidRPr="007A3278">
                <w:rPr>
                  <w:rFonts w:ascii="David" w:hAnsi="David"/>
                  <w:rtl/>
                </w:rPr>
                <w:delText xml:space="preserve"> </w:delText>
              </w:r>
            </w:del>
            <w:del w:id="2140" w:author="Gidon Kupietzky" w:date="2025-02-13T17:45:00Z" w16du:dateUtc="2025-02-13T15:45:00Z">
              <w:r w:rsidR="00AF64A7" w:rsidDel="004A2D26">
                <w:rPr>
                  <w:rStyle w:val="ab"/>
                  <w:rtl/>
                </w:rPr>
                <w:commentReference w:id="2138"/>
              </w:r>
              <w:r w:rsidRPr="007A3278" w:rsidDel="004A2D26">
                <w:rPr>
                  <w:rFonts w:ascii="David" w:hAnsi="David"/>
                  <w:rtl/>
                </w:rPr>
                <w:delText>מאוזן</w:delText>
              </w:r>
              <w:bookmarkStart w:id="2141" w:name="_Toc190880662"/>
              <w:bookmarkStart w:id="2142" w:name="_Toc190883375"/>
              <w:bookmarkEnd w:id="2141"/>
              <w:bookmarkEnd w:id="2142"/>
            </w:del>
          </w:p>
        </w:tc>
        <w:tc>
          <w:tcPr>
            <w:tcW w:w="2543" w:type="dxa"/>
            <w:noWrap/>
            <w:vAlign w:val="center"/>
            <w:hideMark/>
          </w:tcPr>
          <w:p w14:paraId="6F397525" w14:textId="2D498A8F"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143" w:author="Gidon Kupietzky" w:date="2025-02-13T17:45:00Z" w16du:dateUtc="2025-02-13T15:45:00Z"/>
                <w:rFonts w:ascii="David" w:hAnsi="David"/>
                <w:rtl/>
              </w:rPr>
              <w:pPrChange w:id="2144"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145" w:author="Gidon Kupietzky" w:date="2025-02-13T17:45:00Z" w16du:dateUtc="2025-02-13T15:45:00Z">
              <w:r w:rsidRPr="007A3278" w:rsidDel="004A2D26">
                <w:rPr>
                  <w:rFonts w:ascii="David" w:hAnsi="David"/>
                </w:rPr>
                <w:delText>4.0</w:delText>
              </w:r>
              <w:bookmarkStart w:id="2146" w:name="_Toc190880663"/>
              <w:bookmarkStart w:id="2147" w:name="_Toc190883376"/>
              <w:bookmarkEnd w:id="2146"/>
              <w:bookmarkEnd w:id="2147"/>
            </w:del>
          </w:p>
        </w:tc>
        <w:bookmarkStart w:id="2148" w:name="_Toc190880664"/>
        <w:bookmarkStart w:id="2149" w:name="_Toc190883377"/>
        <w:bookmarkEnd w:id="2148"/>
        <w:bookmarkEnd w:id="2149"/>
      </w:tr>
      <w:tr w:rsidR="007A3278" w:rsidRPr="007A3278" w:rsidDel="004A2D26" w14:paraId="1E229F1B" w14:textId="5F40060B" w:rsidTr="007A3278">
        <w:trPr>
          <w:cnfStyle w:val="000000100000" w:firstRow="0" w:lastRow="0" w:firstColumn="0" w:lastColumn="0" w:oddVBand="0" w:evenVBand="0" w:oddHBand="1" w:evenHBand="0" w:firstRowFirstColumn="0" w:firstRowLastColumn="0" w:lastRowFirstColumn="0" w:lastRowLastColumn="0"/>
          <w:trHeight w:val="119"/>
          <w:del w:id="2150"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338E98C" w14:textId="59054761" w:rsidR="007A3278" w:rsidRPr="007A3278" w:rsidDel="004A2D26" w:rsidRDefault="007A3278">
            <w:pPr>
              <w:tabs>
                <w:tab w:val="left" w:pos="2446"/>
              </w:tabs>
              <w:spacing w:line="276" w:lineRule="auto"/>
              <w:rPr>
                <w:del w:id="2151" w:author="Gidon Kupietzky" w:date="2025-02-13T17:45:00Z" w16du:dateUtc="2025-02-13T15:45:00Z"/>
                <w:rFonts w:ascii="David" w:hAnsi="David"/>
                <w:rtl/>
              </w:rPr>
              <w:pPrChange w:id="2152" w:author="Gidon Kupietzky" w:date="2025-02-13T17:45:00Z" w16du:dateUtc="2025-02-13T15:45:00Z">
                <w:pPr>
                  <w:jc w:val="center"/>
                </w:pPr>
              </w:pPrChange>
            </w:pPr>
          </w:p>
        </w:tc>
        <w:tc>
          <w:tcPr>
            <w:tcW w:w="3043" w:type="dxa"/>
            <w:noWrap/>
            <w:vAlign w:val="center"/>
            <w:hideMark/>
          </w:tcPr>
          <w:p w14:paraId="3B978C8C" w14:textId="4F89E099"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153" w:author="Gidon Kupietzky" w:date="2025-02-13T17:45:00Z" w16du:dateUtc="2025-02-13T15:45:00Z"/>
                <w:rFonts w:ascii="David" w:hAnsi="David"/>
              </w:rPr>
              <w:pPrChange w:id="2154"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155" w:author="Gidon Kupietzky" w:date="2024-12-16T14:12:00Z" w16du:dateUtc="2024-12-16T12:12:00Z">
              <w:r w:rsidRPr="007A3278">
                <w:rPr>
                  <w:rFonts w:ascii="David" w:hAnsi="David"/>
                  <w:rtl/>
                </w:rPr>
                <w:delText xml:space="preserve">מתנחלי </w:delText>
              </w:r>
            </w:del>
            <w:del w:id="2156" w:author="Gidon Kupietzky" w:date="2025-02-13T17:45:00Z" w16du:dateUtc="2025-02-13T15:45:00Z">
              <w:r w:rsidRPr="007A3278" w:rsidDel="004A2D26">
                <w:rPr>
                  <w:rFonts w:ascii="David" w:hAnsi="David"/>
                  <w:rtl/>
                </w:rPr>
                <w:delText>צעיר</w:delText>
              </w:r>
              <w:bookmarkStart w:id="2157" w:name="_Toc190880665"/>
              <w:bookmarkStart w:id="2158" w:name="_Toc190883378"/>
              <w:bookmarkEnd w:id="2157"/>
              <w:bookmarkEnd w:id="2158"/>
            </w:del>
          </w:p>
        </w:tc>
        <w:tc>
          <w:tcPr>
            <w:tcW w:w="2543" w:type="dxa"/>
            <w:noWrap/>
            <w:vAlign w:val="center"/>
            <w:hideMark/>
          </w:tcPr>
          <w:p w14:paraId="3FF7BD36" w14:textId="24C2C659"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159" w:author="Gidon Kupietzky" w:date="2025-02-13T17:45:00Z" w16du:dateUtc="2025-02-13T15:45:00Z"/>
                <w:rFonts w:ascii="David" w:hAnsi="David"/>
                <w:rtl/>
              </w:rPr>
              <w:pPrChange w:id="2160"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161" w:author="Gidon Kupietzky" w:date="2025-02-13T17:45:00Z" w16du:dateUtc="2025-02-13T15:45:00Z">
              <w:r w:rsidRPr="007A3278" w:rsidDel="004A2D26">
                <w:rPr>
                  <w:rFonts w:ascii="David" w:hAnsi="David"/>
                </w:rPr>
                <w:delText>5.0</w:delText>
              </w:r>
              <w:bookmarkStart w:id="2162" w:name="_Toc190880666"/>
              <w:bookmarkStart w:id="2163" w:name="_Toc190883379"/>
              <w:bookmarkEnd w:id="2162"/>
              <w:bookmarkEnd w:id="2163"/>
            </w:del>
          </w:p>
        </w:tc>
        <w:bookmarkStart w:id="2164" w:name="_Toc190880667"/>
        <w:bookmarkStart w:id="2165" w:name="_Toc190883380"/>
        <w:bookmarkEnd w:id="2164"/>
        <w:bookmarkEnd w:id="2165"/>
      </w:tr>
      <w:tr w:rsidR="007A3278" w:rsidRPr="007A3278" w:rsidDel="004A2D26" w14:paraId="0C701476" w14:textId="60C9BED1" w:rsidTr="007A3278">
        <w:trPr>
          <w:trHeight w:val="119"/>
          <w:del w:id="2166"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C8CB17F" w14:textId="3634B94D" w:rsidR="007A3278" w:rsidRPr="007A3278" w:rsidDel="004A2D26" w:rsidRDefault="007A3278">
            <w:pPr>
              <w:tabs>
                <w:tab w:val="left" w:pos="2446"/>
              </w:tabs>
              <w:spacing w:line="276" w:lineRule="auto"/>
              <w:rPr>
                <w:del w:id="2167" w:author="Gidon Kupietzky" w:date="2025-02-13T17:45:00Z" w16du:dateUtc="2025-02-13T15:45:00Z"/>
                <w:rFonts w:ascii="David" w:hAnsi="David"/>
                <w:rtl/>
              </w:rPr>
              <w:pPrChange w:id="2168" w:author="Gidon Kupietzky" w:date="2025-02-13T17:45:00Z" w16du:dateUtc="2025-02-13T15:45:00Z">
                <w:pPr>
                  <w:jc w:val="center"/>
                </w:pPr>
              </w:pPrChange>
            </w:pPr>
          </w:p>
        </w:tc>
        <w:tc>
          <w:tcPr>
            <w:tcW w:w="3043" w:type="dxa"/>
            <w:noWrap/>
            <w:vAlign w:val="center"/>
            <w:hideMark/>
          </w:tcPr>
          <w:p w14:paraId="313E8429" w14:textId="7E5C08CE"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169" w:author="Gidon Kupietzky" w:date="2025-02-13T17:45:00Z" w16du:dateUtc="2025-02-13T15:45:00Z"/>
                <w:rFonts w:ascii="David" w:hAnsi="David"/>
              </w:rPr>
              <w:pPrChange w:id="2170"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171" w:author="Gidon Kupietzky" w:date="2024-12-16T14:12:00Z" w16du:dateUtc="2024-12-16T12:12:00Z">
              <w:r w:rsidRPr="007A3278">
                <w:rPr>
                  <w:rFonts w:ascii="David" w:hAnsi="David"/>
                  <w:rtl/>
                </w:rPr>
                <w:delText xml:space="preserve">מתנחלי </w:delText>
              </w:r>
            </w:del>
            <w:del w:id="2172" w:author="Gidon Kupietzky" w:date="2025-02-13T17:45:00Z" w16du:dateUtc="2025-02-13T15:45:00Z">
              <w:r w:rsidRPr="007A3278" w:rsidDel="004A2D26">
                <w:rPr>
                  <w:rFonts w:ascii="David" w:hAnsi="David"/>
                  <w:rtl/>
                </w:rPr>
                <w:delText>בינוני</w:delText>
              </w:r>
              <w:bookmarkStart w:id="2173" w:name="_Toc190880668"/>
              <w:bookmarkStart w:id="2174" w:name="_Toc190883381"/>
              <w:bookmarkEnd w:id="2173"/>
              <w:bookmarkEnd w:id="2174"/>
            </w:del>
          </w:p>
        </w:tc>
        <w:tc>
          <w:tcPr>
            <w:tcW w:w="2543" w:type="dxa"/>
            <w:noWrap/>
            <w:vAlign w:val="center"/>
            <w:hideMark/>
          </w:tcPr>
          <w:p w14:paraId="4660D8F5" w14:textId="1B45D359"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175" w:author="Gidon Kupietzky" w:date="2025-02-13T17:45:00Z" w16du:dateUtc="2025-02-13T15:45:00Z"/>
                <w:rFonts w:ascii="David" w:hAnsi="David"/>
                <w:rtl/>
              </w:rPr>
              <w:pPrChange w:id="2176"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177" w:author="Gidon Kupietzky" w:date="2025-02-13T17:45:00Z" w16du:dateUtc="2025-02-13T15:45:00Z">
              <w:r w:rsidRPr="007A3278" w:rsidDel="004A2D26">
                <w:rPr>
                  <w:rFonts w:ascii="David" w:hAnsi="David"/>
                </w:rPr>
                <w:delText>4.5</w:delText>
              </w:r>
              <w:bookmarkStart w:id="2178" w:name="_Toc190880669"/>
              <w:bookmarkStart w:id="2179" w:name="_Toc190883382"/>
              <w:bookmarkEnd w:id="2178"/>
              <w:bookmarkEnd w:id="2179"/>
            </w:del>
          </w:p>
        </w:tc>
        <w:bookmarkStart w:id="2180" w:name="_Toc190880670"/>
        <w:bookmarkStart w:id="2181" w:name="_Toc190883383"/>
        <w:bookmarkEnd w:id="2180"/>
        <w:bookmarkEnd w:id="2181"/>
      </w:tr>
      <w:tr w:rsidR="007A3278" w:rsidRPr="007A3278" w:rsidDel="004A2D26" w14:paraId="0482B740" w14:textId="2E47EECE" w:rsidTr="007A3278">
        <w:trPr>
          <w:cnfStyle w:val="000000100000" w:firstRow="0" w:lastRow="0" w:firstColumn="0" w:lastColumn="0" w:oddVBand="0" w:evenVBand="0" w:oddHBand="1" w:evenHBand="0" w:firstRowFirstColumn="0" w:firstRowLastColumn="0" w:lastRowFirstColumn="0" w:lastRowLastColumn="0"/>
          <w:trHeight w:val="119"/>
          <w:del w:id="2182"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7EC8E88" w14:textId="36AA4EB0" w:rsidR="007A3278" w:rsidRPr="007A3278" w:rsidDel="004A2D26" w:rsidRDefault="007A3278">
            <w:pPr>
              <w:tabs>
                <w:tab w:val="left" w:pos="2446"/>
              </w:tabs>
              <w:spacing w:line="276" w:lineRule="auto"/>
              <w:rPr>
                <w:del w:id="2183" w:author="Gidon Kupietzky" w:date="2025-02-13T17:45:00Z" w16du:dateUtc="2025-02-13T15:45:00Z"/>
                <w:rFonts w:ascii="David" w:hAnsi="David"/>
                <w:rtl/>
              </w:rPr>
              <w:pPrChange w:id="2184" w:author="Gidon Kupietzky" w:date="2025-02-13T17:45:00Z" w16du:dateUtc="2025-02-13T15:45:00Z">
                <w:pPr>
                  <w:jc w:val="center"/>
                </w:pPr>
              </w:pPrChange>
            </w:pPr>
          </w:p>
        </w:tc>
        <w:tc>
          <w:tcPr>
            <w:tcW w:w="3043" w:type="dxa"/>
            <w:noWrap/>
            <w:vAlign w:val="center"/>
            <w:hideMark/>
          </w:tcPr>
          <w:p w14:paraId="42CDA418" w14:textId="36E0D958"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185" w:author="Gidon Kupietzky" w:date="2025-02-13T17:45:00Z" w16du:dateUtc="2025-02-13T15:45:00Z"/>
                <w:rFonts w:ascii="David" w:hAnsi="David"/>
              </w:rPr>
              <w:pPrChange w:id="2186"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187" w:author="Gidon Kupietzky" w:date="2024-12-16T14:12:00Z" w16du:dateUtc="2024-12-16T12:12:00Z">
              <w:r w:rsidRPr="007A3278">
                <w:rPr>
                  <w:rFonts w:ascii="David" w:hAnsi="David"/>
                  <w:rtl/>
                </w:rPr>
                <w:delText xml:space="preserve">מתנחלי </w:delText>
              </w:r>
            </w:del>
            <w:del w:id="2188" w:author="Gidon Kupietzky" w:date="2025-02-13T17:45:00Z" w16du:dateUtc="2025-02-13T15:45:00Z">
              <w:r w:rsidRPr="007A3278" w:rsidDel="004A2D26">
                <w:rPr>
                  <w:rFonts w:ascii="David" w:hAnsi="David"/>
                  <w:rtl/>
                </w:rPr>
                <w:delText>מבוגר</w:delText>
              </w:r>
              <w:bookmarkStart w:id="2189" w:name="_Toc190880671"/>
              <w:bookmarkStart w:id="2190" w:name="_Toc190883384"/>
              <w:bookmarkEnd w:id="2189"/>
              <w:bookmarkEnd w:id="2190"/>
            </w:del>
          </w:p>
        </w:tc>
        <w:tc>
          <w:tcPr>
            <w:tcW w:w="2543" w:type="dxa"/>
            <w:noWrap/>
            <w:vAlign w:val="center"/>
            <w:hideMark/>
          </w:tcPr>
          <w:p w14:paraId="661D1385" w14:textId="4EE47ACD"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191" w:author="Gidon Kupietzky" w:date="2025-02-13T17:45:00Z" w16du:dateUtc="2025-02-13T15:45:00Z"/>
                <w:rFonts w:ascii="David" w:hAnsi="David"/>
                <w:rtl/>
              </w:rPr>
              <w:pPrChange w:id="2192"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193" w:author="Gidon Kupietzky" w:date="2025-02-13T17:45:00Z" w16du:dateUtc="2025-02-13T15:45:00Z">
              <w:r w:rsidRPr="007A3278" w:rsidDel="004A2D26">
                <w:rPr>
                  <w:rFonts w:ascii="David" w:hAnsi="David"/>
                </w:rPr>
                <w:delText>3.5</w:delText>
              </w:r>
              <w:bookmarkStart w:id="2194" w:name="_Toc190880672"/>
              <w:bookmarkStart w:id="2195" w:name="_Toc190883385"/>
              <w:bookmarkEnd w:id="2194"/>
              <w:bookmarkEnd w:id="2195"/>
            </w:del>
          </w:p>
        </w:tc>
        <w:bookmarkStart w:id="2196" w:name="_Toc190880673"/>
        <w:bookmarkStart w:id="2197" w:name="_Toc190883386"/>
        <w:bookmarkEnd w:id="2196"/>
        <w:bookmarkEnd w:id="2197"/>
      </w:tr>
      <w:tr w:rsidR="007A3278" w:rsidRPr="007A3278" w:rsidDel="004A2D26" w14:paraId="1B80BDE3" w14:textId="14828670" w:rsidTr="007A3278">
        <w:trPr>
          <w:trHeight w:val="119"/>
          <w:del w:id="2198"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7C52C00" w14:textId="7607C860" w:rsidR="007A3278" w:rsidRPr="007A3278" w:rsidDel="004A2D26" w:rsidRDefault="007A3278">
            <w:pPr>
              <w:tabs>
                <w:tab w:val="left" w:pos="2446"/>
              </w:tabs>
              <w:spacing w:line="276" w:lineRule="auto"/>
              <w:rPr>
                <w:del w:id="2199" w:author="Gidon Kupietzky" w:date="2025-02-13T17:45:00Z" w16du:dateUtc="2025-02-13T15:45:00Z"/>
                <w:rFonts w:ascii="David" w:hAnsi="David"/>
                <w:rtl/>
              </w:rPr>
              <w:pPrChange w:id="2200" w:author="Gidon Kupietzky" w:date="2025-02-13T17:45:00Z" w16du:dateUtc="2025-02-13T15:45:00Z">
                <w:pPr>
                  <w:jc w:val="center"/>
                </w:pPr>
              </w:pPrChange>
            </w:pPr>
            <w:del w:id="2201" w:author="Gidon Kupietzky" w:date="2025-02-13T17:45:00Z" w16du:dateUtc="2025-02-13T15:45:00Z">
              <w:r w:rsidRPr="007A3278" w:rsidDel="004A2D26">
                <w:rPr>
                  <w:rFonts w:ascii="David" w:hAnsi="David" w:hint="cs"/>
                  <w:rtl/>
                </w:rPr>
                <w:delText>חרדי</w:delText>
              </w:r>
              <w:bookmarkStart w:id="2202" w:name="_Toc190880674"/>
              <w:bookmarkStart w:id="2203" w:name="_Toc190883387"/>
              <w:bookmarkEnd w:id="2202"/>
              <w:bookmarkEnd w:id="2203"/>
            </w:del>
          </w:p>
        </w:tc>
        <w:tc>
          <w:tcPr>
            <w:tcW w:w="3043" w:type="dxa"/>
            <w:noWrap/>
            <w:vAlign w:val="center"/>
          </w:tcPr>
          <w:p w14:paraId="4235F11D" w14:textId="17E1A9F9"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204" w:author="Gidon Kupietzky" w:date="2025-02-13T17:45:00Z" w16du:dateUtc="2025-02-13T15:45:00Z"/>
                <w:rFonts w:ascii="David" w:hAnsi="David"/>
                <w:rtl/>
              </w:rPr>
              <w:pPrChange w:id="2205"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commentRangeStart w:id="2206"/>
            <w:del w:id="2207" w:author="Gidon Kupietzky" w:date="2025-02-13T17:45:00Z" w16du:dateUtc="2025-02-13T15:45:00Z">
              <w:r w:rsidRPr="007A3278" w:rsidDel="004A2D26">
                <w:rPr>
                  <w:rFonts w:ascii="David" w:hAnsi="David"/>
                  <w:rtl/>
                </w:rPr>
                <w:delText>חרדי מדורג</w:delText>
              </w:r>
              <w:commentRangeEnd w:id="2206"/>
              <w:r w:rsidR="00EE1780" w:rsidDel="004A2D26">
                <w:rPr>
                  <w:rStyle w:val="ab"/>
                  <w:rtl/>
                </w:rPr>
                <w:commentReference w:id="2206"/>
              </w:r>
              <w:bookmarkStart w:id="2208" w:name="_Toc190880675"/>
              <w:bookmarkStart w:id="2209" w:name="_Toc190883388"/>
              <w:bookmarkEnd w:id="2208"/>
              <w:bookmarkEnd w:id="2209"/>
            </w:del>
          </w:p>
        </w:tc>
        <w:tc>
          <w:tcPr>
            <w:tcW w:w="2543" w:type="dxa"/>
            <w:noWrap/>
            <w:vAlign w:val="center"/>
          </w:tcPr>
          <w:p w14:paraId="2A6FBBB4" w14:textId="59DD2934"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210" w:author="Gidon Kupietzky" w:date="2025-02-13T17:45:00Z" w16du:dateUtc="2025-02-13T15:45:00Z"/>
                <w:rFonts w:ascii="David" w:hAnsi="David"/>
              </w:rPr>
              <w:pPrChange w:id="2211"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212" w:author="Gidon Kupietzky" w:date="2025-02-13T17:45:00Z" w16du:dateUtc="2025-02-13T15:45:00Z">
              <w:r w:rsidRPr="007A3278" w:rsidDel="004A2D26">
                <w:rPr>
                  <w:rFonts w:ascii="David" w:hAnsi="David"/>
                </w:rPr>
                <w:delText>4.3</w:delText>
              </w:r>
              <w:bookmarkStart w:id="2213" w:name="_Toc190880676"/>
              <w:bookmarkStart w:id="2214" w:name="_Toc190883389"/>
              <w:bookmarkEnd w:id="2213"/>
              <w:bookmarkEnd w:id="2214"/>
            </w:del>
          </w:p>
        </w:tc>
        <w:bookmarkStart w:id="2215" w:name="_Toc190880677"/>
        <w:bookmarkStart w:id="2216" w:name="_Toc190883390"/>
        <w:bookmarkEnd w:id="2215"/>
        <w:bookmarkEnd w:id="2216"/>
      </w:tr>
      <w:tr w:rsidR="007A3278" w:rsidRPr="007A3278" w:rsidDel="004A2D26" w14:paraId="666323C7" w14:textId="2A5CB4EA" w:rsidTr="007A3278">
        <w:trPr>
          <w:cnfStyle w:val="000000100000" w:firstRow="0" w:lastRow="0" w:firstColumn="0" w:lastColumn="0" w:oddVBand="0" w:evenVBand="0" w:oddHBand="1" w:evenHBand="0" w:firstRowFirstColumn="0" w:firstRowLastColumn="0" w:lastRowFirstColumn="0" w:lastRowLastColumn="0"/>
          <w:trHeight w:val="119"/>
          <w:del w:id="2217"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F07D277" w14:textId="6E6C224B" w:rsidR="007A3278" w:rsidRPr="007A3278" w:rsidDel="004A2D26" w:rsidRDefault="007A3278">
            <w:pPr>
              <w:tabs>
                <w:tab w:val="left" w:pos="2446"/>
              </w:tabs>
              <w:spacing w:line="276" w:lineRule="auto"/>
              <w:rPr>
                <w:del w:id="2218" w:author="Gidon Kupietzky" w:date="2025-02-13T17:45:00Z" w16du:dateUtc="2025-02-13T15:45:00Z"/>
                <w:rFonts w:ascii="David" w:hAnsi="David"/>
                <w:b w:val="0"/>
                <w:bCs w:val="0"/>
                <w:rtl/>
              </w:rPr>
              <w:pPrChange w:id="2219" w:author="Gidon Kupietzky" w:date="2025-02-13T17:45:00Z" w16du:dateUtc="2025-02-13T15:45:00Z">
                <w:pPr>
                  <w:jc w:val="center"/>
                </w:pPr>
              </w:pPrChange>
            </w:pPr>
          </w:p>
        </w:tc>
        <w:tc>
          <w:tcPr>
            <w:tcW w:w="3043" w:type="dxa"/>
            <w:noWrap/>
            <w:vAlign w:val="center"/>
          </w:tcPr>
          <w:p w14:paraId="7A21F10D" w14:textId="70573B67"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220" w:author="Gidon Kupietzky" w:date="2025-02-13T17:45:00Z" w16du:dateUtc="2025-02-13T15:45:00Z"/>
                <w:rFonts w:ascii="David" w:hAnsi="David"/>
                <w:rtl/>
              </w:rPr>
              <w:pPrChange w:id="2221"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222" w:author="Gidon Kupietzky" w:date="2025-02-13T17:45:00Z" w16du:dateUtc="2025-02-13T15:45:00Z">
              <w:r w:rsidRPr="007A3278" w:rsidDel="004A2D26">
                <w:rPr>
                  <w:rFonts w:ascii="David" w:hAnsi="David"/>
                  <w:rtl/>
                </w:rPr>
                <w:delText>חרדי בינוני</w:delText>
              </w:r>
              <w:bookmarkStart w:id="2223" w:name="_Toc190880678"/>
              <w:bookmarkStart w:id="2224" w:name="_Toc190883391"/>
              <w:bookmarkEnd w:id="2223"/>
              <w:bookmarkEnd w:id="2224"/>
            </w:del>
          </w:p>
        </w:tc>
        <w:tc>
          <w:tcPr>
            <w:tcW w:w="2543" w:type="dxa"/>
            <w:noWrap/>
            <w:vAlign w:val="center"/>
          </w:tcPr>
          <w:p w14:paraId="0329670E" w14:textId="4C27B522"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225" w:author="Gidon Kupietzky" w:date="2025-02-13T17:45:00Z" w16du:dateUtc="2025-02-13T15:45:00Z"/>
                <w:rFonts w:ascii="David" w:hAnsi="David"/>
              </w:rPr>
              <w:pPrChange w:id="2226"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227" w:author="Gidon Kupietzky" w:date="2025-02-13T17:45:00Z" w16du:dateUtc="2025-02-13T15:45:00Z">
              <w:r w:rsidRPr="007A3278" w:rsidDel="004A2D26">
                <w:rPr>
                  <w:rFonts w:ascii="David" w:hAnsi="David"/>
                </w:rPr>
                <w:delText>5.9</w:delText>
              </w:r>
              <w:bookmarkStart w:id="2228" w:name="_Toc190880679"/>
              <w:bookmarkStart w:id="2229" w:name="_Toc190883392"/>
              <w:bookmarkEnd w:id="2228"/>
              <w:bookmarkEnd w:id="2229"/>
            </w:del>
          </w:p>
        </w:tc>
        <w:bookmarkStart w:id="2230" w:name="_Toc190880680"/>
        <w:bookmarkStart w:id="2231" w:name="_Toc190883393"/>
        <w:bookmarkEnd w:id="2230"/>
        <w:bookmarkEnd w:id="2231"/>
      </w:tr>
      <w:tr w:rsidR="007A3278" w:rsidRPr="007A3278" w:rsidDel="004A2D26" w14:paraId="24238D18" w14:textId="53CA9B95" w:rsidTr="007A3278">
        <w:trPr>
          <w:trHeight w:val="119"/>
          <w:del w:id="2232"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5427E47" w14:textId="41954D80" w:rsidR="007A3278" w:rsidRPr="007A3278" w:rsidDel="004A2D26" w:rsidRDefault="007A3278">
            <w:pPr>
              <w:tabs>
                <w:tab w:val="left" w:pos="2446"/>
              </w:tabs>
              <w:spacing w:line="276" w:lineRule="auto"/>
              <w:rPr>
                <w:del w:id="2233" w:author="Gidon Kupietzky" w:date="2025-02-13T17:45:00Z" w16du:dateUtc="2025-02-13T15:45:00Z"/>
                <w:rFonts w:ascii="David" w:hAnsi="David"/>
                <w:b w:val="0"/>
                <w:bCs w:val="0"/>
                <w:rtl/>
              </w:rPr>
              <w:pPrChange w:id="2234" w:author="Gidon Kupietzky" w:date="2025-02-13T17:45:00Z" w16du:dateUtc="2025-02-13T15:45:00Z">
                <w:pPr>
                  <w:jc w:val="center"/>
                </w:pPr>
              </w:pPrChange>
            </w:pPr>
          </w:p>
        </w:tc>
        <w:tc>
          <w:tcPr>
            <w:tcW w:w="3043" w:type="dxa"/>
            <w:noWrap/>
            <w:vAlign w:val="center"/>
          </w:tcPr>
          <w:p w14:paraId="22F35445" w14:textId="5F393838"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235" w:author="Gidon Kupietzky" w:date="2025-02-13T17:45:00Z" w16du:dateUtc="2025-02-13T15:45:00Z"/>
                <w:rFonts w:ascii="David" w:hAnsi="David"/>
                <w:rtl/>
              </w:rPr>
              <w:pPrChange w:id="2236"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237" w:author="Gidon Kupietzky" w:date="2025-02-13T17:45:00Z" w16du:dateUtc="2025-02-13T15:45:00Z">
              <w:r w:rsidRPr="007A3278" w:rsidDel="004A2D26">
                <w:rPr>
                  <w:rFonts w:ascii="David" w:hAnsi="David"/>
                  <w:rtl/>
                </w:rPr>
                <w:delText>חרדי צעיר</w:delText>
              </w:r>
              <w:bookmarkStart w:id="2238" w:name="_Toc190880681"/>
              <w:bookmarkStart w:id="2239" w:name="_Toc190883394"/>
              <w:bookmarkEnd w:id="2238"/>
              <w:bookmarkEnd w:id="2239"/>
            </w:del>
          </w:p>
        </w:tc>
        <w:tc>
          <w:tcPr>
            <w:tcW w:w="2543" w:type="dxa"/>
            <w:noWrap/>
            <w:vAlign w:val="center"/>
          </w:tcPr>
          <w:p w14:paraId="6BF4A9D0" w14:textId="6643D837" w:rsidR="007A3278" w:rsidRPr="007A3278" w:rsidDel="004A2D26" w:rsidRDefault="007A327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240" w:author="Gidon Kupietzky" w:date="2025-02-13T17:45:00Z" w16du:dateUtc="2025-02-13T15:45:00Z"/>
                <w:rFonts w:ascii="David" w:hAnsi="David"/>
              </w:rPr>
              <w:pPrChange w:id="2241" w:author="Gidon Kupietzky" w:date="2025-02-13T17:45:00Z" w16du:dateUtc="2025-02-13T15:45:00Z">
                <w:pPr>
                  <w:jc w:val="center"/>
                  <w:cnfStyle w:val="000000000000" w:firstRow="0" w:lastRow="0" w:firstColumn="0" w:lastColumn="0" w:oddVBand="0" w:evenVBand="0" w:oddHBand="0" w:evenHBand="0" w:firstRowFirstColumn="0" w:firstRowLastColumn="0" w:lastRowFirstColumn="0" w:lastRowLastColumn="0"/>
                </w:pPr>
              </w:pPrChange>
            </w:pPr>
            <w:del w:id="2242" w:author="Gidon Kupietzky" w:date="2025-02-13T17:45:00Z" w16du:dateUtc="2025-02-13T15:45:00Z">
              <w:r w:rsidRPr="007A3278" w:rsidDel="004A2D26">
                <w:rPr>
                  <w:rFonts w:ascii="David" w:hAnsi="David"/>
                </w:rPr>
                <w:delText>5.7</w:delText>
              </w:r>
              <w:bookmarkStart w:id="2243" w:name="_Toc190880682"/>
              <w:bookmarkStart w:id="2244" w:name="_Toc190883395"/>
              <w:bookmarkEnd w:id="2243"/>
              <w:bookmarkEnd w:id="2244"/>
            </w:del>
          </w:p>
        </w:tc>
        <w:bookmarkStart w:id="2245" w:name="_Toc190880683"/>
        <w:bookmarkStart w:id="2246" w:name="_Toc190883396"/>
        <w:bookmarkEnd w:id="2245"/>
        <w:bookmarkEnd w:id="2246"/>
      </w:tr>
      <w:tr w:rsidR="007A3278" w:rsidRPr="007A3278" w:rsidDel="004A2D26" w14:paraId="1D351ED0" w14:textId="7B498C00" w:rsidTr="007A3278">
        <w:trPr>
          <w:cnfStyle w:val="000000100000" w:firstRow="0" w:lastRow="0" w:firstColumn="0" w:lastColumn="0" w:oddVBand="0" w:evenVBand="0" w:oddHBand="1" w:evenHBand="0" w:firstRowFirstColumn="0" w:firstRowLastColumn="0" w:lastRowFirstColumn="0" w:lastRowLastColumn="0"/>
          <w:trHeight w:val="119"/>
          <w:del w:id="2247"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CEBD90B" w14:textId="1EBF88A9" w:rsidR="007A3278" w:rsidRPr="007A3278" w:rsidDel="004A2D26" w:rsidRDefault="007A3278">
            <w:pPr>
              <w:tabs>
                <w:tab w:val="left" w:pos="2446"/>
              </w:tabs>
              <w:spacing w:line="276" w:lineRule="auto"/>
              <w:rPr>
                <w:del w:id="2248" w:author="Gidon Kupietzky" w:date="2025-02-13T17:45:00Z" w16du:dateUtc="2025-02-13T15:45:00Z"/>
                <w:rFonts w:ascii="David" w:hAnsi="David"/>
                <w:b w:val="0"/>
                <w:bCs w:val="0"/>
                <w:rtl/>
              </w:rPr>
              <w:pPrChange w:id="2249" w:author="Gidon Kupietzky" w:date="2025-02-13T17:45:00Z" w16du:dateUtc="2025-02-13T15:45:00Z">
                <w:pPr>
                  <w:jc w:val="center"/>
                </w:pPr>
              </w:pPrChange>
            </w:pPr>
          </w:p>
        </w:tc>
        <w:tc>
          <w:tcPr>
            <w:tcW w:w="3043" w:type="dxa"/>
            <w:noWrap/>
            <w:vAlign w:val="center"/>
          </w:tcPr>
          <w:p w14:paraId="4EF24314" w14:textId="21614A8A"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250" w:author="Gidon Kupietzky" w:date="2025-02-13T17:45:00Z" w16du:dateUtc="2025-02-13T15:45:00Z"/>
                <w:rFonts w:ascii="David" w:hAnsi="David"/>
                <w:rtl/>
              </w:rPr>
              <w:pPrChange w:id="2251"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252" w:author="Gidon Kupietzky" w:date="2025-02-13T17:45:00Z" w16du:dateUtc="2025-02-13T15:45:00Z">
              <w:r w:rsidRPr="007A3278" w:rsidDel="004A2D26">
                <w:rPr>
                  <w:rFonts w:ascii="David" w:hAnsi="David"/>
                  <w:rtl/>
                </w:rPr>
                <w:delText>חרדי מבוגר</w:delText>
              </w:r>
              <w:bookmarkStart w:id="2253" w:name="_Toc190880684"/>
              <w:bookmarkStart w:id="2254" w:name="_Toc190883397"/>
              <w:bookmarkEnd w:id="2253"/>
              <w:bookmarkEnd w:id="2254"/>
            </w:del>
          </w:p>
        </w:tc>
        <w:tc>
          <w:tcPr>
            <w:tcW w:w="2543" w:type="dxa"/>
            <w:noWrap/>
            <w:vAlign w:val="center"/>
          </w:tcPr>
          <w:p w14:paraId="3F042611" w14:textId="2AF45ABB" w:rsidR="007A3278" w:rsidRPr="007A3278" w:rsidDel="004A2D26" w:rsidRDefault="007A327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255" w:author="Gidon Kupietzky" w:date="2025-02-13T17:45:00Z" w16du:dateUtc="2025-02-13T15:45:00Z"/>
                <w:rFonts w:ascii="David" w:hAnsi="David"/>
              </w:rPr>
              <w:pPrChange w:id="2256" w:author="Gidon Kupietzky" w:date="2025-02-13T17:45:00Z" w16du:dateUtc="2025-02-13T15:45:00Z">
                <w:pPr>
                  <w:jc w:val="center"/>
                  <w:cnfStyle w:val="000000100000" w:firstRow="0" w:lastRow="0" w:firstColumn="0" w:lastColumn="0" w:oddVBand="0" w:evenVBand="0" w:oddHBand="1" w:evenHBand="0" w:firstRowFirstColumn="0" w:firstRowLastColumn="0" w:lastRowFirstColumn="0" w:lastRowLastColumn="0"/>
                </w:pPr>
              </w:pPrChange>
            </w:pPr>
            <w:del w:id="2257" w:author="Gidon Kupietzky" w:date="2025-02-13T17:45:00Z" w16du:dateUtc="2025-02-13T15:45:00Z">
              <w:r w:rsidRPr="007A3278" w:rsidDel="004A2D26">
                <w:rPr>
                  <w:rFonts w:ascii="David" w:hAnsi="David"/>
                </w:rPr>
                <w:delText>4.6</w:delText>
              </w:r>
              <w:bookmarkStart w:id="2258" w:name="_Toc190880685"/>
              <w:bookmarkStart w:id="2259" w:name="_Toc190883398"/>
              <w:bookmarkEnd w:id="2258"/>
              <w:bookmarkEnd w:id="2259"/>
            </w:del>
          </w:p>
        </w:tc>
        <w:bookmarkStart w:id="2260" w:name="_Toc190880686"/>
        <w:bookmarkStart w:id="2261" w:name="_Toc190883399"/>
        <w:bookmarkEnd w:id="2260"/>
        <w:bookmarkEnd w:id="2261"/>
      </w:tr>
    </w:tbl>
    <w:p w14:paraId="23FB0B79" w14:textId="4F8CD48F" w:rsidR="007A3278" w:rsidRPr="007A3278" w:rsidDel="004A2D26" w:rsidRDefault="007A3278">
      <w:pPr>
        <w:tabs>
          <w:tab w:val="left" w:pos="2446"/>
        </w:tabs>
        <w:spacing w:line="276" w:lineRule="auto"/>
        <w:rPr>
          <w:del w:id="2262" w:author="Gidon Kupietzky" w:date="2025-02-13T17:45:00Z" w16du:dateUtc="2025-02-13T15:45:00Z"/>
          <w:rFonts w:ascii="David" w:hAnsi="David"/>
          <w:b/>
          <w:bCs/>
        </w:rPr>
        <w:pPrChange w:id="2263" w:author="Gidon Kupietzky" w:date="2025-02-13T17:45:00Z" w16du:dateUtc="2025-02-13T15:45:00Z">
          <w:pPr/>
        </w:pPrChange>
      </w:pPr>
      <w:bookmarkStart w:id="2264" w:name="_Toc190880687"/>
      <w:bookmarkStart w:id="2265" w:name="_Toc190883400"/>
      <w:bookmarkEnd w:id="2264"/>
      <w:bookmarkEnd w:id="2265"/>
    </w:p>
    <w:p w14:paraId="6CF8A3CB" w14:textId="28C084BA" w:rsidR="6EE5DE21" w:rsidRPr="009D2574" w:rsidDel="004A2D26" w:rsidRDefault="6EE5DE21">
      <w:pPr>
        <w:tabs>
          <w:tab w:val="left" w:pos="2446"/>
        </w:tabs>
        <w:spacing w:line="276" w:lineRule="auto"/>
        <w:rPr>
          <w:del w:id="2266" w:author="Gidon Kupietzky" w:date="2025-02-13T17:45:00Z" w16du:dateUtc="2025-02-13T15:45:00Z"/>
          <w:rFonts w:ascii="David" w:hAnsi="David"/>
          <w:b/>
          <w:bCs/>
        </w:rPr>
        <w:pPrChange w:id="2267" w:author="Gidon Kupietzky" w:date="2025-02-13T17:45:00Z" w16du:dateUtc="2025-02-13T15:45:00Z">
          <w:pPr>
            <w:pStyle w:val="a8"/>
            <w:numPr>
              <w:numId w:val="1"/>
            </w:numPr>
            <w:ind w:hanging="360"/>
          </w:pPr>
        </w:pPrChange>
      </w:pPr>
      <w:del w:id="2268" w:author="Gidon Kupietzky" w:date="2025-02-13T17:45:00Z" w16du:dateUtc="2025-02-13T15:45:00Z">
        <w:r w:rsidRPr="009D2574" w:rsidDel="004A2D26">
          <w:rPr>
            <w:rFonts w:ascii="David" w:hAnsi="David"/>
            <w:b/>
            <w:bCs/>
            <w:rtl/>
          </w:rPr>
          <w:delText>תיקונים מהותיים</w:delText>
        </w:r>
        <w:bookmarkStart w:id="2269" w:name="_Toc190880688"/>
        <w:bookmarkStart w:id="2270" w:name="_Toc190883401"/>
        <w:bookmarkEnd w:id="2269"/>
        <w:bookmarkEnd w:id="2270"/>
      </w:del>
    </w:p>
    <w:p w14:paraId="2A230485" w14:textId="5C5DF5AE" w:rsidR="2E1AA74A" w:rsidRPr="00DE4801" w:rsidDel="004A2D26" w:rsidRDefault="001A010C">
      <w:pPr>
        <w:tabs>
          <w:tab w:val="left" w:pos="2446"/>
        </w:tabs>
        <w:spacing w:line="276" w:lineRule="auto"/>
        <w:rPr>
          <w:del w:id="2271" w:author="Gidon Kupietzky" w:date="2025-02-13T17:45:00Z" w16du:dateUtc="2025-02-13T15:45:00Z"/>
          <w:rFonts w:ascii="David" w:hAnsi="David"/>
          <w:rtl/>
        </w:rPr>
        <w:pPrChange w:id="2272" w:author="Gidon Kupietzky" w:date="2025-02-13T17:45:00Z" w16du:dateUtc="2025-02-13T15:45:00Z">
          <w:pPr>
            <w:pStyle w:val="a8"/>
            <w:numPr>
              <w:ilvl w:val="1"/>
              <w:numId w:val="1"/>
            </w:numPr>
            <w:ind w:left="1440" w:hanging="360"/>
            <w:jc w:val="both"/>
          </w:pPr>
        </w:pPrChange>
      </w:pPr>
      <w:del w:id="2273" w:author="Gidon Kupietzky" w:date="2025-02-13T17:45:00Z" w16du:dateUtc="2025-02-13T15:45:00Z">
        <w:r w:rsidRPr="009D177A" w:rsidDel="004A2D26">
          <w:rPr>
            <w:rFonts w:ascii="David" w:hAnsi="David" w:hint="cs"/>
            <w:rtl/>
          </w:rPr>
          <w:delText xml:space="preserve">אנו </w:delText>
        </w:r>
        <w:r w:rsidR="0014099B" w:rsidRPr="009D177A" w:rsidDel="004A2D26">
          <w:rPr>
            <w:rFonts w:ascii="David" w:hAnsi="David" w:hint="cs"/>
            <w:rtl/>
          </w:rPr>
          <w:delText>ערים לעובדה</w:delText>
        </w:r>
        <w:r w:rsidRPr="009D177A" w:rsidDel="004A2D26">
          <w:rPr>
            <w:rFonts w:ascii="David" w:hAnsi="David" w:hint="cs"/>
            <w:rtl/>
          </w:rPr>
          <w:delText xml:space="preserve"> כי נתוני </w:delText>
        </w:r>
        <w:r w:rsidRPr="77B01882" w:rsidDel="004A2D26">
          <w:rPr>
            <w:rFonts w:ascii="David" w:hAnsi="David"/>
            <w:rtl/>
          </w:rPr>
          <w:delText>ה</w:delText>
        </w:r>
        <w:r w:rsidR="799F755F" w:rsidRPr="77B01882" w:rsidDel="004A2D26">
          <w:rPr>
            <w:rFonts w:ascii="David" w:hAnsi="David"/>
            <w:rtl/>
          </w:rPr>
          <w:delText>אוכלוסייה</w:delText>
        </w:r>
        <w:r w:rsidRPr="009D177A" w:rsidDel="004A2D26">
          <w:rPr>
            <w:rFonts w:ascii="David" w:hAnsi="David" w:hint="cs"/>
            <w:rtl/>
          </w:rPr>
          <w:delText xml:space="preserve"> הערבית </w:delText>
        </w:r>
        <w:r w:rsidR="00FD08F0" w:rsidRPr="009D177A" w:rsidDel="004A2D26">
          <w:rPr>
            <w:rFonts w:ascii="David" w:hAnsi="David" w:hint="cs"/>
            <w:rtl/>
          </w:rPr>
          <w:delText xml:space="preserve">של </w:delText>
        </w:r>
        <w:r w:rsidR="0014099B" w:rsidRPr="009D177A" w:rsidDel="004A2D26">
          <w:rPr>
            <w:rFonts w:ascii="David" w:hAnsi="David" w:hint="cs"/>
            <w:rtl/>
          </w:rPr>
          <w:delText xml:space="preserve">הלמ"ס </w:delText>
        </w:r>
        <w:r w:rsidRPr="009D177A" w:rsidDel="004A2D26">
          <w:rPr>
            <w:rFonts w:ascii="David" w:hAnsi="David" w:hint="cs"/>
            <w:rtl/>
          </w:rPr>
          <w:delText xml:space="preserve">בעיר ירושלים אינם מדוייקים </w:delText>
        </w:r>
        <w:r w:rsidR="00FD08F0" w:rsidRPr="009D177A" w:rsidDel="004A2D26">
          <w:rPr>
            <w:rFonts w:ascii="David" w:hAnsi="David" w:hint="cs"/>
            <w:rtl/>
          </w:rPr>
          <w:delText xml:space="preserve">בעיקר </w:delText>
        </w:r>
        <w:r w:rsidRPr="009D177A" w:rsidDel="004A2D26">
          <w:rPr>
            <w:rFonts w:ascii="David" w:hAnsi="David" w:hint="cs"/>
            <w:rtl/>
          </w:rPr>
          <w:delText xml:space="preserve">ככל שהדבר נוגע לחלוקה המרחבית שלהם בעיר. </w:delText>
        </w:r>
        <w:commentRangeStart w:id="2274"/>
        <w:commentRangeStart w:id="2275"/>
        <w:commentRangeStart w:id="2276"/>
        <w:r w:rsidR="009A6E51" w:rsidDel="004A2D26">
          <w:rPr>
            <w:rFonts w:ascii="David" w:hAnsi="David" w:hint="cs"/>
            <w:rtl/>
          </w:rPr>
          <w:delText>מנתוני סקרים</w:delText>
        </w:r>
        <w:commentRangeEnd w:id="2274"/>
        <w:r w:rsidR="00D04CDD" w:rsidDel="004A2D26">
          <w:rPr>
            <w:rStyle w:val="ab"/>
            <w:rtl/>
          </w:rPr>
          <w:commentReference w:id="2274"/>
        </w:r>
        <w:commentRangeEnd w:id="2275"/>
        <w:r w:rsidR="005229CC" w:rsidDel="004A2D26">
          <w:rPr>
            <w:rStyle w:val="ab"/>
            <w:rtl/>
          </w:rPr>
          <w:commentReference w:id="2275"/>
        </w:r>
        <w:r w:rsidR="009A6E51" w:rsidDel="004A2D26">
          <w:rPr>
            <w:rFonts w:ascii="David" w:hAnsi="David" w:hint="cs"/>
            <w:rtl/>
          </w:rPr>
          <w:delText xml:space="preserve"> ומניתוח של תצלומי אוויר אנו יודעים כי</w:delText>
        </w:r>
        <w:r w:rsidR="2BAC3E43" w:rsidRPr="00DE4801" w:rsidDel="004A2D26">
          <w:rPr>
            <w:rFonts w:ascii="David" w:hAnsi="David"/>
            <w:rtl/>
          </w:rPr>
          <w:delText xml:space="preserve"> </w:delText>
        </w:r>
        <w:r w:rsidR="009A6E51" w:rsidDel="004A2D26">
          <w:rPr>
            <w:rFonts w:ascii="David" w:hAnsi="David" w:hint="cs"/>
            <w:rtl/>
          </w:rPr>
          <w:delText xml:space="preserve">בפועל </w:delText>
        </w:r>
        <w:r w:rsidR="008A0EA2" w:rsidDel="004A2D26">
          <w:rPr>
            <w:rFonts w:ascii="David" w:hAnsi="David" w:hint="cs"/>
            <w:rtl/>
          </w:rPr>
          <w:delText>בשכונות העיר ש</w:delText>
        </w:r>
        <w:r w:rsidR="008A0EA2" w:rsidRPr="00DE4801" w:rsidDel="004A2D26">
          <w:rPr>
            <w:rFonts w:ascii="David" w:hAnsi="David"/>
            <w:rtl/>
          </w:rPr>
          <w:delText xml:space="preserve">מעבר לגדר ההפרדה </w:delText>
        </w:r>
        <w:r w:rsidR="009A6E51" w:rsidDel="004A2D26">
          <w:rPr>
            <w:rFonts w:ascii="David" w:hAnsi="David" w:hint="cs"/>
            <w:rtl/>
          </w:rPr>
          <w:delText xml:space="preserve">מתגוררים </w:delText>
        </w:r>
        <w:r w:rsidR="2BAC3E43" w:rsidRPr="00DE4801" w:rsidDel="004A2D26">
          <w:rPr>
            <w:rFonts w:ascii="David" w:hAnsi="David"/>
            <w:rtl/>
          </w:rPr>
          <w:delText xml:space="preserve">הרבה יותר תושבים מאשר </w:delText>
        </w:r>
        <w:r w:rsidR="009A6E51" w:rsidDel="004A2D26">
          <w:rPr>
            <w:rFonts w:ascii="David" w:hAnsi="David" w:hint="cs"/>
            <w:rtl/>
          </w:rPr>
          <w:delText>הנתונים הרשמיים אשר ה</w:delText>
        </w:r>
        <w:r w:rsidR="2BAC3E43" w:rsidRPr="00DE4801" w:rsidDel="004A2D26">
          <w:rPr>
            <w:rFonts w:ascii="David" w:hAnsi="David"/>
            <w:rtl/>
          </w:rPr>
          <w:delText>למ"ס מציג</w:delText>
        </w:r>
        <w:r w:rsidR="009A6E51" w:rsidDel="004A2D26">
          <w:rPr>
            <w:rFonts w:ascii="David" w:hAnsi="David" w:hint="cs"/>
            <w:rtl/>
          </w:rPr>
          <w:delText>ה</w:delText>
        </w:r>
        <w:r w:rsidR="2BAC3E43" w:rsidRPr="00DE4801" w:rsidDel="004A2D26">
          <w:rPr>
            <w:rFonts w:ascii="David" w:hAnsi="David"/>
            <w:rtl/>
          </w:rPr>
          <w:delText xml:space="preserve"> </w:delText>
        </w:r>
        <w:r w:rsidR="00CC6EFB" w:rsidDel="004A2D26">
          <w:rPr>
            <w:rFonts w:ascii="David" w:hAnsi="David" w:hint="cs"/>
            <w:rtl/>
          </w:rPr>
          <w:delText>בנתוני</w:delText>
        </w:r>
        <w:r w:rsidR="009A6E51" w:rsidDel="004A2D26">
          <w:rPr>
            <w:rFonts w:ascii="David" w:hAnsi="David" w:hint="cs"/>
            <w:rtl/>
          </w:rPr>
          <w:delText>ה</w:delText>
        </w:r>
        <w:commentRangeEnd w:id="2276"/>
        <w:r w:rsidR="003C69B3" w:rsidDel="004A2D26">
          <w:rPr>
            <w:rtl/>
          </w:rPr>
          <w:commentReference w:id="2276"/>
        </w:r>
        <w:r w:rsidR="00144AD4" w:rsidDel="004A2D26">
          <w:rPr>
            <w:rFonts w:ascii="David" w:hAnsi="David" w:hint="cs"/>
            <w:rtl/>
          </w:rPr>
          <w:delText xml:space="preserve"> (</w:delText>
        </w:r>
        <w:r w:rsidR="00144AD4" w:rsidDel="004A2D26">
          <w:fldChar w:fldCharType="begin"/>
        </w:r>
      </w:del>
      <w:del w:id="2277" w:author="Gidon Kupietzky" w:date="2024-12-30T11:40:00Z" w16du:dateUtc="2024-12-30T09:40:00Z">
        <w:r w:rsidR="00144AD4" w:rsidDel="007000B4">
          <w:delInstrText>HYPERLINK \l "_</w:delInstrText>
        </w:r>
        <w:r w:rsidR="00144AD4" w:rsidDel="007000B4">
          <w:rPr>
            <w:rtl/>
          </w:rPr>
          <w:delInstrText>אמדן_של_אוכלוסיית</w:delInstrText>
        </w:r>
        <w:r w:rsidR="00144AD4" w:rsidDel="007000B4">
          <w:delInstrText>"</w:delInstrText>
        </w:r>
      </w:del>
      <w:del w:id="2278" w:author="Gidon Kupietzky" w:date="2025-02-13T17:45:00Z" w16du:dateUtc="2025-02-13T15:45:00Z">
        <w:r w:rsidR="00144AD4" w:rsidDel="004A2D26">
          <w:fldChar w:fldCharType="separate"/>
        </w:r>
        <w:r w:rsidR="00144AD4" w:rsidRPr="00741B11" w:rsidDel="004A2D26">
          <w:rPr>
            <w:rStyle w:val="Hyperlink"/>
            <w:rFonts w:ascii="David" w:hAnsi="David" w:hint="cs"/>
            <w:rtl/>
          </w:rPr>
          <w:delText>ראה נספח</w:delText>
        </w:r>
        <w:r w:rsidR="00741B11" w:rsidRPr="00741B11" w:rsidDel="004A2D26">
          <w:rPr>
            <w:rStyle w:val="Hyperlink"/>
            <w:rFonts w:ascii="David" w:hAnsi="David" w:hint="cs"/>
            <w:rtl/>
          </w:rPr>
          <w:delText xml:space="preserve"> 7.</w:delText>
        </w:r>
        <w:r w:rsidR="00510BE3" w:rsidDel="004A2D26">
          <w:rPr>
            <w:rStyle w:val="Hyperlink"/>
            <w:rFonts w:ascii="David" w:hAnsi="David" w:hint="cs"/>
            <w:rtl/>
          </w:rPr>
          <w:delText>9</w:delText>
        </w:r>
        <w:r w:rsidR="00144AD4" w:rsidDel="004A2D26">
          <w:rPr>
            <w:rStyle w:val="Hyperlink"/>
            <w:rFonts w:ascii="David" w:hAnsi="David"/>
          </w:rPr>
          <w:fldChar w:fldCharType="end"/>
        </w:r>
        <w:r w:rsidR="00144AD4" w:rsidDel="004A2D26">
          <w:rPr>
            <w:rFonts w:ascii="David" w:hAnsi="David" w:hint="cs"/>
            <w:rtl/>
          </w:rPr>
          <w:delText>)</w:delText>
        </w:r>
        <w:r w:rsidR="2BAC3E43" w:rsidRPr="00DE4801" w:rsidDel="004A2D26">
          <w:rPr>
            <w:rFonts w:ascii="David" w:hAnsi="David"/>
            <w:rtl/>
          </w:rPr>
          <w:delText xml:space="preserve">. </w:delText>
        </w:r>
        <w:r w:rsidR="6A512374" w:rsidRPr="00DE4801" w:rsidDel="004A2D26">
          <w:rPr>
            <w:rFonts w:ascii="David" w:hAnsi="David"/>
            <w:rtl/>
          </w:rPr>
          <w:delText>מנגד</w:delText>
        </w:r>
        <w:r w:rsidR="009A6E51" w:rsidDel="004A2D26">
          <w:rPr>
            <w:rFonts w:ascii="David" w:hAnsi="David" w:hint="cs"/>
            <w:rtl/>
          </w:rPr>
          <w:delText>,</w:delText>
        </w:r>
        <w:r w:rsidR="00C90B69" w:rsidDel="004A2D26">
          <w:rPr>
            <w:rFonts w:ascii="David" w:hAnsi="David" w:hint="cs"/>
            <w:rtl/>
          </w:rPr>
          <w:delText xml:space="preserve"> </w:delText>
        </w:r>
        <w:r w:rsidR="009A6E51" w:rsidDel="004A2D26">
          <w:rPr>
            <w:rFonts w:ascii="David" w:hAnsi="David" w:hint="cs"/>
            <w:rtl/>
          </w:rPr>
          <w:delText>קיימת</w:delText>
        </w:r>
        <w:r w:rsidR="6A512374" w:rsidRPr="00DE4801" w:rsidDel="004A2D26">
          <w:rPr>
            <w:rFonts w:ascii="David" w:hAnsi="David"/>
            <w:rtl/>
          </w:rPr>
          <w:delText xml:space="preserve"> תופעה של רישום אוכלוסייה ב</w:delText>
        </w:r>
        <w:r w:rsidR="009A6E51" w:rsidDel="004A2D26">
          <w:rPr>
            <w:rFonts w:ascii="David" w:hAnsi="David" w:hint="cs"/>
            <w:rtl/>
          </w:rPr>
          <w:delText xml:space="preserve">שכונות </w:delText>
        </w:r>
        <w:r w:rsidR="009A6E51" w:rsidDel="004A2D26">
          <w:rPr>
            <w:rFonts w:ascii="David" w:hAnsi="David"/>
            <w:rtl/>
          </w:rPr>
          <w:delText>מזרח העיר ירושלים</w:delText>
        </w:r>
        <w:r w:rsidR="009A6E51" w:rsidDel="004A2D26">
          <w:rPr>
            <w:rFonts w:ascii="David" w:hAnsi="David" w:hint="cs"/>
            <w:rtl/>
          </w:rPr>
          <w:delText xml:space="preserve"> </w:delText>
        </w:r>
        <w:r w:rsidR="004C7C86" w:rsidDel="004A2D26">
          <w:rPr>
            <w:rFonts w:ascii="David" w:hAnsi="David" w:hint="cs"/>
            <w:rtl/>
          </w:rPr>
          <w:delText>כ</w:delText>
        </w:r>
        <w:r w:rsidR="6A512374" w:rsidRPr="00DE4801" w:rsidDel="004A2D26">
          <w:rPr>
            <w:rFonts w:ascii="David" w:hAnsi="David"/>
            <w:rtl/>
          </w:rPr>
          <w:delText>אשר בפועל</w:delText>
        </w:r>
        <w:r w:rsidR="004C7C86" w:rsidDel="004A2D26">
          <w:rPr>
            <w:rFonts w:ascii="David" w:hAnsi="David" w:hint="cs"/>
            <w:rtl/>
          </w:rPr>
          <w:delText xml:space="preserve">, אותם </w:delText>
        </w:r>
        <w:r w:rsidR="6A512374" w:rsidRPr="00DE4801" w:rsidDel="004A2D26">
          <w:rPr>
            <w:rFonts w:ascii="David" w:hAnsi="David"/>
            <w:rtl/>
          </w:rPr>
          <w:delText>אנשים גרים מעבר לגדר.</w:delText>
        </w:r>
        <w:r w:rsidR="6A512374" w:rsidRPr="00DE4801" w:rsidDel="004A2D26">
          <w:rPr>
            <w:rFonts w:ascii="David" w:hAnsi="David"/>
          </w:rPr>
          <w:delText xml:space="preserve"> </w:delText>
        </w:r>
        <w:r w:rsidR="00DB6876" w:rsidRPr="00DE4801" w:rsidDel="004A2D26">
          <w:rPr>
            <w:rFonts w:ascii="David" w:hAnsi="David"/>
            <w:rtl/>
          </w:rPr>
          <w:delText>לכן</w:delText>
        </w:r>
        <w:r w:rsidR="004C7C86" w:rsidDel="004A2D26">
          <w:rPr>
            <w:rFonts w:ascii="David" w:hAnsi="David" w:hint="cs"/>
            <w:rtl/>
          </w:rPr>
          <w:delText>,</w:delText>
        </w:r>
        <w:r w:rsidR="00DB6876" w:rsidRPr="00DE4801" w:rsidDel="004A2D26">
          <w:rPr>
            <w:rFonts w:ascii="David" w:hAnsi="David"/>
            <w:rtl/>
          </w:rPr>
          <w:delText xml:space="preserve"> </w:delText>
        </w:r>
        <w:r w:rsidR="009A6E51" w:rsidDel="004A2D26">
          <w:rPr>
            <w:rFonts w:ascii="David" w:hAnsi="David" w:hint="cs"/>
            <w:rtl/>
          </w:rPr>
          <w:delText xml:space="preserve">בוצעה הערכה של היקף </w:delText>
        </w:r>
        <w:r w:rsidR="00DB6876" w:rsidRPr="00DE4801" w:rsidDel="004A2D26">
          <w:rPr>
            <w:rFonts w:ascii="David" w:hAnsi="David"/>
            <w:rtl/>
          </w:rPr>
          <w:delText xml:space="preserve"> האוכלוסייה </w:delText>
        </w:r>
        <w:r w:rsidR="005B5362" w:rsidDel="004A2D26">
          <w:rPr>
            <w:rFonts w:ascii="David" w:hAnsi="David" w:hint="cs"/>
            <w:rtl/>
          </w:rPr>
          <w:delText>ה</w:delText>
        </w:r>
        <w:r w:rsidR="00DB6876" w:rsidRPr="00DE4801" w:rsidDel="004A2D26">
          <w:rPr>
            <w:rFonts w:ascii="David" w:hAnsi="David"/>
            <w:rtl/>
          </w:rPr>
          <w:delText>מתגורר</w:delText>
        </w:r>
        <w:r w:rsidR="009A6E51" w:rsidDel="004A2D26">
          <w:rPr>
            <w:rFonts w:ascii="David" w:hAnsi="David" w:hint="cs"/>
            <w:rtl/>
          </w:rPr>
          <w:delText>ת בשכונות העיר אשר</w:delText>
        </w:r>
        <w:r w:rsidR="00DB6876" w:rsidRPr="00DE4801" w:rsidDel="004A2D26">
          <w:rPr>
            <w:rFonts w:ascii="David" w:hAnsi="David"/>
            <w:rtl/>
          </w:rPr>
          <w:delText xml:space="preserve"> מעבר לגדר</w:delText>
        </w:r>
        <w:r w:rsidR="009A6E51" w:rsidDel="004A2D26">
          <w:rPr>
            <w:rFonts w:ascii="David" w:hAnsi="David" w:hint="cs"/>
            <w:rtl/>
          </w:rPr>
          <w:delText xml:space="preserve"> ההפרדה</w:delText>
        </w:r>
        <w:r w:rsidR="00DB6876" w:rsidRPr="00DE4801" w:rsidDel="004A2D26">
          <w:rPr>
            <w:rFonts w:ascii="David" w:hAnsi="David"/>
            <w:rtl/>
          </w:rPr>
          <w:delText xml:space="preserve">. </w:delText>
        </w:r>
        <w:r w:rsidR="009A6E51" w:rsidDel="004A2D26">
          <w:rPr>
            <w:rFonts w:ascii="David" w:hAnsi="David" w:hint="cs"/>
            <w:rtl/>
          </w:rPr>
          <w:delText xml:space="preserve">היקף </w:delText>
        </w:r>
        <w:r w:rsidR="00DB6876" w:rsidRPr="00DE4801" w:rsidDel="004A2D26">
          <w:rPr>
            <w:rFonts w:ascii="David" w:hAnsi="David"/>
            <w:rtl/>
          </w:rPr>
          <w:delText xml:space="preserve">האוכלוסייה ה"עודפת" </w:delText>
        </w:r>
        <w:r w:rsidR="009A6E51" w:rsidDel="004A2D26">
          <w:rPr>
            <w:rFonts w:ascii="David" w:hAnsi="David" w:hint="cs"/>
            <w:rtl/>
          </w:rPr>
          <w:delText>שהונחה</w:delText>
        </w:r>
        <w:r w:rsidR="00DB6876" w:rsidRPr="00DE4801" w:rsidDel="004A2D26">
          <w:rPr>
            <w:rFonts w:ascii="David" w:hAnsi="David"/>
            <w:rtl/>
          </w:rPr>
          <w:delText xml:space="preserve"> </w:delText>
        </w:r>
        <w:r w:rsidR="009A6E51" w:rsidDel="004A2D26">
          <w:rPr>
            <w:rFonts w:ascii="David" w:hAnsi="David" w:hint="cs"/>
            <w:rtl/>
          </w:rPr>
          <w:delText xml:space="preserve"> על ידי צתא"ל </w:delText>
        </w:r>
        <w:r w:rsidR="00DB6876" w:rsidRPr="00DE4801" w:rsidDel="004A2D26">
          <w:rPr>
            <w:rFonts w:ascii="David" w:hAnsi="David"/>
            <w:rtl/>
          </w:rPr>
          <w:delText xml:space="preserve">לעומת </w:delText>
        </w:r>
        <w:r w:rsidR="009A6E51" w:rsidDel="004A2D26">
          <w:rPr>
            <w:rFonts w:ascii="David" w:hAnsi="David" w:hint="cs"/>
            <w:rtl/>
          </w:rPr>
          <w:delText>היקף</w:delText>
        </w:r>
        <w:r w:rsidR="00DB6876" w:rsidRPr="00DE4801" w:rsidDel="004A2D26">
          <w:rPr>
            <w:rFonts w:ascii="David" w:hAnsi="David"/>
            <w:rtl/>
          </w:rPr>
          <w:delText xml:space="preserve"> האוכלוסייה לפי למ"ס מוסבר על ידינו משני מקורות הזנה. הראשון הגירה מיו"ש אל </w:delText>
        </w:r>
        <w:r w:rsidR="00231B70" w:rsidDel="004A2D26">
          <w:rPr>
            <w:rFonts w:ascii="David" w:hAnsi="David" w:hint="cs"/>
            <w:rtl/>
          </w:rPr>
          <w:delText>שכונות</w:delText>
        </w:r>
        <w:r w:rsidR="00231B70" w:rsidRPr="00DE4801" w:rsidDel="004A2D26">
          <w:rPr>
            <w:rFonts w:ascii="David" w:hAnsi="David"/>
            <w:rtl/>
          </w:rPr>
          <w:delText xml:space="preserve"> </w:delText>
        </w:r>
        <w:r w:rsidR="005F6DA7" w:rsidRPr="00DE4801" w:rsidDel="004A2D26">
          <w:rPr>
            <w:rFonts w:ascii="David" w:hAnsi="David"/>
            <w:rtl/>
          </w:rPr>
          <w:delText>שכלול</w:delText>
        </w:r>
        <w:r w:rsidR="005F6DA7" w:rsidDel="004A2D26">
          <w:rPr>
            <w:rFonts w:ascii="David" w:hAnsi="David" w:hint="cs"/>
            <w:rtl/>
          </w:rPr>
          <w:delText>ות</w:delText>
        </w:r>
        <w:r w:rsidR="005F6DA7" w:rsidRPr="00DE4801" w:rsidDel="004A2D26">
          <w:rPr>
            <w:rFonts w:ascii="David" w:hAnsi="David"/>
            <w:rtl/>
          </w:rPr>
          <w:delText xml:space="preserve"> </w:delText>
        </w:r>
        <w:r w:rsidR="00DB6876" w:rsidRPr="00DE4801" w:rsidDel="004A2D26">
          <w:rPr>
            <w:rFonts w:ascii="David" w:hAnsi="David"/>
            <w:rtl/>
          </w:rPr>
          <w:delText>ב</w:delText>
        </w:r>
        <w:r w:rsidR="00B84C27" w:rsidDel="004A2D26">
          <w:rPr>
            <w:rFonts w:ascii="David" w:hAnsi="David" w:hint="cs"/>
            <w:rtl/>
          </w:rPr>
          <w:delText xml:space="preserve">תחום שיפוט </w:delText>
        </w:r>
        <w:r w:rsidR="00DB6876" w:rsidRPr="00DE4801" w:rsidDel="004A2D26">
          <w:rPr>
            <w:rFonts w:ascii="David" w:hAnsi="David"/>
            <w:rtl/>
          </w:rPr>
          <w:delText xml:space="preserve">ירושלים אולם </w:delText>
        </w:r>
        <w:r w:rsidR="005F6DA7" w:rsidRPr="00DE4801" w:rsidDel="004A2D26">
          <w:rPr>
            <w:rFonts w:ascii="David" w:hAnsi="David"/>
            <w:rtl/>
          </w:rPr>
          <w:delText>ה</w:delText>
        </w:r>
        <w:r w:rsidR="005F6DA7" w:rsidDel="004A2D26">
          <w:rPr>
            <w:rFonts w:ascii="David" w:hAnsi="David" w:hint="cs"/>
            <w:rtl/>
          </w:rPr>
          <w:delText>ן</w:delText>
        </w:r>
        <w:r w:rsidR="005F6DA7" w:rsidRPr="00DE4801" w:rsidDel="004A2D26">
          <w:rPr>
            <w:rFonts w:ascii="David" w:hAnsi="David"/>
            <w:rtl/>
          </w:rPr>
          <w:delText xml:space="preserve"> </w:delText>
        </w:r>
        <w:r w:rsidR="00DB6876" w:rsidRPr="00DE4801" w:rsidDel="004A2D26">
          <w:rPr>
            <w:rFonts w:ascii="David" w:hAnsi="David"/>
            <w:rtl/>
          </w:rPr>
          <w:delText>מעבר לגדר</w:delText>
        </w:r>
        <w:r w:rsidR="00B84C27" w:rsidDel="004A2D26">
          <w:rPr>
            <w:rFonts w:ascii="David" w:hAnsi="David" w:hint="cs"/>
            <w:rtl/>
          </w:rPr>
          <w:delText xml:space="preserve">, </w:delText>
        </w:r>
        <w:r w:rsidR="00DB6876" w:rsidRPr="00DE4801" w:rsidDel="004A2D26">
          <w:rPr>
            <w:rFonts w:ascii="David" w:hAnsi="David"/>
            <w:rtl/>
          </w:rPr>
          <w:delText xml:space="preserve"> בנוסף</w:delText>
        </w:r>
        <w:r w:rsidR="00B84C27" w:rsidDel="004A2D26">
          <w:rPr>
            <w:rFonts w:ascii="David" w:hAnsi="David" w:hint="cs"/>
            <w:rtl/>
          </w:rPr>
          <w:delText>,</w:delText>
        </w:r>
        <w:r w:rsidR="00DB6876" w:rsidRPr="00DE4801" w:rsidDel="004A2D26">
          <w:rPr>
            <w:rFonts w:ascii="David" w:hAnsi="David"/>
            <w:rtl/>
          </w:rPr>
          <w:delText xml:space="preserve"> הפחתנו מכלל </w:delText>
        </w:r>
        <w:r w:rsidR="00B84C27" w:rsidDel="004A2D26">
          <w:rPr>
            <w:rFonts w:ascii="David" w:hAnsi="David" w:hint="cs"/>
            <w:rtl/>
          </w:rPr>
          <w:delText xml:space="preserve">אוכלוסיית </w:delText>
        </w:r>
        <w:r w:rsidR="00DB6876" w:rsidRPr="00DE4801" w:rsidDel="004A2D26">
          <w:rPr>
            <w:rFonts w:ascii="David" w:hAnsi="David"/>
            <w:rtl/>
          </w:rPr>
          <w:delText xml:space="preserve">מזרח </w:delText>
        </w:r>
        <w:r w:rsidR="00B84C27" w:rsidDel="004A2D26">
          <w:rPr>
            <w:rFonts w:ascii="David" w:hAnsi="David" w:hint="cs"/>
            <w:rtl/>
          </w:rPr>
          <w:delText>ירושלים</w:delText>
        </w:r>
        <w:r w:rsidR="00B84C27" w:rsidRPr="00DE4801" w:rsidDel="004A2D26">
          <w:rPr>
            <w:rFonts w:ascii="David" w:hAnsi="David"/>
            <w:rtl/>
          </w:rPr>
          <w:delText xml:space="preserve"> </w:delText>
        </w:r>
        <w:r w:rsidR="00DB6876" w:rsidRPr="00DE4801" w:rsidDel="004A2D26">
          <w:rPr>
            <w:rFonts w:ascii="David" w:hAnsi="David"/>
            <w:rtl/>
          </w:rPr>
          <w:delText>באופן פורפוציונלי את שארית האוכלוסייה העודפת על פני הנתונים הרשמיים.</w:delText>
        </w:r>
        <w:bookmarkStart w:id="2279" w:name="_Toc190880689"/>
        <w:bookmarkStart w:id="2280" w:name="_Toc190883402"/>
        <w:bookmarkEnd w:id="2279"/>
        <w:bookmarkEnd w:id="2280"/>
      </w:del>
    </w:p>
    <w:p w14:paraId="72A14A01" w14:textId="1BA70A00" w:rsidR="00590A5E" w:rsidRPr="00DE4801" w:rsidDel="004A2D26" w:rsidRDefault="00590A5E">
      <w:pPr>
        <w:tabs>
          <w:tab w:val="left" w:pos="2446"/>
        </w:tabs>
        <w:spacing w:line="276" w:lineRule="auto"/>
        <w:rPr>
          <w:del w:id="2281" w:author="Gidon Kupietzky" w:date="2025-02-13T17:45:00Z" w16du:dateUtc="2025-02-13T15:45:00Z"/>
          <w:rFonts w:ascii="David" w:hAnsi="David"/>
          <w:rtl/>
        </w:rPr>
        <w:pPrChange w:id="2282" w:author="Gidon Kupietzky" w:date="2025-02-13T17:45:00Z" w16du:dateUtc="2025-02-13T15:45:00Z">
          <w:pPr>
            <w:pStyle w:val="a8"/>
            <w:ind w:left="1440"/>
            <w:jc w:val="both"/>
          </w:pPr>
        </w:pPrChange>
      </w:pPr>
      <w:bookmarkStart w:id="2283" w:name="_Toc190880690"/>
      <w:bookmarkStart w:id="2284" w:name="_Toc190883403"/>
      <w:bookmarkEnd w:id="2283"/>
      <w:bookmarkEnd w:id="2284"/>
    </w:p>
    <w:p w14:paraId="5C09B065" w14:textId="2C6982E0" w:rsidR="333F246C" w:rsidRPr="00DE4801" w:rsidDel="004A2D26" w:rsidRDefault="333F246C">
      <w:pPr>
        <w:tabs>
          <w:tab w:val="left" w:pos="2446"/>
        </w:tabs>
        <w:spacing w:line="276" w:lineRule="auto"/>
        <w:rPr>
          <w:del w:id="2285" w:author="Gidon Kupietzky" w:date="2025-02-13T17:45:00Z" w16du:dateUtc="2025-02-13T15:45:00Z"/>
        </w:rPr>
        <w:pPrChange w:id="2286" w:author="Gidon Kupietzky" w:date="2025-02-13T17:45:00Z" w16du:dateUtc="2025-02-13T15:45:00Z">
          <w:pPr>
            <w:pStyle w:val="3"/>
          </w:pPr>
        </w:pPrChange>
      </w:pPr>
      <w:bookmarkStart w:id="2287" w:name="_Toc140000346"/>
      <w:del w:id="2288" w:author="Gidon Kupietzky" w:date="2025-02-13T17:45:00Z" w16du:dateUtc="2025-02-13T15:45:00Z">
        <w:r w:rsidRPr="00DE4801" w:rsidDel="004A2D26">
          <w:rPr>
            <w:rtl/>
          </w:rPr>
          <w:delText>המרה בין אזורים סטטיסטיים</w:delText>
        </w:r>
        <w:r w:rsidR="009D177A" w:rsidDel="004A2D26">
          <w:rPr>
            <w:rFonts w:hint="cs"/>
            <w:rtl/>
          </w:rPr>
          <w:delText xml:space="preserve"> (א"ס)</w:delText>
        </w:r>
        <w:r w:rsidRPr="00DE4801" w:rsidDel="004A2D26">
          <w:rPr>
            <w:rtl/>
          </w:rPr>
          <w:delText xml:space="preserve"> לאזורי תנועה</w:delText>
        </w:r>
      </w:del>
      <w:bookmarkEnd w:id="2287"/>
      <w:ins w:id="2289" w:author="Lior Glick" w:date="2024-12-02T09:31:00Z" w16du:dateUtc="2024-12-02T07:31:00Z">
        <w:del w:id="2290" w:author="Gidon Kupietzky" w:date="2025-02-13T17:45:00Z" w16du:dateUtc="2025-02-13T15:45:00Z">
          <w:r w:rsidR="003E0E06" w:rsidDel="004A2D26">
            <w:rPr>
              <w:rFonts w:hint="cs"/>
              <w:rtl/>
            </w:rPr>
            <w:delText xml:space="preserve"> </w:delText>
          </w:r>
        </w:del>
      </w:ins>
      <w:del w:id="2291" w:author="Gidon Kupietzky" w:date="2025-02-13T17:45:00Z" w16du:dateUtc="2025-02-13T15:45:00Z">
        <w:r w:rsidR="009D177A" w:rsidDel="004A2D26">
          <w:rPr>
            <w:rFonts w:hint="cs"/>
            <w:rtl/>
          </w:rPr>
          <w:delText>(א"ת)</w:delText>
        </w:r>
        <w:bookmarkStart w:id="2292" w:name="_Toc190880691"/>
        <w:bookmarkStart w:id="2293" w:name="_Toc190883404"/>
        <w:bookmarkEnd w:id="2292"/>
        <w:bookmarkEnd w:id="2293"/>
      </w:del>
    </w:p>
    <w:p w14:paraId="50A6A7BD" w14:textId="125A02DC" w:rsidR="00AD1082" w:rsidDel="004A2D26" w:rsidRDefault="00DB6876">
      <w:pPr>
        <w:tabs>
          <w:tab w:val="left" w:pos="2446"/>
        </w:tabs>
        <w:spacing w:line="276" w:lineRule="auto"/>
        <w:rPr>
          <w:del w:id="2294" w:author="Gidon Kupietzky" w:date="2025-02-13T17:45:00Z" w16du:dateUtc="2025-02-13T15:45:00Z"/>
          <w:rFonts w:ascii="David" w:eastAsia="David" w:hAnsi="David"/>
          <w:rtl/>
        </w:rPr>
        <w:pPrChange w:id="2295" w:author="Gidon Kupietzky" w:date="2025-02-13T17:45:00Z" w16du:dateUtc="2025-02-13T15:45:00Z">
          <w:pPr>
            <w:jc w:val="both"/>
          </w:pPr>
        </w:pPrChange>
      </w:pPr>
      <w:del w:id="2296" w:author="Gidon Kupietzky" w:date="2025-02-13T17:45:00Z" w16du:dateUtc="2025-02-13T15:45:00Z">
        <w:r w:rsidRPr="00DE4801" w:rsidDel="004A2D26">
          <w:rPr>
            <w:rFonts w:ascii="David" w:eastAsia="David" w:hAnsi="David"/>
            <w:rtl/>
          </w:rPr>
          <w:delText xml:space="preserve">המודל </w:delText>
        </w:r>
        <w:r w:rsidR="00590A5E" w:rsidDel="004A2D26">
          <w:rPr>
            <w:rFonts w:ascii="David" w:eastAsia="David" w:hAnsi="David" w:hint="cs"/>
            <w:rtl/>
          </w:rPr>
          <w:delText>התחבורתי</w:delText>
        </w:r>
        <w:r w:rsidRPr="00DE4801" w:rsidDel="004A2D26">
          <w:rPr>
            <w:rFonts w:ascii="David" w:eastAsia="David" w:hAnsi="David"/>
            <w:rtl/>
          </w:rPr>
          <w:delText xml:space="preserve"> זקוק לנתונים </w:delText>
        </w:r>
        <w:r w:rsidR="0026331D" w:rsidDel="004A2D26">
          <w:rPr>
            <w:rFonts w:ascii="David" w:eastAsia="David" w:hAnsi="David" w:hint="cs"/>
            <w:rtl/>
          </w:rPr>
          <w:delText>בחלוקה</w:delText>
        </w:r>
        <w:r w:rsidR="0026331D" w:rsidRPr="00DE4801" w:rsidDel="004A2D26">
          <w:rPr>
            <w:rFonts w:ascii="David" w:eastAsia="David" w:hAnsi="David"/>
            <w:rtl/>
          </w:rPr>
          <w:delText xml:space="preserve"> </w:delText>
        </w:r>
        <w:r w:rsidR="0026331D" w:rsidDel="004A2D26">
          <w:rPr>
            <w:rFonts w:ascii="David" w:eastAsia="David" w:hAnsi="David" w:hint="cs"/>
            <w:rtl/>
          </w:rPr>
          <w:delText>ל</w:delText>
        </w:r>
        <w:r w:rsidRPr="00DE4801" w:rsidDel="004A2D26">
          <w:rPr>
            <w:rFonts w:ascii="David" w:eastAsia="David" w:hAnsi="David"/>
            <w:rtl/>
          </w:rPr>
          <w:delText xml:space="preserve">אזורי תנועה ולא </w:delText>
        </w:r>
        <w:r w:rsidR="0026331D" w:rsidDel="004A2D26">
          <w:rPr>
            <w:rFonts w:ascii="David" w:eastAsia="David" w:hAnsi="David" w:hint="cs"/>
            <w:rtl/>
          </w:rPr>
          <w:delText>בחלוקה ל</w:delText>
        </w:r>
        <w:r w:rsidRPr="00DE4801" w:rsidDel="004A2D26">
          <w:rPr>
            <w:rFonts w:ascii="David" w:eastAsia="David" w:hAnsi="David"/>
            <w:rtl/>
          </w:rPr>
          <w:delText xml:space="preserve">א"ס. </w:delText>
        </w:r>
        <w:r w:rsidR="008F5D0D" w:rsidDel="004A2D26">
          <w:rPr>
            <w:rFonts w:ascii="David" w:eastAsia="David" w:hAnsi="David" w:hint="cs"/>
            <w:rtl/>
          </w:rPr>
          <w:delText>לר</w:delText>
        </w:r>
        <w:r w:rsidR="00D243B6" w:rsidDel="004A2D26">
          <w:rPr>
            <w:rFonts w:ascii="David" w:eastAsia="David" w:hAnsi="David" w:hint="cs"/>
            <w:rtl/>
          </w:rPr>
          <w:delText>ו</w:delText>
        </w:r>
        <w:r w:rsidR="008F5D0D" w:rsidDel="004A2D26">
          <w:rPr>
            <w:rFonts w:ascii="David" w:eastAsia="David" w:hAnsi="David" w:hint="cs"/>
            <w:rtl/>
          </w:rPr>
          <w:delText xml:space="preserve">ב, הרזולוציה של </w:delText>
        </w:r>
        <w:r w:rsidR="2A9DE225" w:rsidRPr="77B01882" w:rsidDel="004A2D26">
          <w:rPr>
            <w:rFonts w:ascii="David" w:eastAsia="David" w:hAnsi="David"/>
            <w:rtl/>
          </w:rPr>
          <w:delText>אזור</w:delText>
        </w:r>
        <w:r w:rsidR="008F5D0D" w:rsidRPr="77B01882" w:rsidDel="004A2D26">
          <w:rPr>
            <w:rFonts w:ascii="David" w:eastAsia="David" w:hAnsi="David"/>
            <w:rtl/>
          </w:rPr>
          <w:delText>י</w:delText>
        </w:r>
        <w:r w:rsidR="008F5D0D" w:rsidDel="004A2D26">
          <w:rPr>
            <w:rFonts w:ascii="David" w:eastAsia="David" w:hAnsi="David" w:hint="cs"/>
            <w:rtl/>
          </w:rPr>
          <w:delText xml:space="preserve"> התנועה גבוהה יותר מזו של אזור סטטיסטי</w:delText>
        </w:r>
        <w:r w:rsidR="002E2DD8" w:rsidDel="004A2D26">
          <w:rPr>
            <w:rFonts w:ascii="David" w:eastAsia="David" w:hAnsi="David" w:hint="cs"/>
            <w:rtl/>
          </w:rPr>
          <w:delText xml:space="preserve">, כך </w:delText>
        </w:r>
        <w:r w:rsidR="00D744F7" w:rsidDel="004A2D26">
          <w:rPr>
            <w:rFonts w:ascii="David" w:eastAsia="David" w:hAnsi="David" w:hint="cs"/>
            <w:rtl/>
          </w:rPr>
          <w:delText>שבמקרים רבים</w:delText>
        </w:r>
        <w:r w:rsidR="002E2DD8" w:rsidDel="004A2D26">
          <w:rPr>
            <w:rFonts w:ascii="David" w:eastAsia="David" w:hAnsi="David" w:hint="cs"/>
            <w:rtl/>
          </w:rPr>
          <w:delText xml:space="preserve"> </w:delText>
        </w:r>
        <w:r w:rsidR="000224E7" w:rsidDel="004A2D26">
          <w:rPr>
            <w:rFonts w:ascii="David" w:eastAsia="David" w:hAnsi="David" w:hint="cs"/>
            <w:rtl/>
          </w:rPr>
          <w:delText xml:space="preserve">אזור סטטיסיטי </w:delText>
        </w:r>
        <w:r w:rsidR="00D744F7" w:rsidDel="004A2D26">
          <w:rPr>
            <w:rFonts w:ascii="David" w:eastAsia="David" w:hAnsi="David" w:hint="cs"/>
            <w:rtl/>
          </w:rPr>
          <w:delText xml:space="preserve">שלם </w:delText>
        </w:r>
      </w:del>
      <w:ins w:id="2297" w:author="Lior Glick" w:date="2024-12-02T09:48:00Z" w16du:dateUtc="2024-12-02T07:48:00Z">
        <w:del w:id="2298" w:author="Gidon Kupietzky" w:date="2025-02-13T17:45:00Z" w16du:dateUtc="2025-02-13T15:45:00Z">
          <w:r w:rsidR="00D04CDD" w:rsidDel="004A2D26">
            <w:rPr>
              <w:rFonts w:ascii="David" w:eastAsia="David" w:hAnsi="David" w:hint="cs"/>
              <w:rtl/>
            </w:rPr>
            <w:delText xml:space="preserve">אחד </w:delText>
          </w:r>
        </w:del>
      </w:ins>
      <w:del w:id="2299" w:author="Gidon Kupietzky" w:date="2025-02-13T17:45:00Z" w16du:dateUtc="2025-02-13T15:45:00Z">
        <w:r w:rsidR="00D243B6" w:rsidDel="004A2D26">
          <w:rPr>
            <w:rFonts w:ascii="David" w:eastAsia="David" w:hAnsi="David" w:hint="cs"/>
            <w:rtl/>
          </w:rPr>
          <w:delText xml:space="preserve">כולל </w:delText>
        </w:r>
        <w:r w:rsidR="002E2DD8" w:rsidDel="004A2D26">
          <w:rPr>
            <w:rFonts w:ascii="David" w:eastAsia="David" w:hAnsi="David" w:hint="cs"/>
            <w:rtl/>
          </w:rPr>
          <w:delText xml:space="preserve">מספר </w:delText>
        </w:r>
        <w:r w:rsidR="2A9DE225" w:rsidRPr="77B01882" w:rsidDel="004A2D26">
          <w:rPr>
            <w:rFonts w:ascii="David" w:eastAsia="David" w:hAnsi="David"/>
            <w:rtl/>
          </w:rPr>
          <w:delText>אזור</w:delText>
        </w:r>
        <w:r w:rsidR="002E2DD8" w:rsidRPr="77B01882" w:rsidDel="004A2D26">
          <w:rPr>
            <w:rFonts w:ascii="David" w:eastAsia="David" w:hAnsi="David"/>
            <w:rtl/>
          </w:rPr>
          <w:delText>י</w:delText>
        </w:r>
        <w:r w:rsidR="002E2DD8" w:rsidDel="004A2D26">
          <w:rPr>
            <w:rFonts w:ascii="David" w:eastAsia="David" w:hAnsi="David" w:hint="cs"/>
            <w:rtl/>
          </w:rPr>
          <w:delText xml:space="preserve"> תנועה</w:delText>
        </w:r>
        <w:r w:rsidR="00D744F7" w:rsidDel="004A2D26">
          <w:rPr>
            <w:rFonts w:ascii="David" w:eastAsia="David" w:hAnsi="David" w:hint="cs"/>
            <w:rtl/>
          </w:rPr>
          <w:delText xml:space="preserve"> שלמים</w:delText>
        </w:r>
        <w:r w:rsidR="003736B5" w:rsidDel="004A2D26">
          <w:rPr>
            <w:rFonts w:ascii="David" w:eastAsia="David" w:hAnsi="David" w:hint="cs"/>
            <w:rtl/>
          </w:rPr>
          <w:delText xml:space="preserve">. </w:delText>
        </w:r>
        <w:r w:rsidR="00F95C12" w:rsidDel="004A2D26">
          <w:rPr>
            <w:rFonts w:ascii="David" w:eastAsia="David" w:hAnsi="David" w:hint="cs"/>
            <w:rtl/>
          </w:rPr>
          <w:delText>לכן</w:delText>
        </w:r>
        <w:r w:rsidR="003736B5" w:rsidDel="004A2D26">
          <w:rPr>
            <w:rFonts w:ascii="David" w:eastAsia="David" w:hAnsi="David" w:hint="cs"/>
            <w:rtl/>
          </w:rPr>
          <w:delText>,</w:delText>
        </w:r>
        <w:r w:rsidR="00F95C12" w:rsidDel="004A2D26">
          <w:rPr>
            <w:rFonts w:ascii="David" w:eastAsia="David" w:hAnsi="David" w:hint="cs"/>
            <w:rtl/>
          </w:rPr>
          <w:delText xml:space="preserve"> יש צורך במפתח </w:delText>
        </w:r>
        <w:r w:rsidR="00913ECE" w:rsidDel="004A2D26">
          <w:rPr>
            <w:rFonts w:ascii="David" w:eastAsia="David" w:hAnsi="David"/>
            <w:rtl/>
          </w:rPr>
          <w:delText>המרה</w:delText>
        </w:r>
        <w:r w:rsidRPr="00DE4801" w:rsidDel="004A2D26">
          <w:rPr>
            <w:rFonts w:ascii="David" w:eastAsia="David" w:hAnsi="David"/>
            <w:rtl/>
          </w:rPr>
          <w:delText xml:space="preserve"> </w:delText>
        </w:r>
        <w:r w:rsidR="00D243B6" w:rsidDel="004A2D26">
          <w:rPr>
            <w:rFonts w:ascii="David" w:eastAsia="David" w:hAnsi="David" w:hint="cs"/>
            <w:rtl/>
          </w:rPr>
          <w:delText>ביניה</w:delText>
        </w:r>
        <w:r w:rsidR="00D243B6" w:rsidDel="004A2D26">
          <w:rPr>
            <w:rFonts w:ascii="David" w:eastAsia="David" w:hAnsi="David" w:hint="eastAsia"/>
            <w:rtl/>
          </w:rPr>
          <w:delText>ם</w:delText>
        </w:r>
        <w:r w:rsidR="00F95C12" w:rsidDel="004A2D26">
          <w:rPr>
            <w:rFonts w:ascii="David" w:eastAsia="David" w:hAnsi="David" w:hint="cs"/>
            <w:rtl/>
          </w:rPr>
          <w:delText xml:space="preserve">. </w:delText>
        </w:r>
        <w:bookmarkStart w:id="2300" w:name="_Toc190880692"/>
        <w:bookmarkStart w:id="2301" w:name="_Toc190883405"/>
        <w:bookmarkEnd w:id="2300"/>
        <w:bookmarkEnd w:id="2301"/>
      </w:del>
    </w:p>
    <w:p w14:paraId="6F09858B" w14:textId="4544C259" w:rsidR="00AD1082" w:rsidDel="004A2D26" w:rsidRDefault="00AD1082">
      <w:pPr>
        <w:tabs>
          <w:tab w:val="left" w:pos="2446"/>
        </w:tabs>
        <w:spacing w:line="276" w:lineRule="auto"/>
        <w:rPr>
          <w:del w:id="2302" w:author="Gidon Kupietzky" w:date="2025-02-13T17:45:00Z" w16du:dateUtc="2025-02-13T15:45:00Z"/>
          <w:rFonts w:ascii="David" w:eastAsia="David" w:hAnsi="David"/>
          <w:rtl/>
        </w:rPr>
        <w:pPrChange w:id="2303" w:author="Gidon Kupietzky" w:date="2025-02-13T17:45:00Z" w16du:dateUtc="2025-02-13T15:45:00Z">
          <w:pPr>
            <w:jc w:val="both"/>
          </w:pPr>
        </w:pPrChange>
      </w:pPr>
      <w:del w:id="2304" w:author="Gidon Kupietzky" w:date="2025-02-13T17:45:00Z" w16du:dateUtc="2025-02-13T15:45:00Z">
        <w:r w:rsidDel="004A2D26">
          <w:rPr>
            <w:rFonts w:ascii="David" w:eastAsia="David" w:hAnsi="David" w:hint="cs"/>
            <w:rtl/>
          </w:rPr>
          <w:delText>היחס בין א"ס לבין א"ת</w:delText>
        </w:r>
        <w:r w:rsidR="00A76345" w:rsidDel="004A2D26">
          <w:rPr>
            <w:rFonts w:ascii="David" w:eastAsia="David" w:hAnsi="David" w:hint="cs"/>
            <w:rtl/>
          </w:rPr>
          <w:delText>:</w:delText>
        </w:r>
        <w:bookmarkStart w:id="2305" w:name="_Toc190880693"/>
        <w:bookmarkStart w:id="2306" w:name="_Toc190883406"/>
        <w:bookmarkEnd w:id="2305"/>
        <w:bookmarkEnd w:id="2306"/>
      </w:del>
    </w:p>
    <w:p w14:paraId="2D806B4B" w14:textId="34563A3D" w:rsidR="005F6DA7" w:rsidDel="004A2D26" w:rsidRDefault="00D90040">
      <w:pPr>
        <w:tabs>
          <w:tab w:val="left" w:pos="2446"/>
        </w:tabs>
        <w:spacing w:line="276" w:lineRule="auto"/>
        <w:rPr>
          <w:del w:id="2307" w:author="Gidon Kupietzky" w:date="2025-02-13T17:45:00Z" w16du:dateUtc="2025-02-13T15:45:00Z"/>
          <w:rFonts w:ascii="David" w:eastAsia="David" w:hAnsi="David"/>
        </w:rPr>
        <w:pPrChange w:id="2308" w:author="Gidon Kupietzky" w:date="2025-02-13T17:45:00Z" w16du:dateUtc="2025-02-13T15:45:00Z">
          <w:pPr>
            <w:pStyle w:val="a8"/>
            <w:numPr>
              <w:numId w:val="24"/>
            </w:numPr>
            <w:ind w:left="802" w:hanging="360"/>
            <w:jc w:val="both"/>
          </w:pPr>
        </w:pPrChange>
      </w:pPr>
      <w:del w:id="2309" w:author="Gidon Kupietzky" w:date="2025-02-13T17:45:00Z" w16du:dateUtc="2025-02-13T15:45:00Z">
        <w:r w:rsidDel="004A2D26">
          <w:rPr>
            <w:rFonts w:ascii="David" w:eastAsia="David" w:hAnsi="David" w:hint="cs"/>
            <w:rtl/>
          </w:rPr>
          <w:lastRenderedPageBreak/>
          <w:delText xml:space="preserve">מספר </w:delText>
        </w:r>
        <w:r w:rsidR="005F6DA7" w:rsidRPr="00AD1082" w:rsidDel="004A2D26">
          <w:rPr>
            <w:rFonts w:ascii="David" w:eastAsia="David" w:hAnsi="David"/>
            <w:rtl/>
          </w:rPr>
          <w:delText>אזורי תנועה מחלקים את</w:delText>
        </w:r>
      </w:del>
      <w:ins w:id="2310" w:author="Lior Glick" w:date="2024-12-02T09:49:00Z" w16du:dateUtc="2024-12-02T07:49:00Z">
        <w:del w:id="2311" w:author="Gidon Kupietzky" w:date="2025-02-13T17:45:00Z" w16du:dateUtc="2025-02-13T15:45:00Z">
          <w:r w:rsidR="00D04CDD" w:rsidDel="004A2D26">
            <w:rPr>
              <w:rFonts w:ascii="David" w:eastAsia="David" w:hAnsi="David" w:hint="cs"/>
              <w:rtl/>
            </w:rPr>
            <w:delText>בתוך</w:delText>
          </w:r>
        </w:del>
      </w:ins>
      <w:del w:id="2312" w:author="Gidon Kupietzky" w:date="2025-02-13T17:45:00Z" w16du:dateUtc="2025-02-13T15:45:00Z">
        <w:r w:rsidR="005F6DA7" w:rsidRPr="00AD1082" w:rsidDel="004A2D26">
          <w:rPr>
            <w:rFonts w:ascii="David" w:eastAsia="David" w:hAnsi="David"/>
            <w:rtl/>
          </w:rPr>
          <w:delText xml:space="preserve"> הא"ס</w:delText>
        </w:r>
      </w:del>
      <w:ins w:id="2313" w:author="Lior Glick" w:date="2024-12-02T09:49:00Z" w16du:dateUtc="2024-12-02T07:49:00Z">
        <w:del w:id="2314" w:author="Gidon Kupietzky" w:date="2025-02-13T17:45:00Z" w16du:dateUtc="2025-02-13T15:45:00Z">
          <w:r w:rsidR="00D04CDD" w:rsidDel="004A2D26">
            <w:rPr>
              <w:rFonts w:ascii="David" w:eastAsia="David" w:hAnsi="David" w:hint="cs"/>
              <w:rtl/>
            </w:rPr>
            <w:delText xml:space="preserve"> אחד</w:delText>
          </w:r>
        </w:del>
      </w:ins>
      <w:del w:id="2315" w:author="Gidon Kupietzky" w:date="2025-02-13T17:45:00Z" w16du:dateUtc="2025-02-13T15:45:00Z">
        <w:r w:rsidR="005F6DA7" w:rsidRPr="00AD1082" w:rsidDel="004A2D26">
          <w:rPr>
            <w:rFonts w:ascii="David" w:eastAsia="David" w:hAnsi="David" w:hint="cs"/>
            <w:rtl/>
          </w:rPr>
          <w:delText xml:space="preserve">. </w:delText>
        </w:r>
        <w:bookmarkStart w:id="2316" w:name="_Toc190880694"/>
        <w:bookmarkStart w:id="2317" w:name="_Toc190883407"/>
        <w:bookmarkEnd w:id="2316"/>
        <w:bookmarkEnd w:id="2317"/>
      </w:del>
    </w:p>
    <w:p w14:paraId="5578D3F2" w14:textId="16269D67" w:rsidR="00AD1082" w:rsidDel="004A2D26" w:rsidRDefault="00D744F7">
      <w:pPr>
        <w:tabs>
          <w:tab w:val="left" w:pos="2446"/>
        </w:tabs>
        <w:spacing w:line="276" w:lineRule="auto"/>
        <w:rPr>
          <w:del w:id="2318" w:author="Gidon Kupietzky" w:date="2025-02-13T17:45:00Z" w16du:dateUtc="2025-02-13T15:45:00Z"/>
          <w:rFonts w:ascii="David" w:eastAsia="David" w:hAnsi="David"/>
        </w:rPr>
        <w:pPrChange w:id="2319" w:author="Gidon Kupietzky" w:date="2025-02-13T17:45:00Z" w16du:dateUtc="2025-02-13T15:45:00Z">
          <w:pPr>
            <w:pStyle w:val="a8"/>
            <w:numPr>
              <w:numId w:val="24"/>
            </w:numPr>
            <w:ind w:left="802" w:hanging="360"/>
            <w:jc w:val="both"/>
          </w:pPr>
        </w:pPrChange>
      </w:pPr>
      <w:del w:id="2320" w:author="Gidon Kupietzky" w:date="2025-02-13T17:45:00Z" w16du:dateUtc="2025-02-13T15:45:00Z">
        <w:r w:rsidRPr="00AD1082" w:rsidDel="004A2D26">
          <w:rPr>
            <w:rFonts w:ascii="David" w:eastAsia="David" w:hAnsi="David"/>
            <w:rtl/>
          </w:rPr>
          <w:delText>אזור תנועה</w:delText>
        </w:r>
        <w:r w:rsidR="00D90040" w:rsidDel="004A2D26">
          <w:rPr>
            <w:rFonts w:ascii="David" w:eastAsia="David" w:hAnsi="David" w:hint="cs"/>
            <w:rtl/>
          </w:rPr>
          <w:delText xml:space="preserve"> אחד</w:delText>
        </w:r>
        <w:r w:rsidRPr="00AD1082" w:rsidDel="004A2D26">
          <w:rPr>
            <w:rFonts w:ascii="David" w:eastAsia="David" w:hAnsi="David"/>
            <w:rtl/>
          </w:rPr>
          <w:delText xml:space="preserve"> </w:delText>
        </w:r>
      </w:del>
      <w:ins w:id="2321" w:author="Lior Glick" w:date="2024-12-02T09:49:00Z" w16du:dateUtc="2024-12-02T07:49:00Z">
        <w:del w:id="2322" w:author="Gidon Kupietzky" w:date="2025-02-13T17:45:00Z" w16du:dateUtc="2025-02-13T15:45:00Z">
          <w:r w:rsidR="00D04CDD" w:rsidDel="004A2D26">
            <w:rPr>
              <w:rFonts w:ascii="David" w:eastAsia="David" w:hAnsi="David" w:hint="cs"/>
              <w:rtl/>
            </w:rPr>
            <w:delText>ש</w:delText>
          </w:r>
        </w:del>
      </w:ins>
      <w:del w:id="2323" w:author="Gidon Kupietzky" w:date="2025-02-13T17:45:00Z" w16du:dateUtc="2025-02-13T15:45:00Z">
        <w:r w:rsidRPr="00AD1082" w:rsidDel="004A2D26">
          <w:rPr>
            <w:rFonts w:ascii="David" w:eastAsia="David" w:hAnsi="David"/>
            <w:rtl/>
          </w:rPr>
          <w:delText>כולל</w:delText>
        </w:r>
        <w:r w:rsidR="00DB6876" w:rsidRPr="00AD1082" w:rsidDel="004A2D26">
          <w:rPr>
            <w:rFonts w:ascii="David" w:eastAsia="David" w:hAnsi="David"/>
            <w:rtl/>
          </w:rPr>
          <w:delText xml:space="preserve"> מספר </w:delText>
        </w:r>
        <w:r w:rsidR="2A9DE225" w:rsidRPr="00AD1082" w:rsidDel="004A2D26">
          <w:rPr>
            <w:rFonts w:ascii="David" w:eastAsia="David" w:hAnsi="David"/>
            <w:rtl/>
          </w:rPr>
          <w:delText>אזור</w:delText>
        </w:r>
        <w:r w:rsidR="001A3967" w:rsidRPr="00AD1082" w:rsidDel="004A2D26">
          <w:rPr>
            <w:rFonts w:ascii="David" w:eastAsia="David" w:hAnsi="David"/>
            <w:rtl/>
          </w:rPr>
          <w:delText>ים</w:delText>
        </w:r>
        <w:r w:rsidR="001A3967" w:rsidRPr="00AD1082" w:rsidDel="004A2D26">
          <w:rPr>
            <w:rFonts w:ascii="David" w:eastAsia="David" w:hAnsi="David" w:hint="cs"/>
            <w:rtl/>
          </w:rPr>
          <w:delText xml:space="preserve"> סטטיסטיים</w:delText>
        </w:r>
        <w:r w:rsidR="00DB6876" w:rsidRPr="00AD1082" w:rsidDel="004A2D26">
          <w:rPr>
            <w:rFonts w:ascii="David" w:eastAsia="David" w:hAnsi="David"/>
            <w:rtl/>
          </w:rPr>
          <w:delText xml:space="preserve"> (בעיקר במרחבים הכפריים).</w:delText>
        </w:r>
        <w:bookmarkStart w:id="2324" w:name="_Toc190880695"/>
        <w:bookmarkStart w:id="2325" w:name="_Toc190883408"/>
        <w:bookmarkEnd w:id="2324"/>
        <w:bookmarkEnd w:id="2325"/>
      </w:del>
    </w:p>
    <w:p w14:paraId="0EB5682E" w14:textId="6271399B" w:rsidR="00AD1082" w:rsidDel="004A2D26" w:rsidRDefault="00AD1082">
      <w:pPr>
        <w:tabs>
          <w:tab w:val="left" w:pos="2446"/>
        </w:tabs>
        <w:spacing w:line="276" w:lineRule="auto"/>
        <w:rPr>
          <w:del w:id="2326" w:author="Gidon Kupietzky" w:date="2025-02-13T17:45:00Z" w16du:dateUtc="2025-02-13T15:45:00Z"/>
          <w:rFonts w:ascii="David" w:eastAsia="David" w:hAnsi="David"/>
          <w:rtl/>
        </w:rPr>
        <w:pPrChange w:id="2327" w:author="Gidon Kupietzky" w:date="2025-02-13T17:45:00Z" w16du:dateUtc="2025-02-13T15:45:00Z">
          <w:pPr>
            <w:pStyle w:val="a8"/>
            <w:ind w:left="442"/>
            <w:jc w:val="both"/>
          </w:pPr>
        </w:pPrChange>
      </w:pPr>
      <w:bookmarkStart w:id="2328" w:name="_Toc190880696"/>
      <w:bookmarkStart w:id="2329" w:name="_Toc190883409"/>
      <w:bookmarkEnd w:id="2328"/>
      <w:bookmarkEnd w:id="2329"/>
    </w:p>
    <w:p w14:paraId="0E78905E" w14:textId="43DC3FF7" w:rsidR="00AD1082" w:rsidRPr="00AD1082" w:rsidDel="004A2D26" w:rsidRDefault="00257E7E">
      <w:pPr>
        <w:tabs>
          <w:tab w:val="left" w:pos="2446"/>
        </w:tabs>
        <w:spacing w:line="276" w:lineRule="auto"/>
        <w:rPr>
          <w:del w:id="2330" w:author="Gidon Kupietzky" w:date="2025-02-13T17:45:00Z" w16du:dateUtc="2025-02-13T15:45:00Z"/>
          <w:rFonts w:ascii="David" w:eastAsia="David" w:hAnsi="David"/>
          <w:rtl/>
        </w:rPr>
        <w:pPrChange w:id="2331" w:author="Gidon Kupietzky" w:date="2025-02-13T17:45:00Z" w16du:dateUtc="2025-02-13T15:45:00Z">
          <w:pPr>
            <w:pStyle w:val="a8"/>
            <w:ind w:left="442"/>
            <w:jc w:val="both"/>
          </w:pPr>
        </w:pPrChange>
      </w:pPr>
      <w:del w:id="2332" w:author="Gidon Kupietzky" w:date="2025-02-13T17:45:00Z" w16du:dateUtc="2025-02-13T15:45:00Z">
        <w:r w:rsidRPr="00AD1082" w:rsidDel="004A2D26">
          <w:rPr>
            <w:rFonts w:ascii="David" w:eastAsia="David" w:hAnsi="David" w:hint="cs"/>
            <w:rtl/>
          </w:rPr>
          <w:delText>לעיתים</w:delText>
        </w:r>
        <w:r w:rsidR="003E0BE7" w:rsidRPr="00AD1082" w:rsidDel="004A2D26">
          <w:rPr>
            <w:rFonts w:ascii="David" w:eastAsia="David" w:hAnsi="David" w:hint="cs"/>
            <w:rtl/>
          </w:rPr>
          <w:delText>,</w:delText>
        </w:r>
        <w:r w:rsidRPr="00AD1082" w:rsidDel="004A2D26">
          <w:rPr>
            <w:rFonts w:ascii="David" w:eastAsia="David" w:hAnsi="David" w:hint="cs"/>
            <w:rtl/>
          </w:rPr>
          <w:delText xml:space="preserve"> </w:delText>
        </w:r>
        <w:r w:rsidR="00A321E5" w:rsidRPr="00AD1082" w:rsidDel="004A2D26">
          <w:rPr>
            <w:rFonts w:ascii="David" w:eastAsia="David" w:hAnsi="David"/>
            <w:rtl/>
          </w:rPr>
          <w:delText xml:space="preserve">גבולות אזורי התנועה </w:delText>
        </w:r>
        <w:r w:rsidRPr="00AD1082" w:rsidDel="004A2D26">
          <w:rPr>
            <w:rFonts w:ascii="David" w:eastAsia="David" w:hAnsi="David" w:hint="cs"/>
            <w:rtl/>
          </w:rPr>
          <w:delText>חותכים</w:delText>
        </w:r>
        <w:r w:rsidR="00A321E5" w:rsidRPr="00AD1082" w:rsidDel="004A2D26">
          <w:rPr>
            <w:rFonts w:ascii="David" w:eastAsia="David" w:hAnsi="David"/>
            <w:rtl/>
          </w:rPr>
          <w:delText xml:space="preserve"> </w:delText>
        </w:r>
        <w:r w:rsidR="00FC7B85" w:rsidRPr="00AD1082" w:rsidDel="004A2D26">
          <w:rPr>
            <w:rFonts w:ascii="David" w:eastAsia="David" w:hAnsi="David" w:hint="cs"/>
            <w:rtl/>
          </w:rPr>
          <w:delText xml:space="preserve">את </w:delText>
        </w:r>
        <w:r w:rsidR="00A321E5" w:rsidRPr="00AD1082" w:rsidDel="004A2D26">
          <w:rPr>
            <w:rFonts w:ascii="David" w:eastAsia="David" w:hAnsi="David"/>
            <w:rtl/>
          </w:rPr>
          <w:delText xml:space="preserve">גבולות </w:delText>
        </w:r>
        <w:r w:rsidR="00FC7B85" w:rsidRPr="00AD1082" w:rsidDel="004A2D26">
          <w:rPr>
            <w:rFonts w:ascii="David" w:eastAsia="David" w:hAnsi="David" w:hint="cs"/>
            <w:rtl/>
          </w:rPr>
          <w:delText>ה</w:delText>
        </w:r>
        <w:r w:rsidR="00A321E5" w:rsidRPr="00AD1082" w:rsidDel="004A2D26">
          <w:rPr>
            <w:rFonts w:ascii="David" w:eastAsia="David" w:hAnsi="David"/>
            <w:rtl/>
          </w:rPr>
          <w:delText xml:space="preserve">א"ס </w:delText>
        </w:r>
        <w:r w:rsidR="00FC7B85" w:rsidRPr="00AD1082" w:rsidDel="004A2D26">
          <w:rPr>
            <w:rFonts w:ascii="David" w:eastAsia="David" w:hAnsi="David" w:hint="cs"/>
            <w:rtl/>
          </w:rPr>
          <w:delText>ו</w:delText>
        </w:r>
        <w:r w:rsidR="00A321E5" w:rsidRPr="00AD1082" w:rsidDel="004A2D26">
          <w:rPr>
            <w:rFonts w:ascii="David" w:eastAsia="David" w:hAnsi="David"/>
            <w:rtl/>
          </w:rPr>
          <w:delText>לכן לא ניתן לשייך</w:delText>
        </w:r>
        <w:r w:rsidR="009D177A" w:rsidRPr="00AD1082" w:rsidDel="004A2D26">
          <w:rPr>
            <w:rFonts w:ascii="David" w:eastAsia="David" w:hAnsi="David" w:hint="cs"/>
            <w:rtl/>
          </w:rPr>
          <w:delText xml:space="preserve"> </w:delText>
        </w:r>
        <w:r w:rsidR="00FC7B85" w:rsidRPr="00AD1082" w:rsidDel="004A2D26">
          <w:rPr>
            <w:rFonts w:ascii="David" w:eastAsia="David" w:hAnsi="David" w:hint="cs"/>
            <w:rtl/>
          </w:rPr>
          <w:delText>מספר</w:delText>
        </w:r>
        <w:r w:rsidR="00A321E5" w:rsidRPr="00AD1082" w:rsidDel="004A2D26">
          <w:rPr>
            <w:rFonts w:ascii="David" w:eastAsia="David" w:hAnsi="David"/>
            <w:rtl/>
          </w:rPr>
          <w:delText xml:space="preserve"> א"ת לא"ס אחד.</w:delText>
        </w:r>
        <w:bookmarkStart w:id="2333" w:name="_Toc190880697"/>
        <w:bookmarkStart w:id="2334" w:name="_Toc190883410"/>
        <w:bookmarkEnd w:id="2333"/>
        <w:bookmarkEnd w:id="2334"/>
      </w:del>
    </w:p>
    <w:p w14:paraId="73F1F173" w14:textId="68DAC071" w:rsidR="00B02241" w:rsidDel="004A2D26" w:rsidRDefault="00A321E5">
      <w:pPr>
        <w:tabs>
          <w:tab w:val="left" w:pos="2446"/>
        </w:tabs>
        <w:spacing w:line="276" w:lineRule="auto"/>
        <w:rPr>
          <w:del w:id="2335" w:author="Gidon Kupietzky" w:date="2025-02-13T17:45:00Z" w16du:dateUtc="2025-02-13T15:45:00Z"/>
          <w:rFonts w:ascii="David" w:eastAsia="David" w:hAnsi="David"/>
          <w:rtl/>
        </w:rPr>
        <w:pPrChange w:id="2336" w:author="Gidon Kupietzky" w:date="2025-02-13T17:45:00Z" w16du:dateUtc="2025-02-13T15:45:00Z">
          <w:pPr>
            <w:jc w:val="both"/>
          </w:pPr>
        </w:pPrChange>
      </w:pPr>
      <w:del w:id="2337" w:author="Gidon Kupietzky" w:date="2025-02-13T17:45:00Z" w16du:dateUtc="2025-02-13T15:45:00Z">
        <w:r w:rsidRPr="00DE4801" w:rsidDel="004A2D26">
          <w:rPr>
            <w:rFonts w:ascii="David" w:eastAsia="David" w:hAnsi="David"/>
            <w:rtl/>
          </w:rPr>
          <w:delText xml:space="preserve">ההמרה בין נתוני </w:delText>
        </w:r>
        <w:r w:rsidR="003E0BE7" w:rsidDel="004A2D26">
          <w:rPr>
            <w:rFonts w:ascii="David" w:eastAsia="David" w:hAnsi="David" w:hint="cs"/>
            <w:rtl/>
          </w:rPr>
          <w:delText>ה</w:delText>
        </w:r>
        <w:r w:rsidRPr="00DE4801" w:rsidDel="004A2D26">
          <w:rPr>
            <w:rFonts w:ascii="David" w:eastAsia="David" w:hAnsi="David"/>
            <w:rtl/>
          </w:rPr>
          <w:delText>למ"ס ברמה של א"ס ל</w:delText>
        </w:r>
        <w:r w:rsidR="00A5693A" w:rsidDel="004A2D26">
          <w:rPr>
            <w:rFonts w:ascii="David" w:eastAsia="David" w:hAnsi="David" w:hint="cs"/>
            <w:rtl/>
          </w:rPr>
          <w:delText>רמת איזור התנועה</w:delText>
        </w:r>
        <w:r w:rsidRPr="00DE4801" w:rsidDel="004A2D26">
          <w:rPr>
            <w:rFonts w:ascii="David" w:eastAsia="David" w:hAnsi="David"/>
            <w:rtl/>
          </w:rPr>
          <w:delText xml:space="preserve"> </w:delText>
        </w:r>
        <w:r w:rsidR="00A5693A" w:rsidDel="004A2D26">
          <w:rPr>
            <w:rFonts w:ascii="David" w:eastAsia="David" w:hAnsi="David" w:hint="cs"/>
            <w:rtl/>
          </w:rPr>
          <w:delText>בוצעה</w:delText>
        </w:r>
        <w:r w:rsidR="00A5693A" w:rsidRPr="00DE4801" w:rsidDel="004A2D26">
          <w:rPr>
            <w:rFonts w:ascii="David" w:eastAsia="David" w:hAnsi="David"/>
            <w:rtl/>
          </w:rPr>
          <w:delText xml:space="preserve"> </w:delText>
        </w:r>
        <w:r w:rsidRPr="00DE4801" w:rsidDel="004A2D26">
          <w:rPr>
            <w:rFonts w:ascii="David" w:eastAsia="David" w:hAnsi="David"/>
            <w:rtl/>
          </w:rPr>
          <w:delText xml:space="preserve">על ידי </w:delText>
        </w:r>
        <w:r w:rsidR="001F4A7B" w:rsidDel="004A2D26">
          <w:rPr>
            <w:rFonts w:ascii="David" w:eastAsia="David" w:hAnsi="David" w:hint="cs"/>
            <w:rtl/>
          </w:rPr>
          <w:delText>התחשבות ב</w:delText>
        </w:r>
        <w:r w:rsidR="00CB4600" w:rsidDel="004A2D26">
          <w:rPr>
            <w:rFonts w:ascii="David" w:eastAsia="David" w:hAnsi="David" w:hint="cs"/>
            <w:rtl/>
          </w:rPr>
          <w:delText>פרופ</w:delText>
        </w:r>
        <w:r w:rsidR="00883239" w:rsidDel="004A2D26">
          <w:rPr>
            <w:rFonts w:ascii="David" w:eastAsia="David" w:hAnsi="David" w:hint="cs"/>
            <w:rtl/>
          </w:rPr>
          <w:delText>ו</w:delText>
        </w:r>
        <w:r w:rsidR="00CB4600" w:rsidDel="004A2D26">
          <w:rPr>
            <w:rFonts w:ascii="David" w:eastAsia="David" w:hAnsi="David" w:hint="cs"/>
            <w:rtl/>
          </w:rPr>
          <w:delText xml:space="preserve">רציות </w:delText>
        </w:r>
        <w:r w:rsidR="00883239" w:rsidDel="004A2D26">
          <w:rPr>
            <w:rFonts w:ascii="David" w:eastAsia="David" w:hAnsi="David"/>
            <w:rtl/>
          </w:rPr>
          <w:delText>נפח</w:delText>
        </w:r>
        <w:r w:rsidR="00883239" w:rsidDel="004A2D26">
          <w:rPr>
            <w:rFonts w:ascii="David" w:eastAsia="David" w:hAnsi="David" w:hint="cs"/>
            <w:rtl/>
          </w:rPr>
          <w:delText>י</w:delText>
        </w:r>
        <w:r w:rsidR="003A5EA9" w:rsidDel="004A2D26">
          <w:rPr>
            <w:rFonts w:ascii="David" w:eastAsia="David" w:hAnsi="David" w:hint="cs"/>
            <w:rtl/>
          </w:rPr>
          <w:delText xml:space="preserve"> </w:delText>
        </w:r>
        <w:r w:rsidRPr="00DE4801" w:rsidDel="004A2D26">
          <w:rPr>
            <w:rFonts w:ascii="David" w:eastAsia="David" w:hAnsi="David"/>
            <w:rtl/>
          </w:rPr>
          <w:delText>הבינוי הקיי</w:delText>
        </w:r>
        <w:r w:rsidR="00883239" w:rsidDel="004A2D26">
          <w:rPr>
            <w:rFonts w:ascii="David" w:eastAsia="David" w:hAnsi="David" w:hint="cs"/>
            <w:rtl/>
          </w:rPr>
          <w:delText>מים</w:delText>
        </w:r>
        <w:r w:rsidRPr="00DE4801" w:rsidDel="004A2D26">
          <w:rPr>
            <w:rFonts w:ascii="David" w:eastAsia="David" w:hAnsi="David"/>
            <w:rtl/>
          </w:rPr>
          <w:delText xml:space="preserve"> בכל אחד מהאזורים. הנפח הבנוי נלקח משכבת מפ"י לשנת 2022</w:delText>
        </w:r>
        <w:r w:rsidR="00044936" w:rsidDel="004A2D26">
          <w:rPr>
            <w:rFonts w:ascii="David" w:eastAsia="David" w:hAnsi="David" w:hint="cs"/>
            <w:rtl/>
          </w:rPr>
          <w:delText xml:space="preserve"> (הסיבה שלא </w:delText>
        </w:r>
        <w:r w:rsidR="00D94394" w:rsidDel="004A2D26">
          <w:rPr>
            <w:rFonts w:ascii="David" w:eastAsia="David" w:hAnsi="David" w:hint="cs"/>
            <w:rtl/>
          </w:rPr>
          <w:delText>נלקחה</w:delText>
        </w:r>
        <w:r w:rsidR="00044936" w:rsidDel="004A2D26">
          <w:rPr>
            <w:rFonts w:ascii="David" w:eastAsia="David" w:hAnsi="David" w:hint="cs"/>
            <w:rtl/>
          </w:rPr>
          <w:delText xml:space="preserve"> שכבת הבינוי של 2020</w:delText>
        </w:r>
        <w:r w:rsidR="002A3C32" w:rsidDel="004A2D26">
          <w:rPr>
            <w:rFonts w:ascii="David" w:eastAsia="David" w:hAnsi="David" w:hint="cs"/>
            <w:rtl/>
          </w:rPr>
          <w:delText xml:space="preserve"> הי</w:delText>
        </w:r>
        <w:r w:rsidR="00D94394" w:rsidDel="004A2D26">
          <w:rPr>
            <w:rFonts w:ascii="David" w:eastAsia="David" w:hAnsi="David" w:hint="cs"/>
            <w:rtl/>
          </w:rPr>
          <w:delText>א</w:delText>
        </w:r>
        <w:r w:rsidR="002A3C32" w:rsidDel="004A2D26">
          <w:rPr>
            <w:rFonts w:ascii="David" w:eastAsia="David" w:hAnsi="David" w:hint="cs"/>
            <w:rtl/>
          </w:rPr>
          <w:delText xml:space="preserve"> בעקבות חוסר </w:delText>
        </w:r>
        <w:r w:rsidR="00D94394" w:rsidDel="004A2D26">
          <w:rPr>
            <w:rFonts w:ascii="David" w:eastAsia="David" w:hAnsi="David" w:hint="cs"/>
            <w:rtl/>
          </w:rPr>
          <w:delText xml:space="preserve">בנתונים </w:delText>
        </w:r>
        <w:r w:rsidR="002A3C32" w:rsidDel="004A2D26">
          <w:rPr>
            <w:rFonts w:ascii="David" w:eastAsia="David" w:hAnsi="David" w:hint="cs"/>
            <w:rtl/>
          </w:rPr>
          <w:delText>אל מול הבינוי שהיה קיים בפועל בשנת 2020</w:delText>
        </w:r>
        <w:r w:rsidR="00044936" w:rsidDel="004A2D26">
          <w:rPr>
            <w:rFonts w:ascii="David" w:eastAsia="David" w:hAnsi="David" w:hint="cs"/>
            <w:rtl/>
          </w:rPr>
          <w:delText>)</w:delText>
        </w:r>
        <w:r w:rsidR="00D744F7" w:rsidDel="004A2D26">
          <w:rPr>
            <w:rFonts w:ascii="David" w:eastAsia="David" w:hAnsi="David" w:hint="cs"/>
            <w:rtl/>
          </w:rPr>
          <w:delText>,</w:delText>
        </w:r>
        <w:r w:rsidRPr="00DE4801" w:rsidDel="004A2D26">
          <w:rPr>
            <w:rFonts w:ascii="David" w:eastAsia="David" w:hAnsi="David"/>
            <w:rtl/>
          </w:rPr>
          <w:delText xml:space="preserve"> </w:delText>
        </w:r>
        <w:r w:rsidR="008866B7" w:rsidDel="004A2D26">
          <w:rPr>
            <w:rFonts w:ascii="David" w:eastAsia="David" w:hAnsi="David" w:hint="cs"/>
            <w:rtl/>
          </w:rPr>
          <w:delText>תוך</w:delText>
        </w:r>
        <w:r w:rsidRPr="00DE4801" w:rsidDel="004A2D26">
          <w:rPr>
            <w:rFonts w:ascii="David" w:eastAsia="David" w:hAnsi="David"/>
            <w:rtl/>
          </w:rPr>
          <w:delText xml:space="preserve"> ה</w:delText>
        </w:r>
        <w:r w:rsidR="008866B7" w:rsidDel="004A2D26">
          <w:rPr>
            <w:rFonts w:ascii="David" w:eastAsia="David" w:hAnsi="David" w:hint="cs"/>
            <w:rtl/>
          </w:rPr>
          <w:delText>חסרת</w:delText>
        </w:r>
        <w:r w:rsidRPr="00DE4801" w:rsidDel="004A2D26">
          <w:rPr>
            <w:rFonts w:ascii="David" w:eastAsia="David" w:hAnsi="David"/>
            <w:rtl/>
          </w:rPr>
          <w:delText xml:space="preserve"> מבנים שאינם </w:delText>
        </w:r>
        <w:r w:rsidR="008866B7" w:rsidDel="004A2D26">
          <w:rPr>
            <w:rFonts w:ascii="David" w:eastAsia="David" w:hAnsi="David" w:hint="cs"/>
            <w:rtl/>
          </w:rPr>
          <w:delText xml:space="preserve">מיועדים </w:delText>
        </w:r>
        <w:r w:rsidRPr="00DE4801" w:rsidDel="004A2D26">
          <w:rPr>
            <w:rFonts w:ascii="David" w:eastAsia="David" w:hAnsi="David"/>
            <w:rtl/>
          </w:rPr>
          <w:delText xml:space="preserve">למגורים ( לפי </w:delText>
        </w:r>
        <w:r w:rsidR="008866B7" w:rsidDel="004A2D26">
          <w:rPr>
            <w:rFonts w:ascii="David" w:eastAsia="David" w:hAnsi="David" w:hint="cs"/>
            <w:rtl/>
          </w:rPr>
          <w:delText>ה</w:delText>
        </w:r>
        <w:r w:rsidRPr="00DE4801" w:rsidDel="004A2D26">
          <w:rPr>
            <w:rFonts w:ascii="David" w:eastAsia="David" w:hAnsi="David"/>
            <w:rtl/>
          </w:rPr>
          <w:delText>איפיון של מפ"י</w:delText>
        </w:r>
        <w:r w:rsidR="00AD1082" w:rsidDel="004A2D26">
          <w:rPr>
            <w:rFonts w:ascii="David" w:eastAsia="David" w:hAnsi="David" w:hint="cs"/>
            <w:rtl/>
          </w:rPr>
          <w:delText xml:space="preserve"> </w:delText>
        </w:r>
        <w:r w:rsidRPr="00DE4801" w:rsidDel="004A2D26">
          <w:rPr>
            <w:rFonts w:ascii="David" w:eastAsia="David" w:hAnsi="David"/>
            <w:rtl/>
          </w:rPr>
          <w:delText>).</w:delText>
        </w:r>
        <w:r w:rsidR="00C52C43" w:rsidDel="004A2D26">
          <w:rPr>
            <w:rFonts w:ascii="David" w:eastAsia="David" w:hAnsi="David" w:hint="cs"/>
            <w:rtl/>
          </w:rPr>
          <w:delText xml:space="preserve"> </w:delText>
        </w:r>
        <w:bookmarkStart w:id="2338" w:name="_Toc190880698"/>
        <w:bookmarkStart w:id="2339" w:name="_Toc190883411"/>
        <w:bookmarkEnd w:id="2338"/>
        <w:bookmarkEnd w:id="2339"/>
      </w:del>
    </w:p>
    <w:p w14:paraId="11315145" w14:textId="2B159C13" w:rsidR="00590A5E" w:rsidRPr="00DE4801" w:rsidDel="004A2D26" w:rsidRDefault="00590A5E">
      <w:pPr>
        <w:tabs>
          <w:tab w:val="left" w:pos="2446"/>
        </w:tabs>
        <w:spacing w:line="276" w:lineRule="auto"/>
        <w:rPr>
          <w:del w:id="2340" w:author="Gidon Kupietzky" w:date="2025-02-13T17:45:00Z" w16du:dateUtc="2025-02-13T15:45:00Z"/>
          <w:rFonts w:ascii="David" w:eastAsia="David" w:hAnsi="David"/>
          <w:rtl/>
        </w:rPr>
        <w:pPrChange w:id="2341" w:author="Gidon Kupietzky" w:date="2025-02-13T17:45:00Z" w16du:dateUtc="2025-02-13T15:45:00Z">
          <w:pPr/>
        </w:pPrChange>
      </w:pPr>
      <w:bookmarkStart w:id="2342" w:name="_Toc190880699"/>
      <w:bookmarkStart w:id="2343" w:name="_Toc190883412"/>
      <w:bookmarkEnd w:id="2342"/>
      <w:bookmarkEnd w:id="2343"/>
    </w:p>
    <w:p w14:paraId="3B6F322A" w14:textId="58E42484" w:rsidR="00DC79CC" w:rsidRPr="00DE4801" w:rsidDel="004A2D26" w:rsidRDefault="00A93BAD">
      <w:pPr>
        <w:tabs>
          <w:tab w:val="left" w:pos="2446"/>
        </w:tabs>
        <w:spacing w:line="276" w:lineRule="auto"/>
        <w:rPr>
          <w:del w:id="2344" w:author="Gidon Kupietzky" w:date="2025-02-13T17:45:00Z" w16du:dateUtc="2025-02-13T15:45:00Z"/>
          <w:rtl/>
        </w:rPr>
        <w:pPrChange w:id="2345" w:author="Gidon Kupietzky" w:date="2025-02-13T17:45:00Z" w16du:dateUtc="2025-02-13T15:45:00Z">
          <w:pPr>
            <w:pStyle w:val="3"/>
          </w:pPr>
        </w:pPrChange>
      </w:pPr>
      <w:bookmarkStart w:id="2346" w:name="_Toc140000347"/>
      <w:del w:id="2347" w:author="Gidon Kupietzky" w:date="2025-02-13T17:45:00Z" w16du:dateUtc="2025-02-13T15:45:00Z">
        <w:r w:rsidDel="004A2D26">
          <w:rPr>
            <w:rFonts w:hint="cs"/>
            <w:rtl/>
          </w:rPr>
          <w:delText xml:space="preserve">הגדרת </w:delText>
        </w:r>
        <w:r w:rsidR="00DC79CC" w:rsidRPr="00DE4801" w:rsidDel="004A2D26">
          <w:rPr>
            <w:rtl/>
          </w:rPr>
          <w:delText>מגז</w:delText>
        </w:r>
        <w:r w:rsidR="00DF5592" w:rsidDel="004A2D26">
          <w:rPr>
            <w:rFonts w:hint="cs"/>
            <w:rtl/>
          </w:rPr>
          <w:delText>ר</w:delText>
        </w:r>
        <w:r w:rsidR="00DC79CC" w:rsidRPr="00DE4801" w:rsidDel="004A2D26">
          <w:rPr>
            <w:rtl/>
          </w:rPr>
          <w:delText xml:space="preserve"> </w:delText>
        </w:r>
      </w:del>
      <w:bookmarkEnd w:id="2346"/>
      <w:ins w:id="2348" w:author="Lior Glick" w:date="2024-12-02T09:50:00Z" w16du:dateUtc="2024-12-02T07:50:00Z">
        <w:del w:id="2349" w:author="Gidon Kupietzky" w:date="2025-02-13T17:45:00Z" w16du:dateUtc="2025-02-13T15:45:00Z">
          <w:r w:rsidR="00D04CDD" w:rsidDel="004A2D26">
            <w:rPr>
              <w:rFonts w:hint="cs"/>
              <w:rtl/>
            </w:rPr>
            <w:delText>קבוצות אוכלוסיה</w:delText>
          </w:r>
          <w:r w:rsidR="00D04CDD" w:rsidRPr="00DE4801" w:rsidDel="004A2D26">
            <w:rPr>
              <w:rtl/>
            </w:rPr>
            <w:delText xml:space="preserve"> </w:delText>
          </w:r>
        </w:del>
      </w:ins>
      <w:del w:id="2350" w:author="Gidon Kupietzky" w:date="2025-02-13T17:45:00Z" w16du:dateUtc="2025-02-13T15:45:00Z">
        <w:r w:rsidR="00DF5592" w:rsidDel="004A2D26">
          <w:rPr>
            <w:rFonts w:hint="cs"/>
            <w:rtl/>
          </w:rPr>
          <w:delText xml:space="preserve">ברמת </w:delText>
        </w:r>
        <w:r w:rsidR="2A9DE225" w:rsidRPr="77B01882" w:rsidDel="004A2D26">
          <w:rPr>
            <w:rtl/>
          </w:rPr>
          <w:delText>אזור</w:delText>
        </w:r>
        <w:r w:rsidDel="004A2D26">
          <w:rPr>
            <w:rFonts w:hint="cs"/>
            <w:rtl/>
          </w:rPr>
          <w:delText xml:space="preserve"> תנועה</w:delText>
        </w:r>
        <w:bookmarkStart w:id="2351" w:name="_Toc190880700"/>
        <w:bookmarkStart w:id="2352" w:name="_Toc190883413"/>
        <w:bookmarkEnd w:id="2351"/>
        <w:bookmarkEnd w:id="2352"/>
      </w:del>
    </w:p>
    <w:p w14:paraId="0052CD88" w14:textId="544A9C43" w:rsidR="00B46683" w:rsidDel="004A2D26" w:rsidRDefault="00AE40B0">
      <w:pPr>
        <w:tabs>
          <w:tab w:val="left" w:pos="2446"/>
        </w:tabs>
        <w:spacing w:line="276" w:lineRule="auto"/>
        <w:rPr>
          <w:del w:id="2353" w:author="Gidon Kupietzky" w:date="2025-02-13T17:45:00Z" w16du:dateUtc="2025-02-13T15:45:00Z"/>
          <w:rFonts w:ascii="David" w:hAnsi="David"/>
          <w:rtl/>
        </w:rPr>
        <w:pPrChange w:id="2354" w:author="Gidon Kupietzky" w:date="2025-02-13T17:45:00Z" w16du:dateUtc="2025-02-13T15:45:00Z">
          <w:pPr>
            <w:jc w:val="both"/>
          </w:pPr>
        </w:pPrChange>
      </w:pPr>
      <w:del w:id="2355" w:author="Gidon Kupietzky" w:date="2025-02-13T17:45:00Z" w16du:dateUtc="2025-02-13T15:45:00Z">
        <w:r w:rsidDel="004A2D26">
          <w:rPr>
            <w:rFonts w:ascii="David" w:hAnsi="David" w:hint="cs"/>
            <w:rtl/>
          </w:rPr>
          <w:delText xml:space="preserve">במרחב התכנון של מודל ירושלים </w:delText>
        </w:r>
        <w:r w:rsidR="003C69B3" w:rsidDel="004A2D26">
          <w:rPr>
            <w:rFonts w:ascii="David" w:hAnsi="David" w:hint="cs"/>
            <w:rtl/>
          </w:rPr>
          <w:delText xml:space="preserve"> ומודל יו"ש </w:delText>
        </w:r>
        <w:r w:rsidDel="004A2D26">
          <w:rPr>
            <w:rFonts w:ascii="David" w:hAnsi="David" w:hint="cs"/>
            <w:rtl/>
          </w:rPr>
          <w:delText xml:space="preserve">אנו מבחינים בחמישה מגזרי </w:delText>
        </w:r>
        <w:r w:rsidR="26F71717" w:rsidRPr="77B01882" w:rsidDel="004A2D26">
          <w:rPr>
            <w:rFonts w:ascii="David" w:hAnsi="David"/>
            <w:rtl/>
          </w:rPr>
          <w:delText>אוכלוסייה</w:delText>
        </w:r>
      </w:del>
      <w:ins w:id="2356" w:author="Mark Kungurov" w:date="2024-12-18T13:30:00Z" w16du:dateUtc="2024-12-18T11:30:00Z">
        <w:del w:id="2357" w:author="Gidon Kupietzky" w:date="2024-12-30T11:41:00Z" w16du:dateUtc="2024-12-30T09:41:00Z">
          <w:r w:rsidR="00A45426" w:rsidDel="000A5D32">
            <w:rPr>
              <w:rFonts w:ascii="David" w:hAnsi="David" w:hint="cs"/>
              <w:rtl/>
            </w:rPr>
            <w:delText xml:space="preserve"> </w:delText>
          </w:r>
        </w:del>
      </w:ins>
      <w:ins w:id="2358" w:author="Mark Kungurov" w:date="2024-12-18T13:31:00Z" w16du:dateUtc="2024-12-18T11:31:00Z">
        <w:del w:id="2359" w:author="Gidon Kupietzky" w:date="2024-12-30T11:41:00Z" w16du:dateUtc="2024-12-30T09:41:00Z">
          <w:r w:rsidR="00A45426">
            <w:rPr>
              <w:rFonts w:ascii="David" w:hAnsi="David"/>
              <w:rtl/>
            </w:rPr>
            <w:fldChar w:fldCharType="begin"/>
          </w:r>
        </w:del>
        <w:del w:id="2360" w:author="Gidon Kupietzky" w:date="2025-02-13T17:45:00Z" w16du:dateUtc="2025-02-13T15:45:00Z">
          <w:r w:rsidR="00A45426" w:rsidDel="004A2D26">
            <w:rPr>
              <w:rFonts w:ascii="David" w:hAnsi="David" w:hint="cs"/>
            </w:rPr>
            <w:delInstrText>HYPERLINK</w:delInstrText>
          </w:r>
          <w:r w:rsidR="00A45426" w:rsidDel="004A2D26">
            <w:rPr>
              <w:rFonts w:ascii="David" w:hAnsi="David" w:hint="cs"/>
              <w:rtl/>
            </w:rPr>
            <w:delInstrText xml:space="preserve"> </w:delInstrText>
          </w:r>
          <w:r w:rsidR="00A45426" w:rsidDel="004A2D26">
            <w:rPr>
              <w:rFonts w:ascii="David" w:hAnsi="David"/>
              <w:rtl/>
            </w:rPr>
            <w:delInstrText xml:space="preserve"> \</w:delInstrText>
          </w:r>
          <w:r w:rsidR="00A45426" w:rsidDel="004A2D26">
            <w:rPr>
              <w:rFonts w:ascii="David" w:hAnsi="David"/>
            </w:rPr>
            <w:delInstrText>l</w:delInstrText>
          </w:r>
          <w:r w:rsidR="00A45426" w:rsidDel="004A2D26">
            <w:rPr>
              <w:rFonts w:ascii="David" w:hAnsi="David"/>
              <w:rtl/>
            </w:rPr>
            <w:delInstrText xml:space="preserve"> "_גבולות__מפות"</w:delInstrText>
          </w:r>
        </w:del>
        <w:del w:id="2361" w:author="Gidon Kupietzky" w:date="2024-12-30T11:41:00Z" w16du:dateUtc="2024-12-30T09:41:00Z">
          <w:r w:rsidR="00A45426">
            <w:rPr>
              <w:rFonts w:ascii="David" w:hAnsi="David"/>
              <w:rtl/>
            </w:rPr>
          </w:r>
          <w:r w:rsidR="00A45426">
            <w:rPr>
              <w:rFonts w:ascii="David" w:hAnsi="David"/>
              <w:rtl/>
            </w:rPr>
            <w:fldChar w:fldCharType="separate"/>
          </w:r>
          <w:r w:rsidR="00A45426" w:rsidRPr="000A5D32">
            <w:rPr>
              <w:rtl/>
              <w:rPrChange w:id="2362" w:author="Gidon Kupietzky" w:date="2025-01-01T12:35:00Z" w16du:dateUtc="2025-01-01T10:35:00Z">
                <w:rPr>
                  <w:rStyle w:val="Hyperlink"/>
                  <w:rFonts w:ascii="David" w:hAnsi="David"/>
                  <w:rtl/>
                </w:rPr>
              </w:rPrChange>
            </w:rPr>
            <w:delText xml:space="preserve">(ראה </w:delText>
          </w:r>
          <w:r w:rsidR="00A45426" w:rsidRPr="000A5D32">
            <w:rPr>
              <w:rFonts w:hint="eastAsia"/>
              <w:rtl/>
              <w:rPrChange w:id="2363" w:author="Gidon Kupietzky" w:date="2025-01-01T12:35:00Z" w16du:dateUtc="2025-01-01T10:35:00Z">
                <w:rPr>
                  <w:rStyle w:val="Hyperlink"/>
                  <w:rFonts w:ascii="David" w:hAnsi="David" w:hint="eastAsia"/>
                  <w:rtl/>
                </w:rPr>
              </w:rPrChange>
            </w:rPr>
            <w:delText>נספח</w:delText>
          </w:r>
          <w:r w:rsidR="00A45426" w:rsidRPr="000A5D32">
            <w:rPr>
              <w:rtl/>
              <w:rPrChange w:id="2364" w:author="Gidon Kupietzky" w:date="2025-01-01T12:35:00Z" w16du:dateUtc="2025-01-01T10:35:00Z">
                <w:rPr>
                  <w:rStyle w:val="Hyperlink"/>
                  <w:rFonts w:ascii="David" w:hAnsi="David"/>
                  <w:rtl/>
                </w:rPr>
              </w:rPrChange>
            </w:rPr>
            <w:delText xml:space="preserve"> 1.2.2)</w:delText>
          </w:r>
          <w:r w:rsidR="00184804" w:rsidRPr="000A5D32">
            <w:rPr>
              <w:rtl/>
              <w:rPrChange w:id="2365" w:author="Gidon Kupietzky" w:date="2025-01-01T12:35:00Z" w16du:dateUtc="2025-01-01T10:35:00Z">
                <w:rPr>
                  <w:rStyle w:val="Hyperlink"/>
                  <w:rFonts w:ascii="David" w:hAnsi="David"/>
                  <w:rtl/>
                </w:rPr>
              </w:rPrChange>
            </w:rPr>
            <w:delText>:</w:delText>
          </w:r>
          <w:r w:rsidR="00A45426">
            <w:rPr>
              <w:rFonts w:ascii="David" w:hAnsi="David"/>
              <w:rtl/>
            </w:rPr>
            <w:fldChar w:fldCharType="end"/>
          </w:r>
        </w:del>
      </w:ins>
      <w:bookmarkStart w:id="2366" w:name="_Toc190880701"/>
      <w:bookmarkStart w:id="2367" w:name="_Toc190883414"/>
      <w:bookmarkEnd w:id="2366"/>
      <w:bookmarkEnd w:id="2367"/>
    </w:p>
    <w:p w14:paraId="1E8F8F09" w14:textId="349C7D04" w:rsidR="00F4487D" w:rsidDel="004A2D26" w:rsidRDefault="00F4487D">
      <w:pPr>
        <w:tabs>
          <w:tab w:val="left" w:pos="2446"/>
        </w:tabs>
        <w:spacing w:line="276" w:lineRule="auto"/>
        <w:rPr>
          <w:del w:id="2368" w:author="Gidon Kupietzky" w:date="2025-02-13T17:45:00Z" w16du:dateUtc="2025-02-13T15:45:00Z"/>
          <w:rFonts w:ascii="David" w:hAnsi="David"/>
        </w:rPr>
        <w:pPrChange w:id="2369" w:author="Gidon Kupietzky" w:date="2025-02-13T17:45:00Z" w16du:dateUtc="2025-02-13T15:45:00Z">
          <w:pPr>
            <w:pStyle w:val="a8"/>
            <w:numPr>
              <w:numId w:val="7"/>
            </w:numPr>
            <w:ind w:left="1080" w:hanging="360"/>
            <w:jc w:val="both"/>
          </w:pPr>
        </w:pPrChange>
      </w:pPr>
      <w:del w:id="2370" w:author="Gidon Kupietzky" w:date="2025-02-13T17:45:00Z" w16du:dateUtc="2025-02-13T15:45:00Z">
        <w:r w:rsidDel="004A2D26">
          <w:rPr>
            <w:rFonts w:ascii="David" w:hAnsi="David" w:hint="cs"/>
            <w:rtl/>
          </w:rPr>
          <w:delText>יהודי  חרדי</w:delText>
        </w:r>
      </w:del>
      <w:ins w:id="2371" w:author="Lior Glick" w:date="2024-12-02T09:50:00Z" w16du:dateUtc="2024-12-02T07:50:00Z">
        <w:del w:id="2372" w:author="Gidon Kupietzky" w:date="2025-02-13T17:45:00Z" w16du:dateUtc="2025-02-13T15:45:00Z">
          <w:r w:rsidR="00D04CDD" w:rsidDel="004A2D26">
            <w:rPr>
              <w:rFonts w:ascii="David" w:hAnsi="David" w:hint="cs"/>
              <w:rtl/>
            </w:rPr>
            <w:delText xml:space="preserve"> </w:delText>
          </w:r>
        </w:del>
      </w:ins>
      <w:del w:id="2373" w:author="Gidon Kupietzky" w:date="2025-02-13T17:45:00Z" w16du:dateUtc="2025-02-13T15:45:00Z">
        <w:r w:rsidDel="004A2D26">
          <w:rPr>
            <w:rFonts w:ascii="David" w:hAnsi="David"/>
            <w:rtl/>
          </w:rPr>
          <w:delText>-</w:delText>
        </w:r>
      </w:del>
      <w:ins w:id="2374" w:author="Lior Glick" w:date="2024-12-02T09:50:00Z" w16du:dateUtc="2024-12-02T07:50:00Z">
        <w:del w:id="2375" w:author="Gidon Kupietzky" w:date="2025-02-13T17:45:00Z" w16du:dateUtc="2025-02-13T15:45:00Z">
          <w:r w:rsidR="00D04CDD" w:rsidDel="004A2D26">
            <w:rPr>
              <w:rFonts w:ascii="David" w:hAnsi="David"/>
              <w:rtl/>
            </w:rPr>
            <w:delText>–</w:delText>
          </w:r>
        </w:del>
      </w:ins>
      <w:del w:id="2376" w:author="Gidon Kupietzky" w:date="2025-02-13T17:45:00Z" w16du:dateUtc="2025-02-13T15:45:00Z">
        <w:r w:rsidDel="004A2D26">
          <w:rPr>
            <w:rFonts w:ascii="David" w:hAnsi="David" w:hint="cs"/>
            <w:rtl/>
          </w:rPr>
          <w:delText xml:space="preserve"> על פי הגדרות הלמ"ס </w:delText>
        </w:r>
        <w:bookmarkStart w:id="2377" w:name="_Toc190880702"/>
        <w:bookmarkStart w:id="2378" w:name="_Toc190883415"/>
        <w:bookmarkEnd w:id="2377"/>
        <w:bookmarkEnd w:id="2378"/>
      </w:del>
    </w:p>
    <w:p w14:paraId="5F9CCEC8" w14:textId="40AC0246" w:rsidR="00B46683" w:rsidDel="004A2D26" w:rsidRDefault="00B46683">
      <w:pPr>
        <w:tabs>
          <w:tab w:val="left" w:pos="2446"/>
        </w:tabs>
        <w:spacing w:line="276" w:lineRule="auto"/>
        <w:rPr>
          <w:del w:id="2379" w:author="Gidon Kupietzky" w:date="2025-02-13T17:45:00Z" w16du:dateUtc="2025-02-13T15:45:00Z"/>
          <w:rFonts w:ascii="David" w:hAnsi="David"/>
        </w:rPr>
        <w:pPrChange w:id="2380" w:author="Gidon Kupietzky" w:date="2025-02-13T17:45:00Z" w16du:dateUtc="2025-02-13T15:45:00Z">
          <w:pPr>
            <w:pStyle w:val="a8"/>
            <w:numPr>
              <w:numId w:val="7"/>
            </w:numPr>
            <w:ind w:left="1080" w:hanging="360"/>
            <w:jc w:val="both"/>
          </w:pPr>
        </w:pPrChange>
      </w:pPr>
      <w:del w:id="2381" w:author="Gidon Kupietzky" w:date="2025-02-13T17:45:00Z" w16du:dateUtc="2025-02-13T15:45:00Z">
        <w:r w:rsidDel="004A2D26">
          <w:rPr>
            <w:rFonts w:ascii="David" w:hAnsi="David" w:hint="cs"/>
            <w:rtl/>
          </w:rPr>
          <w:delText>יהודי  כללי</w:delText>
        </w:r>
      </w:del>
      <w:ins w:id="2382" w:author="Lior Glick" w:date="2024-12-02T09:50:00Z" w16du:dateUtc="2024-12-02T07:50:00Z">
        <w:del w:id="2383" w:author="Gidon Kupietzky" w:date="2025-02-13T17:45:00Z" w16du:dateUtc="2025-02-13T15:45:00Z">
          <w:r w:rsidR="00D04CDD" w:rsidDel="004A2D26">
            <w:rPr>
              <w:rFonts w:ascii="David" w:hAnsi="David" w:hint="cs"/>
              <w:rtl/>
            </w:rPr>
            <w:delText xml:space="preserve"> </w:delText>
          </w:r>
        </w:del>
      </w:ins>
      <w:del w:id="2384" w:author="Gidon Kupietzky" w:date="2025-02-13T17:45:00Z" w16du:dateUtc="2025-02-13T15:45:00Z">
        <w:r w:rsidR="00E83654" w:rsidDel="004A2D26">
          <w:rPr>
            <w:rFonts w:ascii="David" w:hAnsi="David"/>
            <w:rtl/>
          </w:rPr>
          <w:delText>-</w:delText>
        </w:r>
      </w:del>
      <w:ins w:id="2385" w:author="Lior Glick" w:date="2024-12-02T09:50:00Z" w16du:dateUtc="2024-12-02T07:50:00Z">
        <w:del w:id="2386" w:author="Gidon Kupietzky" w:date="2025-02-13T17:45:00Z" w16du:dateUtc="2025-02-13T15:45:00Z">
          <w:r w:rsidR="00D04CDD" w:rsidDel="004A2D26">
            <w:rPr>
              <w:rFonts w:ascii="David" w:hAnsi="David"/>
              <w:rtl/>
            </w:rPr>
            <w:delText>–</w:delText>
          </w:r>
        </w:del>
      </w:ins>
      <w:del w:id="2387" w:author="Gidon Kupietzky" w:date="2025-02-13T17:45:00Z" w16du:dateUtc="2025-02-13T15:45:00Z">
        <w:r w:rsidR="00E83654" w:rsidDel="004A2D26">
          <w:rPr>
            <w:rFonts w:ascii="David" w:hAnsi="David" w:hint="cs"/>
            <w:rtl/>
          </w:rPr>
          <w:delText xml:space="preserve"> כלל היהודי שאינם מוגדרים חרדים</w:delText>
        </w:r>
        <w:bookmarkStart w:id="2388" w:name="_Toc190880703"/>
        <w:bookmarkStart w:id="2389" w:name="_Toc190883416"/>
        <w:bookmarkEnd w:id="2388"/>
        <w:bookmarkEnd w:id="2389"/>
      </w:del>
    </w:p>
    <w:p w14:paraId="7D39E3A4" w14:textId="117DCC92" w:rsidR="00B46683" w:rsidDel="004A2D26" w:rsidRDefault="00B46683">
      <w:pPr>
        <w:tabs>
          <w:tab w:val="left" w:pos="2446"/>
        </w:tabs>
        <w:spacing w:line="276" w:lineRule="auto"/>
        <w:rPr>
          <w:del w:id="2390" w:author="Gidon Kupietzky" w:date="2025-02-13T17:45:00Z" w16du:dateUtc="2025-02-13T15:45:00Z"/>
          <w:rFonts w:ascii="David" w:hAnsi="David"/>
        </w:rPr>
        <w:pPrChange w:id="2391" w:author="Gidon Kupietzky" w:date="2025-02-13T17:45:00Z" w16du:dateUtc="2025-02-13T15:45:00Z">
          <w:pPr>
            <w:pStyle w:val="a8"/>
            <w:numPr>
              <w:numId w:val="7"/>
            </w:numPr>
            <w:ind w:left="1080" w:hanging="360"/>
            <w:jc w:val="both"/>
          </w:pPr>
        </w:pPrChange>
      </w:pPr>
      <w:del w:id="2392" w:author="Gidon Kupietzky" w:date="2025-02-13T17:45:00Z" w16du:dateUtc="2025-02-13T15:45:00Z">
        <w:r w:rsidDel="004A2D26">
          <w:rPr>
            <w:rFonts w:ascii="David" w:hAnsi="David" w:hint="cs"/>
            <w:rtl/>
          </w:rPr>
          <w:delText>ערבי</w:delText>
        </w:r>
        <w:r w:rsidR="00184804" w:rsidDel="004A2D26">
          <w:rPr>
            <w:rFonts w:ascii="David" w:hAnsi="David" w:hint="cs"/>
            <w:rtl/>
          </w:rPr>
          <w:delText xml:space="preserve"> </w:delText>
        </w:r>
        <w:r w:rsidR="00E83654" w:rsidDel="004A2D26">
          <w:rPr>
            <w:rFonts w:ascii="David" w:hAnsi="David"/>
            <w:rtl/>
          </w:rPr>
          <w:delText>–</w:delText>
        </w:r>
        <w:r w:rsidR="00E83654" w:rsidDel="004A2D26">
          <w:rPr>
            <w:rFonts w:ascii="David" w:hAnsi="David" w:hint="cs"/>
            <w:rtl/>
          </w:rPr>
          <w:delText xml:space="preserve"> על פי הגדרות הלמ"ס</w:delText>
        </w:r>
        <w:bookmarkStart w:id="2393" w:name="_Toc190880704"/>
        <w:bookmarkStart w:id="2394" w:name="_Toc190883417"/>
        <w:bookmarkEnd w:id="2393"/>
        <w:bookmarkEnd w:id="2394"/>
      </w:del>
    </w:p>
    <w:p w14:paraId="17DF9A59" w14:textId="4D1D97C4" w:rsidR="00B46683" w:rsidDel="004A2D26" w:rsidRDefault="00184804">
      <w:pPr>
        <w:tabs>
          <w:tab w:val="left" w:pos="2446"/>
        </w:tabs>
        <w:spacing w:line="276" w:lineRule="auto"/>
        <w:rPr>
          <w:del w:id="2395" w:author="Gidon Kupietzky" w:date="2025-02-13T17:45:00Z" w16du:dateUtc="2025-02-13T15:45:00Z"/>
          <w:rFonts w:ascii="David" w:hAnsi="David"/>
        </w:rPr>
        <w:pPrChange w:id="2396" w:author="Gidon Kupietzky" w:date="2025-02-13T17:45:00Z" w16du:dateUtc="2025-02-13T15:45:00Z">
          <w:pPr>
            <w:pStyle w:val="a8"/>
            <w:numPr>
              <w:numId w:val="7"/>
            </w:numPr>
            <w:ind w:left="1080" w:hanging="360"/>
            <w:jc w:val="both"/>
          </w:pPr>
        </w:pPrChange>
      </w:pPr>
      <w:del w:id="2397" w:author="Gidon Kupietzky" w:date="2025-02-13T17:45:00Z" w16du:dateUtc="2025-02-13T15:45:00Z">
        <w:r w:rsidDel="004A2D26">
          <w:rPr>
            <w:rFonts w:ascii="David" w:hAnsi="David" w:hint="cs"/>
            <w:rtl/>
          </w:rPr>
          <w:delText xml:space="preserve">ערבי בשכונות שמעבר לגדר </w:delText>
        </w:r>
        <w:r w:rsidR="00E83654" w:rsidDel="004A2D26">
          <w:rPr>
            <w:rFonts w:ascii="David" w:hAnsi="David" w:hint="cs"/>
            <w:rtl/>
          </w:rPr>
          <w:delText>ההפרדה</w:delText>
        </w:r>
        <w:r w:rsidDel="004A2D26">
          <w:rPr>
            <w:rFonts w:ascii="David" w:hAnsi="David" w:hint="cs"/>
            <w:rtl/>
          </w:rPr>
          <w:delText xml:space="preserve"> (כפר עקב, מחנה פליטים שועפט)</w:delText>
        </w:r>
        <w:r w:rsidR="00E83654" w:rsidDel="004A2D26">
          <w:rPr>
            <w:rFonts w:ascii="David" w:hAnsi="David" w:hint="cs"/>
            <w:rtl/>
          </w:rPr>
          <w:delText xml:space="preserve">- </w:delText>
        </w:r>
        <w:r w:rsidR="218D0E4E" w:rsidRPr="77B01882" w:rsidDel="004A2D26">
          <w:rPr>
            <w:rFonts w:ascii="David" w:hAnsi="David"/>
            <w:rtl/>
          </w:rPr>
          <w:delText>אוכלוסייה</w:delText>
        </w:r>
        <w:r w:rsidR="00E83654" w:rsidDel="004A2D26">
          <w:rPr>
            <w:rFonts w:ascii="David" w:hAnsi="David" w:hint="cs"/>
            <w:rtl/>
          </w:rPr>
          <w:delText xml:space="preserve"> ערבית המתגוררת בשכונות ירושלים שמעבר לגדר ההפרדה, </w:delText>
        </w:r>
      </w:del>
      <w:ins w:id="2398" w:author="Lior Glick" w:date="2024-12-02T09:53:00Z" w16du:dateUtc="2024-12-02T07:53:00Z">
        <w:del w:id="2399" w:author="Gidon Kupietzky" w:date="2025-02-13T17:45:00Z" w16du:dateUtc="2025-02-13T15:45:00Z">
          <w:r w:rsidR="00D04CDD" w:rsidDel="004A2D26">
            <w:rPr>
              <w:rFonts w:ascii="David" w:hAnsi="David" w:hint="cs"/>
              <w:rtl/>
            </w:rPr>
            <w:delText>ש</w:delText>
          </w:r>
        </w:del>
      </w:ins>
      <w:del w:id="2400" w:author="Gidon Kupietzky" w:date="2025-02-13T17:45:00Z" w16du:dateUtc="2025-02-13T15:45:00Z">
        <w:r w:rsidR="00E83654" w:rsidDel="004A2D26">
          <w:rPr>
            <w:rFonts w:ascii="David" w:hAnsi="David" w:hint="cs"/>
            <w:rtl/>
          </w:rPr>
          <w:delText>מיעוטם</w:delText>
        </w:r>
      </w:del>
      <w:ins w:id="2401" w:author="Lior Glick" w:date="2024-12-02T09:53:00Z" w16du:dateUtc="2024-12-02T07:53:00Z">
        <w:del w:id="2402" w:author="Gidon Kupietzky" w:date="2025-02-13T17:45:00Z" w16du:dateUtc="2025-02-13T15:45:00Z">
          <w:r w:rsidR="00D04CDD" w:rsidDel="004A2D26">
            <w:rPr>
              <w:rFonts w:ascii="David" w:hAnsi="David" w:hint="cs"/>
              <w:rtl/>
            </w:rPr>
            <w:delText>ה</w:delText>
          </w:r>
        </w:del>
      </w:ins>
      <w:del w:id="2403" w:author="Gidon Kupietzky" w:date="2025-02-13T17:45:00Z" w16du:dateUtc="2025-02-13T15:45:00Z">
        <w:r w:rsidR="00E83654" w:rsidDel="004A2D26">
          <w:rPr>
            <w:rFonts w:ascii="David" w:hAnsi="David" w:hint="cs"/>
            <w:rtl/>
          </w:rPr>
          <w:delText xml:space="preserve"> ללא תעודת זהות כחולה, כלומר </w:delText>
        </w:r>
        <w:commentRangeStart w:id="2404"/>
        <w:commentRangeStart w:id="2405"/>
        <w:r w:rsidR="00E83654" w:rsidDel="004A2D26">
          <w:rPr>
            <w:rFonts w:ascii="David" w:hAnsi="David" w:hint="cs"/>
            <w:rtl/>
          </w:rPr>
          <w:delText>פלסטינ</w:delText>
        </w:r>
        <w:r w:rsidR="00A93BAD" w:rsidDel="004A2D26">
          <w:rPr>
            <w:rFonts w:ascii="David" w:hAnsi="David" w:hint="cs"/>
            <w:rtl/>
          </w:rPr>
          <w:delText>א</w:delText>
        </w:r>
        <w:r w:rsidR="00E83654" w:rsidDel="004A2D26">
          <w:rPr>
            <w:rFonts w:ascii="David" w:hAnsi="David" w:hint="cs"/>
            <w:rtl/>
          </w:rPr>
          <w:delText>ים</w:delText>
        </w:r>
        <w:commentRangeEnd w:id="2404"/>
        <w:r w:rsidR="008B0605" w:rsidDel="004A2D26">
          <w:rPr>
            <w:rtl/>
          </w:rPr>
          <w:commentReference w:id="2404"/>
        </w:r>
        <w:commentRangeEnd w:id="2405"/>
        <w:r w:rsidR="00977EE0" w:rsidDel="004A2D26">
          <w:rPr>
            <w:rStyle w:val="ab"/>
            <w:rtl/>
          </w:rPr>
          <w:commentReference w:id="2405"/>
        </w:r>
        <w:r w:rsidR="00E83654" w:rsidDel="004A2D26">
          <w:rPr>
            <w:rFonts w:ascii="David" w:hAnsi="David" w:hint="cs"/>
            <w:rtl/>
          </w:rPr>
          <w:delText>.</w:delText>
        </w:r>
        <w:r w:rsidR="007078AF" w:rsidDel="004A2D26">
          <w:rPr>
            <w:rFonts w:ascii="David" w:hAnsi="David" w:hint="cs"/>
            <w:rtl/>
          </w:rPr>
          <w:delText xml:space="preserve"> </w:delText>
        </w:r>
        <w:r w:rsidR="00F3762E" w:rsidDel="004A2D26">
          <w:rPr>
            <w:rFonts w:ascii="David" w:hAnsi="David" w:hint="cs"/>
            <w:rtl/>
          </w:rPr>
          <w:delText xml:space="preserve">אבחנה </w:delText>
        </w:r>
        <w:r w:rsidR="00977EE0" w:rsidDel="004A2D26">
          <w:rPr>
            <w:rFonts w:ascii="David" w:hAnsi="David" w:hint="cs"/>
            <w:rtl/>
          </w:rPr>
          <w:delText>באוכלוסיי</w:delText>
        </w:r>
        <w:r w:rsidR="00977EE0" w:rsidDel="004A2D26">
          <w:rPr>
            <w:rFonts w:ascii="David" w:hAnsi="David" w:hint="eastAsia"/>
            <w:rtl/>
          </w:rPr>
          <w:delText>ה</w:delText>
        </w:r>
        <w:r w:rsidR="0031649D" w:rsidDel="004A2D26">
          <w:rPr>
            <w:rFonts w:ascii="David" w:hAnsi="David" w:hint="cs"/>
            <w:rtl/>
          </w:rPr>
          <w:delText xml:space="preserve"> </w:delText>
        </w:r>
        <w:r w:rsidR="00F3762E" w:rsidDel="004A2D26">
          <w:rPr>
            <w:rFonts w:ascii="David" w:hAnsi="David" w:hint="cs"/>
            <w:rtl/>
          </w:rPr>
          <w:delText xml:space="preserve">זו נחוצה </w:delText>
        </w:r>
        <w:r w:rsidR="007B343C" w:rsidDel="004A2D26">
          <w:rPr>
            <w:rFonts w:ascii="David" w:hAnsi="David" w:hint="cs"/>
            <w:rtl/>
          </w:rPr>
          <w:delText xml:space="preserve">לצורך חישוב </w:delText>
        </w:r>
        <w:r w:rsidR="008526AF" w:rsidDel="004A2D26">
          <w:rPr>
            <w:rFonts w:ascii="David" w:hAnsi="David" w:hint="cs"/>
            <w:rtl/>
          </w:rPr>
          <w:delText>מכיוון ש</w:delText>
        </w:r>
        <w:r w:rsidR="007E2B9F" w:rsidDel="004A2D26">
          <w:rPr>
            <w:rFonts w:ascii="David" w:hAnsi="David" w:hint="cs"/>
            <w:rtl/>
          </w:rPr>
          <w:delText xml:space="preserve">חלק מהתושבים </w:delText>
        </w:r>
        <w:r w:rsidR="0031649D" w:rsidDel="004A2D26">
          <w:rPr>
            <w:rFonts w:ascii="David" w:hAnsi="David" w:hint="cs"/>
            <w:rtl/>
          </w:rPr>
          <w:delText>הם פלסטינים</w:delText>
        </w:r>
      </w:del>
      <w:ins w:id="2406" w:author="Lior Glick" w:date="2024-12-02T09:51:00Z" w16du:dateUtc="2024-12-02T07:51:00Z">
        <w:del w:id="2407" w:author="Gidon Kupietzky" w:date="2025-02-13T17:45:00Z" w16du:dateUtc="2025-02-13T15:45:00Z">
          <w:r w:rsidR="00D04CDD" w:rsidDel="004A2D26">
            <w:rPr>
              <w:rFonts w:ascii="David" w:hAnsi="David" w:hint="cs"/>
              <w:rtl/>
            </w:rPr>
            <w:delText>אינם תושבי מדינת ישראל</w:delText>
          </w:r>
        </w:del>
      </w:ins>
      <w:del w:id="2408" w:author="Gidon Kupietzky" w:date="2025-02-13T17:45:00Z" w16du:dateUtc="2025-02-13T15:45:00Z">
        <w:r w:rsidR="0031649D" w:rsidDel="004A2D26">
          <w:rPr>
            <w:rFonts w:ascii="David" w:hAnsi="David" w:hint="cs"/>
            <w:rtl/>
          </w:rPr>
          <w:delText xml:space="preserve"> </w:delText>
        </w:r>
        <w:r w:rsidR="0049426B" w:rsidDel="004A2D26">
          <w:rPr>
            <w:rFonts w:ascii="David" w:hAnsi="David" w:hint="cs"/>
            <w:rtl/>
          </w:rPr>
          <w:delText xml:space="preserve">שלא כלולים במניין הרשמי של תושבי העיר </w:delText>
        </w:r>
        <w:r w:rsidR="0031649D" w:rsidDel="004A2D26">
          <w:rPr>
            <w:rFonts w:ascii="David" w:hAnsi="David" w:hint="cs"/>
            <w:rtl/>
          </w:rPr>
          <w:delText>ו</w:delText>
        </w:r>
        <w:r w:rsidR="0074748D" w:rsidDel="004A2D26">
          <w:rPr>
            <w:rFonts w:ascii="David" w:hAnsi="David" w:hint="cs"/>
            <w:rtl/>
          </w:rPr>
          <w:delText xml:space="preserve">הם </w:delText>
        </w:r>
        <w:r w:rsidR="007E2B9F" w:rsidDel="004A2D26">
          <w:rPr>
            <w:rFonts w:ascii="David" w:hAnsi="David" w:hint="cs"/>
            <w:rtl/>
          </w:rPr>
          <w:delText>אינ</w:delText>
        </w:r>
        <w:r w:rsidR="0031649D" w:rsidDel="004A2D26">
          <w:rPr>
            <w:rFonts w:ascii="David" w:hAnsi="David" w:hint="cs"/>
            <w:rtl/>
          </w:rPr>
          <w:delText>ם</w:delText>
        </w:r>
        <w:r w:rsidR="007E2B9F" w:rsidDel="004A2D26">
          <w:rPr>
            <w:rFonts w:ascii="David" w:hAnsi="David" w:hint="cs"/>
            <w:rtl/>
          </w:rPr>
          <w:delText xml:space="preserve"> מורש</w:delText>
        </w:r>
        <w:r w:rsidR="0031649D" w:rsidDel="004A2D26">
          <w:rPr>
            <w:rFonts w:ascii="David" w:hAnsi="David" w:hint="cs"/>
            <w:rtl/>
          </w:rPr>
          <w:delText>ים</w:delText>
        </w:r>
        <w:r w:rsidR="007E2B9F" w:rsidDel="004A2D26">
          <w:rPr>
            <w:rFonts w:ascii="David" w:hAnsi="David" w:hint="cs"/>
            <w:rtl/>
          </w:rPr>
          <w:delText xml:space="preserve"> להכנס</w:delText>
        </w:r>
        <w:r w:rsidR="00513327" w:rsidDel="004A2D26">
          <w:rPr>
            <w:rFonts w:ascii="David" w:hAnsi="David" w:hint="cs"/>
            <w:rtl/>
          </w:rPr>
          <w:delText xml:space="preserve"> לתחומי ירושלים ו</w:delText>
        </w:r>
        <w:r w:rsidR="0031649D" w:rsidDel="004A2D26">
          <w:rPr>
            <w:rFonts w:ascii="David" w:hAnsi="David" w:hint="cs"/>
            <w:rtl/>
          </w:rPr>
          <w:delText>י</w:delText>
        </w:r>
        <w:r w:rsidR="00513327" w:rsidDel="004A2D26">
          <w:rPr>
            <w:rFonts w:ascii="David" w:hAnsi="David" w:hint="cs"/>
            <w:rtl/>
          </w:rPr>
          <w:delText>שראל</w:delText>
        </w:r>
        <w:r w:rsidR="0074748D" w:rsidDel="004A2D26">
          <w:rPr>
            <w:rFonts w:ascii="David" w:hAnsi="David" w:hint="cs"/>
            <w:rtl/>
          </w:rPr>
          <w:delText xml:space="preserve"> </w:delText>
        </w:r>
        <w:r w:rsidR="002C0CDA" w:rsidDel="004A2D26">
          <w:rPr>
            <w:rFonts w:ascii="David" w:hAnsi="David" w:hint="cs"/>
            <w:rtl/>
          </w:rPr>
          <w:delText>כך שצריך לקחת זאת בחשבון במודל התחבורה</w:delText>
        </w:r>
        <w:commentRangeStart w:id="2409"/>
        <w:commentRangeStart w:id="2410"/>
        <w:r w:rsidR="002C0CDA" w:rsidDel="004A2D26">
          <w:rPr>
            <w:rFonts w:ascii="David" w:hAnsi="David" w:hint="cs"/>
            <w:rtl/>
          </w:rPr>
          <w:delText>.</w:delText>
        </w:r>
        <w:commentRangeEnd w:id="2409"/>
        <w:r w:rsidR="004C7CA5" w:rsidDel="004A2D26">
          <w:rPr>
            <w:rStyle w:val="ab"/>
            <w:rtl/>
          </w:rPr>
          <w:commentReference w:id="2409"/>
        </w:r>
        <w:commentRangeEnd w:id="2410"/>
        <w:r w:rsidR="00F4652A" w:rsidDel="004A2D26">
          <w:rPr>
            <w:rStyle w:val="ab"/>
            <w:rtl/>
          </w:rPr>
          <w:commentReference w:id="2410"/>
        </w:r>
        <w:bookmarkStart w:id="2412" w:name="_Toc190880705"/>
        <w:bookmarkStart w:id="2413" w:name="_Toc190883418"/>
        <w:bookmarkEnd w:id="2412"/>
        <w:bookmarkEnd w:id="2413"/>
      </w:del>
    </w:p>
    <w:p w14:paraId="5FED728E" w14:textId="794213DD" w:rsidR="00184804" w:rsidRPr="00B46683" w:rsidDel="004A2D26" w:rsidRDefault="00184804">
      <w:pPr>
        <w:tabs>
          <w:tab w:val="left" w:pos="2446"/>
        </w:tabs>
        <w:spacing w:line="276" w:lineRule="auto"/>
        <w:rPr>
          <w:del w:id="2414" w:author="Gidon Kupietzky" w:date="2025-02-13T17:45:00Z" w16du:dateUtc="2025-02-13T15:45:00Z"/>
          <w:rFonts w:ascii="David" w:hAnsi="David"/>
          <w:rtl/>
        </w:rPr>
        <w:pPrChange w:id="2415" w:author="Gidon Kupietzky" w:date="2025-02-13T17:45:00Z" w16du:dateUtc="2025-02-13T15:45:00Z">
          <w:pPr>
            <w:pStyle w:val="a8"/>
            <w:numPr>
              <w:numId w:val="7"/>
            </w:numPr>
            <w:ind w:left="1080" w:hanging="360"/>
            <w:jc w:val="both"/>
          </w:pPr>
        </w:pPrChange>
      </w:pPr>
      <w:del w:id="2416" w:author="Gidon Kupietzky" w:date="2025-02-13T17:45:00Z" w16du:dateUtc="2025-02-13T15:45:00Z">
        <w:r w:rsidDel="004A2D26">
          <w:rPr>
            <w:rFonts w:ascii="David" w:hAnsi="David" w:hint="cs"/>
            <w:rtl/>
          </w:rPr>
          <w:delText>פלסטינאים</w:delText>
        </w:r>
        <w:r w:rsidR="00A93BAD" w:rsidDel="004A2D26">
          <w:rPr>
            <w:rFonts w:ascii="David" w:hAnsi="David" w:hint="cs"/>
            <w:rtl/>
          </w:rPr>
          <w:delText xml:space="preserve">- </w:delText>
        </w:r>
        <w:r w:rsidR="00F4487D" w:rsidDel="004A2D26">
          <w:rPr>
            <w:rFonts w:ascii="David" w:hAnsi="David" w:hint="cs"/>
            <w:rtl/>
          </w:rPr>
          <w:delText xml:space="preserve">ערבים </w:delText>
        </w:r>
        <w:r w:rsidR="00A93BAD" w:rsidDel="004A2D26">
          <w:rPr>
            <w:rFonts w:ascii="David" w:hAnsi="David" w:hint="cs"/>
            <w:rtl/>
          </w:rPr>
          <w:delText>תושבי ישובים בשטחי הרשות הפלסטינית.</w:delText>
        </w:r>
        <w:bookmarkStart w:id="2417" w:name="_Toc190880706"/>
        <w:bookmarkStart w:id="2418" w:name="_Toc190883419"/>
        <w:bookmarkEnd w:id="2417"/>
        <w:bookmarkEnd w:id="2418"/>
      </w:del>
    </w:p>
    <w:p w14:paraId="75F9AC9A" w14:textId="2FAB8330" w:rsidR="00B200CF" w:rsidDel="004A2D26" w:rsidRDefault="00C436A6">
      <w:pPr>
        <w:tabs>
          <w:tab w:val="left" w:pos="2446"/>
        </w:tabs>
        <w:spacing w:line="276" w:lineRule="auto"/>
        <w:rPr>
          <w:del w:id="2419" w:author="Gidon Kupietzky" w:date="2025-02-13T17:45:00Z" w16du:dateUtc="2025-02-13T15:45:00Z"/>
          <w:rFonts w:ascii="David" w:hAnsi="David"/>
          <w:rtl/>
        </w:rPr>
        <w:pPrChange w:id="2420" w:author="Gidon Kupietzky" w:date="2025-02-13T17:45:00Z" w16du:dateUtc="2025-02-13T15:45:00Z">
          <w:pPr>
            <w:jc w:val="both"/>
          </w:pPr>
        </w:pPrChange>
      </w:pPr>
      <w:del w:id="2421" w:author="Gidon Kupietzky" w:date="2025-02-13T17:45:00Z" w16du:dateUtc="2025-02-13T15:45:00Z">
        <w:r w:rsidDel="004A2D26">
          <w:rPr>
            <w:rFonts w:ascii="David" w:hAnsi="David" w:hint="cs"/>
            <w:rtl/>
          </w:rPr>
          <w:delText>אבחנה</w:delText>
        </w:r>
        <w:r w:rsidR="00B200CF" w:rsidDel="004A2D26">
          <w:rPr>
            <w:rFonts w:ascii="David" w:hAnsi="David" w:hint="cs"/>
            <w:rtl/>
          </w:rPr>
          <w:delText xml:space="preserve"> זו חשובה בשל </w:delText>
        </w:r>
        <w:r w:rsidDel="004A2D26">
          <w:rPr>
            <w:rFonts w:ascii="David" w:hAnsi="David" w:hint="cs"/>
            <w:rtl/>
          </w:rPr>
          <w:delText>השונות ב</w:delText>
        </w:r>
        <w:r w:rsidR="00B200CF" w:rsidDel="004A2D26">
          <w:rPr>
            <w:rFonts w:ascii="David" w:hAnsi="David" w:hint="cs"/>
            <w:rtl/>
          </w:rPr>
          <w:delText xml:space="preserve">מאפיינים הדמוגרפים, החברתיים </w:delText>
        </w:r>
        <w:r w:rsidR="00A730EB" w:rsidDel="004A2D26">
          <w:rPr>
            <w:rFonts w:ascii="David" w:hAnsi="David" w:hint="cs"/>
            <w:rtl/>
          </w:rPr>
          <w:delText xml:space="preserve">אשר משפיעים </w:delText>
        </w:r>
        <w:r w:rsidR="007F52B0" w:rsidDel="004A2D26">
          <w:rPr>
            <w:rFonts w:ascii="David" w:hAnsi="David" w:hint="cs"/>
            <w:rtl/>
          </w:rPr>
          <w:delText xml:space="preserve">על </w:delText>
        </w:r>
        <w:r w:rsidR="004B188D" w:rsidDel="004A2D26">
          <w:rPr>
            <w:rFonts w:ascii="David" w:hAnsi="David" w:hint="cs"/>
            <w:rtl/>
          </w:rPr>
          <w:delText>הפעילויות ו</w:delText>
        </w:r>
        <w:r w:rsidR="007F52B0" w:rsidDel="004A2D26">
          <w:rPr>
            <w:rFonts w:ascii="David" w:hAnsi="David" w:hint="cs"/>
            <w:rtl/>
          </w:rPr>
          <w:delText>הרגלי הנסיעה של מגזרים אלו.</w:delText>
        </w:r>
        <w:r w:rsidR="00B200CF" w:rsidDel="004A2D26">
          <w:rPr>
            <w:rFonts w:ascii="David" w:hAnsi="David" w:hint="cs"/>
            <w:rtl/>
          </w:rPr>
          <w:delText xml:space="preserve"> </w:delText>
        </w:r>
        <w:bookmarkStart w:id="2422" w:name="_Toc190880707"/>
        <w:bookmarkStart w:id="2423" w:name="_Toc190883420"/>
        <w:bookmarkEnd w:id="2422"/>
        <w:bookmarkEnd w:id="2423"/>
      </w:del>
    </w:p>
    <w:p w14:paraId="18C51A9A" w14:textId="5863BA58" w:rsidR="001F7D38" w:rsidDel="00FB44AB" w:rsidRDefault="001F7D38">
      <w:pPr>
        <w:tabs>
          <w:tab w:val="left" w:pos="2446"/>
        </w:tabs>
        <w:spacing w:line="276" w:lineRule="auto"/>
        <w:rPr>
          <w:del w:id="2424" w:author="Gidon Kupietzky" w:date="2025-01-27T15:45:00Z" w16du:dateUtc="2025-01-27T13:45:00Z"/>
          <w:rFonts w:ascii="David" w:hAnsi="David"/>
          <w:rtl/>
        </w:rPr>
        <w:pPrChange w:id="2425" w:author="Gidon Kupietzky" w:date="2025-02-13T17:45:00Z" w16du:dateUtc="2025-02-13T15:45:00Z">
          <w:pPr>
            <w:jc w:val="both"/>
          </w:pPr>
        </w:pPrChange>
      </w:pPr>
      <w:del w:id="2426" w:author="Gidon Kupietzky" w:date="2025-01-27T15:45:00Z" w16du:dateUtc="2025-01-27T13:45:00Z">
        <w:r w:rsidDel="00FB44AB">
          <w:rPr>
            <w:rFonts w:ascii="David" w:hAnsi="David" w:hint="cs"/>
            <w:rtl/>
          </w:rPr>
          <w:delText>כיום</w:delText>
        </w:r>
        <w:r w:rsidR="00AE40B0" w:rsidDel="00FB44AB">
          <w:rPr>
            <w:rFonts w:ascii="David" w:hAnsi="David" w:hint="cs"/>
            <w:rtl/>
          </w:rPr>
          <w:delText>,</w:delText>
        </w:r>
        <w:r w:rsidDel="00FB44AB">
          <w:rPr>
            <w:rFonts w:ascii="David" w:hAnsi="David" w:hint="cs"/>
            <w:rtl/>
          </w:rPr>
          <w:delText xml:space="preserve"> כל </w:delText>
        </w:r>
        <w:r w:rsidR="2A9DE225" w:rsidRPr="77B01882" w:rsidDel="00FB44AB">
          <w:rPr>
            <w:rFonts w:ascii="David" w:hAnsi="David"/>
            <w:rtl/>
          </w:rPr>
          <w:delText>אזור</w:delText>
        </w:r>
        <w:r w:rsidR="00AE40B0" w:rsidDel="00FB44AB">
          <w:rPr>
            <w:rFonts w:ascii="David" w:hAnsi="David" w:hint="cs"/>
            <w:rtl/>
          </w:rPr>
          <w:delText xml:space="preserve"> תנועה במרחב</w:delText>
        </w:r>
        <w:r w:rsidDel="00FB44AB">
          <w:rPr>
            <w:rFonts w:ascii="David" w:hAnsi="David" w:hint="cs"/>
            <w:rtl/>
          </w:rPr>
          <w:delText xml:space="preserve"> </w:delText>
        </w:r>
        <w:r w:rsidR="00AE40B0" w:rsidDel="00FB44AB">
          <w:rPr>
            <w:rFonts w:ascii="David" w:hAnsi="David" w:hint="cs"/>
            <w:rtl/>
          </w:rPr>
          <w:delText xml:space="preserve">מוגדר </w:delText>
        </w:r>
        <w:r w:rsidDel="00FB44AB">
          <w:rPr>
            <w:rFonts w:ascii="David" w:hAnsi="David" w:hint="cs"/>
            <w:rtl/>
          </w:rPr>
          <w:delText xml:space="preserve">על </w:delText>
        </w:r>
        <w:r w:rsidR="00AE40B0" w:rsidDel="00FB44AB">
          <w:rPr>
            <w:rFonts w:ascii="David" w:hAnsi="David" w:hint="cs"/>
            <w:rtl/>
          </w:rPr>
          <w:delText xml:space="preserve">פי </w:delText>
        </w:r>
        <w:commentRangeStart w:id="2427"/>
        <w:commentRangeStart w:id="2428"/>
        <w:r w:rsidDel="00FB44AB">
          <w:rPr>
            <w:rFonts w:ascii="David" w:hAnsi="David" w:hint="cs"/>
            <w:rtl/>
          </w:rPr>
          <w:delText xml:space="preserve">המגזר </w:delText>
        </w:r>
      </w:del>
      <w:del w:id="2429" w:author="Gidon Kupietzky" w:date="2024-12-16T14:14:00Z" w16du:dateUtc="2024-12-16T12:14:00Z">
        <w:r>
          <w:rPr>
            <w:rFonts w:ascii="David" w:hAnsi="David" w:hint="cs"/>
            <w:rtl/>
          </w:rPr>
          <w:delText>הדומינ</w:delText>
        </w:r>
        <w:r w:rsidR="00C436A6">
          <w:rPr>
            <w:rFonts w:ascii="David" w:hAnsi="David" w:hint="cs"/>
            <w:rtl/>
          </w:rPr>
          <w:delText>נ</w:delText>
        </w:r>
        <w:r>
          <w:rPr>
            <w:rFonts w:ascii="David" w:hAnsi="David" w:hint="cs"/>
            <w:rtl/>
          </w:rPr>
          <w:delText xml:space="preserve">טי </w:delText>
        </w:r>
      </w:del>
      <w:commentRangeEnd w:id="2427"/>
      <w:del w:id="2430" w:author="Gidon Kupietzky" w:date="2025-01-27T15:45:00Z" w16du:dateUtc="2025-01-27T13:45:00Z">
        <w:r w:rsidR="00D04CDD" w:rsidDel="00FB44AB">
          <w:rPr>
            <w:rStyle w:val="ab"/>
            <w:rtl/>
          </w:rPr>
          <w:commentReference w:id="2427"/>
        </w:r>
        <w:commentRangeEnd w:id="2428"/>
        <w:r w:rsidR="008D3881" w:rsidDel="00FB44AB">
          <w:rPr>
            <w:rStyle w:val="ab"/>
            <w:rtl/>
          </w:rPr>
          <w:commentReference w:id="2428"/>
        </w:r>
        <w:r w:rsidR="00AE40B0" w:rsidDel="00FB44AB">
          <w:rPr>
            <w:rFonts w:ascii="David" w:hAnsi="David" w:hint="cs"/>
            <w:rtl/>
          </w:rPr>
          <w:delText>המתגורר בו</w:delText>
        </w:r>
        <w:r w:rsidR="00C27910" w:rsidDel="00FB44AB">
          <w:rPr>
            <w:rFonts w:ascii="David" w:hAnsi="David" w:hint="cs"/>
            <w:rtl/>
          </w:rPr>
          <w:delText xml:space="preserve">. </w:delText>
        </w:r>
        <w:commentRangeStart w:id="2431"/>
        <w:commentRangeStart w:id="2432"/>
        <w:r w:rsidR="008E3E7F" w:rsidDel="00FB44AB">
          <w:rPr>
            <w:rFonts w:ascii="David" w:hAnsi="David" w:hint="cs"/>
            <w:rtl/>
          </w:rPr>
          <w:delText>ב</w:delText>
        </w:r>
        <w:r w:rsidR="00C27910" w:rsidDel="00FB44AB">
          <w:rPr>
            <w:rFonts w:ascii="David" w:hAnsi="David" w:hint="cs"/>
            <w:rtl/>
          </w:rPr>
          <w:delText xml:space="preserve">רב </w:delText>
        </w:r>
        <w:r w:rsidR="2A9DE225" w:rsidRPr="77B01882" w:rsidDel="00FB44AB">
          <w:rPr>
            <w:rFonts w:ascii="David" w:hAnsi="David"/>
            <w:rtl/>
          </w:rPr>
          <w:delText>אזור</w:delText>
        </w:r>
        <w:r w:rsidR="00C27910" w:rsidRPr="77B01882" w:rsidDel="00FB44AB">
          <w:rPr>
            <w:rFonts w:ascii="David" w:hAnsi="David"/>
            <w:rtl/>
          </w:rPr>
          <w:delText>י</w:delText>
        </w:r>
        <w:r w:rsidR="00C27910" w:rsidDel="00FB44AB">
          <w:rPr>
            <w:rFonts w:ascii="David" w:hAnsi="David" w:hint="cs"/>
            <w:rtl/>
          </w:rPr>
          <w:delText xml:space="preserve"> התנועה </w:delText>
        </w:r>
        <w:r w:rsidR="00AE40B0" w:rsidDel="00FB44AB">
          <w:rPr>
            <w:rFonts w:ascii="David" w:hAnsi="David" w:hint="cs"/>
            <w:rtl/>
          </w:rPr>
          <w:delText xml:space="preserve"> </w:delText>
        </w:r>
        <w:r w:rsidR="008E3E7F" w:rsidDel="00FB44AB">
          <w:rPr>
            <w:rFonts w:ascii="David" w:hAnsi="David" w:hint="cs"/>
            <w:rtl/>
          </w:rPr>
          <w:delText xml:space="preserve">במרחב חיה </w:delText>
        </w:r>
        <w:r w:rsidR="228F57B3" w:rsidRPr="77B01882" w:rsidDel="00FB44AB">
          <w:rPr>
            <w:rFonts w:ascii="David" w:hAnsi="David"/>
            <w:rtl/>
          </w:rPr>
          <w:delText>אוכלוסייה</w:delText>
        </w:r>
        <w:r w:rsidR="008E3E7F" w:rsidDel="00FB44AB">
          <w:rPr>
            <w:rFonts w:ascii="David" w:hAnsi="David" w:hint="cs"/>
            <w:rtl/>
          </w:rPr>
          <w:delText xml:space="preserve"> </w:delText>
        </w:r>
        <w:commentRangeStart w:id="2433"/>
        <w:commentRangeStart w:id="2434"/>
        <w:r w:rsidR="00C436A6" w:rsidDel="00FB44AB">
          <w:rPr>
            <w:rFonts w:ascii="David" w:hAnsi="David" w:hint="cs"/>
            <w:rtl/>
          </w:rPr>
          <w:delText xml:space="preserve">הומוגנית </w:delText>
        </w:r>
        <w:commentRangeEnd w:id="2433"/>
        <w:r w:rsidR="003C69B3" w:rsidDel="00FB44AB">
          <w:rPr>
            <w:rtl/>
          </w:rPr>
          <w:commentReference w:id="2433"/>
        </w:r>
        <w:commentRangeEnd w:id="2434"/>
        <w:r w:rsidR="00930D68" w:rsidDel="00FB44AB">
          <w:rPr>
            <w:rStyle w:val="ab"/>
            <w:rtl/>
          </w:rPr>
          <w:commentReference w:id="2434"/>
        </w:r>
        <w:r w:rsidR="00C436A6" w:rsidDel="00FB44AB">
          <w:rPr>
            <w:rFonts w:ascii="David" w:hAnsi="David" w:hint="cs"/>
            <w:rtl/>
          </w:rPr>
          <w:delText xml:space="preserve">מבחינה </w:delText>
        </w:r>
        <w:r w:rsidR="008E3E7F" w:rsidDel="00FB44AB">
          <w:rPr>
            <w:rFonts w:ascii="David" w:hAnsi="David" w:hint="cs"/>
            <w:rtl/>
          </w:rPr>
          <w:delText>מגזר</w:delText>
        </w:r>
        <w:r w:rsidR="00C436A6" w:rsidDel="00FB44AB">
          <w:rPr>
            <w:rFonts w:ascii="David" w:hAnsi="David" w:hint="cs"/>
            <w:rtl/>
          </w:rPr>
          <w:delText>ית</w:delText>
        </w:r>
        <w:r w:rsidR="00780A9D" w:rsidDel="00FB44AB">
          <w:rPr>
            <w:rFonts w:ascii="David" w:hAnsi="David" w:hint="cs"/>
            <w:rtl/>
          </w:rPr>
          <w:delText>, כלומר איזורים</w:delText>
        </w:r>
        <w:r w:rsidR="00CA3A83" w:rsidDel="00FB44AB">
          <w:rPr>
            <w:rFonts w:ascii="David" w:hAnsi="David" w:hint="cs"/>
            <w:rtl/>
          </w:rPr>
          <w:delText xml:space="preserve"> שהם במובהק </w:delText>
        </w:r>
        <w:r w:rsidR="00780A9D" w:rsidDel="00FB44AB">
          <w:rPr>
            <w:rFonts w:ascii="David" w:hAnsi="David" w:hint="cs"/>
            <w:rtl/>
          </w:rPr>
          <w:delText>ערבים, איזורים חרדים ואיזורים של אוכלוסיה יהודית כללית</w:delText>
        </w:r>
        <w:r w:rsidR="008E3E7F" w:rsidDel="00FB44AB">
          <w:rPr>
            <w:rFonts w:ascii="David" w:hAnsi="David" w:hint="cs"/>
            <w:rtl/>
          </w:rPr>
          <w:delText xml:space="preserve"> .</w:delText>
        </w:r>
        <w:commentRangeEnd w:id="2431"/>
        <w:r w:rsidR="00E12B54" w:rsidDel="00FB44AB">
          <w:rPr>
            <w:rtl/>
          </w:rPr>
          <w:commentReference w:id="2431"/>
        </w:r>
        <w:commentRangeEnd w:id="2432"/>
        <w:r w:rsidR="0011422D" w:rsidDel="00FB44AB">
          <w:rPr>
            <w:rStyle w:val="ab"/>
            <w:rtl/>
          </w:rPr>
          <w:commentReference w:id="2432"/>
        </w:r>
        <w:r w:rsidDel="00FB44AB">
          <w:rPr>
            <w:rFonts w:ascii="David" w:hAnsi="David" w:hint="cs"/>
            <w:rtl/>
          </w:rPr>
          <w:delText xml:space="preserve"> </w:delText>
        </w:r>
        <w:r w:rsidR="00DD541A" w:rsidDel="00FB44AB">
          <w:rPr>
            <w:rFonts w:ascii="David" w:hAnsi="David" w:hint="cs"/>
            <w:rtl/>
          </w:rPr>
          <w:delText>אולם</w:delText>
        </w:r>
        <w:r w:rsidR="00C436A6" w:rsidDel="00FB44AB">
          <w:rPr>
            <w:rFonts w:ascii="David" w:hAnsi="David" w:hint="cs"/>
            <w:rtl/>
          </w:rPr>
          <w:delText xml:space="preserve"> בכל מקרה, </w:delText>
        </w:r>
        <w:r w:rsidR="00DD541A" w:rsidDel="00FB44AB">
          <w:rPr>
            <w:rFonts w:ascii="David" w:hAnsi="David" w:hint="cs"/>
            <w:rtl/>
          </w:rPr>
          <w:delText xml:space="preserve"> </w:delText>
        </w:r>
        <w:r w:rsidDel="00FB44AB">
          <w:rPr>
            <w:rFonts w:ascii="David" w:hAnsi="David" w:hint="cs"/>
            <w:rtl/>
          </w:rPr>
          <w:delText xml:space="preserve">גם </w:delText>
        </w:r>
        <w:r w:rsidR="00AE40B0" w:rsidDel="00FB44AB">
          <w:rPr>
            <w:rFonts w:ascii="David" w:hAnsi="David" w:hint="cs"/>
            <w:rtl/>
          </w:rPr>
          <w:delText xml:space="preserve">אם </w:delText>
        </w:r>
        <w:r w:rsidDel="00FB44AB">
          <w:rPr>
            <w:rFonts w:ascii="David" w:hAnsi="David" w:hint="cs"/>
            <w:rtl/>
          </w:rPr>
          <w:delText xml:space="preserve">בפועל </w:delText>
        </w:r>
        <w:r w:rsidR="00AE40B0" w:rsidDel="00FB44AB">
          <w:rPr>
            <w:rFonts w:ascii="David" w:hAnsi="David" w:hint="cs"/>
            <w:rtl/>
          </w:rPr>
          <w:delText xml:space="preserve">מתגוררים </w:delText>
        </w:r>
        <w:r w:rsidR="00220996" w:rsidDel="00FB44AB">
          <w:rPr>
            <w:rFonts w:ascii="David" w:hAnsi="David" w:hint="cs"/>
            <w:rtl/>
          </w:rPr>
          <w:delText xml:space="preserve">באותו איזור תנועה כמה </w:delText>
        </w:r>
        <w:r w:rsidDel="00FB44AB">
          <w:rPr>
            <w:rFonts w:ascii="David" w:hAnsi="David" w:hint="cs"/>
            <w:rtl/>
          </w:rPr>
          <w:delText xml:space="preserve">מגזרים </w:delText>
        </w:r>
        <w:r w:rsidR="00AE40B0" w:rsidDel="00FB44AB">
          <w:rPr>
            <w:rFonts w:ascii="David" w:hAnsi="David" w:hint="cs"/>
            <w:rtl/>
          </w:rPr>
          <w:delText>שונים</w:delText>
        </w:r>
        <w:r w:rsidR="00DD541A" w:rsidDel="00FB44AB">
          <w:rPr>
            <w:rFonts w:ascii="David" w:hAnsi="David" w:hint="cs"/>
            <w:rtl/>
          </w:rPr>
          <w:delText xml:space="preserve">, </w:delText>
        </w:r>
        <w:r w:rsidR="00B76410" w:rsidDel="00FB44AB">
          <w:rPr>
            <w:rFonts w:ascii="David" w:hAnsi="David" w:hint="cs"/>
            <w:rtl/>
          </w:rPr>
          <w:delText xml:space="preserve">הוא </w:delText>
        </w:r>
        <w:r w:rsidR="00DD541A" w:rsidDel="00FB44AB">
          <w:rPr>
            <w:rFonts w:ascii="David" w:hAnsi="David" w:hint="cs"/>
            <w:rtl/>
          </w:rPr>
          <w:delText xml:space="preserve">עדיין ישוייך למגזר </w:delText>
        </w:r>
      </w:del>
      <w:del w:id="2435" w:author="Gidon Kupietzky" w:date="2024-12-16T14:15:00Z" w16du:dateUtc="2024-12-16T12:15:00Z">
        <w:r w:rsidR="00DD541A">
          <w:rPr>
            <w:rFonts w:ascii="David" w:hAnsi="David" w:hint="cs"/>
            <w:rtl/>
          </w:rPr>
          <w:delText xml:space="preserve">הדומיננטי </w:delText>
        </w:r>
      </w:del>
      <w:commentRangeStart w:id="2436"/>
      <w:commentRangeEnd w:id="2436"/>
      <w:del w:id="2437" w:author="Gidon Kupietzky" w:date="2025-01-27T15:45:00Z" w16du:dateUtc="2025-01-27T13:45:00Z">
        <w:r w:rsidR="00B4508F" w:rsidDel="00FB44AB">
          <w:rPr>
            <w:rStyle w:val="ab"/>
            <w:rtl/>
          </w:rPr>
          <w:commentReference w:id="2436"/>
        </w:r>
        <w:r w:rsidR="00DD541A" w:rsidDel="00FB44AB">
          <w:rPr>
            <w:rFonts w:ascii="David" w:hAnsi="David" w:hint="cs"/>
            <w:rtl/>
          </w:rPr>
          <w:delText>שחי בו.</w:delText>
        </w:r>
        <w:r w:rsidR="00AE40B0" w:rsidDel="00FB44AB">
          <w:rPr>
            <w:rFonts w:ascii="David" w:hAnsi="David" w:hint="cs"/>
            <w:rtl/>
          </w:rPr>
          <w:delText xml:space="preserve"> </w:delText>
        </w:r>
        <w:commentRangeStart w:id="2438"/>
        <w:commentRangeStart w:id="2439"/>
        <w:r w:rsidR="00C436A6" w:rsidDel="00FB44AB">
          <w:rPr>
            <w:rFonts w:ascii="David" w:hAnsi="David" w:hint="cs"/>
            <w:rtl/>
          </w:rPr>
          <w:delText>ל</w:delText>
        </w:r>
        <w:r w:rsidR="00C549DE" w:rsidDel="00FB44AB">
          <w:rPr>
            <w:rFonts w:ascii="David" w:hAnsi="David" w:hint="cs"/>
            <w:rtl/>
          </w:rPr>
          <w:delText xml:space="preserve">קביעה זו </w:delText>
        </w:r>
        <w:r w:rsidR="00C436A6" w:rsidDel="00FB44AB">
          <w:rPr>
            <w:rFonts w:ascii="David" w:hAnsi="David" w:hint="cs"/>
            <w:rtl/>
          </w:rPr>
          <w:delText>יש</w:delText>
        </w:r>
        <w:r w:rsidR="00C549DE" w:rsidDel="00FB44AB">
          <w:rPr>
            <w:rFonts w:ascii="David" w:hAnsi="David" w:hint="cs"/>
            <w:rtl/>
          </w:rPr>
          <w:delText xml:space="preserve"> משמעות בעיקר כאשר סוכמים את </w:delText>
        </w:r>
        <w:r w:rsidR="00C549DE" w:rsidRPr="77B01882" w:rsidDel="00FB44AB">
          <w:rPr>
            <w:rFonts w:ascii="David" w:hAnsi="David"/>
            <w:rtl/>
          </w:rPr>
          <w:delText>ה</w:delText>
        </w:r>
        <w:r w:rsidR="228F57B3" w:rsidRPr="77B01882" w:rsidDel="00FB44AB">
          <w:rPr>
            <w:rFonts w:ascii="David" w:hAnsi="David"/>
            <w:rtl/>
          </w:rPr>
          <w:delText>אוכלוסייה</w:delText>
        </w:r>
        <w:r w:rsidR="00C549DE" w:rsidDel="00FB44AB">
          <w:rPr>
            <w:rFonts w:ascii="David" w:hAnsi="David" w:hint="cs"/>
            <w:rtl/>
          </w:rPr>
          <w:delText xml:space="preserve"> </w:delText>
        </w:r>
        <w:r w:rsidR="00EB4AFE" w:rsidDel="00FB44AB">
          <w:rPr>
            <w:rFonts w:ascii="David" w:hAnsi="David" w:hint="cs"/>
            <w:rtl/>
          </w:rPr>
          <w:delText xml:space="preserve">על פי מגזר לרמת </w:delText>
        </w:r>
        <w:r w:rsidR="00250996" w:rsidDel="00FB44AB">
          <w:rPr>
            <w:rFonts w:ascii="David" w:hAnsi="David" w:hint="cs"/>
            <w:rtl/>
          </w:rPr>
          <w:delText xml:space="preserve">של מחוז או ישוב, שכן אוכלוסיות שנמצאות במיעוט בתוך </w:delText>
        </w:r>
        <w:r w:rsidR="2A9DE225" w:rsidRPr="77B01882" w:rsidDel="00FB44AB">
          <w:rPr>
            <w:rFonts w:ascii="David" w:hAnsi="David"/>
            <w:rtl/>
          </w:rPr>
          <w:delText>אזור</w:delText>
        </w:r>
        <w:r w:rsidR="00250996" w:rsidRPr="77B01882" w:rsidDel="00FB44AB">
          <w:rPr>
            <w:rFonts w:ascii="David" w:hAnsi="David"/>
            <w:rtl/>
          </w:rPr>
          <w:delText>י</w:delText>
        </w:r>
        <w:r w:rsidR="00250996" w:rsidDel="00FB44AB">
          <w:rPr>
            <w:rFonts w:ascii="David" w:hAnsi="David" w:hint="cs"/>
            <w:rtl/>
          </w:rPr>
          <w:delText xml:space="preserve"> תנועה עם </w:delText>
        </w:r>
        <w:r w:rsidR="00C97A8F" w:rsidDel="00FB44AB">
          <w:rPr>
            <w:rFonts w:ascii="David" w:hAnsi="David" w:hint="cs"/>
            <w:rtl/>
          </w:rPr>
          <w:delText>עירוב</w:delText>
        </w:r>
        <w:r w:rsidR="00250996" w:rsidDel="00FB44AB">
          <w:rPr>
            <w:rFonts w:ascii="David" w:hAnsi="David" w:hint="cs"/>
            <w:rtl/>
          </w:rPr>
          <w:delText xml:space="preserve"> מגזרים, לא יקבלו ביטוי </w:delText>
        </w:r>
        <w:r w:rsidR="00B76410" w:rsidDel="00FB44AB">
          <w:rPr>
            <w:rFonts w:ascii="David" w:hAnsi="David" w:hint="cs"/>
            <w:rtl/>
          </w:rPr>
          <w:delText>במספרים הכלליים</w:delText>
        </w:r>
        <w:r w:rsidR="00297C8C" w:rsidDel="00FB44AB">
          <w:rPr>
            <w:rFonts w:ascii="David" w:hAnsi="David" w:hint="cs"/>
            <w:rtl/>
          </w:rPr>
          <w:delText xml:space="preserve"> והם ישוייכו למגזר הדומיננטי</w:delText>
        </w:r>
        <w:commentRangeEnd w:id="2438"/>
        <w:r w:rsidR="006A6606" w:rsidDel="00FB44AB">
          <w:rPr>
            <w:rtl/>
          </w:rPr>
          <w:commentReference w:id="2438"/>
        </w:r>
        <w:commentRangeEnd w:id="2439"/>
        <w:r w:rsidR="009A1CBA" w:rsidDel="00FB44AB">
          <w:rPr>
            <w:rStyle w:val="ab"/>
            <w:rtl/>
          </w:rPr>
          <w:commentReference w:id="2439"/>
        </w:r>
        <w:r w:rsidR="00B76410" w:rsidDel="00FB44AB">
          <w:rPr>
            <w:rFonts w:ascii="David" w:hAnsi="David" w:hint="cs"/>
            <w:rtl/>
          </w:rPr>
          <w:delText>.</w:delText>
        </w:r>
        <w:r w:rsidDel="00FB44AB">
          <w:rPr>
            <w:rFonts w:ascii="David" w:hAnsi="David" w:hint="cs"/>
            <w:rtl/>
          </w:rPr>
          <w:delText xml:space="preserve"> </w:delText>
        </w:r>
        <w:r w:rsidR="00C436A6" w:rsidDel="00FB44AB">
          <w:rPr>
            <w:rFonts w:ascii="David" w:hAnsi="David" w:hint="cs"/>
            <w:rtl/>
          </w:rPr>
          <w:delText xml:space="preserve">ככלל, </w:delText>
        </w:r>
        <w:r w:rsidR="00DA71C6" w:rsidDel="00FB44AB">
          <w:rPr>
            <w:rFonts w:ascii="David" w:hAnsi="David" w:hint="cs"/>
            <w:rtl/>
          </w:rPr>
          <w:delText>במרבית המקרים במרחב, תופעה זו תביא ל</w:delText>
        </w:r>
        <w:r w:rsidR="00C436A6" w:rsidDel="00FB44AB">
          <w:rPr>
            <w:rFonts w:ascii="David" w:hAnsi="David" w:hint="cs"/>
            <w:rtl/>
          </w:rPr>
          <w:delText xml:space="preserve">הערכת חסר של המגזר החרדי שכן זו </w:delText>
        </w:r>
        <w:r w:rsidR="006F658F" w:rsidDel="00FB44AB">
          <w:rPr>
            <w:rFonts w:ascii="David" w:hAnsi="David" w:hint="cs"/>
            <w:rtl/>
          </w:rPr>
          <w:delText>ה</w:delText>
        </w:r>
        <w:r w:rsidR="228F57B3" w:rsidRPr="77B01882" w:rsidDel="00FB44AB">
          <w:rPr>
            <w:rFonts w:ascii="David" w:hAnsi="David"/>
            <w:rtl/>
          </w:rPr>
          <w:delText>אוכלוסייה</w:delText>
        </w:r>
        <w:r w:rsidR="00C436A6" w:rsidDel="00FB44AB">
          <w:rPr>
            <w:rFonts w:ascii="David" w:hAnsi="David" w:hint="cs"/>
            <w:rtl/>
          </w:rPr>
          <w:delText xml:space="preserve"> אשר </w:delText>
        </w:r>
        <w:r w:rsidR="006F658F" w:rsidDel="00FB44AB">
          <w:rPr>
            <w:rFonts w:ascii="David" w:hAnsi="David" w:hint="cs"/>
            <w:rtl/>
          </w:rPr>
          <w:delText xml:space="preserve">בעיקר </w:delText>
        </w:r>
        <w:r w:rsidR="00C436A6" w:rsidDel="00FB44AB">
          <w:rPr>
            <w:rFonts w:ascii="David" w:hAnsi="David" w:hint="cs"/>
            <w:rtl/>
          </w:rPr>
          <w:delText xml:space="preserve">מהגרת </w:delText>
        </w:r>
        <w:r w:rsidR="00C436A6" w:rsidRPr="77B01882" w:rsidDel="00FB44AB">
          <w:rPr>
            <w:rFonts w:ascii="David" w:hAnsi="David"/>
            <w:rtl/>
          </w:rPr>
          <w:delText>מ</w:delText>
        </w:r>
        <w:r w:rsidR="2A9DE225" w:rsidRPr="77B01882" w:rsidDel="00FB44AB">
          <w:rPr>
            <w:rFonts w:ascii="David" w:hAnsi="David"/>
            <w:rtl/>
          </w:rPr>
          <w:delText>אזור</w:delText>
        </w:r>
        <w:r w:rsidR="00C436A6" w:rsidRPr="77B01882" w:rsidDel="00FB44AB">
          <w:rPr>
            <w:rFonts w:ascii="David" w:hAnsi="David"/>
            <w:rtl/>
          </w:rPr>
          <w:delText>ים</w:delText>
        </w:r>
        <w:r w:rsidR="00C436A6" w:rsidDel="00FB44AB">
          <w:rPr>
            <w:rFonts w:ascii="David" w:hAnsi="David" w:hint="cs"/>
            <w:rtl/>
          </w:rPr>
          <w:delText xml:space="preserve"> חרדים </w:delText>
        </w:r>
        <w:r w:rsidR="00C436A6" w:rsidRPr="77B01882" w:rsidDel="00FB44AB">
          <w:rPr>
            <w:rFonts w:ascii="David" w:hAnsi="David"/>
            <w:rtl/>
          </w:rPr>
          <w:delText>ל</w:delText>
        </w:r>
        <w:r w:rsidR="2A9DE225" w:rsidRPr="77B01882" w:rsidDel="00FB44AB">
          <w:rPr>
            <w:rFonts w:ascii="David" w:hAnsi="David"/>
            <w:rtl/>
          </w:rPr>
          <w:delText>אזור</w:delText>
        </w:r>
        <w:r w:rsidR="00C436A6" w:rsidRPr="77B01882" w:rsidDel="00FB44AB">
          <w:rPr>
            <w:rFonts w:ascii="David" w:hAnsi="David"/>
            <w:rtl/>
          </w:rPr>
          <w:delText>ים</w:delText>
        </w:r>
        <w:r w:rsidR="00C436A6" w:rsidDel="00FB44AB">
          <w:rPr>
            <w:rFonts w:ascii="David" w:hAnsi="David" w:hint="cs"/>
            <w:rtl/>
          </w:rPr>
          <w:delText xml:space="preserve"> שאינם חרדים.</w:delText>
        </w:r>
        <w:r w:rsidR="00082B3B" w:rsidDel="00FB44AB">
          <w:rPr>
            <w:rFonts w:ascii="David" w:hAnsi="David" w:hint="cs"/>
            <w:rtl/>
          </w:rPr>
          <w:delText xml:space="preserve"> </w:delText>
        </w:r>
        <w:r w:rsidR="006954FE" w:rsidDel="00FB44AB">
          <w:rPr>
            <w:rFonts w:ascii="David" w:hAnsi="David" w:hint="cs"/>
            <w:rtl/>
          </w:rPr>
          <w:delText xml:space="preserve">הכוונה היא כי בעתיד הקרוב </w:delText>
        </w:r>
        <w:r w:rsidR="00015463" w:rsidDel="00FB44AB">
          <w:rPr>
            <w:rFonts w:ascii="David" w:hAnsi="David" w:hint="cs"/>
            <w:rtl/>
          </w:rPr>
          <w:delText>ב</w:delText>
        </w:r>
        <w:r w:rsidR="006954FE" w:rsidDel="00FB44AB">
          <w:rPr>
            <w:rFonts w:ascii="David" w:hAnsi="David" w:hint="cs"/>
            <w:rtl/>
          </w:rPr>
          <w:delText xml:space="preserve">כל איזור תנועה </w:delText>
        </w:r>
        <w:r w:rsidR="00D15F1C" w:rsidDel="00FB44AB">
          <w:rPr>
            <w:rFonts w:ascii="David" w:hAnsi="David" w:hint="cs"/>
            <w:rtl/>
          </w:rPr>
          <w:delText>תופיע</w:delText>
        </w:r>
        <w:r w:rsidR="006954FE" w:rsidDel="00FB44AB">
          <w:rPr>
            <w:rFonts w:ascii="David" w:hAnsi="David" w:hint="cs"/>
            <w:rtl/>
          </w:rPr>
          <w:delText xml:space="preserve"> </w:delText>
        </w:r>
        <w:r w:rsidR="002D36B1" w:rsidDel="00FB44AB">
          <w:rPr>
            <w:rFonts w:ascii="David" w:hAnsi="David" w:hint="cs"/>
            <w:rtl/>
          </w:rPr>
          <w:delText xml:space="preserve">התפלגות </w:delText>
        </w:r>
        <w:r w:rsidR="00D15F1C" w:rsidDel="00FB44AB">
          <w:rPr>
            <w:rFonts w:ascii="David" w:hAnsi="David" w:hint="cs"/>
            <w:rtl/>
          </w:rPr>
          <w:delText xml:space="preserve">האוכלוסיה </w:delText>
        </w:r>
        <w:r w:rsidR="002D36B1" w:rsidDel="00FB44AB">
          <w:rPr>
            <w:rFonts w:ascii="David" w:hAnsi="David" w:hint="cs"/>
            <w:rtl/>
          </w:rPr>
          <w:delText>ל</w:delText>
        </w:r>
        <w:r w:rsidR="003601A1" w:rsidDel="00FB44AB">
          <w:rPr>
            <w:rFonts w:ascii="David" w:hAnsi="David" w:hint="cs"/>
            <w:rtl/>
          </w:rPr>
          <w:delText>כלל ה</w:delText>
        </w:r>
        <w:r w:rsidR="002D36B1" w:rsidDel="00FB44AB">
          <w:rPr>
            <w:rFonts w:ascii="David" w:hAnsi="David" w:hint="cs"/>
            <w:rtl/>
          </w:rPr>
          <w:delText xml:space="preserve">מגזרים שמתגוררים בו ולא </w:delText>
        </w:r>
        <w:r w:rsidR="00150117" w:rsidDel="00FB44AB">
          <w:rPr>
            <w:rFonts w:ascii="David" w:hAnsi="David" w:hint="cs"/>
            <w:rtl/>
          </w:rPr>
          <w:delText xml:space="preserve">תג אחד של מגזר לפי המגזר הדומיננטי </w:delText>
        </w:r>
        <w:r w:rsidR="008C2A60" w:rsidDel="00FB44AB">
          <w:rPr>
            <w:rFonts w:ascii="David" w:hAnsi="David" w:hint="cs"/>
            <w:rtl/>
          </w:rPr>
          <w:delText>שבו, כפי שמופיע בגרסת המודל הנוכחית.</w:delText>
        </w:r>
        <w:r w:rsidR="00E070F6" w:rsidDel="00FB44AB">
          <w:rPr>
            <w:rFonts w:ascii="David" w:hAnsi="David" w:hint="cs"/>
            <w:rtl/>
          </w:rPr>
          <w:delText xml:space="preserve"> כמו כן </w:delText>
        </w:r>
        <w:r w:rsidR="00AA254E" w:rsidDel="00FB44AB">
          <w:rPr>
            <w:rFonts w:ascii="David" w:hAnsi="David" w:hint="cs"/>
            <w:rtl/>
          </w:rPr>
          <w:delText xml:space="preserve">תתבצע הערכה לגבי שינויים בהתפלגות המגזרית </w:delText>
        </w:r>
        <w:r w:rsidR="00C0645C" w:rsidDel="00FB44AB">
          <w:rPr>
            <w:rFonts w:ascii="David" w:hAnsi="David" w:hint="cs"/>
            <w:rtl/>
          </w:rPr>
          <w:delText xml:space="preserve">בכל איזור מחומש </w:delText>
        </w:r>
        <w:r w:rsidR="00CE19CA" w:rsidDel="00FB44AB">
          <w:rPr>
            <w:rFonts w:ascii="David" w:hAnsi="David" w:hint="cs"/>
            <w:rtl/>
          </w:rPr>
          <w:delText xml:space="preserve"> אחד </w:delText>
        </w:r>
        <w:r w:rsidR="00C0645C" w:rsidDel="00FB44AB">
          <w:rPr>
            <w:rFonts w:ascii="David" w:hAnsi="David" w:hint="cs"/>
            <w:rtl/>
          </w:rPr>
          <w:delText>לחומש</w:delText>
        </w:r>
        <w:r w:rsidR="00CE19CA" w:rsidDel="00FB44AB">
          <w:rPr>
            <w:rFonts w:ascii="David" w:hAnsi="David" w:hint="cs"/>
            <w:rtl/>
          </w:rPr>
          <w:delText xml:space="preserve"> הבא בהתאם לתהליכים צפויים שלתמורות בהרכב האוכלוסיה.</w:delText>
        </w:r>
        <w:bookmarkStart w:id="2440" w:name="_Toc190880708"/>
        <w:bookmarkStart w:id="2441" w:name="_Toc190883421"/>
        <w:bookmarkEnd w:id="2440"/>
        <w:bookmarkEnd w:id="2441"/>
      </w:del>
    </w:p>
    <w:p w14:paraId="37C28247" w14:textId="258FC621" w:rsidR="001F7D38" w:rsidDel="00FB44AB" w:rsidRDefault="7B61F041">
      <w:pPr>
        <w:tabs>
          <w:tab w:val="left" w:pos="2446"/>
        </w:tabs>
        <w:spacing w:line="276" w:lineRule="auto"/>
        <w:rPr>
          <w:del w:id="2442" w:author="Gidon Kupietzky" w:date="2025-01-27T15:45:00Z" w16du:dateUtc="2025-01-27T13:45:00Z"/>
          <w:rFonts w:ascii="David" w:hAnsi="David"/>
          <w:rtl/>
        </w:rPr>
        <w:pPrChange w:id="2443" w:author="Gidon Kupietzky" w:date="2025-02-13T17:45:00Z" w16du:dateUtc="2025-02-13T15:45:00Z">
          <w:pPr>
            <w:jc w:val="both"/>
          </w:pPr>
        </w:pPrChange>
      </w:pPr>
      <w:del w:id="2444" w:author="Gidon Kupietzky" w:date="2025-01-27T15:45:00Z" w16du:dateUtc="2025-01-27T13:45:00Z">
        <w:r w:rsidRPr="7501A917" w:rsidDel="00FB44AB">
          <w:rPr>
            <w:rFonts w:ascii="David" w:hAnsi="David"/>
            <w:rtl/>
          </w:rPr>
          <w:delText>השיוך המגזרי מבוסס על</w:delText>
        </w:r>
      </w:del>
      <w:del w:id="2445" w:author="Gidon Kupietzky" w:date="2024-12-16T14:15:00Z" w16du:dateUtc="2024-12-16T12:15:00Z">
        <w:r w:rsidRPr="7501A917" w:rsidDel="004027F2">
          <w:rPr>
            <w:rFonts w:ascii="David" w:hAnsi="David"/>
            <w:rtl/>
          </w:rPr>
          <w:delText xml:space="preserve"> </w:delText>
        </w:r>
      </w:del>
      <w:del w:id="2446" w:author="Gidon Kupietzky" w:date="2025-01-27T15:45:00Z" w16du:dateUtc="2025-01-27T13:45:00Z">
        <w:r w:rsidRPr="7501A917" w:rsidDel="00FB44AB">
          <w:rPr>
            <w:rFonts w:ascii="David" w:hAnsi="David"/>
            <w:rtl/>
          </w:rPr>
          <w:delText>נתוני למ"ס</w:delText>
        </w:r>
      </w:del>
      <w:del w:id="2447" w:author="Gidon Kupietzky" w:date="2024-12-16T14:16:00Z" w16du:dateUtc="2024-12-16T12:16:00Z">
        <w:r w:rsidR="3658BE54" w:rsidRPr="7501A917">
          <w:rPr>
            <w:rFonts w:ascii="David" w:hAnsi="David"/>
            <w:rtl/>
          </w:rPr>
          <w:delText xml:space="preserve">. </w:delText>
        </w:r>
        <w:r w:rsidR="229B87D4" w:rsidRPr="7501A917">
          <w:rPr>
            <w:rFonts w:ascii="David" w:hAnsi="David"/>
            <w:rtl/>
          </w:rPr>
          <w:delText xml:space="preserve">הגדרה של </w:delText>
        </w:r>
        <w:r w:rsidR="3870447E" w:rsidRPr="7501A917">
          <w:rPr>
            <w:rFonts w:ascii="David" w:hAnsi="David"/>
            <w:rtl/>
          </w:rPr>
          <w:delText>אזור</w:delText>
        </w:r>
        <w:r w:rsidR="40534589" w:rsidRPr="7501A917">
          <w:rPr>
            <w:rFonts w:ascii="David" w:hAnsi="David"/>
            <w:rtl/>
          </w:rPr>
          <w:delText xml:space="preserve"> תנועה </w:delText>
        </w:r>
        <w:r w:rsidR="229B87D4" w:rsidRPr="7501A917">
          <w:rPr>
            <w:rFonts w:ascii="David" w:hAnsi="David"/>
            <w:rtl/>
          </w:rPr>
          <w:delText>כ</w:delText>
        </w:r>
        <w:r w:rsidR="3870447E" w:rsidRPr="7501A917">
          <w:rPr>
            <w:rFonts w:ascii="David" w:hAnsi="David"/>
            <w:rtl/>
          </w:rPr>
          <w:delText>אזור</w:delText>
        </w:r>
        <w:r w:rsidR="229B87D4" w:rsidRPr="7501A917">
          <w:rPr>
            <w:rFonts w:ascii="David" w:hAnsi="David"/>
            <w:rtl/>
          </w:rPr>
          <w:delText xml:space="preserve"> ערבי </w:delText>
        </w:r>
        <w:r w:rsidR="40534589" w:rsidRPr="7501A917">
          <w:rPr>
            <w:rFonts w:ascii="David" w:hAnsi="David"/>
            <w:rtl/>
          </w:rPr>
          <w:delText xml:space="preserve">מתבססת על </w:delText>
        </w:r>
        <w:r w:rsidR="61DF8358" w:rsidRPr="7501A917">
          <w:rPr>
            <w:rFonts w:ascii="David" w:hAnsi="David"/>
            <w:rtl/>
          </w:rPr>
          <w:delText xml:space="preserve"> </w:delText>
        </w:r>
        <w:r w:rsidR="227D79C3" w:rsidRPr="7501A917">
          <w:rPr>
            <w:rFonts w:ascii="David" w:hAnsi="David"/>
            <w:rtl/>
          </w:rPr>
          <w:delText>ר</w:delText>
        </w:r>
        <w:r w:rsidR="348F6CA1" w:rsidRPr="7501A917">
          <w:rPr>
            <w:rFonts w:ascii="David" w:hAnsi="David"/>
            <w:rtl/>
          </w:rPr>
          <w:delText>ו</w:delText>
        </w:r>
        <w:r w:rsidR="227D79C3" w:rsidRPr="7501A917">
          <w:rPr>
            <w:rFonts w:ascii="David" w:hAnsi="David"/>
            <w:rtl/>
          </w:rPr>
          <w:delText xml:space="preserve">ב של </w:delText>
        </w:r>
        <w:r w:rsidR="04B6F4DF" w:rsidRPr="7501A917">
          <w:rPr>
            <w:rFonts w:ascii="David" w:hAnsi="David"/>
            <w:rtl/>
          </w:rPr>
          <w:delText>אוכלוסייה</w:delText>
        </w:r>
        <w:r w:rsidR="227D79C3" w:rsidRPr="7501A917">
          <w:rPr>
            <w:rFonts w:ascii="David" w:hAnsi="David"/>
            <w:rtl/>
          </w:rPr>
          <w:delText xml:space="preserve"> ערבית ברמת </w:delText>
        </w:r>
        <w:r w:rsidR="3870447E" w:rsidRPr="7501A917">
          <w:rPr>
            <w:rFonts w:ascii="David" w:hAnsi="David"/>
            <w:rtl/>
          </w:rPr>
          <w:delText>אזור</w:delText>
        </w:r>
        <w:r w:rsidR="227D79C3" w:rsidRPr="7501A917">
          <w:rPr>
            <w:rFonts w:ascii="David" w:hAnsi="David"/>
            <w:rtl/>
          </w:rPr>
          <w:delText xml:space="preserve"> סטטיסטי או ישוב. </w:delText>
        </w:r>
      </w:del>
      <w:del w:id="2448" w:author="Gidon Kupietzky" w:date="2025-01-27T15:45:00Z" w16du:dateUtc="2025-01-27T13:45:00Z">
        <w:r w:rsidR="227D79C3" w:rsidRPr="7501A917" w:rsidDel="00FB44AB">
          <w:rPr>
            <w:rFonts w:ascii="David" w:hAnsi="David"/>
            <w:rtl/>
          </w:rPr>
          <w:delText xml:space="preserve">לגבי שיוך </w:delText>
        </w:r>
        <w:r w:rsidR="3870447E" w:rsidRPr="7501A917" w:rsidDel="00FB44AB">
          <w:rPr>
            <w:rFonts w:ascii="David" w:hAnsi="David"/>
            <w:rtl/>
          </w:rPr>
          <w:delText>אזור</w:delText>
        </w:r>
        <w:r w:rsidR="227D79C3" w:rsidRPr="7501A917" w:rsidDel="00FB44AB">
          <w:rPr>
            <w:rFonts w:ascii="David" w:hAnsi="David"/>
            <w:rtl/>
          </w:rPr>
          <w:delText xml:space="preserve"> תנועה כ</w:delText>
        </w:r>
        <w:r w:rsidR="3870447E" w:rsidRPr="7501A917" w:rsidDel="00FB44AB">
          <w:rPr>
            <w:rFonts w:ascii="David" w:hAnsi="David"/>
            <w:rtl/>
          </w:rPr>
          <w:delText>אזור</w:delText>
        </w:r>
        <w:r w:rsidR="227D79C3" w:rsidRPr="7501A917" w:rsidDel="00FB44AB">
          <w:rPr>
            <w:rFonts w:ascii="David" w:hAnsi="David"/>
            <w:rtl/>
          </w:rPr>
          <w:delText xml:space="preserve"> חרדי במצב קיים</w:delText>
        </w:r>
      </w:del>
      <w:del w:id="2449" w:author="Gidon Kupietzky" w:date="2024-12-16T14:16:00Z" w16du:dateUtc="2024-12-16T12:16:00Z">
        <w:r w:rsidR="227D79C3" w:rsidRPr="7501A917">
          <w:rPr>
            <w:rFonts w:ascii="David" w:hAnsi="David"/>
            <w:rtl/>
          </w:rPr>
          <w:delText>,</w:delText>
        </w:r>
      </w:del>
      <w:del w:id="2450" w:author="Gidon Kupietzky" w:date="2025-01-27T15:45:00Z" w16du:dateUtc="2025-01-27T13:45:00Z">
        <w:r w:rsidR="227D79C3" w:rsidRPr="7501A917" w:rsidDel="00FB44AB">
          <w:rPr>
            <w:rFonts w:ascii="David" w:hAnsi="David"/>
            <w:rtl/>
          </w:rPr>
          <w:delText xml:space="preserve"> נעשה שימוש בנתוני למ</w:delText>
        </w:r>
        <w:r w:rsidR="348F6CA1" w:rsidRPr="7501A917" w:rsidDel="00FB44AB">
          <w:rPr>
            <w:rFonts w:ascii="David" w:hAnsi="David"/>
            <w:rtl/>
          </w:rPr>
          <w:delText>"</w:delText>
        </w:r>
        <w:r w:rsidR="227D79C3" w:rsidRPr="7501A917" w:rsidDel="00FB44AB">
          <w:rPr>
            <w:rFonts w:ascii="David" w:hAnsi="David"/>
            <w:rtl/>
          </w:rPr>
          <w:delText xml:space="preserve">ס בפרסום "חרדים ביישובים יהודיים" , </w:delText>
        </w:r>
        <w:r w:rsidR="003C6052" w:rsidDel="00FB44AB">
          <w:rPr>
            <w:rFonts w:ascii="David" w:hAnsi="David" w:hint="cs"/>
            <w:rtl/>
          </w:rPr>
          <w:delText>ל</w:delText>
        </w:r>
        <w:r w:rsidR="003C6052" w:rsidRPr="7501A917" w:rsidDel="00FB44AB">
          <w:rPr>
            <w:rFonts w:ascii="David" w:hAnsi="David"/>
            <w:rtl/>
          </w:rPr>
          <w:delText xml:space="preserve">רמת </w:delText>
        </w:r>
        <w:r w:rsidR="003C6052" w:rsidDel="00FB44AB">
          <w:rPr>
            <w:rFonts w:ascii="David" w:hAnsi="David" w:hint="cs"/>
            <w:rtl/>
          </w:rPr>
          <w:delText>ה</w:delText>
        </w:r>
        <w:r w:rsidR="227D79C3" w:rsidRPr="7501A917" w:rsidDel="00FB44AB">
          <w:rPr>
            <w:rFonts w:ascii="David" w:hAnsi="David"/>
            <w:rtl/>
          </w:rPr>
          <w:delText>ישוב ו</w:delText>
        </w:r>
        <w:r w:rsidR="003C6052" w:rsidDel="00FB44AB">
          <w:rPr>
            <w:rFonts w:ascii="David" w:hAnsi="David" w:hint="cs"/>
            <w:rtl/>
          </w:rPr>
          <w:delText>ה</w:delText>
        </w:r>
        <w:r w:rsidR="227D79C3" w:rsidRPr="7501A917" w:rsidDel="00FB44AB">
          <w:rPr>
            <w:rFonts w:ascii="David" w:hAnsi="David"/>
            <w:rtl/>
          </w:rPr>
          <w:delText xml:space="preserve">אזור </w:delText>
        </w:r>
        <w:r w:rsidR="003C6052" w:rsidDel="00FB44AB">
          <w:rPr>
            <w:rFonts w:ascii="David" w:hAnsi="David" w:hint="cs"/>
            <w:rtl/>
          </w:rPr>
          <w:delText>ה</w:delText>
        </w:r>
        <w:r w:rsidR="227D79C3" w:rsidRPr="7501A917" w:rsidDel="00FB44AB">
          <w:rPr>
            <w:rFonts w:ascii="David" w:hAnsi="David"/>
            <w:rtl/>
          </w:rPr>
          <w:delText>סטטיסטי, בתוספת התאמות קלות בהתאם לשיקול דעת והכ</w:delText>
        </w:r>
        <w:r w:rsidR="348F6CA1" w:rsidRPr="7501A917" w:rsidDel="00FB44AB">
          <w:rPr>
            <w:rFonts w:ascii="David" w:hAnsi="David"/>
            <w:rtl/>
          </w:rPr>
          <w:delText xml:space="preserve">רות עם השטח, </w:delText>
        </w:r>
        <w:r w:rsidR="227D79C3" w:rsidRPr="7501A917" w:rsidDel="00FB44AB">
          <w:rPr>
            <w:rFonts w:ascii="David" w:hAnsi="David"/>
            <w:rtl/>
          </w:rPr>
          <w:delText xml:space="preserve">בעיקר במצבים בה נדרשה חלוקת </w:delText>
        </w:r>
        <w:r w:rsidR="3870447E" w:rsidRPr="7501A917" w:rsidDel="00FB44AB">
          <w:rPr>
            <w:rFonts w:ascii="David" w:hAnsi="David"/>
            <w:rtl/>
          </w:rPr>
          <w:delText>אזור</w:delText>
        </w:r>
        <w:r w:rsidR="227D79C3" w:rsidRPr="7501A917" w:rsidDel="00FB44AB">
          <w:rPr>
            <w:rFonts w:ascii="David" w:hAnsi="David"/>
            <w:rtl/>
          </w:rPr>
          <w:delText xml:space="preserve"> סטטיסטי למספר </w:delText>
        </w:r>
        <w:r w:rsidR="3870447E" w:rsidRPr="7501A917" w:rsidDel="00FB44AB">
          <w:rPr>
            <w:rFonts w:ascii="David" w:hAnsi="David"/>
            <w:rtl/>
          </w:rPr>
          <w:delText>אזור</w:delText>
        </w:r>
        <w:r w:rsidR="227D79C3" w:rsidRPr="7501A917" w:rsidDel="00FB44AB">
          <w:rPr>
            <w:rFonts w:ascii="David" w:hAnsi="David"/>
            <w:rtl/>
          </w:rPr>
          <w:delText>י תנועה שלא כולם חרדים</w:delText>
        </w:r>
        <w:r w:rsidR="227D79C3" w:rsidRPr="7501A917" w:rsidDel="00FB44AB">
          <w:rPr>
            <w:rFonts w:ascii="David" w:hAnsi="David"/>
          </w:rPr>
          <w:delText>.</w:delText>
        </w:r>
        <w:bookmarkStart w:id="2451" w:name="_Toc190880709"/>
        <w:bookmarkStart w:id="2452" w:name="_Toc190883422"/>
        <w:bookmarkEnd w:id="2451"/>
        <w:bookmarkEnd w:id="2452"/>
      </w:del>
    </w:p>
    <w:p w14:paraId="259F360F" w14:textId="7EB7D2A0" w:rsidR="2E1AA74A" w:rsidRPr="00DE4801" w:rsidDel="004A2D26" w:rsidRDefault="2E1AA74A">
      <w:pPr>
        <w:tabs>
          <w:tab w:val="left" w:pos="2446"/>
        </w:tabs>
        <w:spacing w:line="276" w:lineRule="auto"/>
        <w:rPr>
          <w:del w:id="2453" w:author="Gidon Kupietzky" w:date="2025-02-13T17:45:00Z" w16du:dateUtc="2025-02-13T15:45:00Z"/>
          <w:rFonts w:ascii="David" w:hAnsi="David"/>
        </w:rPr>
        <w:pPrChange w:id="2454" w:author="Gidon Kupietzky" w:date="2025-02-13T17:45:00Z" w16du:dateUtc="2025-02-13T15:45:00Z">
          <w:pPr/>
        </w:pPrChange>
      </w:pPr>
      <w:bookmarkStart w:id="2455" w:name="_Toc190880710"/>
      <w:bookmarkStart w:id="2456" w:name="_Toc190883423"/>
      <w:bookmarkEnd w:id="2455"/>
      <w:bookmarkEnd w:id="2456"/>
    </w:p>
    <w:p w14:paraId="2B95A763" w14:textId="4379E969" w:rsidR="00793B77" w:rsidRPr="00C5359F" w:rsidDel="004A2D26" w:rsidRDefault="00793B77">
      <w:pPr>
        <w:tabs>
          <w:tab w:val="left" w:pos="2446"/>
        </w:tabs>
        <w:spacing w:line="276" w:lineRule="auto"/>
        <w:rPr>
          <w:del w:id="2457" w:author="Gidon Kupietzky" w:date="2025-02-13T17:45:00Z" w16du:dateUtc="2025-02-13T15:45:00Z"/>
          <w:rtl/>
        </w:rPr>
        <w:pPrChange w:id="2458" w:author="Gidon Kupietzky" w:date="2025-02-13T17:45:00Z" w16du:dateUtc="2025-02-13T15:45:00Z">
          <w:pPr>
            <w:pStyle w:val="2"/>
          </w:pPr>
        </w:pPrChange>
      </w:pPr>
      <w:bookmarkStart w:id="2459" w:name="_Toc140000348"/>
      <w:bookmarkStart w:id="2460" w:name="_Toc140047663"/>
      <w:bookmarkStart w:id="2461" w:name="_Toc141724158"/>
      <w:del w:id="2462" w:author="Gidon Kupietzky" w:date="2025-02-13T17:45:00Z" w16du:dateUtc="2025-02-13T15:45:00Z">
        <w:r w:rsidDel="004A2D26">
          <w:rPr>
            <w:rFonts w:hint="cs"/>
            <w:rtl/>
          </w:rPr>
          <w:lastRenderedPageBreak/>
          <w:delText xml:space="preserve">שנת </w:delText>
        </w:r>
        <w:r w:rsidRPr="00275E1E" w:rsidDel="004A2D26">
          <w:rPr>
            <w:rFonts w:hint="cs"/>
            <w:szCs w:val="26"/>
            <w:rtl/>
          </w:rPr>
          <w:delText>בסיס</w:delText>
        </w:r>
        <w:r w:rsidDel="004A2D26">
          <w:rPr>
            <w:rFonts w:hint="cs"/>
            <w:rtl/>
          </w:rPr>
          <w:delText xml:space="preserve"> - חינוך </w:delText>
        </w:r>
        <w:r w:rsidRPr="00C5359F" w:rsidDel="004A2D26">
          <w:rPr>
            <w:rtl/>
          </w:rPr>
          <w:delText xml:space="preserve"> 2020</w:delText>
        </w:r>
        <w:bookmarkStart w:id="2463" w:name="_Toc190880711"/>
        <w:bookmarkStart w:id="2464" w:name="_Toc190883424"/>
        <w:bookmarkEnd w:id="2463"/>
        <w:bookmarkEnd w:id="2464"/>
      </w:del>
    </w:p>
    <w:bookmarkEnd w:id="2459"/>
    <w:bookmarkEnd w:id="2460"/>
    <w:bookmarkEnd w:id="2461"/>
    <w:p w14:paraId="31871B9D" w14:textId="5025C3B0" w:rsidR="003035D9" w:rsidDel="004A2D26" w:rsidRDefault="00CD3752">
      <w:pPr>
        <w:tabs>
          <w:tab w:val="left" w:pos="2446"/>
        </w:tabs>
        <w:spacing w:line="276" w:lineRule="auto"/>
        <w:rPr>
          <w:del w:id="2465" w:author="Gidon Kupietzky" w:date="2025-02-13T17:45:00Z" w16du:dateUtc="2025-02-13T15:45:00Z"/>
          <w:rtl/>
        </w:rPr>
        <w:pPrChange w:id="2466" w:author="Gidon Kupietzky" w:date="2025-02-13T17:45:00Z" w16du:dateUtc="2025-02-13T15:45:00Z">
          <w:pPr>
            <w:jc w:val="both"/>
          </w:pPr>
        </w:pPrChange>
      </w:pPr>
      <w:commentRangeStart w:id="2467"/>
      <w:del w:id="2468" w:author="Gidon Kupietzky" w:date="2025-02-13T17:45:00Z" w16du:dateUtc="2025-02-13T15:45:00Z">
        <w:r w:rsidDel="004A2D26">
          <w:rPr>
            <w:rFonts w:hint="cs"/>
            <w:rtl/>
          </w:rPr>
          <w:delText>נתוני</w:delText>
        </w:r>
        <w:commentRangeEnd w:id="2467"/>
        <w:r w:rsidR="00BE27A0" w:rsidDel="004A2D26">
          <w:rPr>
            <w:rStyle w:val="ab"/>
            <w:rtl/>
          </w:rPr>
          <w:commentReference w:id="2467"/>
        </w:r>
        <w:r w:rsidDel="004A2D26">
          <w:rPr>
            <w:rFonts w:hint="cs"/>
            <w:rtl/>
          </w:rPr>
          <w:delText xml:space="preserve"> החינוך </w:delText>
        </w:r>
        <w:r w:rsidR="003035D9" w:rsidDel="004A2D26">
          <w:rPr>
            <w:rFonts w:hint="cs"/>
            <w:rtl/>
          </w:rPr>
          <w:delText xml:space="preserve">מורכבים מנתונים אודות תלמידים </w:delText>
        </w:r>
        <w:r w:rsidR="005C280A" w:rsidDel="004A2D26">
          <w:rPr>
            <w:rFonts w:hint="cs"/>
            <w:rtl/>
          </w:rPr>
          <w:delText xml:space="preserve">בקטגוריות שונים </w:delText>
        </w:r>
      </w:del>
      <w:ins w:id="2469" w:author="Lior Glick" w:date="2024-12-02T11:33:00Z" w16du:dateUtc="2024-12-02T09:33:00Z">
        <w:del w:id="2470" w:author="Gidon Kupietzky" w:date="2025-02-13T17:45:00Z" w16du:dateUtc="2025-02-13T15:45:00Z">
          <w:r w:rsidR="004B2082" w:rsidDel="004A2D26">
            <w:rPr>
              <w:rFonts w:hint="cs"/>
              <w:rtl/>
            </w:rPr>
            <w:delText xml:space="preserve">שונות </w:delText>
          </w:r>
        </w:del>
      </w:ins>
      <w:del w:id="2471" w:author="Gidon Kupietzky" w:date="2025-02-13T17:45:00Z" w16du:dateUtc="2025-02-13T15:45:00Z">
        <w:r w:rsidR="003035D9" w:rsidDel="004A2D26">
          <w:rPr>
            <w:rFonts w:hint="cs"/>
            <w:rtl/>
          </w:rPr>
          <w:delText xml:space="preserve">( </w:delText>
        </w:r>
        <w:r w:rsidR="003035D9" w:rsidDel="004A2D26">
          <w:fldChar w:fldCharType="begin"/>
        </w:r>
        <w:r w:rsidR="003035D9" w:rsidDel="004A2D26">
          <w:delInstrText>HYPERLINK \l "_</w:delInstrText>
        </w:r>
        <w:r w:rsidR="003035D9" w:rsidDel="004A2D26">
          <w:rPr>
            <w:rtl/>
          </w:rPr>
          <w:delInstrText>נספח_על_יצירת_1</w:delInstrText>
        </w:r>
        <w:r w:rsidR="003035D9" w:rsidDel="004A2D26">
          <w:delInstrText>"</w:delInstrText>
        </w:r>
        <w:r w:rsidR="003035D9" w:rsidDel="004A2D26">
          <w:fldChar w:fldCharType="separate"/>
        </w:r>
        <w:r w:rsidR="003035D9" w:rsidRPr="009E569D" w:rsidDel="004A2D26">
          <w:rPr>
            <w:rStyle w:val="Hyperlink"/>
            <w:rFonts w:hint="cs"/>
            <w:rtl/>
          </w:rPr>
          <w:delText>ראה נספח 7.7</w:delText>
        </w:r>
        <w:r w:rsidR="003035D9" w:rsidDel="004A2D26">
          <w:fldChar w:fldCharType="end"/>
        </w:r>
        <w:r w:rsidR="003035D9" w:rsidDel="004A2D26">
          <w:rPr>
            <w:rFonts w:hint="cs"/>
            <w:rtl/>
          </w:rPr>
          <w:delText xml:space="preserve"> ):</w:delText>
        </w:r>
        <w:bookmarkStart w:id="2472" w:name="_Toc190880712"/>
        <w:bookmarkStart w:id="2473" w:name="_Toc190883425"/>
        <w:bookmarkEnd w:id="2472"/>
        <w:bookmarkEnd w:id="2473"/>
      </w:del>
    </w:p>
    <w:p w14:paraId="792C9334" w14:textId="19B94EB9" w:rsidR="003035D9" w:rsidDel="004A2D26" w:rsidRDefault="003035D9">
      <w:pPr>
        <w:tabs>
          <w:tab w:val="left" w:pos="2446"/>
        </w:tabs>
        <w:spacing w:line="276" w:lineRule="auto"/>
        <w:rPr>
          <w:del w:id="2474" w:author="Gidon Kupietzky" w:date="2025-02-13T17:45:00Z" w16du:dateUtc="2025-02-13T15:45:00Z"/>
        </w:rPr>
        <w:pPrChange w:id="2475" w:author="Gidon Kupietzky" w:date="2025-02-13T17:45:00Z" w16du:dateUtc="2025-02-13T15:45:00Z">
          <w:pPr>
            <w:pStyle w:val="a8"/>
            <w:numPr>
              <w:numId w:val="1"/>
            </w:numPr>
            <w:ind w:hanging="360"/>
            <w:jc w:val="both"/>
          </w:pPr>
        </w:pPrChange>
      </w:pPr>
      <w:del w:id="2476" w:author="Gidon Kupietzky" w:date="2025-02-13T17:45:00Z" w16du:dateUtc="2025-02-13T15:45:00Z">
        <w:r w:rsidDel="004A2D26">
          <w:rPr>
            <w:rFonts w:hint="cs"/>
            <w:rtl/>
          </w:rPr>
          <w:delText>בבתי ספר (יסודי,חטיבה ותיכון)</w:delText>
        </w:r>
        <w:bookmarkStart w:id="2477" w:name="_Toc190880713"/>
        <w:bookmarkStart w:id="2478" w:name="_Toc190883426"/>
        <w:bookmarkEnd w:id="2477"/>
        <w:bookmarkEnd w:id="2478"/>
      </w:del>
    </w:p>
    <w:p w14:paraId="7992854F" w14:textId="2C3D41E3" w:rsidR="005C280A" w:rsidDel="004A2D26" w:rsidRDefault="005C280A">
      <w:pPr>
        <w:tabs>
          <w:tab w:val="left" w:pos="2446"/>
        </w:tabs>
        <w:spacing w:line="276" w:lineRule="auto"/>
        <w:rPr>
          <w:del w:id="2479" w:author="Gidon Kupietzky" w:date="2025-02-13T17:45:00Z" w16du:dateUtc="2025-02-13T15:45:00Z"/>
        </w:rPr>
        <w:pPrChange w:id="2480" w:author="Gidon Kupietzky" w:date="2025-02-13T17:45:00Z" w16du:dateUtc="2025-02-13T15:45:00Z">
          <w:pPr>
            <w:pStyle w:val="a8"/>
            <w:numPr>
              <w:numId w:val="1"/>
            </w:numPr>
            <w:ind w:hanging="360"/>
            <w:jc w:val="both"/>
          </w:pPr>
        </w:pPrChange>
      </w:pPr>
      <w:del w:id="2481" w:author="Gidon Kupietzky" w:date="2025-02-13T17:45:00Z" w16du:dateUtc="2025-02-13T15:45:00Z">
        <w:r w:rsidDel="004A2D26">
          <w:rPr>
            <w:rFonts w:hint="cs"/>
            <w:rtl/>
          </w:rPr>
          <w:delText>השכלה גבוהה</w:delText>
        </w:r>
        <w:bookmarkStart w:id="2482" w:name="_Toc190880714"/>
        <w:bookmarkStart w:id="2483" w:name="_Toc190883427"/>
        <w:bookmarkEnd w:id="2482"/>
        <w:bookmarkEnd w:id="2483"/>
      </w:del>
    </w:p>
    <w:p w14:paraId="4FE5E712" w14:textId="7B9A8829" w:rsidR="004E7383" w:rsidRPr="004E7383" w:rsidDel="004A2D26" w:rsidRDefault="005C280A">
      <w:pPr>
        <w:tabs>
          <w:tab w:val="left" w:pos="2446"/>
        </w:tabs>
        <w:spacing w:line="276" w:lineRule="auto"/>
        <w:rPr>
          <w:del w:id="2484" w:author="Gidon Kupietzky" w:date="2025-02-13T17:45:00Z" w16du:dateUtc="2025-02-13T15:45:00Z"/>
          <w:rtl/>
        </w:rPr>
        <w:pPrChange w:id="2485" w:author="Gidon Kupietzky" w:date="2025-02-13T17:45:00Z" w16du:dateUtc="2025-02-13T15:45:00Z">
          <w:pPr>
            <w:pStyle w:val="a8"/>
            <w:numPr>
              <w:numId w:val="1"/>
            </w:numPr>
            <w:ind w:hanging="360"/>
            <w:jc w:val="both"/>
          </w:pPr>
        </w:pPrChange>
      </w:pPr>
      <w:del w:id="2486" w:author="Gidon Kupietzky" w:date="2025-02-13T17:45:00Z" w16du:dateUtc="2025-02-13T15:45:00Z">
        <w:r w:rsidDel="004A2D26">
          <w:rPr>
            <w:rFonts w:hint="cs"/>
            <w:rtl/>
          </w:rPr>
          <w:delText>ישיבות, כוללים וסמינרים</w:delText>
        </w:r>
        <w:r w:rsidR="000A7D1C" w:rsidDel="004A2D26">
          <w:rPr>
            <w:rFonts w:hint="cs"/>
            <w:rtl/>
          </w:rPr>
          <w:delText xml:space="preserve"> </w:delText>
        </w:r>
        <w:bookmarkStart w:id="2487" w:name="_Toc190880715"/>
        <w:bookmarkStart w:id="2488" w:name="_Toc190883428"/>
        <w:bookmarkEnd w:id="2487"/>
        <w:bookmarkEnd w:id="2488"/>
      </w:del>
    </w:p>
    <w:p w14:paraId="7D26171E" w14:textId="72668095" w:rsidR="004D59D8" w:rsidRPr="00DE4801" w:rsidDel="004A2D26" w:rsidRDefault="004D59D8">
      <w:pPr>
        <w:tabs>
          <w:tab w:val="left" w:pos="2446"/>
        </w:tabs>
        <w:spacing w:line="276" w:lineRule="auto"/>
        <w:rPr>
          <w:del w:id="2489" w:author="Gidon Kupietzky" w:date="2025-02-13T17:45:00Z" w16du:dateUtc="2025-02-13T15:45:00Z"/>
          <w:rFonts w:ascii="David" w:eastAsia="David" w:hAnsi="David"/>
          <w:rtl/>
        </w:rPr>
        <w:pPrChange w:id="2490" w:author="Gidon Kupietzky" w:date="2025-02-13T17:45:00Z" w16du:dateUtc="2025-02-13T15:45:00Z">
          <w:pPr>
            <w:jc w:val="both"/>
          </w:pPr>
        </w:pPrChange>
      </w:pPr>
      <w:bookmarkStart w:id="2491" w:name="_Toc190880716"/>
      <w:bookmarkStart w:id="2492" w:name="_Toc190883429"/>
      <w:bookmarkEnd w:id="2491"/>
      <w:bookmarkEnd w:id="2492"/>
    </w:p>
    <w:p w14:paraId="491217CE" w14:textId="1E7F9BFB" w:rsidR="32E8746C" w:rsidRPr="00DE4801" w:rsidDel="004A2D26" w:rsidRDefault="00155E33">
      <w:pPr>
        <w:tabs>
          <w:tab w:val="left" w:pos="2446"/>
        </w:tabs>
        <w:spacing w:line="276" w:lineRule="auto"/>
        <w:rPr>
          <w:del w:id="2493" w:author="Gidon Kupietzky" w:date="2025-02-13T17:45:00Z" w16du:dateUtc="2025-02-13T15:45:00Z"/>
          <w:rtl/>
        </w:rPr>
        <w:pPrChange w:id="2494" w:author="Gidon Kupietzky" w:date="2025-02-13T17:45:00Z" w16du:dateUtc="2025-02-13T15:45:00Z">
          <w:pPr>
            <w:pStyle w:val="3"/>
          </w:pPr>
        </w:pPrChange>
      </w:pPr>
      <w:del w:id="2495" w:author="Gidon Kupietzky" w:date="2025-02-13T17:45:00Z" w16du:dateUtc="2025-02-13T15:45:00Z">
        <w:r w:rsidDel="004A2D26">
          <w:rPr>
            <w:rFonts w:hint="cs"/>
            <w:rtl/>
          </w:rPr>
          <w:delText>חינוך יסודי ועל יסודי</w:delText>
        </w:r>
        <w:bookmarkStart w:id="2496" w:name="_Toc190880717"/>
        <w:bookmarkStart w:id="2497" w:name="_Toc190883430"/>
        <w:bookmarkEnd w:id="2496"/>
        <w:bookmarkEnd w:id="2497"/>
      </w:del>
    </w:p>
    <w:p w14:paraId="2E71D8EF" w14:textId="09897B02" w:rsidR="7741F7C7" w:rsidRPr="00DE4801" w:rsidDel="004A2D26" w:rsidRDefault="006D49B4">
      <w:pPr>
        <w:tabs>
          <w:tab w:val="left" w:pos="2446"/>
        </w:tabs>
        <w:spacing w:line="276" w:lineRule="auto"/>
        <w:rPr>
          <w:del w:id="2498" w:author="Gidon Kupietzky" w:date="2025-02-13T17:45:00Z" w16du:dateUtc="2025-02-13T15:45:00Z"/>
          <w:rFonts w:ascii="David" w:eastAsia="David" w:hAnsi="David"/>
        </w:rPr>
        <w:pPrChange w:id="2499" w:author="Gidon Kupietzky" w:date="2025-02-13T17:45:00Z" w16du:dateUtc="2025-02-13T15:45:00Z">
          <w:pPr>
            <w:jc w:val="both"/>
          </w:pPr>
        </w:pPrChange>
      </w:pPr>
      <w:del w:id="2500" w:author="Gidon Kupietzky" w:date="2025-02-13T17:45:00Z" w16du:dateUtc="2025-02-13T15:45:00Z">
        <w:r w:rsidDel="004A2D26">
          <w:rPr>
            <w:rFonts w:ascii="David" w:eastAsia="David" w:hAnsi="David" w:hint="cs"/>
            <w:rtl/>
          </w:rPr>
          <w:delText xml:space="preserve">עבור המודל </w:delText>
        </w:r>
        <w:r w:rsidR="0092200B" w:rsidRPr="10942806" w:rsidDel="004A2D26">
          <w:rPr>
            <w:rFonts w:ascii="David" w:eastAsia="David" w:hAnsi="David"/>
            <w:rtl/>
          </w:rPr>
          <w:delText xml:space="preserve">נדרש </w:delText>
        </w:r>
        <w:r w:rsidR="005B6DFC" w:rsidDel="004A2D26">
          <w:rPr>
            <w:rFonts w:ascii="David" w:eastAsia="David" w:hAnsi="David" w:hint="cs"/>
            <w:rtl/>
          </w:rPr>
          <w:delText>קלט ב</w:delText>
        </w:r>
        <w:r w:rsidR="0092200B" w:rsidRPr="10942806" w:rsidDel="004A2D26">
          <w:rPr>
            <w:rFonts w:ascii="David" w:eastAsia="David" w:hAnsi="David"/>
            <w:rtl/>
          </w:rPr>
          <w:delText xml:space="preserve">חלוקה לפי שכבות </w:delText>
        </w:r>
        <w:r w:rsidR="29E5E403" w:rsidRPr="00D61264" w:rsidDel="004A2D26">
          <w:rPr>
            <w:rFonts w:ascii="David" w:eastAsia="David" w:hAnsi="David"/>
            <w:rtl/>
          </w:rPr>
          <w:delText>גיל</w:delText>
        </w:r>
        <w:r w:rsidR="00D61264" w:rsidRPr="00B36984" w:rsidDel="004A2D26">
          <w:rPr>
            <w:rFonts w:ascii="David" w:eastAsia="David" w:hAnsi="David"/>
            <w:rtl/>
          </w:rPr>
          <w:delText xml:space="preserve"> </w:delText>
        </w:r>
        <w:r w:rsidR="0092200B" w:rsidRPr="00D61264" w:rsidDel="004A2D26">
          <w:rPr>
            <w:rFonts w:ascii="David" w:eastAsia="David" w:hAnsi="David"/>
            <w:rtl/>
          </w:rPr>
          <w:delText>(</w:delText>
        </w:r>
        <w:r w:rsidR="566E86AF" w:rsidRPr="00B36984" w:rsidDel="004A2D26">
          <w:rPr>
            <w:rFonts w:ascii="David" w:eastAsia="David" w:hAnsi="David"/>
            <w:rtl/>
          </w:rPr>
          <w:delText>כיתות א-ו, ז-ט וי-י"ב)</w:delText>
        </w:r>
        <w:r w:rsidR="0092200B" w:rsidRPr="10942806" w:rsidDel="004A2D26">
          <w:rPr>
            <w:rFonts w:ascii="David" w:eastAsia="David" w:hAnsi="David"/>
            <w:rtl/>
          </w:rPr>
          <w:delText xml:space="preserve"> וכן </w:delText>
        </w:r>
        <w:r w:rsidR="00265CFA" w:rsidDel="004A2D26">
          <w:rPr>
            <w:rFonts w:ascii="David" w:eastAsia="David" w:hAnsi="David" w:hint="cs"/>
            <w:rtl/>
          </w:rPr>
          <w:delText xml:space="preserve">אבחנה לפי </w:delText>
        </w:r>
        <w:r w:rsidR="0092200B" w:rsidRPr="10942806" w:rsidDel="004A2D26">
          <w:rPr>
            <w:rFonts w:ascii="David" w:eastAsia="David" w:hAnsi="David"/>
            <w:rtl/>
          </w:rPr>
          <w:delText xml:space="preserve">מגזר של התלמידים. </w:delText>
        </w:r>
        <w:r w:rsidR="004D59D8" w:rsidRPr="10942806" w:rsidDel="004A2D26">
          <w:rPr>
            <w:rFonts w:ascii="David" w:eastAsia="David" w:hAnsi="David"/>
            <w:rtl/>
          </w:rPr>
          <w:delText xml:space="preserve">נתונים אלה </w:delText>
        </w:r>
        <w:r w:rsidR="098F6A26" w:rsidRPr="10942806" w:rsidDel="004A2D26">
          <w:rPr>
            <w:rFonts w:ascii="David" w:eastAsia="David" w:hAnsi="David"/>
            <w:rtl/>
          </w:rPr>
          <w:delText xml:space="preserve">מתבססים על </w:delText>
        </w:r>
        <w:r w:rsidR="0092200B" w:rsidRPr="10942806" w:rsidDel="004A2D26">
          <w:rPr>
            <w:rFonts w:ascii="David" w:eastAsia="David" w:hAnsi="David"/>
            <w:rtl/>
          </w:rPr>
          <w:delText xml:space="preserve"> נתוני משרד החינוך ברמת מוסד.</w:delText>
        </w:r>
        <w:r w:rsidR="00A7706E" w:rsidRPr="10942806" w:rsidDel="004A2D26">
          <w:rPr>
            <w:rFonts w:ascii="David" w:eastAsia="David" w:hAnsi="David"/>
            <w:rtl/>
          </w:rPr>
          <w:delText xml:space="preserve"> </w:delText>
        </w:r>
        <w:r w:rsidR="56676AEB" w:rsidRPr="10942806" w:rsidDel="004A2D26">
          <w:rPr>
            <w:rFonts w:ascii="David" w:eastAsia="David" w:hAnsi="David"/>
            <w:rtl/>
          </w:rPr>
          <w:delText xml:space="preserve">בנוסף, </w:delText>
        </w:r>
        <w:r w:rsidR="09FC3198" w:rsidRPr="10942806" w:rsidDel="004A2D26">
          <w:rPr>
            <w:rFonts w:ascii="David" w:eastAsia="David" w:hAnsi="David"/>
            <w:rtl/>
          </w:rPr>
          <w:delText xml:space="preserve">ישנו מידע היסטורי בצוות </w:delText>
        </w:r>
        <w:r w:rsidR="008911A3" w:rsidRPr="10942806" w:rsidDel="004A2D26">
          <w:rPr>
            <w:rFonts w:ascii="David" w:eastAsia="David" w:hAnsi="David"/>
            <w:rtl/>
          </w:rPr>
          <w:delText xml:space="preserve">תוכנית </w:delText>
        </w:r>
        <w:r w:rsidR="09FC3198" w:rsidRPr="10942806" w:rsidDel="004A2D26">
          <w:rPr>
            <w:rFonts w:ascii="David" w:eastAsia="David" w:hAnsi="David"/>
            <w:rtl/>
          </w:rPr>
          <w:delText>אב לתחבורה על מוסדות</w:delText>
        </w:r>
        <w:r w:rsidR="00F26249" w:rsidRPr="10942806" w:rsidDel="004A2D26">
          <w:rPr>
            <w:rFonts w:ascii="David" w:eastAsia="David" w:hAnsi="David"/>
            <w:rtl/>
          </w:rPr>
          <w:delText xml:space="preserve"> לא רשמיים ולא מוכרים כמו מוסדות חינוך של</w:delText>
        </w:r>
        <w:r w:rsidR="008911A3" w:rsidRPr="10942806" w:rsidDel="004A2D26">
          <w:rPr>
            <w:rFonts w:ascii="David" w:eastAsia="David" w:hAnsi="David"/>
            <w:rtl/>
          </w:rPr>
          <w:delText xml:space="preserve"> קבוצות </w:delText>
        </w:r>
        <w:r w:rsidR="00386CEF" w:rsidDel="004A2D26">
          <w:rPr>
            <w:rFonts w:ascii="David" w:eastAsia="David" w:hAnsi="David" w:hint="cs"/>
            <w:rtl/>
          </w:rPr>
          <w:delText xml:space="preserve">ופלגים </w:delText>
        </w:r>
        <w:r w:rsidR="09FC3198" w:rsidRPr="10942806" w:rsidDel="004A2D26">
          <w:rPr>
            <w:rFonts w:ascii="David" w:eastAsia="David" w:hAnsi="David"/>
            <w:rtl/>
          </w:rPr>
          <w:delText xml:space="preserve">חרדים </w:delText>
        </w:r>
        <w:r w:rsidR="00386CEF" w:rsidDel="004A2D26">
          <w:rPr>
            <w:rFonts w:ascii="David" w:eastAsia="David" w:hAnsi="David" w:hint="cs"/>
            <w:rtl/>
          </w:rPr>
          <w:delText>וכן</w:delText>
        </w:r>
        <w:r w:rsidR="00386CEF" w:rsidRPr="10942806" w:rsidDel="004A2D26">
          <w:rPr>
            <w:rFonts w:ascii="David" w:eastAsia="David" w:hAnsi="David"/>
            <w:rtl/>
          </w:rPr>
          <w:delText xml:space="preserve"> </w:delText>
        </w:r>
        <w:r w:rsidR="00F26249" w:rsidRPr="10942806" w:rsidDel="004A2D26">
          <w:rPr>
            <w:rFonts w:ascii="David" w:eastAsia="David" w:hAnsi="David"/>
            <w:rtl/>
          </w:rPr>
          <w:delText>של מוסדות</w:delText>
        </w:r>
        <w:r w:rsidR="00972053" w:rsidRPr="10942806" w:rsidDel="004A2D26">
          <w:rPr>
            <w:rFonts w:ascii="David" w:eastAsia="David" w:hAnsi="David"/>
            <w:rtl/>
          </w:rPr>
          <w:delText xml:space="preserve"> </w:delText>
        </w:r>
        <w:r w:rsidR="0004205A" w:rsidDel="004A2D26">
          <w:rPr>
            <w:rFonts w:ascii="David" w:eastAsia="David" w:hAnsi="David" w:hint="cs"/>
            <w:rtl/>
          </w:rPr>
          <w:delText xml:space="preserve">חינוך </w:delText>
        </w:r>
        <w:r w:rsidR="09FC3198" w:rsidRPr="10942806" w:rsidDel="004A2D26">
          <w:rPr>
            <w:rFonts w:ascii="David" w:eastAsia="David" w:hAnsi="David"/>
            <w:rtl/>
          </w:rPr>
          <w:delText>ערבי</w:delText>
        </w:r>
        <w:r w:rsidR="0004205A" w:rsidDel="004A2D26">
          <w:rPr>
            <w:rFonts w:ascii="David" w:eastAsia="David" w:hAnsi="David" w:hint="cs"/>
            <w:rtl/>
          </w:rPr>
          <w:delText>י</w:delText>
        </w:r>
        <w:r w:rsidR="09FC3198" w:rsidRPr="10942806" w:rsidDel="004A2D26">
          <w:rPr>
            <w:rFonts w:ascii="David" w:eastAsia="David" w:hAnsi="David"/>
            <w:rtl/>
          </w:rPr>
          <w:delText xml:space="preserve">ם </w:delText>
        </w:r>
        <w:r w:rsidR="008911A3" w:rsidRPr="10942806" w:rsidDel="004A2D26">
          <w:rPr>
            <w:rFonts w:ascii="David" w:eastAsia="David" w:hAnsi="David"/>
            <w:rtl/>
          </w:rPr>
          <w:delText>פרטיים</w:delText>
        </w:r>
        <w:r w:rsidR="09FC3198" w:rsidRPr="10942806" w:rsidDel="004A2D26">
          <w:rPr>
            <w:rFonts w:ascii="David" w:eastAsia="David" w:hAnsi="David"/>
            <w:rtl/>
          </w:rPr>
          <w:delText xml:space="preserve"> </w:delText>
        </w:r>
        <w:r w:rsidR="0004205A" w:rsidRPr="10942806" w:rsidDel="004A2D26">
          <w:rPr>
            <w:rFonts w:ascii="David" w:eastAsia="David" w:hAnsi="David"/>
            <w:rtl/>
          </w:rPr>
          <w:delText>ש</w:delText>
        </w:r>
        <w:r w:rsidR="0004205A" w:rsidDel="004A2D26">
          <w:rPr>
            <w:rFonts w:ascii="David" w:eastAsia="David" w:hAnsi="David" w:hint="cs"/>
            <w:rtl/>
          </w:rPr>
          <w:delText xml:space="preserve">אינם </w:delText>
        </w:r>
        <w:r w:rsidR="09FC3198" w:rsidRPr="10942806" w:rsidDel="004A2D26">
          <w:rPr>
            <w:rFonts w:ascii="David" w:eastAsia="David" w:hAnsi="David"/>
            <w:rtl/>
          </w:rPr>
          <w:delText xml:space="preserve">מקבלים תמיכה ממשרד החינוך </w:delText>
        </w:r>
        <w:r w:rsidR="0004205A" w:rsidDel="004A2D26">
          <w:rPr>
            <w:rFonts w:ascii="David" w:eastAsia="David" w:hAnsi="David" w:hint="cs"/>
            <w:rtl/>
          </w:rPr>
          <w:delText>.</w:delText>
        </w:r>
        <w:bookmarkStart w:id="2501" w:name="_Toc190880718"/>
        <w:bookmarkStart w:id="2502" w:name="_Toc190883431"/>
        <w:bookmarkEnd w:id="2501"/>
        <w:bookmarkEnd w:id="2502"/>
      </w:del>
    </w:p>
    <w:p w14:paraId="275ED78A" w14:textId="308A3639" w:rsidR="00AE1818" w:rsidDel="004A2D26" w:rsidRDefault="007B4844">
      <w:pPr>
        <w:tabs>
          <w:tab w:val="left" w:pos="2446"/>
        </w:tabs>
        <w:spacing w:line="276" w:lineRule="auto"/>
        <w:rPr>
          <w:del w:id="2503" w:author="Gidon Kupietzky" w:date="2025-02-13T17:45:00Z" w16du:dateUtc="2025-02-13T15:45:00Z"/>
          <w:rFonts w:ascii="David" w:eastAsia="David" w:hAnsi="David"/>
          <w:rtl/>
        </w:rPr>
        <w:pPrChange w:id="2504" w:author="Gidon Kupietzky" w:date="2025-02-13T17:45:00Z" w16du:dateUtc="2025-02-13T15:45:00Z">
          <w:pPr>
            <w:jc w:val="both"/>
          </w:pPr>
        </w:pPrChange>
      </w:pPr>
      <w:del w:id="2505" w:author="Gidon Kupietzky" w:date="2025-02-13T17:45:00Z" w16du:dateUtc="2025-02-13T15:45:00Z">
        <w:r w:rsidDel="004A2D26">
          <w:rPr>
            <w:rFonts w:ascii="David" w:eastAsia="David" w:hAnsi="David" w:hint="cs"/>
            <w:rtl/>
          </w:rPr>
          <w:delText xml:space="preserve">משרד החינוך מפרסם </w:delText>
        </w:r>
        <w:commentRangeStart w:id="2506"/>
        <w:commentRangeStart w:id="2507"/>
        <w:r w:rsidR="00526BD3" w:rsidDel="004A2D26">
          <w:rPr>
            <w:rFonts w:ascii="David" w:eastAsia="David" w:hAnsi="David" w:hint="cs"/>
            <w:rtl/>
          </w:rPr>
          <w:delText>נתונים</w:delText>
        </w:r>
        <w:commentRangeEnd w:id="2506"/>
        <w:r w:rsidR="00FB4B77" w:rsidDel="004A2D26">
          <w:rPr>
            <w:rtl/>
          </w:rPr>
          <w:commentReference w:id="2506"/>
        </w:r>
        <w:commentRangeEnd w:id="2507"/>
        <w:r w:rsidR="00E24B58" w:rsidDel="004A2D26">
          <w:rPr>
            <w:rStyle w:val="ab"/>
            <w:rtl/>
          </w:rPr>
          <w:commentReference w:id="2507"/>
        </w:r>
        <w:r w:rsidR="00526BD3" w:rsidDel="004A2D26">
          <w:rPr>
            <w:rFonts w:ascii="David" w:eastAsia="David" w:hAnsi="David" w:hint="cs"/>
            <w:rtl/>
          </w:rPr>
          <w:delText xml:space="preserve"> </w:delText>
        </w:r>
        <w:r w:rsidR="00917F27" w:rsidDel="004A2D26">
          <w:rPr>
            <w:rFonts w:ascii="David" w:eastAsia="David" w:hAnsi="David" w:hint="cs"/>
            <w:rtl/>
          </w:rPr>
          <w:delText xml:space="preserve">אודות מספר כיתות ומספר תלמידים </w:delText>
        </w:r>
        <w:r w:rsidR="00526BD3" w:rsidDel="004A2D26">
          <w:rPr>
            <w:rFonts w:ascii="David" w:eastAsia="David" w:hAnsi="David" w:hint="cs"/>
            <w:rtl/>
          </w:rPr>
          <w:delText xml:space="preserve">ברמה של מוסד </w:delText>
        </w:r>
        <w:r w:rsidR="004E6ADF" w:rsidDel="004A2D26">
          <w:rPr>
            <w:rFonts w:ascii="David" w:eastAsia="David" w:hAnsi="David" w:hint="cs"/>
            <w:rtl/>
          </w:rPr>
          <w:delText>ו</w:delText>
        </w:r>
        <w:r w:rsidR="00526BD3" w:rsidDel="004A2D26">
          <w:rPr>
            <w:rFonts w:ascii="David" w:eastAsia="David" w:hAnsi="David" w:hint="cs"/>
            <w:rtl/>
          </w:rPr>
          <w:delText xml:space="preserve">יש צורך לעגן </w:delText>
        </w:r>
        <w:r w:rsidR="004E6ADF" w:rsidDel="004A2D26">
          <w:rPr>
            <w:rFonts w:ascii="David" w:eastAsia="David" w:hAnsi="David" w:hint="cs"/>
            <w:rtl/>
          </w:rPr>
          <w:delText>אותו</w:delText>
        </w:r>
        <w:r w:rsidR="00526BD3" w:rsidDel="004A2D26">
          <w:rPr>
            <w:rFonts w:ascii="David" w:eastAsia="David" w:hAnsi="David" w:hint="cs"/>
            <w:rtl/>
          </w:rPr>
          <w:delText xml:space="preserve"> </w:delText>
        </w:r>
      </w:del>
      <w:ins w:id="2508" w:author="Lior Glick" w:date="2024-12-02T11:34:00Z" w16du:dateUtc="2024-12-02T09:34:00Z">
        <w:del w:id="2509" w:author="Gidon Kupietzky" w:date="2025-02-13T17:45:00Z" w16du:dateUtc="2025-02-13T15:45:00Z">
          <w:r w:rsidR="004B2082" w:rsidDel="004A2D26">
            <w:rPr>
              <w:rFonts w:ascii="David" w:eastAsia="David" w:hAnsi="David" w:hint="cs"/>
              <w:rtl/>
            </w:rPr>
            <w:delText xml:space="preserve">אותם </w:delText>
          </w:r>
        </w:del>
      </w:ins>
      <w:del w:id="2510" w:author="Gidon Kupietzky" w:date="2025-02-13T17:45:00Z" w16du:dateUtc="2025-02-13T15:45:00Z">
        <w:r w:rsidR="00265CFA" w:rsidDel="004A2D26">
          <w:rPr>
            <w:rFonts w:ascii="David" w:eastAsia="David" w:hAnsi="David" w:hint="cs"/>
            <w:rtl/>
          </w:rPr>
          <w:delText>גיאוגרפית</w:delText>
        </w:r>
        <w:r w:rsidR="001F01CA" w:rsidDel="004A2D26">
          <w:rPr>
            <w:rFonts w:ascii="David" w:eastAsia="David" w:hAnsi="David" w:hint="cs"/>
            <w:rtl/>
          </w:rPr>
          <w:delText xml:space="preserve"> </w:delText>
        </w:r>
        <w:r w:rsidR="00526BD3" w:rsidDel="004A2D26">
          <w:rPr>
            <w:rFonts w:ascii="David" w:eastAsia="David" w:hAnsi="David" w:hint="cs"/>
            <w:rtl/>
          </w:rPr>
          <w:delText xml:space="preserve">לפי כתובת. לאחר עיבוד ועיגון של </w:delText>
        </w:r>
        <w:r w:rsidR="00C57DEB" w:rsidDel="004A2D26">
          <w:rPr>
            <w:rFonts w:ascii="David" w:eastAsia="David" w:hAnsi="David" w:hint="cs"/>
            <w:rtl/>
          </w:rPr>
          <w:delText>הנתונים, מסוכמי</w:delText>
        </w:r>
        <w:r w:rsidR="00C57DEB" w:rsidDel="004A2D26">
          <w:rPr>
            <w:rFonts w:ascii="David" w:eastAsia="David" w:hAnsi="David" w:hint="eastAsia"/>
            <w:rtl/>
          </w:rPr>
          <w:delText>ם</w:delText>
        </w:r>
        <w:r w:rsidR="00526BD3" w:rsidDel="004A2D26">
          <w:rPr>
            <w:rFonts w:ascii="David" w:eastAsia="David" w:hAnsi="David" w:hint="cs"/>
            <w:rtl/>
          </w:rPr>
          <w:delText xml:space="preserve"> </w:delText>
        </w:r>
        <w:r w:rsidR="00445659" w:rsidDel="004A2D26">
          <w:rPr>
            <w:rFonts w:ascii="David" w:eastAsia="David" w:hAnsi="David" w:hint="cs"/>
            <w:rtl/>
          </w:rPr>
          <w:delText>נתוני</w:delText>
        </w:r>
        <w:r w:rsidR="00526BD3" w:rsidDel="004A2D26">
          <w:rPr>
            <w:rFonts w:ascii="David" w:eastAsia="David" w:hAnsi="David" w:hint="cs"/>
            <w:rtl/>
          </w:rPr>
          <w:delText xml:space="preserve"> התלמידים ברמה של רשות</w:delText>
        </w:r>
        <w:r w:rsidR="00E12B54" w:rsidDel="004A2D26">
          <w:rPr>
            <w:rFonts w:ascii="David" w:eastAsia="David" w:hAnsi="David" w:hint="cs"/>
            <w:rtl/>
          </w:rPr>
          <w:delText xml:space="preserve"> מקומית</w:delText>
        </w:r>
        <w:r w:rsidR="00526BD3" w:rsidDel="004A2D26">
          <w:rPr>
            <w:rFonts w:ascii="David" w:eastAsia="David" w:hAnsi="David" w:hint="cs"/>
            <w:rtl/>
          </w:rPr>
          <w:delText>. מספר</w:delText>
        </w:r>
        <w:r w:rsidR="00AE1818" w:rsidDel="004A2D26">
          <w:rPr>
            <w:rFonts w:ascii="David" w:eastAsia="David" w:hAnsi="David" w:hint="cs"/>
            <w:rtl/>
          </w:rPr>
          <w:delText xml:space="preserve"> זה</w:delText>
        </w:r>
        <w:r w:rsidR="00526BD3" w:rsidDel="004A2D26">
          <w:rPr>
            <w:rFonts w:ascii="David" w:eastAsia="David" w:hAnsi="David" w:hint="cs"/>
            <w:rtl/>
          </w:rPr>
          <w:delText xml:space="preserve"> משווה </w:delText>
        </w:r>
        <w:r w:rsidR="00445659" w:rsidDel="004A2D26">
          <w:rPr>
            <w:rFonts w:ascii="David" w:eastAsia="David" w:hAnsi="David" w:hint="cs"/>
            <w:rtl/>
          </w:rPr>
          <w:delText>לנתוני</w:delText>
        </w:r>
        <w:r w:rsidR="00526BD3" w:rsidDel="004A2D26">
          <w:rPr>
            <w:rFonts w:ascii="David" w:eastAsia="David" w:hAnsi="David" w:hint="cs"/>
            <w:rtl/>
          </w:rPr>
          <w:delText xml:space="preserve"> התלמידים שמפורס</w:delText>
        </w:r>
        <w:r w:rsidR="00445659" w:rsidDel="004A2D26">
          <w:rPr>
            <w:rFonts w:ascii="David" w:eastAsia="David" w:hAnsi="David" w:hint="cs"/>
            <w:rtl/>
          </w:rPr>
          <w:delText>מי</w:delText>
        </w:r>
        <w:r w:rsidR="00526BD3" w:rsidDel="004A2D26">
          <w:rPr>
            <w:rFonts w:ascii="David" w:eastAsia="David" w:hAnsi="David" w:hint="cs"/>
            <w:rtl/>
          </w:rPr>
          <w:delText>ם על ידי למ</w:delText>
        </w:r>
        <w:r w:rsidR="00445659" w:rsidDel="004A2D26">
          <w:rPr>
            <w:rFonts w:ascii="David" w:eastAsia="David" w:hAnsi="David" w:hint="cs"/>
            <w:rtl/>
          </w:rPr>
          <w:delText>"</w:delText>
        </w:r>
        <w:r w:rsidR="00526BD3" w:rsidDel="004A2D26">
          <w:rPr>
            <w:rFonts w:ascii="David" w:eastAsia="David" w:hAnsi="David" w:hint="cs"/>
            <w:rtl/>
          </w:rPr>
          <w:delText>ס לשנת 2020 ברמה של רשות.</w:delText>
        </w:r>
        <w:r w:rsidR="00AE1818" w:rsidRPr="00AE1818" w:rsidDel="004A2D26">
          <w:rPr>
            <w:rFonts w:ascii="David" w:eastAsia="David" w:hAnsi="David"/>
            <w:rtl/>
          </w:rPr>
          <w:delText xml:space="preserve"> </w:delText>
        </w:r>
        <w:r w:rsidR="00AE1818" w:rsidRPr="00DE4801" w:rsidDel="004A2D26">
          <w:rPr>
            <w:rFonts w:ascii="David" w:eastAsia="David" w:hAnsi="David"/>
            <w:rtl/>
          </w:rPr>
          <w:delText xml:space="preserve">במקרה בו </w:delText>
        </w:r>
        <w:r w:rsidR="00F24624" w:rsidDel="004A2D26">
          <w:rPr>
            <w:rFonts w:ascii="David" w:eastAsia="David" w:hAnsi="David" w:hint="cs"/>
            <w:rtl/>
          </w:rPr>
          <w:delText xml:space="preserve">נתוני החינוך </w:delText>
        </w:r>
        <w:r w:rsidR="0085503E" w:rsidDel="004A2D26">
          <w:rPr>
            <w:rFonts w:ascii="David" w:eastAsia="David" w:hAnsi="David" w:hint="cs"/>
            <w:rtl/>
          </w:rPr>
          <w:delText xml:space="preserve">של הרשות כולה </w:delText>
        </w:r>
        <w:r w:rsidR="004115B6" w:rsidDel="004A2D26">
          <w:rPr>
            <w:rFonts w:ascii="David" w:eastAsia="David" w:hAnsi="David" w:hint="cs"/>
            <w:rtl/>
          </w:rPr>
          <w:delText>המתקבלים מסיכום נתוני המוסדות</w:delText>
        </w:r>
        <w:r w:rsidR="00F24624" w:rsidDel="004A2D26">
          <w:rPr>
            <w:rFonts w:ascii="David" w:eastAsia="David" w:hAnsi="David" w:hint="cs"/>
            <w:rtl/>
          </w:rPr>
          <w:delText xml:space="preserve"> </w:delText>
        </w:r>
        <w:r w:rsidR="00AE1818" w:rsidRPr="00DE4801" w:rsidDel="004A2D26">
          <w:rPr>
            <w:rFonts w:ascii="David" w:eastAsia="David" w:hAnsi="David"/>
            <w:rtl/>
          </w:rPr>
          <w:delText xml:space="preserve">היו </w:delText>
        </w:r>
        <w:r w:rsidR="00AE1818" w:rsidRPr="00810ACC" w:rsidDel="004A2D26">
          <w:rPr>
            <w:rFonts w:ascii="David" w:eastAsia="David" w:hAnsi="David"/>
            <w:b/>
            <w:bCs/>
            <w:rtl/>
          </w:rPr>
          <w:delText>נמוכים</w:delText>
        </w:r>
        <w:r w:rsidR="00AE1818" w:rsidRPr="00DE4801" w:rsidDel="004A2D26">
          <w:rPr>
            <w:rFonts w:ascii="David" w:eastAsia="David" w:hAnsi="David"/>
            <w:rtl/>
          </w:rPr>
          <w:delText xml:space="preserve"> מאשר הנתונים </w:delText>
        </w:r>
        <w:r w:rsidR="006336CE" w:rsidDel="004A2D26">
          <w:rPr>
            <w:rFonts w:ascii="David" w:eastAsia="David" w:hAnsi="David" w:hint="cs"/>
            <w:rtl/>
          </w:rPr>
          <w:delText>ברמה של רשות</w:delText>
        </w:r>
        <w:r w:rsidR="0085503E" w:rsidDel="004A2D26">
          <w:rPr>
            <w:rFonts w:ascii="David" w:eastAsia="David" w:hAnsi="David" w:hint="cs"/>
            <w:rtl/>
          </w:rPr>
          <w:delText xml:space="preserve"> כפי שמתפרסים בנתוני למ"ס</w:delText>
        </w:r>
        <w:r w:rsidR="00AE1818" w:rsidRPr="00DE4801" w:rsidDel="004A2D26">
          <w:rPr>
            <w:rFonts w:ascii="David" w:eastAsia="David" w:hAnsi="David"/>
            <w:rtl/>
          </w:rPr>
          <w:delText xml:space="preserve">, </w:delText>
        </w:r>
        <w:r w:rsidR="004B37C7" w:rsidDel="004A2D26">
          <w:rPr>
            <w:rFonts w:ascii="David" w:eastAsia="David" w:hAnsi="David" w:hint="cs"/>
            <w:rtl/>
          </w:rPr>
          <w:delText xml:space="preserve">פוזר </w:delText>
        </w:r>
        <w:r w:rsidR="00AE1818" w:rsidRPr="00DE4801" w:rsidDel="004A2D26">
          <w:rPr>
            <w:rFonts w:ascii="David" w:eastAsia="David" w:hAnsi="David"/>
            <w:rtl/>
          </w:rPr>
          <w:delText>ההפרש</w:delText>
        </w:r>
        <w:r w:rsidR="006336CE" w:rsidDel="004A2D26">
          <w:rPr>
            <w:rFonts w:ascii="David" w:eastAsia="David" w:hAnsi="David" w:hint="cs"/>
            <w:rtl/>
          </w:rPr>
          <w:delText xml:space="preserve"> בין השניים</w:delText>
        </w:r>
        <w:r w:rsidR="00AE1818" w:rsidRPr="00DE4801" w:rsidDel="004A2D26">
          <w:rPr>
            <w:rFonts w:ascii="David" w:eastAsia="David" w:hAnsi="David"/>
            <w:rtl/>
          </w:rPr>
          <w:delText xml:space="preserve"> </w:delText>
        </w:r>
        <w:r w:rsidR="0081159F" w:rsidDel="004A2D26">
          <w:rPr>
            <w:rFonts w:ascii="David" w:eastAsia="David" w:hAnsi="David" w:hint="cs"/>
            <w:rtl/>
          </w:rPr>
          <w:delText xml:space="preserve">על </w:delText>
        </w:r>
        <w:r w:rsidR="00AE1818" w:rsidRPr="00DE4801" w:rsidDel="004A2D26">
          <w:rPr>
            <w:rFonts w:ascii="David" w:eastAsia="David" w:hAnsi="David"/>
            <w:rtl/>
          </w:rPr>
          <w:delText xml:space="preserve">פי הביקוש לחינוך </w:delText>
        </w:r>
        <w:r w:rsidR="006336CE" w:rsidDel="004A2D26">
          <w:rPr>
            <w:rFonts w:ascii="David" w:eastAsia="David" w:hAnsi="David" w:hint="cs"/>
            <w:rtl/>
          </w:rPr>
          <w:delText xml:space="preserve">הנובע </w:delText>
        </w:r>
        <w:r w:rsidR="0081159F" w:rsidDel="004A2D26">
          <w:rPr>
            <w:rFonts w:ascii="David" w:eastAsia="David" w:hAnsi="David" w:hint="cs"/>
            <w:rtl/>
          </w:rPr>
          <w:delText>ממקום מגורי</w:delText>
        </w:r>
        <w:r w:rsidR="00AE1818" w:rsidRPr="00DE4801" w:rsidDel="004A2D26">
          <w:rPr>
            <w:rFonts w:ascii="David" w:eastAsia="David" w:hAnsi="David"/>
            <w:rtl/>
          </w:rPr>
          <w:delText xml:space="preserve"> </w:delText>
        </w:r>
        <w:r w:rsidR="0081159F" w:rsidDel="004A2D26">
          <w:rPr>
            <w:rFonts w:ascii="David" w:eastAsia="David" w:hAnsi="David" w:hint="cs"/>
            <w:rtl/>
          </w:rPr>
          <w:delText>התלמידים</w:delText>
        </w:r>
        <w:r w:rsidR="006336CE" w:rsidDel="004A2D26">
          <w:rPr>
            <w:rFonts w:ascii="David" w:eastAsia="David" w:hAnsi="David" w:hint="cs"/>
            <w:rtl/>
          </w:rPr>
          <w:delText xml:space="preserve"> </w:delText>
        </w:r>
        <w:r w:rsidR="00AE1818" w:rsidRPr="00DE4801" w:rsidDel="004A2D26">
          <w:rPr>
            <w:rFonts w:ascii="David" w:eastAsia="David" w:hAnsi="David"/>
            <w:rtl/>
          </w:rPr>
          <w:delText xml:space="preserve">ע"פ היקף האוכלוסייה בגילאי </w:delText>
        </w:r>
        <w:r w:rsidR="007459BF" w:rsidDel="004A2D26">
          <w:rPr>
            <w:rFonts w:ascii="David" w:eastAsia="David" w:hAnsi="David" w:hint="cs"/>
            <w:rtl/>
          </w:rPr>
          <w:delText>ה</w:delText>
        </w:r>
        <w:r w:rsidR="00AE1818" w:rsidRPr="00DE4801" w:rsidDel="004A2D26">
          <w:rPr>
            <w:rFonts w:ascii="David" w:eastAsia="David" w:hAnsi="David"/>
            <w:rtl/>
          </w:rPr>
          <w:delText>חינוך בכל אזור תנועה</w:delText>
        </w:r>
        <w:r w:rsidR="00AE1818" w:rsidDel="004A2D26">
          <w:rPr>
            <w:rFonts w:ascii="David" w:eastAsia="David" w:hAnsi="David"/>
          </w:rPr>
          <w:delText>.</w:delText>
        </w:r>
        <w:bookmarkStart w:id="2511" w:name="_Toc190880719"/>
        <w:bookmarkStart w:id="2512" w:name="_Toc190883432"/>
        <w:bookmarkEnd w:id="2511"/>
        <w:bookmarkEnd w:id="2512"/>
      </w:del>
    </w:p>
    <w:p w14:paraId="086EBF9F" w14:textId="414EFD74" w:rsidR="004D40CD" w:rsidRPr="007B4844" w:rsidDel="004A2D26" w:rsidRDefault="004D40CD">
      <w:pPr>
        <w:tabs>
          <w:tab w:val="left" w:pos="2446"/>
        </w:tabs>
        <w:spacing w:line="276" w:lineRule="auto"/>
        <w:rPr>
          <w:del w:id="2513" w:author="Gidon Kupietzky" w:date="2025-02-13T17:45:00Z" w16du:dateUtc="2025-02-13T15:45:00Z"/>
          <w:rFonts w:ascii="David" w:eastAsia="David" w:hAnsi="David"/>
          <w:rtl/>
        </w:rPr>
        <w:pPrChange w:id="2514" w:author="Gidon Kupietzky" w:date="2025-02-13T17:45:00Z" w16du:dateUtc="2025-02-13T15:45:00Z">
          <w:pPr/>
        </w:pPrChange>
      </w:pPr>
      <w:bookmarkStart w:id="2515" w:name="_Toc190880720"/>
      <w:bookmarkStart w:id="2516" w:name="_Toc190883433"/>
      <w:bookmarkEnd w:id="2515"/>
      <w:bookmarkEnd w:id="2516"/>
    </w:p>
    <w:p w14:paraId="74FCB47D" w14:textId="6FD4FD69" w:rsidR="32E8746C" w:rsidRPr="007A17A8" w:rsidDel="004A2D26" w:rsidRDefault="369AA289">
      <w:pPr>
        <w:tabs>
          <w:tab w:val="left" w:pos="2446"/>
        </w:tabs>
        <w:spacing w:line="276" w:lineRule="auto"/>
        <w:rPr>
          <w:del w:id="2517" w:author="Gidon Kupietzky" w:date="2025-02-13T17:45:00Z" w16du:dateUtc="2025-02-13T15:45:00Z"/>
          <w:rtl/>
        </w:rPr>
        <w:pPrChange w:id="2518" w:author="Gidon Kupietzky" w:date="2025-02-13T17:45:00Z" w16du:dateUtc="2025-02-13T15:45:00Z">
          <w:pPr>
            <w:pStyle w:val="3"/>
          </w:pPr>
        </w:pPrChange>
      </w:pPr>
      <w:bookmarkStart w:id="2519" w:name="_Toc140000351"/>
      <w:del w:id="2520" w:author="Gidon Kupietzky" w:date="2025-02-13T17:45:00Z" w16du:dateUtc="2025-02-13T15:45:00Z">
        <w:r w:rsidRPr="007A17A8" w:rsidDel="004A2D26">
          <w:rPr>
            <w:rStyle w:val="50"/>
            <w:rtl/>
          </w:rPr>
          <w:delText>ישיבות</w:delText>
        </w:r>
        <w:r w:rsidR="3A0731E3" w:rsidRPr="007A17A8" w:rsidDel="004A2D26">
          <w:rPr>
            <w:rStyle w:val="50"/>
            <w:rtl/>
          </w:rPr>
          <w:delText xml:space="preserve"> על תיכוניות וכוללים</w:delText>
        </w:r>
        <w:bookmarkStart w:id="2521" w:name="_Toc190880721"/>
        <w:bookmarkStart w:id="2522" w:name="_Toc190883434"/>
        <w:bookmarkEnd w:id="2519"/>
        <w:bookmarkEnd w:id="2521"/>
        <w:bookmarkEnd w:id="2522"/>
      </w:del>
    </w:p>
    <w:p w14:paraId="5ECEC6B5" w14:textId="0FEA0FF1" w:rsidR="00800BFA" w:rsidDel="004A2D26" w:rsidRDefault="007C2D6C">
      <w:pPr>
        <w:tabs>
          <w:tab w:val="left" w:pos="2446"/>
        </w:tabs>
        <w:spacing w:line="276" w:lineRule="auto"/>
        <w:rPr>
          <w:del w:id="2523" w:author="Gidon Kupietzky" w:date="2025-02-13T17:45:00Z" w16du:dateUtc="2025-02-13T15:45:00Z"/>
          <w:rFonts w:ascii="David" w:eastAsia="David" w:hAnsi="David"/>
          <w:rtl/>
        </w:rPr>
        <w:pPrChange w:id="2524" w:author="Gidon Kupietzky" w:date="2025-02-13T17:45:00Z" w16du:dateUtc="2025-02-13T15:45:00Z">
          <w:pPr>
            <w:jc w:val="both"/>
          </w:pPr>
        </w:pPrChange>
      </w:pPr>
      <w:del w:id="2525" w:author="Gidon Kupietzky" w:date="2025-02-13T17:45:00Z" w16du:dateUtc="2025-02-13T15:45:00Z">
        <w:r w:rsidDel="004A2D26">
          <w:rPr>
            <w:rFonts w:ascii="David" w:eastAsia="David" w:hAnsi="David" w:hint="cs"/>
            <w:rtl/>
          </w:rPr>
          <w:delText xml:space="preserve">נתונים אלו מבוססים על </w:delText>
        </w:r>
        <w:r w:rsidR="549FE4EA" w:rsidRPr="00DE4801" w:rsidDel="004A2D26">
          <w:rPr>
            <w:rFonts w:ascii="David" w:eastAsia="David" w:hAnsi="David"/>
            <w:rtl/>
          </w:rPr>
          <w:delText>נתוני אגף בכיר מוסדות תורניים במשרד החינוך</w:delText>
        </w:r>
        <w:r w:rsidR="00874E8E" w:rsidDel="004A2D26">
          <w:rPr>
            <w:rFonts w:ascii="David" w:eastAsia="David" w:hAnsi="David" w:hint="cs"/>
            <w:rtl/>
          </w:rPr>
          <w:delText xml:space="preserve"> לשנת 2020</w:delText>
        </w:r>
        <w:r w:rsidR="1FD94328" w:rsidRPr="00DE4801" w:rsidDel="004A2D26">
          <w:rPr>
            <w:rFonts w:ascii="David" w:eastAsia="David" w:hAnsi="David"/>
            <w:rtl/>
          </w:rPr>
          <w:delText xml:space="preserve"> (מתייחס לתלמידים מעל גיל 18 בלבד)</w:delText>
        </w:r>
        <w:r w:rsidR="549FE4EA" w:rsidRPr="00DE4801" w:rsidDel="004A2D26">
          <w:rPr>
            <w:rFonts w:ascii="David" w:eastAsia="David" w:hAnsi="David"/>
            <w:rtl/>
          </w:rPr>
          <w:delText xml:space="preserve">. </w:delText>
        </w:r>
        <w:bookmarkStart w:id="2526" w:name="_Toc190880722"/>
        <w:bookmarkStart w:id="2527" w:name="_Toc190883435"/>
        <w:bookmarkEnd w:id="2526"/>
        <w:bookmarkEnd w:id="2527"/>
      </w:del>
    </w:p>
    <w:p w14:paraId="3F213789" w14:textId="010D1078" w:rsidR="00800BFA" w:rsidDel="004A2D26" w:rsidRDefault="00800BFA">
      <w:pPr>
        <w:tabs>
          <w:tab w:val="left" w:pos="2446"/>
        </w:tabs>
        <w:spacing w:line="276" w:lineRule="auto"/>
        <w:rPr>
          <w:del w:id="2528" w:author="Gidon Kupietzky" w:date="2025-02-13T17:45:00Z" w16du:dateUtc="2025-02-13T15:45:00Z"/>
          <w:rFonts w:ascii="David" w:eastAsia="David" w:hAnsi="David"/>
          <w:rtl/>
        </w:rPr>
        <w:pPrChange w:id="2529" w:author="Gidon Kupietzky" w:date="2025-02-13T17:45:00Z" w16du:dateUtc="2025-02-13T15:45:00Z">
          <w:pPr>
            <w:jc w:val="both"/>
          </w:pPr>
        </w:pPrChange>
      </w:pPr>
      <w:del w:id="2530" w:author="Gidon Kupietzky" w:date="2025-02-13T17:45:00Z" w16du:dateUtc="2025-02-13T15:45:00Z">
        <w:r w:rsidDel="004A2D26">
          <w:rPr>
            <w:rFonts w:ascii="David" w:eastAsia="David" w:hAnsi="David" w:hint="cs"/>
            <w:rtl/>
          </w:rPr>
          <w:delText xml:space="preserve">באזורים בהם מתגוררת </w:delText>
        </w:r>
        <w:r w:rsidR="7C8AAAD4" w:rsidRPr="77B01882" w:rsidDel="004A2D26">
          <w:rPr>
            <w:rFonts w:ascii="David" w:eastAsia="David" w:hAnsi="David"/>
            <w:rtl/>
          </w:rPr>
          <w:delText>אוכלוסייה</w:delText>
        </w:r>
        <w:r w:rsidDel="004A2D26">
          <w:rPr>
            <w:rFonts w:ascii="David" w:eastAsia="David" w:hAnsi="David" w:hint="cs"/>
            <w:rtl/>
          </w:rPr>
          <w:delText xml:space="preserve"> חרדית בגיל</w:delText>
        </w:r>
        <w:r w:rsidR="007B6393" w:rsidDel="004A2D26">
          <w:rPr>
            <w:rFonts w:ascii="David" w:eastAsia="David" w:hAnsi="David" w:hint="cs"/>
            <w:rtl/>
          </w:rPr>
          <w:delText>א</w:delText>
        </w:r>
        <w:r w:rsidDel="004A2D26">
          <w:rPr>
            <w:rFonts w:ascii="David" w:eastAsia="David" w:hAnsi="David" w:hint="cs"/>
            <w:rtl/>
          </w:rPr>
          <w:delText>ים המתא</w:delText>
        </w:r>
        <w:r w:rsidR="00775D97" w:rsidDel="004A2D26">
          <w:rPr>
            <w:rFonts w:ascii="David" w:eastAsia="David" w:hAnsi="David" w:hint="cs"/>
            <w:rtl/>
          </w:rPr>
          <w:delText>י</w:delText>
        </w:r>
        <w:r w:rsidR="007B6393" w:rsidDel="004A2D26">
          <w:rPr>
            <w:rFonts w:ascii="David" w:eastAsia="David" w:hAnsi="David" w:hint="cs"/>
            <w:rtl/>
          </w:rPr>
          <w:delText>מ</w:delText>
        </w:r>
        <w:r w:rsidDel="004A2D26">
          <w:rPr>
            <w:rFonts w:ascii="David" w:eastAsia="David" w:hAnsi="David" w:hint="cs"/>
            <w:rtl/>
          </w:rPr>
          <w:delText xml:space="preserve">ים אולם </w:delText>
        </w:r>
        <w:commentRangeStart w:id="2531"/>
        <w:commentRangeStart w:id="2532"/>
        <w:r w:rsidR="00094274" w:rsidDel="004A2D26">
          <w:rPr>
            <w:rFonts w:ascii="David" w:eastAsia="David" w:hAnsi="David" w:hint="cs"/>
            <w:rtl/>
          </w:rPr>
          <w:delText xml:space="preserve">לא קיימים </w:delText>
        </w:r>
        <w:r w:rsidR="007B6393" w:rsidDel="004A2D26">
          <w:rPr>
            <w:rFonts w:ascii="David" w:eastAsia="David" w:hAnsi="David" w:hint="cs"/>
            <w:rtl/>
          </w:rPr>
          <w:delText>בהם</w:delText>
        </w:r>
        <w:r w:rsidR="00094274" w:rsidDel="004A2D26">
          <w:rPr>
            <w:rFonts w:ascii="David" w:eastAsia="David" w:hAnsi="David" w:hint="cs"/>
            <w:rtl/>
          </w:rPr>
          <w:delText xml:space="preserve"> נתונים על תלמידי ישיבות וכוללים</w:delText>
        </w:r>
        <w:commentRangeEnd w:id="2531"/>
        <w:r w:rsidR="004B2082" w:rsidDel="004A2D26">
          <w:rPr>
            <w:rStyle w:val="ab"/>
            <w:rtl/>
          </w:rPr>
          <w:commentReference w:id="2531"/>
        </w:r>
        <w:commentRangeEnd w:id="2532"/>
        <w:r w:rsidR="00EB3119" w:rsidDel="004A2D26">
          <w:rPr>
            <w:rStyle w:val="ab"/>
            <w:rtl/>
          </w:rPr>
          <w:commentReference w:id="2532"/>
        </w:r>
        <w:r w:rsidR="003018D4" w:rsidDel="004A2D26">
          <w:rPr>
            <w:rFonts w:ascii="David" w:eastAsia="David" w:hAnsi="David" w:hint="cs"/>
            <w:rtl/>
          </w:rPr>
          <w:delText>,</w:delText>
        </w:r>
        <w:r w:rsidR="00094274" w:rsidDel="004A2D26">
          <w:rPr>
            <w:rFonts w:ascii="David" w:eastAsia="David" w:hAnsi="David" w:hint="cs"/>
            <w:rtl/>
          </w:rPr>
          <w:delText xml:space="preserve"> השתמשנו בהתפלגות גיל</w:delText>
        </w:r>
        <w:r w:rsidR="00131459" w:rsidDel="004A2D26">
          <w:rPr>
            <w:rFonts w:ascii="David" w:eastAsia="David" w:hAnsi="David" w:hint="cs"/>
            <w:rtl/>
          </w:rPr>
          <w:delText>א</w:delText>
        </w:r>
        <w:r w:rsidR="00094274" w:rsidDel="004A2D26">
          <w:rPr>
            <w:rFonts w:ascii="David" w:eastAsia="David" w:hAnsi="David" w:hint="cs"/>
            <w:rtl/>
          </w:rPr>
          <w:delText xml:space="preserve">ים של האזור </w:delText>
        </w:r>
        <w:r w:rsidR="00D3765B" w:rsidDel="004A2D26">
          <w:rPr>
            <w:rFonts w:ascii="David" w:eastAsia="David" w:hAnsi="David" w:hint="cs"/>
            <w:rtl/>
          </w:rPr>
          <w:delText xml:space="preserve">ובמפתח של </w:delText>
        </w:r>
      </w:del>
      <w:commentRangeStart w:id="2533"/>
      <w:commentRangeStart w:id="2534"/>
      <w:del w:id="2535" w:author="Gidon Kupietzky" w:date="2024-12-16T14:18:00Z" w16du:dateUtc="2024-12-16T12:18:00Z">
        <w:r w:rsidR="00D3765B">
          <w:rPr>
            <w:rFonts w:ascii="David" w:eastAsia="David" w:hAnsi="David" w:hint="cs"/>
            <w:rtl/>
          </w:rPr>
          <w:delText xml:space="preserve">אחוז משתתפים </w:delText>
        </w:r>
        <w:commentRangeEnd w:id="2533"/>
        <w:r w:rsidR="004B2082">
          <w:rPr>
            <w:rStyle w:val="ab"/>
            <w:rtl/>
          </w:rPr>
          <w:commentReference w:id="2533"/>
        </w:r>
        <w:commentRangeEnd w:id="2534"/>
        <w:r w:rsidR="007972C8">
          <w:rPr>
            <w:rStyle w:val="ab"/>
            <w:rtl/>
          </w:rPr>
          <w:commentReference w:id="2534"/>
        </w:r>
      </w:del>
      <w:del w:id="2536" w:author="Gidon Kupietzky" w:date="2025-02-13T17:45:00Z" w16du:dateUtc="2025-02-13T15:45:00Z">
        <w:r w:rsidR="00D3765B" w:rsidDel="004A2D26">
          <w:rPr>
            <w:rFonts w:ascii="David" w:eastAsia="David" w:hAnsi="David" w:hint="cs"/>
            <w:rtl/>
          </w:rPr>
          <w:delText xml:space="preserve">מכל חומש </w:delText>
        </w:r>
        <w:r w:rsidR="000358F9" w:rsidDel="004A2D26">
          <w:rPr>
            <w:rFonts w:ascii="David" w:eastAsia="David" w:hAnsi="David" w:hint="cs"/>
            <w:rtl/>
          </w:rPr>
          <w:delText>גילאים</w:delText>
        </w:r>
        <w:r w:rsidR="00D3765B" w:rsidDel="004A2D26">
          <w:rPr>
            <w:rFonts w:ascii="David" w:eastAsia="David" w:hAnsi="David" w:hint="cs"/>
            <w:rtl/>
          </w:rPr>
          <w:delText xml:space="preserve"> </w:delText>
        </w:r>
        <w:r w:rsidR="00094274" w:rsidRPr="77B01882" w:rsidDel="004A2D26">
          <w:rPr>
            <w:rFonts w:ascii="David" w:eastAsia="David" w:hAnsi="David"/>
            <w:rtl/>
          </w:rPr>
          <w:delText>כדי</w:delText>
        </w:r>
        <w:r w:rsidR="00094274" w:rsidDel="004A2D26">
          <w:rPr>
            <w:rFonts w:ascii="David" w:eastAsia="David" w:hAnsi="David" w:hint="cs"/>
            <w:rtl/>
          </w:rPr>
          <w:delText xml:space="preserve"> לאמוד </w:delText>
        </w:r>
        <w:r w:rsidR="00EE007C" w:rsidDel="004A2D26">
          <w:rPr>
            <w:rFonts w:ascii="David" w:eastAsia="David" w:hAnsi="David" w:hint="cs"/>
            <w:rtl/>
          </w:rPr>
          <w:delText>את היקף ה</w:delText>
        </w:r>
        <w:r w:rsidR="00094274" w:rsidDel="004A2D26">
          <w:rPr>
            <w:rFonts w:ascii="David" w:eastAsia="David" w:hAnsi="David" w:hint="cs"/>
            <w:rtl/>
          </w:rPr>
          <w:delText xml:space="preserve">לומדים </w:delText>
        </w:r>
      </w:del>
      <w:del w:id="2537" w:author="Gidon Kupietzky" w:date="2024-12-15T11:56:00Z" w16du:dateUtc="2024-12-15T09:56:00Z">
        <w:r w:rsidR="00094274" w:rsidDel="00493B5B">
          <w:rPr>
            <w:rFonts w:ascii="David" w:eastAsia="David" w:hAnsi="David" w:hint="cs"/>
            <w:rtl/>
          </w:rPr>
          <w:delText>בישיבות וכוללים</w:delText>
        </w:r>
      </w:del>
      <w:del w:id="2538" w:author="Gidon Kupietzky" w:date="2025-02-13T17:45:00Z" w16du:dateUtc="2025-02-13T15:45:00Z">
        <w:r w:rsidR="00094274" w:rsidDel="004A2D26">
          <w:rPr>
            <w:rFonts w:ascii="David" w:eastAsia="David" w:hAnsi="David" w:hint="cs"/>
            <w:rtl/>
          </w:rPr>
          <w:delText xml:space="preserve"> מקומי</w:delText>
        </w:r>
      </w:del>
      <w:del w:id="2539" w:author="Gidon Kupietzky" w:date="2024-12-15T11:56:00Z" w16du:dateUtc="2024-12-15T09:56:00Z">
        <w:r w:rsidR="00094274" w:rsidDel="00493B5B">
          <w:rPr>
            <w:rFonts w:ascii="David" w:eastAsia="David" w:hAnsi="David" w:hint="cs"/>
            <w:rtl/>
          </w:rPr>
          <w:delText>ים</w:delText>
        </w:r>
      </w:del>
      <w:del w:id="2540" w:author="Gidon Kupietzky" w:date="2025-02-13T17:45:00Z" w16du:dateUtc="2025-02-13T15:45:00Z">
        <w:r w:rsidR="00094274" w:rsidDel="004A2D26">
          <w:rPr>
            <w:rFonts w:ascii="David" w:eastAsia="David" w:hAnsi="David" w:hint="cs"/>
            <w:rtl/>
          </w:rPr>
          <w:delText>.</w:delText>
        </w:r>
      </w:del>
      <w:ins w:id="2541" w:author="Lior Glick" w:date="2025-01-16T09:58:00Z" w16du:dateUtc="2025-01-16T07:58:00Z">
        <w:del w:id="2542" w:author="Gidon Kupietzky" w:date="2025-02-13T17:45:00Z" w16du:dateUtc="2025-02-13T15:45:00Z">
          <w:r w:rsidR="00B4508F" w:rsidDel="004A2D26">
            <w:rPr>
              <w:rFonts w:ascii="David" w:eastAsia="David" w:hAnsi="David" w:hint="cs"/>
              <w:rtl/>
            </w:rPr>
            <w:delText>מ</w:delText>
          </w:r>
        </w:del>
      </w:ins>
      <w:bookmarkStart w:id="2543" w:name="_Toc190880723"/>
      <w:bookmarkStart w:id="2544" w:name="_Toc190883436"/>
      <w:bookmarkEnd w:id="2543"/>
      <w:bookmarkEnd w:id="2544"/>
    </w:p>
    <w:p w14:paraId="27904D05" w14:textId="6B01800D" w:rsidR="00AD1082" w:rsidDel="004A2D26" w:rsidRDefault="00AD1082">
      <w:pPr>
        <w:tabs>
          <w:tab w:val="left" w:pos="2446"/>
        </w:tabs>
        <w:spacing w:line="276" w:lineRule="auto"/>
        <w:rPr>
          <w:del w:id="2545" w:author="Gidon Kupietzky" w:date="2025-02-13T17:45:00Z" w16du:dateUtc="2025-02-13T15:45:00Z"/>
          <w:rFonts w:ascii="David" w:eastAsia="David" w:hAnsi="David"/>
          <w:rtl/>
        </w:rPr>
        <w:pPrChange w:id="2546" w:author="Gidon Kupietzky" w:date="2025-02-13T17:45:00Z" w16du:dateUtc="2025-02-13T15:45:00Z">
          <w:pPr>
            <w:jc w:val="both"/>
          </w:pPr>
        </w:pPrChange>
      </w:pPr>
      <w:del w:id="2547" w:author="Gidon Kupietzky" w:date="2025-02-13T17:45:00Z" w16du:dateUtc="2025-02-13T15:45:00Z">
        <w:r w:rsidDel="004A2D26">
          <w:rPr>
            <w:rFonts w:ascii="David" w:eastAsia="David" w:hAnsi="David" w:hint="cs"/>
            <w:rtl/>
          </w:rPr>
          <w:delText>ההערכה בוצע</w:delText>
        </w:r>
        <w:r w:rsidR="003D21C5" w:rsidDel="004A2D26">
          <w:rPr>
            <w:rFonts w:ascii="David" w:eastAsia="David" w:hAnsi="David" w:hint="cs"/>
            <w:rtl/>
          </w:rPr>
          <w:delText>ה</w:delText>
        </w:r>
        <w:r w:rsidDel="004A2D26">
          <w:rPr>
            <w:rFonts w:ascii="David" w:eastAsia="David" w:hAnsi="David" w:hint="cs"/>
            <w:rtl/>
          </w:rPr>
          <w:delText xml:space="preserve"> על אוכלוסיי</w:delText>
        </w:r>
        <w:r w:rsidR="003D21C5" w:rsidDel="004A2D26">
          <w:rPr>
            <w:rFonts w:ascii="David" w:eastAsia="David" w:hAnsi="David" w:hint="cs"/>
            <w:rtl/>
          </w:rPr>
          <w:delText>ת</w:delText>
        </w:r>
        <w:r w:rsidDel="004A2D26">
          <w:rPr>
            <w:rFonts w:ascii="David" w:eastAsia="David" w:hAnsi="David" w:hint="cs"/>
            <w:rtl/>
          </w:rPr>
          <w:delText xml:space="preserve"> הגברים</w:delText>
        </w:r>
        <w:r w:rsidR="00C26F7E" w:rsidDel="004A2D26">
          <w:rPr>
            <w:rFonts w:ascii="David" w:eastAsia="David" w:hAnsi="David" w:hint="cs"/>
            <w:rtl/>
          </w:rPr>
          <w:delText xml:space="preserve"> המתאימה</w:delText>
        </w:r>
        <w:r w:rsidDel="004A2D26">
          <w:rPr>
            <w:rFonts w:ascii="David" w:eastAsia="David" w:hAnsi="David" w:hint="cs"/>
            <w:rtl/>
          </w:rPr>
          <w:delText xml:space="preserve"> באופן הבא:</w:delText>
        </w:r>
        <w:bookmarkStart w:id="2548" w:name="_Toc190880724"/>
        <w:bookmarkStart w:id="2549" w:name="_Toc190883437"/>
        <w:bookmarkEnd w:id="2548"/>
        <w:bookmarkEnd w:id="2549"/>
      </w:del>
    </w:p>
    <w:tbl>
      <w:tblPr>
        <w:tblStyle w:val="4-5"/>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3585"/>
      </w:tblGrid>
      <w:tr w:rsidR="00B631AC" w:rsidRPr="00B631AC" w:rsidDel="004A2D26" w14:paraId="10F7D927" w14:textId="54450083" w:rsidTr="00DD7311">
        <w:trPr>
          <w:cnfStyle w:val="100000000000" w:firstRow="1" w:lastRow="0" w:firstColumn="0" w:lastColumn="0" w:oddVBand="0" w:evenVBand="0" w:oddHBand="0" w:evenHBand="0" w:firstRowFirstColumn="0" w:firstRowLastColumn="0" w:lastRowFirstColumn="0" w:lastRowLastColumn="0"/>
          <w:trHeight w:val="689"/>
          <w:tblHeader/>
          <w:del w:id="2550"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vAlign w:val="center"/>
            <w:hideMark/>
          </w:tcPr>
          <w:p w14:paraId="366189C0" w14:textId="46C4C504" w:rsidR="00B631AC" w:rsidRPr="00B631AC" w:rsidDel="004A2D26" w:rsidRDefault="00B631AC">
            <w:pPr>
              <w:tabs>
                <w:tab w:val="left" w:pos="2446"/>
              </w:tabs>
              <w:spacing w:line="276" w:lineRule="auto"/>
              <w:rPr>
                <w:del w:id="2551" w:author="Gidon Kupietzky" w:date="2025-02-13T17:45:00Z" w16du:dateUtc="2025-02-13T15:45:00Z"/>
                <w:rFonts w:ascii="David" w:eastAsia="Times New Roman" w:hAnsi="David"/>
                <w:color w:val="000000"/>
              </w:rPr>
              <w:pPrChange w:id="2552" w:author="Gidon Kupietzky" w:date="2025-02-13T17:45:00Z" w16du:dateUtc="2025-02-13T15:45:00Z">
                <w:pPr>
                  <w:spacing w:before="0" w:line="240" w:lineRule="auto"/>
                  <w:ind w:left="0"/>
                  <w:jc w:val="center"/>
                </w:pPr>
              </w:pPrChange>
            </w:pPr>
            <w:del w:id="2553" w:author="Gidon Kupietzky" w:date="2025-02-13T17:45:00Z" w16du:dateUtc="2025-02-13T15:45:00Z">
              <w:r w:rsidRPr="00B631AC" w:rsidDel="004A2D26">
                <w:rPr>
                  <w:rFonts w:ascii="David" w:eastAsia="Times New Roman" w:hAnsi="David"/>
                  <w:color w:val="000000"/>
                  <w:rtl/>
                </w:rPr>
                <w:delText>קבוצת גיל</w:delText>
              </w:r>
              <w:bookmarkStart w:id="2554" w:name="_Toc190880725"/>
              <w:bookmarkStart w:id="2555" w:name="_Toc190883438"/>
              <w:bookmarkEnd w:id="2554"/>
              <w:bookmarkEnd w:id="2555"/>
            </w:del>
          </w:p>
        </w:tc>
        <w:tc>
          <w:tcPr>
            <w:tcW w:w="0" w:type="auto"/>
            <w:tcBorders>
              <w:top w:val="none" w:sz="0" w:space="0" w:color="auto"/>
              <w:bottom w:val="none" w:sz="0" w:space="0" w:color="auto"/>
              <w:right w:val="none" w:sz="0" w:space="0" w:color="auto"/>
            </w:tcBorders>
            <w:vAlign w:val="center"/>
            <w:hideMark/>
          </w:tcPr>
          <w:p w14:paraId="76638814" w14:textId="107AC988" w:rsidR="00292E69" w:rsidDel="004A2D26" w:rsidRDefault="00B631AC">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2556" w:author="Gidon Kupietzky" w:date="2025-02-13T17:45:00Z" w16du:dateUtc="2025-02-13T15:45:00Z"/>
                <w:rFonts w:ascii="David" w:eastAsia="Times New Roman" w:hAnsi="David"/>
                <w:b w:val="0"/>
                <w:bCs w:val="0"/>
                <w:color w:val="000000"/>
                <w:rtl/>
              </w:rPr>
              <w:pPrChange w:id="2557" w:author="Gidon Kupietzky" w:date="2025-02-13T17:45:00Z" w16du:dateUtc="2025-02-13T15:45:00Z">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commentRangeStart w:id="2558"/>
            <w:commentRangeStart w:id="2559"/>
            <w:del w:id="2560" w:author="Gidon Kupietzky" w:date="2025-02-13T17:45:00Z" w16du:dateUtc="2025-02-13T15:45:00Z">
              <w:r w:rsidRPr="00B631AC" w:rsidDel="004A2D26">
                <w:rPr>
                  <w:rFonts w:ascii="David" w:eastAsia="Times New Roman" w:hAnsi="David"/>
                  <w:color w:val="000000"/>
                  <w:rtl/>
                </w:rPr>
                <w:delText xml:space="preserve">שיעור </w:delText>
              </w:r>
              <w:r w:rsidR="00C26F7E" w:rsidDel="004A2D26">
                <w:rPr>
                  <w:rFonts w:ascii="David" w:eastAsia="Times New Roman" w:hAnsi="David" w:hint="cs"/>
                  <w:color w:val="000000"/>
                  <w:rtl/>
                </w:rPr>
                <w:delText>לומדים בישיבות על תיכוניות</w:delText>
              </w:r>
              <w:r w:rsidR="00292E69" w:rsidDel="004A2D26">
                <w:rPr>
                  <w:rFonts w:ascii="David" w:eastAsia="Times New Roman" w:hAnsi="David" w:hint="cs"/>
                  <w:color w:val="000000"/>
                  <w:rtl/>
                </w:rPr>
                <w:delText xml:space="preserve"> </w:delText>
              </w:r>
              <w:bookmarkStart w:id="2561" w:name="_Toc190880726"/>
              <w:bookmarkStart w:id="2562" w:name="_Toc190883439"/>
              <w:bookmarkEnd w:id="2561"/>
              <w:bookmarkEnd w:id="2562"/>
            </w:del>
          </w:p>
          <w:p w14:paraId="56EE59CC" w14:textId="7D056D74" w:rsidR="00B631AC" w:rsidRPr="00B631AC" w:rsidDel="004A2D26" w:rsidRDefault="00292E69">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2563" w:author="Gidon Kupietzky" w:date="2025-02-13T17:45:00Z" w16du:dateUtc="2025-02-13T15:45:00Z"/>
                <w:rFonts w:ascii="David" w:eastAsia="Times New Roman" w:hAnsi="David"/>
                <w:color w:val="000000"/>
                <w:rtl/>
              </w:rPr>
              <w:pPrChange w:id="2564" w:author="Gidon Kupietzky" w:date="2025-02-13T17:45:00Z" w16du:dateUtc="2025-02-13T15:45:00Z">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del w:id="2565" w:author="Gidon Kupietzky" w:date="2025-02-13T17:45:00Z" w16du:dateUtc="2025-02-13T15:45:00Z">
              <w:r w:rsidDel="004A2D26">
                <w:rPr>
                  <w:rFonts w:ascii="David" w:eastAsia="Times New Roman" w:hAnsi="David" w:hint="cs"/>
                  <w:color w:val="000000"/>
                  <w:rtl/>
                </w:rPr>
                <w:delText>וכוללים מסך קבוצת הגיל</w:delText>
              </w:r>
              <w:commentRangeEnd w:id="2558"/>
              <w:r w:rsidR="004B2082" w:rsidDel="004A2D26">
                <w:rPr>
                  <w:rStyle w:val="ab"/>
                  <w:b w:val="0"/>
                  <w:bCs w:val="0"/>
                  <w:color w:val="auto"/>
                  <w:rtl/>
                </w:rPr>
                <w:commentReference w:id="2558"/>
              </w:r>
              <w:commentRangeEnd w:id="2559"/>
              <w:r w:rsidR="009474CF" w:rsidDel="004A2D26">
                <w:rPr>
                  <w:rStyle w:val="ab"/>
                  <w:b w:val="0"/>
                  <w:bCs w:val="0"/>
                  <w:color w:val="auto"/>
                  <w:rtl/>
                </w:rPr>
                <w:commentReference w:id="2559"/>
              </w:r>
              <w:bookmarkStart w:id="2566" w:name="_Toc190880727"/>
              <w:bookmarkStart w:id="2567" w:name="_Toc190883440"/>
              <w:bookmarkEnd w:id="2566"/>
              <w:bookmarkEnd w:id="2567"/>
            </w:del>
          </w:p>
        </w:tc>
        <w:bookmarkStart w:id="2568" w:name="_Toc190880728"/>
        <w:bookmarkStart w:id="2569" w:name="_Toc190883441"/>
        <w:bookmarkEnd w:id="2568"/>
        <w:bookmarkEnd w:id="2569"/>
      </w:tr>
      <w:tr w:rsidR="00B631AC" w:rsidRPr="00B631AC" w:rsidDel="004A2D26" w14:paraId="4F5409D7" w14:textId="17BA21CD" w:rsidTr="00B631AC">
        <w:trPr>
          <w:cnfStyle w:val="000000100000" w:firstRow="0" w:lastRow="0" w:firstColumn="0" w:lastColumn="0" w:oddVBand="0" w:evenVBand="0" w:oddHBand="1" w:evenHBand="0" w:firstRowFirstColumn="0" w:firstRowLastColumn="0" w:lastRowFirstColumn="0" w:lastRowLastColumn="0"/>
          <w:trHeight w:val="655"/>
          <w:del w:id="2570"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52722E" w14:textId="6530676C" w:rsidR="00B631AC" w:rsidRPr="00B631AC" w:rsidDel="004A2D26" w:rsidRDefault="00B631AC">
            <w:pPr>
              <w:tabs>
                <w:tab w:val="left" w:pos="2446"/>
              </w:tabs>
              <w:spacing w:line="276" w:lineRule="auto"/>
              <w:rPr>
                <w:del w:id="2571" w:author="Gidon Kupietzky" w:date="2025-02-13T17:45:00Z" w16du:dateUtc="2025-02-13T15:45:00Z"/>
                <w:rFonts w:ascii="David" w:eastAsia="Times New Roman" w:hAnsi="David"/>
                <w:color w:val="000000"/>
                <w:rtl/>
              </w:rPr>
              <w:pPrChange w:id="2572" w:author="Gidon Kupietzky" w:date="2025-02-13T17:45:00Z" w16du:dateUtc="2025-02-13T15:45:00Z">
                <w:pPr>
                  <w:spacing w:before="0" w:line="240" w:lineRule="auto"/>
                  <w:ind w:left="0"/>
                  <w:jc w:val="center"/>
                </w:pPr>
              </w:pPrChange>
            </w:pPr>
            <w:del w:id="2573" w:author="Gidon Kupietzky" w:date="2025-02-13T17:45:00Z" w16du:dateUtc="2025-02-13T15:45:00Z">
              <w:r w:rsidRPr="00B631AC" w:rsidDel="004A2D26">
                <w:rPr>
                  <w:rFonts w:ascii="David" w:eastAsia="Times New Roman" w:hAnsi="David"/>
                  <w:color w:val="000000"/>
                  <w:rtl/>
                </w:rPr>
                <w:delText>בני 20 עד 24</w:delText>
              </w:r>
              <w:bookmarkStart w:id="2574" w:name="_Toc190880729"/>
              <w:bookmarkStart w:id="2575" w:name="_Toc190883442"/>
              <w:bookmarkEnd w:id="2574"/>
              <w:bookmarkEnd w:id="2575"/>
            </w:del>
          </w:p>
        </w:tc>
        <w:tc>
          <w:tcPr>
            <w:tcW w:w="0" w:type="auto"/>
            <w:vAlign w:val="center"/>
            <w:hideMark/>
          </w:tcPr>
          <w:p w14:paraId="68F30D59" w14:textId="4E25B5BE" w:rsidR="00B631AC" w:rsidRPr="00B631AC" w:rsidDel="004A2D26" w:rsidRDefault="00B631AC">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576" w:author="Gidon Kupietzky" w:date="2025-02-13T17:45:00Z" w16du:dateUtc="2025-02-13T15:45:00Z"/>
                <w:rFonts w:ascii="David" w:eastAsia="Times New Roman" w:hAnsi="David"/>
                <w:color w:val="000000"/>
                <w:rtl/>
              </w:rPr>
              <w:pPrChange w:id="2577"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2578" w:author="Gidon Kupietzky" w:date="2025-02-13T17:45:00Z" w16du:dateUtc="2025-02-13T15:45:00Z">
              <w:r w:rsidRPr="00B631AC" w:rsidDel="004A2D26">
                <w:rPr>
                  <w:rFonts w:ascii="David" w:eastAsia="Times New Roman" w:hAnsi="David"/>
                  <w:color w:val="000000"/>
                </w:rPr>
                <w:delText>80%</w:delText>
              </w:r>
              <w:bookmarkStart w:id="2579" w:name="_Toc190880730"/>
              <w:bookmarkStart w:id="2580" w:name="_Toc190883443"/>
              <w:bookmarkEnd w:id="2579"/>
              <w:bookmarkEnd w:id="2580"/>
            </w:del>
          </w:p>
        </w:tc>
        <w:bookmarkStart w:id="2581" w:name="_Toc190880731"/>
        <w:bookmarkStart w:id="2582" w:name="_Toc190883444"/>
        <w:bookmarkEnd w:id="2581"/>
        <w:bookmarkEnd w:id="2582"/>
      </w:tr>
      <w:tr w:rsidR="00B631AC" w:rsidRPr="00B631AC" w:rsidDel="004A2D26" w14:paraId="4E37C1DD" w14:textId="0807258F" w:rsidTr="00B631AC">
        <w:trPr>
          <w:trHeight w:val="655"/>
          <w:del w:id="2583"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0A5645" w14:textId="4CED8CA1" w:rsidR="00B631AC" w:rsidRPr="00B631AC" w:rsidDel="004A2D26" w:rsidRDefault="00B631AC">
            <w:pPr>
              <w:tabs>
                <w:tab w:val="left" w:pos="2446"/>
              </w:tabs>
              <w:spacing w:line="276" w:lineRule="auto"/>
              <w:rPr>
                <w:del w:id="2584" w:author="Gidon Kupietzky" w:date="2025-02-13T17:45:00Z" w16du:dateUtc="2025-02-13T15:45:00Z"/>
                <w:rFonts w:ascii="David" w:eastAsia="Times New Roman" w:hAnsi="David"/>
                <w:color w:val="000000"/>
              </w:rPr>
              <w:pPrChange w:id="2585" w:author="Gidon Kupietzky" w:date="2025-02-13T17:45:00Z" w16du:dateUtc="2025-02-13T15:45:00Z">
                <w:pPr>
                  <w:spacing w:before="0" w:line="240" w:lineRule="auto"/>
                  <w:ind w:left="0"/>
                  <w:jc w:val="center"/>
                </w:pPr>
              </w:pPrChange>
            </w:pPr>
            <w:del w:id="2586" w:author="Gidon Kupietzky" w:date="2025-02-13T17:45:00Z" w16du:dateUtc="2025-02-13T15:45:00Z">
              <w:r w:rsidRPr="00B631AC" w:rsidDel="004A2D26">
                <w:rPr>
                  <w:rFonts w:ascii="David" w:eastAsia="Times New Roman" w:hAnsi="David"/>
                  <w:color w:val="000000"/>
                  <w:rtl/>
                </w:rPr>
                <w:delText>בני 25 עד 29</w:delText>
              </w:r>
              <w:bookmarkStart w:id="2587" w:name="_Toc190880732"/>
              <w:bookmarkStart w:id="2588" w:name="_Toc190883445"/>
              <w:bookmarkEnd w:id="2587"/>
              <w:bookmarkEnd w:id="2588"/>
            </w:del>
          </w:p>
        </w:tc>
        <w:tc>
          <w:tcPr>
            <w:tcW w:w="0" w:type="auto"/>
            <w:vAlign w:val="center"/>
            <w:hideMark/>
          </w:tcPr>
          <w:p w14:paraId="359C74C0" w14:textId="32B94134" w:rsidR="00B631AC" w:rsidRPr="00B631AC" w:rsidDel="004A2D26" w:rsidRDefault="00B631AC">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589" w:author="Gidon Kupietzky" w:date="2025-02-13T17:45:00Z" w16du:dateUtc="2025-02-13T15:45:00Z"/>
                <w:rFonts w:ascii="David" w:eastAsia="Times New Roman" w:hAnsi="David"/>
                <w:color w:val="000000"/>
                <w:rtl/>
              </w:rPr>
              <w:pPrChange w:id="2590"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2591" w:author="Gidon Kupietzky" w:date="2025-02-13T17:45:00Z" w16du:dateUtc="2025-02-13T15:45:00Z">
              <w:r w:rsidRPr="00B631AC" w:rsidDel="004A2D26">
                <w:rPr>
                  <w:rFonts w:ascii="David" w:eastAsia="Times New Roman" w:hAnsi="David"/>
                  <w:color w:val="000000"/>
                </w:rPr>
                <w:delText>65%</w:delText>
              </w:r>
              <w:bookmarkStart w:id="2592" w:name="_Toc190880733"/>
              <w:bookmarkStart w:id="2593" w:name="_Toc190883446"/>
              <w:bookmarkEnd w:id="2592"/>
              <w:bookmarkEnd w:id="2593"/>
            </w:del>
          </w:p>
        </w:tc>
        <w:bookmarkStart w:id="2594" w:name="_Toc190880734"/>
        <w:bookmarkStart w:id="2595" w:name="_Toc190883447"/>
        <w:bookmarkEnd w:id="2594"/>
        <w:bookmarkEnd w:id="2595"/>
      </w:tr>
      <w:tr w:rsidR="00B631AC" w:rsidRPr="00B631AC" w:rsidDel="004A2D26" w14:paraId="6BABD0E2" w14:textId="7240DE4D" w:rsidTr="00B631AC">
        <w:trPr>
          <w:cnfStyle w:val="000000100000" w:firstRow="0" w:lastRow="0" w:firstColumn="0" w:lastColumn="0" w:oddVBand="0" w:evenVBand="0" w:oddHBand="1" w:evenHBand="0" w:firstRowFirstColumn="0" w:firstRowLastColumn="0" w:lastRowFirstColumn="0" w:lastRowLastColumn="0"/>
          <w:trHeight w:val="655"/>
          <w:del w:id="2596"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152C80" w14:textId="3927B0CF" w:rsidR="00B631AC" w:rsidRPr="00B631AC" w:rsidDel="004A2D26" w:rsidRDefault="00B631AC">
            <w:pPr>
              <w:tabs>
                <w:tab w:val="left" w:pos="2446"/>
              </w:tabs>
              <w:spacing w:line="276" w:lineRule="auto"/>
              <w:rPr>
                <w:del w:id="2597" w:author="Gidon Kupietzky" w:date="2025-02-13T17:45:00Z" w16du:dateUtc="2025-02-13T15:45:00Z"/>
                <w:rFonts w:ascii="David" w:eastAsia="Times New Roman" w:hAnsi="David"/>
                <w:color w:val="000000"/>
              </w:rPr>
              <w:pPrChange w:id="2598" w:author="Gidon Kupietzky" w:date="2025-02-13T17:45:00Z" w16du:dateUtc="2025-02-13T15:45:00Z">
                <w:pPr>
                  <w:spacing w:before="0" w:line="240" w:lineRule="auto"/>
                  <w:ind w:left="0"/>
                  <w:jc w:val="center"/>
                </w:pPr>
              </w:pPrChange>
            </w:pPr>
            <w:del w:id="2599" w:author="Gidon Kupietzky" w:date="2025-02-13T17:45:00Z" w16du:dateUtc="2025-02-13T15:45:00Z">
              <w:r w:rsidRPr="00B631AC" w:rsidDel="004A2D26">
                <w:rPr>
                  <w:rFonts w:ascii="David" w:eastAsia="Times New Roman" w:hAnsi="David"/>
                  <w:color w:val="000000"/>
                  <w:rtl/>
                </w:rPr>
                <w:delText>בני 30 עד 34</w:delText>
              </w:r>
              <w:bookmarkStart w:id="2600" w:name="_Toc190880735"/>
              <w:bookmarkStart w:id="2601" w:name="_Toc190883448"/>
              <w:bookmarkEnd w:id="2600"/>
              <w:bookmarkEnd w:id="2601"/>
            </w:del>
          </w:p>
        </w:tc>
        <w:tc>
          <w:tcPr>
            <w:tcW w:w="0" w:type="auto"/>
            <w:vAlign w:val="center"/>
            <w:hideMark/>
          </w:tcPr>
          <w:p w14:paraId="635915F2" w14:textId="7A56E29F" w:rsidR="00B631AC" w:rsidRPr="00B631AC" w:rsidDel="004A2D26" w:rsidRDefault="00B631AC">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602" w:author="Gidon Kupietzky" w:date="2025-02-13T17:45:00Z" w16du:dateUtc="2025-02-13T15:45:00Z"/>
                <w:rFonts w:ascii="David" w:eastAsia="Times New Roman" w:hAnsi="David"/>
                <w:color w:val="000000"/>
                <w:rtl/>
              </w:rPr>
              <w:pPrChange w:id="2603"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2604" w:author="Gidon Kupietzky" w:date="2025-02-13T17:45:00Z" w16du:dateUtc="2025-02-13T15:45:00Z">
              <w:r w:rsidRPr="00B631AC" w:rsidDel="004A2D26">
                <w:rPr>
                  <w:rFonts w:ascii="David" w:eastAsia="Times New Roman" w:hAnsi="David"/>
                  <w:color w:val="000000"/>
                </w:rPr>
                <w:delText>30%</w:delText>
              </w:r>
              <w:bookmarkStart w:id="2605" w:name="_Toc190880736"/>
              <w:bookmarkStart w:id="2606" w:name="_Toc190883449"/>
              <w:bookmarkEnd w:id="2605"/>
              <w:bookmarkEnd w:id="2606"/>
            </w:del>
          </w:p>
        </w:tc>
        <w:bookmarkStart w:id="2607" w:name="_Toc190880737"/>
        <w:bookmarkStart w:id="2608" w:name="_Toc190883450"/>
        <w:bookmarkEnd w:id="2607"/>
        <w:bookmarkEnd w:id="2608"/>
      </w:tr>
      <w:tr w:rsidR="00B631AC" w:rsidRPr="00B631AC" w:rsidDel="004A2D26" w14:paraId="00C58E71" w14:textId="3C2D062B" w:rsidTr="00B631AC">
        <w:trPr>
          <w:trHeight w:val="655"/>
          <w:del w:id="2609"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9647D" w14:textId="51510B79" w:rsidR="00B631AC" w:rsidRPr="00B631AC" w:rsidDel="004A2D26" w:rsidRDefault="00B631AC">
            <w:pPr>
              <w:tabs>
                <w:tab w:val="left" w:pos="2446"/>
              </w:tabs>
              <w:spacing w:line="276" w:lineRule="auto"/>
              <w:rPr>
                <w:del w:id="2610" w:author="Gidon Kupietzky" w:date="2025-02-13T17:45:00Z" w16du:dateUtc="2025-02-13T15:45:00Z"/>
                <w:rFonts w:ascii="David" w:eastAsia="Times New Roman" w:hAnsi="David"/>
                <w:color w:val="000000"/>
              </w:rPr>
              <w:pPrChange w:id="2611" w:author="Gidon Kupietzky" w:date="2025-02-13T17:45:00Z" w16du:dateUtc="2025-02-13T15:45:00Z">
                <w:pPr>
                  <w:spacing w:before="0" w:line="240" w:lineRule="auto"/>
                  <w:ind w:left="0"/>
                  <w:jc w:val="center"/>
                </w:pPr>
              </w:pPrChange>
            </w:pPr>
            <w:del w:id="2612" w:author="Gidon Kupietzky" w:date="2025-02-13T17:45:00Z" w16du:dateUtc="2025-02-13T15:45:00Z">
              <w:r w:rsidRPr="00B631AC" w:rsidDel="004A2D26">
                <w:rPr>
                  <w:rFonts w:ascii="David" w:eastAsia="Times New Roman" w:hAnsi="David"/>
                  <w:color w:val="000000"/>
                  <w:rtl/>
                </w:rPr>
                <w:delText>בני 35 עד 39</w:delText>
              </w:r>
              <w:bookmarkStart w:id="2613" w:name="_Toc190880738"/>
              <w:bookmarkStart w:id="2614" w:name="_Toc190883451"/>
              <w:bookmarkEnd w:id="2613"/>
              <w:bookmarkEnd w:id="2614"/>
            </w:del>
          </w:p>
        </w:tc>
        <w:tc>
          <w:tcPr>
            <w:tcW w:w="0" w:type="auto"/>
            <w:vAlign w:val="center"/>
            <w:hideMark/>
          </w:tcPr>
          <w:p w14:paraId="0110E8F4" w14:textId="75042C86" w:rsidR="00B631AC" w:rsidRPr="00B631AC" w:rsidDel="004A2D26" w:rsidRDefault="00B631AC">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615" w:author="Gidon Kupietzky" w:date="2025-02-13T17:45:00Z" w16du:dateUtc="2025-02-13T15:45:00Z"/>
                <w:rFonts w:ascii="David" w:eastAsia="Times New Roman" w:hAnsi="David"/>
                <w:color w:val="000000"/>
                <w:rtl/>
              </w:rPr>
              <w:pPrChange w:id="2616"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2617" w:author="Gidon Kupietzky" w:date="2025-02-13T17:45:00Z" w16du:dateUtc="2025-02-13T15:45:00Z">
              <w:r w:rsidRPr="00B631AC" w:rsidDel="004A2D26">
                <w:rPr>
                  <w:rFonts w:ascii="David" w:eastAsia="Times New Roman" w:hAnsi="David"/>
                  <w:color w:val="000000"/>
                </w:rPr>
                <w:delText>30%</w:delText>
              </w:r>
              <w:bookmarkStart w:id="2618" w:name="_Toc190880739"/>
              <w:bookmarkStart w:id="2619" w:name="_Toc190883452"/>
              <w:bookmarkEnd w:id="2618"/>
              <w:bookmarkEnd w:id="2619"/>
            </w:del>
          </w:p>
        </w:tc>
        <w:bookmarkStart w:id="2620" w:name="_Toc190880740"/>
        <w:bookmarkStart w:id="2621" w:name="_Toc190883453"/>
        <w:bookmarkEnd w:id="2620"/>
        <w:bookmarkEnd w:id="2621"/>
      </w:tr>
      <w:tr w:rsidR="00B631AC" w:rsidRPr="00B631AC" w:rsidDel="004A2D26" w14:paraId="7C3143A7" w14:textId="15F72E9D" w:rsidTr="00B631AC">
        <w:trPr>
          <w:cnfStyle w:val="000000100000" w:firstRow="0" w:lastRow="0" w:firstColumn="0" w:lastColumn="0" w:oddVBand="0" w:evenVBand="0" w:oddHBand="1" w:evenHBand="0" w:firstRowFirstColumn="0" w:firstRowLastColumn="0" w:lastRowFirstColumn="0" w:lastRowLastColumn="0"/>
          <w:trHeight w:val="655"/>
          <w:del w:id="2622"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5F64890" w14:textId="43F681F4" w:rsidR="00B631AC" w:rsidRPr="00B631AC" w:rsidDel="004A2D26" w:rsidRDefault="00B631AC">
            <w:pPr>
              <w:tabs>
                <w:tab w:val="left" w:pos="2446"/>
              </w:tabs>
              <w:spacing w:line="276" w:lineRule="auto"/>
              <w:rPr>
                <w:del w:id="2623" w:author="Gidon Kupietzky" w:date="2025-02-13T17:45:00Z" w16du:dateUtc="2025-02-13T15:45:00Z"/>
                <w:rFonts w:ascii="David" w:eastAsia="Times New Roman" w:hAnsi="David"/>
                <w:color w:val="000000"/>
              </w:rPr>
              <w:pPrChange w:id="2624" w:author="Gidon Kupietzky" w:date="2025-02-13T17:45:00Z" w16du:dateUtc="2025-02-13T15:45:00Z">
                <w:pPr>
                  <w:spacing w:before="0" w:line="240" w:lineRule="auto"/>
                  <w:ind w:left="0"/>
                  <w:jc w:val="center"/>
                </w:pPr>
              </w:pPrChange>
            </w:pPr>
            <w:del w:id="2625" w:author="Gidon Kupietzky" w:date="2025-02-13T17:45:00Z" w16du:dateUtc="2025-02-13T15:45:00Z">
              <w:r w:rsidRPr="00B631AC" w:rsidDel="004A2D26">
                <w:rPr>
                  <w:rFonts w:ascii="David" w:eastAsia="Times New Roman" w:hAnsi="David"/>
                  <w:color w:val="000000"/>
                  <w:rtl/>
                </w:rPr>
                <w:lastRenderedPageBreak/>
                <w:delText>בני 40 עד 44</w:delText>
              </w:r>
              <w:bookmarkStart w:id="2626" w:name="_Toc190880741"/>
              <w:bookmarkStart w:id="2627" w:name="_Toc190883454"/>
              <w:bookmarkEnd w:id="2626"/>
              <w:bookmarkEnd w:id="2627"/>
            </w:del>
          </w:p>
        </w:tc>
        <w:tc>
          <w:tcPr>
            <w:tcW w:w="0" w:type="auto"/>
            <w:vAlign w:val="center"/>
            <w:hideMark/>
          </w:tcPr>
          <w:p w14:paraId="444A948A" w14:textId="6C51B770" w:rsidR="00B631AC" w:rsidRPr="00B631AC" w:rsidDel="004A2D26" w:rsidRDefault="00B631AC">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628" w:author="Gidon Kupietzky" w:date="2025-02-13T17:45:00Z" w16du:dateUtc="2025-02-13T15:45:00Z"/>
                <w:rFonts w:ascii="David" w:eastAsia="Times New Roman" w:hAnsi="David"/>
                <w:color w:val="000000"/>
                <w:rtl/>
              </w:rPr>
              <w:pPrChange w:id="2629"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2630" w:author="Gidon Kupietzky" w:date="2025-02-13T17:45:00Z" w16du:dateUtc="2025-02-13T15:45:00Z">
              <w:r w:rsidRPr="00B631AC" w:rsidDel="004A2D26">
                <w:rPr>
                  <w:rFonts w:ascii="David" w:eastAsia="Times New Roman" w:hAnsi="David"/>
                  <w:color w:val="000000"/>
                </w:rPr>
                <w:delText>30%</w:delText>
              </w:r>
              <w:bookmarkStart w:id="2631" w:name="_Toc190880742"/>
              <w:bookmarkStart w:id="2632" w:name="_Toc190883455"/>
              <w:bookmarkEnd w:id="2631"/>
              <w:bookmarkEnd w:id="2632"/>
            </w:del>
          </w:p>
        </w:tc>
        <w:bookmarkStart w:id="2633" w:name="_Toc190880743"/>
        <w:bookmarkStart w:id="2634" w:name="_Toc190883456"/>
        <w:bookmarkEnd w:id="2633"/>
        <w:bookmarkEnd w:id="2634"/>
      </w:tr>
      <w:tr w:rsidR="00B631AC" w:rsidRPr="00B631AC" w:rsidDel="004A2D26" w14:paraId="22A558D4" w14:textId="0747DD07" w:rsidTr="00B631AC">
        <w:trPr>
          <w:trHeight w:val="655"/>
          <w:del w:id="2635"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FD4F7D" w14:textId="671995CF" w:rsidR="00B631AC" w:rsidRPr="00B631AC" w:rsidDel="004A2D26" w:rsidRDefault="00B631AC">
            <w:pPr>
              <w:tabs>
                <w:tab w:val="left" w:pos="2446"/>
              </w:tabs>
              <w:spacing w:line="276" w:lineRule="auto"/>
              <w:rPr>
                <w:del w:id="2636" w:author="Gidon Kupietzky" w:date="2025-02-13T17:45:00Z" w16du:dateUtc="2025-02-13T15:45:00Z"/>
                <w:rFonts w:ascii="David" w:eastAsia="Times New Roman" w:hAnsi="David"/>
                <w:color w:val="000000"/>
              </w:rPr>
              <w:pPrChange w:id="2637" w:author="Gidon Kupietzky" w:date="2025-02-13T17:45:00Z" w16du:dateUtc="2025-02-13T15:45:00Z">
                <w:pPr>
                  <w:spacing w:before="0" w:line="240" w:lineRule="auto"/>
                  <w:ind w:left="0"/>
                  <w:jc w:val="center"/>
                </w:pPr>
              </w:pPrChange>
            </w:pPr>
            <w:del w:id="2638" w:author="Gidon Kupietzky" w:date="2025-02-13T17:45:00Z" w16du:dateUtc="2025-02-13T15:45:00Z">
              <w:r w:rsidRPr="00B631AC" w:rsidDel="004A2D26">
                <w:rPr>
                  <w:rFonts w:ascii="David" w:eastAsia="Times New Roman" w:hAnsi="David"/>
                  <w:color w:val="000000"/>
                  <w:rtl/>
                </w:rPr>
                <w:delText>בני 45 עד 49</w:delText>
              </w:r>
              <w:bookmarkStart w:id="2639" w:name="_Toc190880744"/>
              <w:bookmarkStart w:id="2640" w:name="_Toc190883457"/>
              <w:bookmarkEnd w:id="2639"/>
              <w:bookmarkEnd w:id="2640"/>
            </w:del>
          </w:p>
        </w:tc>
        <w:tc>
          <w:tcPr>
            <w:tcW w:w="0" w:type="auto"/>
            <w:vAlign w:val="center"/>
            <w:hideMark/>
          </w:tcPr>
          <w:p w14:paraId="78DF1E96" w14:textId="02E0DB40" w:rsidR="00B631AC" w:rsidRPr="00B631AC" w:rsidDel="004A2D26" w:rsidRDefault="00B631AC">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641" w:author="Gidon Kupietzky" w:date="2025-02-13T17:45:00Z" w16du:dateUtc="2025-02-13T15:45:00Z"/>
                <w:rFonts w:ascii="David" w:eastAsia="Times New Roman" w:hAnsi="David"/>
                <w:color w:val="000000"/>
                <w:rtl/>
              </w:rPr>
              <w:pPrChange w:id="2642"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2643" w:author="Gidon Kupietzky" w:date="2025-02-13T17:45:00Z" w16du:dateUtc="2025-02-13T15:45:00Z">
              <w:r w:rsidRPr="00B631AC" w:rsidDel="004A2D26">
                <w:rPr>
                  <w:rFonts w:ascii="David" w:eastAsia="Times New Roman" w:hAnsi="David"/>
                  <w:color w:val="000000"/>
                </w:rPr>
                <w:delText>20%</w:delText>
              </w:r>
              <w:bookmarkStart w:id="2644" w:name="_Toc190880745"/>
              <w:bookmarkStart w:id="2645" w:name="_Toc190883458"/>
              <w:bookmarkEnd w:id="2644"/>
              <w:bookmarkEnd w:id="2645"/>
            </w:del>
          </w:p>
        </w:tc>
        <w:bookmarkStart w:id="2646" w:name="_Toc190880746"/>
        <w:bookmarkStart w:id="2647" w:name="_Toc190883459"/>
        <w:bookmarkEnd w:id="2646"/>
        <w:bookmarkEnd w:id="2647"/>
      </w:tr>
      <w:tr w:rsidR="00B631AC" w:rsidRPr="00B631AC" w:rsidDel="004A2D26" w14:paraId="43E91D91" w14:textId="5E11AE61" w:rsidTr="00B631AC">
        <w:trPr>
          <w:cnfStyle w:val="000000100000" w:firstRow="0" w:lastRow="0" w:firstColumn="0" w:lastColumn="0" w:oddVBand="0" w:evenVBand="0" w:oddHBand="1" w:evenHBand="0" w:firstRowFirstColumn="0" w:firstRowLastColumn="0" w:lastRowFirstColumn="0" w:lastRowLastColumn="0"/>
          <w:trHeight w:val="655"/>
          <w:del w:id="2648"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4D8C11" w14:textId="20DD1C19" w:rsidR="00B631AC" w:rsidRPr="00B631AC" w:rsidDel="004A2D26" w:rsidRDefault="00B631AC">
            <w:pPr>
              <w:tabs>
                <w:tab w:val="left" w:pos="2446"/>
              </w:tabs>
              <w:spacing w:line="276" w:lineRule="auto"/>
              <w:rPr>
                <w:del w:id="2649" w:author="Gidon Kupietzky" w:date="2025-02-13T17:45:00Z" w16du:dateUtc="2025-02-13T15:45:00Z"/>
                <w:rFonts w:ascii="David" w:eastAsia="Times New Roman" w:hAnsi="David"/>
                <w:color w:val="000000"/>
              </w:rPr>
              <w:pPrChange w:id="2650" w:author="Gidon Kupietzky" w:date="2025-02-13T17:45:00Z" w16du:dateUtc="2025-02-13T15:45:00Z">
                <w:pPr>
                  <w:spacing w:before="0" w:line="240" w:lineRule="auto"/>
                  <w:ind w:left="0"/>
                  <w:jc w:val="center"/>
                </w:pPr>
              </w:pPrChange>
            </w:pPr>
            <w:del w:id="2651" w:author="Gidon Kupietzky" w:date="2025-02-13T17:45:00Z" w16du:dateUtc="2025-02-13T15:45:00Z">
              <w:r w:rsidRPr="00B631AC" w:rsidDel="004A2D26">
                <w:rPr>
                  <w:rFonts w:ascii="David" w:eastAsia="Times New Roman" w:hAnsi="David"/>
                  <w:color w:val="000000"/>
                  <w:rtl/>
                </w:rPr>
                <w:delText>בני 50 עד 54</w:delText>
              </w:r>
              <w:bookmarkStart w:id="2652" w:name="_Toc190880747"/>
              <w:bookmarkStart w:id="2653" w:name="_Toc190883460"/>
              <w:bookmarkEnd w:id="2652"/>
              <w:bookmarkEnd w:id="2653"/>
            </w:del>
          </w:p>
        </w:tc>
        <w:tc>
          <w:tcPr>
            <w:tcW w:w="0" w:type="auto"/>
            <w:vAlign w:val="center"/>
            <w:hideMark/>
          </w:tcPr>
          <w:p w14:paraId="060333DB" w14:textId="5328C4C5" w:rsidR="00B631AC" w:rsidRPr="00B631AC" w:rsidDel="004A2D26" w:rsidRDefault="00B631AC">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654" w:author="Gidon Kupietzky" w:date="2025-02-13T17:45:00Z" w16du:dateUtc="2025-02-13T15:45:00Z"/>
                <w:rFonts w:ascii="David" w:eastAsia="Times New Roman" w:hAnsi="David"/>
                <w:color w:val="000000"/>
                <w:rtl/>
              </w:rPr>
              <w:pPrChange w:id="2655"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2656" w:author="Gidon Kupietzky" w:date="2025-02-13T17:45:00Z" w16du:dateUtc="2025-02-13T15:45:00Z">
              <w:r w:rsidRPr="00B631AC" w:rsidDel="004A2D26">
                <w:rPr>
                  <w:rFonts w:ascii="David" w:eastAsia="Times New Roman" w:hAnsi="David"/>
                  <w:color w:val="000000"/>
                </w:rPr>
                <w:delText>20%</w:delText>
              </w:r>
              <w:bookmarkStart w:id="2657" w:name="_Toc190880748"/>
              <w:bookmarkStart w:id="2658" w:name="_Toc190883461"/>
              <w:bookmarkEnd w:id="2657"/>
              <w:bookmarkEnd w:id="2658"/>
            </w:del>
          </w:p>
        </w:tc>
        <w:bookmarkStart w:id="2659" w:name="_Toc190880749"/>
        <w:bookmarkStart w:id="2660" w:name="_Toc190883462"/>
        <w:bookmarkEnd w:id="2659"/>
        <w:bookmarkEnd w:id="2660"/>
      </w:tr>
      <w:tr w:rsidR="00B631AC" w:rsidRPr="00B631AC" w:rsidDel="004A2D26" w14:paraId="164DCF3A" w14:textId="445FE29B" w:rsidTr="00B631AC">
        <w:trPr>
          <w:trHeight w:val="655"/>
          <w:del w:id="2661"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2028AD" w14:textId="4111FA2B" w:rsidR="00B631AC" w:rsidRPr="00B631AC" w:rsidDel="004A2D26" w:rsidRDefault="00B631AC">
            <w:pPr>
              <w:tabs>
                <w:tab w:val="left" w:pos="2446"/>
              </w:tabs>
              <w:spacing w:line="276" w:lineRule="auto"/>
              <w:rPr>
                <w:del w:id="2662" w:author="Gidon Kupietzky" w:date="2025-02-13T17:45:00Z" w16du:dateUtc="2025-02-13T15:45:00Z"/>
                <w:rFonts w:ascii="David" w:eastAsia="Times New Roman" w:hAnsi="David"/>
                <w:color w:val="000000"/>
              </w:rPr>
              <w:pPrChange w:id="2663" w:author="Gidon Kupietzky" w:date="2025-02-13T17:45:00Z" w16du:dateUtc="2025-02-13T15:45:00Z">
                <w:pPr>
                  <w:spacing w:before="0" w:line="240" w:lineRule="auto"/>
                  <w:ind w:left="0"/>
                  <w:jc w:val="center"/>
                </w:pPr>
              </w:pPrChange>
            </w:pPr>
            <w:del w:id="2664" w:author="Gidon Kupietzky" w:date="2025-02-13T17:45:00Z" w16du:dateUtc="2025-02-13T15:45:00Z">
              <w:r w:rsidRPr="00B631AC" w:rsidDel="004A2D26">
                <w:rPr>
                  <w:rFonts w:ascii="David" w:eastAsia="Times New Roman" w:hAnsi="David"/>
                  <w:color w:val="000000"/>
                  <w:rtl/>
                </w:rPr>
                <w:delText>בני 55 עד 59</w:delText>
              </w:r>
              <w:bookmarkStart w:id="2665" w:name="_Toc190880750"/>
              <w:bookmarkStart w:id="2666" w:name="_Toc190883463"/>
              <w:bookmarkEnd w:id="2665"/>
              <w:bookmarkEnd w:id="2666"/>
            </w:del>
          </w:p>
        </w:tc>
        <w:tc>
          <w:tcPr>
            <w:tcW w:w="0" w:type="auto"/>
            <w:vAlign w:val="center"/>
            <w:hideMark/>
          </w:tcPr>
          <w:p w14:paraId="29C56F5B" w14:textId="322B5B72" w:rsidR="00B631AC" w:rsidRPr="00B631AC" w:rsidDel="004A2D26" w:rsidRDefault="00B631AC">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2667" w:author="Gidon Kupietzky" w:date="2025-02-13T17:45:00Z" w16du:dateUtc="2025-02-13T15:45:00Z"/>
                <w:rFonts w:ascii="David" w:eastAsia="Times New Roman" w:hAnsi="David"/>
                <w:color w:val="000000"/>
                <w:rtl/>
              </w:rPr>
              <w:pPrChange w:id="2668"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2669" w:author="Gidon Kupietzky" w:date="2025-02-13T17:45:00Z" w16du:dateUtc="2025-02-13T15:45:00Z">
              <w:r w:rsidRPr="00B631AC" w:rsidDel="004A2D26">
                <w:rPr>
                  <w:rFonts w:ascii="David" w:eastAsia="Times New Roman" w:hAnsi="David"/>
                  <w:color w:val="000000"/>
                </w:rPr>
                <w:delText>20%</w:delText>
              </w:r>
              <w:bookmarkStart w:id="2670" w:name="_Toc190880751"/>
              <w:bookmarkStart w:id="2671" w:name="_Toc190883464"/>
              <w:bookmarkEnd w:id="2670"/>
              <w:bookmarkEnd w:id="2671"/>
            </w:del>
          </w:p>
        </w:tc>
        <w:bookmarkStart w:id="2672" w:name="_Toc190880752"/>
        <w:bookmarkStart w:id="2673" w:name="_Toc190883465"/>
        <w:bookmarkEnd w:id="2672"/>
        <w:bookmarkEnd w:id="2673"/>
      </w:tr>
      <w:tr w:rsidR="00B631AC" w:rsidRPr="00B631AC" w:rsidDel="004A2D26" w14:paraId="15012945" w14:textId="1EB9A2B5" w:rsidTr="00B631AC">
        <w:trPr>
          <w:cnfStyle w:val="000000100000" w:firstRow="0" w:lastRow="0" w:firstColumn="0" w:lastColumn="0" w:oddVBand="0" w:evenVBand="0" w:oddHBand="1" w:evenHBand="0" w:firstRowFirstColumn="0" w:firstRowLastColumn="0" w:lastRowFirstColumn="0" w:lastRowLastColumn="0"/>
          <w:trHeight w:val="655"/>
          <w:del w:id="2674"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139D64" w14:textId="67E98941" w:rsidR="00B631AC" w:rsidRPr="00B631AC" w:rsidDel="004A2D26" w:rsidRDefault="00B631AC">
            <w:pPr>
              <w:tabs>
                <w:tab w:val="left" w:pos="2446"/>
              </w:tabs>
              <w:spacing w:line="276" w:lineRule="auto"/>
              <w:rPr>
                <w:del w:id="2675" w:author="Gidon Kupietzky" w:date="2025-02-13T17:45:00Z" w16du:dateUtc="2025-02-13T15:45:00Z"/>
                <w:rFonts w:ascii="David" w:eastAsia="Times New Roman" w:hAnsi="David"/>
                <w:color w:val="000000"/>
              </w:rPr>
              <w:pPrChange w:id="2676" w:author="Gidon Kupietzky" w:date="2025-02-13T17:45:00Z" w16du:dateUtc="2025-02-13T15:45:00Z">
                <w:pPr>
                  <w:spacing w:before="0" w:line="240" w:lineRule="auto"/>
                  <w:ind w:left="0"/>
                  <w:jc w:val="center"/>
                </w:pPr>
              </w:pPrChange>
            </w:pPr>
            <w:del w:id="2677" w:author="Gidon Kupietzky" w:date="2025-02-13T17:45:00Z" w16du:dateUtc="2025-02-13T15:45:00Z">
              <w:r w:rsidRPr="00B631AC" w:rsidDel="004A2D26">
                <w:rPr>
                  <w:rFonts w:ascii="David" w:eastAsia="Times New Roman" w:hAnsi="David"/>
                  <w:color w:val="000000"/>
                  <w:rtl/>
                </w:rPr>
                <w:delText>בני 60 עד 64</w:delText>
              </w:r>
              <w:bookmarkStart w:id="2678" w:name="_Toc190880753"/>
              <w:bookmarkStart w:id="2679" w:name="_Toc190883466"/>
              <w:bookmarkEnd w:id="2678"/>
              <w:bookmarkEnd w:id="2679"/>
            </w:del>
          </w:p>
        </w:tc>
        <w:tc>
          <w:tcPr>
            <w:tcW w:w="0" w:type="auto"/>
            <w:vAlign w:val="center"/>
            <w:hideMark/>
          </w:tcPr>
          <w:p w14:paraId="0589DD73" w14:textId="04C8999C" w:rsidR="00B631AC" w:rsidRPr="00B631AC" w:rsidDel="004A2D26" w:rsidRDefault="00B631AC">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2680" w:author="Gidon Kupietzky" w:date="2025-02-13T17:45:00Z" w16du:dateUtc="2025-02-13T15:45:00Z"/>
                <w:rFonts w:ascii="David" w:eastAsia="Times New Roman" w:hAnsi="David"/>
                <w:color w:val="000000"/>
                <w:rtl/>
              </w:rPr>
              <w:pPrChange w:id="2681"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2682" w:author="Gidon Kupietzky" w:date="2025-02-13T17:45:00Z" w16du:dateUtc="2025-02-13T15:45:00Z">
              <w:r w:rsidRPr="00B631AC" w:rsidDel="004A2D26">
                <w:rPr>
                  <w:rFonts w:ascii="David" w:eastAsia="Times New Roman" w:hAnsi="David"/>
                  <w:color w:val="000000"/>
                </w:rPr>
                <w:delText>20%</w:delText>
              </w:r>
              <w:bookmarkStart w:id="2683" w:name="_Toc190880754"/>
              <w:bookmarkStart w:id="2684" w:name="_Toc190883467"/>
              <w:bookmarkEnd w:id="2683"/>
              <w:bookmarkEnd w:id="2684"/>
            </w:del>
          </w:p>
        </w:tc>
        <w:bookmarkStart w:id="2685" w:name="_Toc190880755"/>
        <w:bookmarkStart w:id="2686" w:name="_Toc190883468"/>
        <w:bookmarkEnd w:id="2685"/>
        <w:bookmarkEnd w:id="2686"/>
      </w:tr>
    </w:tbl>
    <w:p w14:paraId="1CB1F51B" w14:textId="52A3B399" w:rsidR="00B631AC" w:rsidDel="004A2D26" w:rsidRDefault="00B631AC">
      <w:pPr>
        <w:tabs>
          <w:tab w:val="left" w:pos="2446"/>
        </w:tabs>
        <w:spacing w:line="276" w:lineRule="auto"/>
        <w:rPr>
          <w:del w:id="2687" w:author="Gidon Kupietzky" w:date="2025-02-13T17:45:00Z" w16du:dateUtc="2025-02-13T15:45:00Z"/>
          <w:rFonts w:ascii="David" w:eastAsia="David" w:hAnsi="David"/>
          <w:rtl/>
        </w:rPr>
        <w:pPrChange w:id="2688" w:author="Gidon Kupietzky" w:date="2025-02-13T17:45:00Z" w16du:dateUtc="2025-02-13T15:45:00Z">
          <w:pPr>
            <w:jc w:val="both"/>
          </w:pPr>
        </w:pPrChange>
      </w:pPr>
      <w:bookmarkStart w:id="2689" w:name="_Toc190880756"/>
      <w:bookmarkStart w:id="2690" w:name="_Toc190883469"/>
      <w:bookmarkEnd w:id="2689"/>
      <w:bookmarkEnd w:id="2690"/>
    </w:p>
    <w:p w14:paraId="288ED522" w14:textId="0A58651A" w:rsidR="003F3A65" w:rsidRPr="003F3A65" w:rsidDel="004A2D26" w:rsidRDefault="004834D2">
      <w:pPr>
        <w:tabs>
          <w:tab w:val="left" w:pos="2446"/>
        </w:tabs>
        <w:spacing w:line="276" w:lineRule="auto"/>
        <w:rPr>
          <w:del w:id="2691" w:author="Gidon Kupietzky" w:date="2025-02-13T17:45:00Z" w16du:dateUtc="2025-02-13T15:45:00Z"/>
          <w:rFonts w:ascii="David" w:eastAsia="David" w:hAnsi="David"/>
          <w:rtl/>
        </w:rPr>
        <w:pPrChange w:id="2692" w:author="Gidon Kupietzky" w:date="2025-02-13T17:45:00Z" w16du:dateUtc="2025-02-13T15:45:00Z">
          <w:pPr>
            <w:jc w:val="both"/>
          </w:pPr>
        </w:pPrChange>
      </w:pPr>
      <w:del w:id="2693" w:author="Gidon Kupietzky" w:date="2025-02-13T17:45:00Z" w16du:dateUtc="2025-02-13T15:45:00Z">
        <w:r w:rsidRPr="00DE4801" w:rsidDel="004A2D26">
          <w:rPr>
            <w:rFonts w:ascii="David" w:eastAsia="David" w:hAnsi="David"/>
            <w:rtl/>
          </w:rPr>
          <w:delText xml:space="preserve">תלמידי הישיבה הגרים </w:delText>
        </w:r>
        <w:r w:rsidR="00292E69" w:rsidDel="004A2D26">
          <w:rPr>
            <w:rFonts w:ascii="David" w:eastAsia="David" w:hAnsi="David" w:hint="cs"/>
            <w:rtl/>
          </w:rPr>
          <w:delText xml:space="preserve">ולומדים </w:delText>
        </w:r>
        <w:r w:rsidRPr="00DE4801" w:rsidDel="004A2D26">
          <w:rPr>
            <w:rFonts w:ascii="David" w:eastAsia="David" w:hAnsi="David"/>
            <w:rtl/>
          </w:rPr>
          <w:delText>במוסד צורפו לעמודת האוכלוסייה וכן להתפלגות ה</w:delText>
        </w:r>
        <w:r w:rsidR="000358F9" w:rsidDel="004A2D26">
          <w:rPr>
            <w:rFonts w:ascii="David" w:eastAsia="David" w:hAnsi="David"/>
            <w:rtl/>
          </w:rPr>
          <w:delText>גילאים</w:delText>
        </w:r>
        <w:r w:rsidRPr="00DE4801" w:rsidDel="004A2D26">
          <w:rPr>
            <w:rFonts w:ascii="David" w:eastAsia="David" w:hAnsi="David"/>
            <w:rtl/>
          </w:rPr>
          <w:delText xml:space="preserve"> בסוף תהליך יצירת התחזית</w:delText>
        </w:r>
        <w:r w:rsidR="007B2740" w:rsidDel="004A2D26">
          <w:rPr>
            <w:rFonts w:ascii="David" w:eastAsia="David" w:hAnsi="David" w:hint="cs"/>
            <w:rtl/>
          </w:rPr>
          <w:delText>.</w:delText>
        </w:r>
        <w:bookmarkStart w:id="2694" w:name="_Toc190880757"/>
        <w:bookmarkStart w:id="2695" w:name="_Toc190883470"/>
        <w:bookmarkEnd w:id="2694"/>
        <w:bookmarkEnd w:id="2695"/>
      </w:del>
    </w:p>
    <w:p w14:paraId="55C6B63A" w14:textId="7C2B5B73" w:rsidR="00131459" w:rsidRPr="00DE4801" w:rsidDel="004A2D26" w:rsidRDefault="00131459">
      <w:pPr>
        <w:tabs>
          <w:tab w:val="left" w:pos="2446"/>
        </w:tabs>
        <w:spacing w:line="276" w:lineRule="auto"/>
        <w:rPr>
          <w:del w:id="2696" w:author="Gidon Kupietzky" w:date="2025-02-13T17:45:00Z" w16du:dateUtc="2025-02-13T15:45:00Z"/>
          <w:rFonts w:ascii="David" w:eastAsia="David" w:hAnsi="David"/>
        </w:rPr>
        <w:pPrChange w:id="2697" w:author="Gidon Kupietzky" w:date="2025-02-13T17:45:00Z" w16du:dateUtc="2025-02-13T15:45:00Z">
          <w:pPr/>
        </w:pPrChange>
      </w:pPr>
      <w:bookmarkStart w:id="2698" w:name="_Toc190880758"/>
      <w:bookmarkStart w:id="2699" w:name="_Toc190883471"/>
      <w:bookmarkEnd w:id="2698"/>
      <w:bookmarkEnd w:id="2699"/>
    </w:p>
    <w:p w14:paraId="32DB0574" w14:textId="70B0A46F" w:rsidR="001C3287" w:rsidRPr="00DE4801" w:rsidDel="004A2D26" w:rsidRDefault="2E65732B">
      <w:pPr>
        <w:tabs>
          <w:tab w:val="left" w:pos="2446"/>
        </w:tabs>
        <w:spacing w:line="276" w:lineRule="auto"/>
        <w:rPr>
          <w:del w:id="2700" w:author="Gidon Kupietzky" w:date="2025-02-13T17:45:00Z" w16du:dateUtc="2025-02-13T15:45:00Z"/>
          <w:rFonts w:eastAsia="David"/>
        </w:rPr>
        <w:pPrChange w:id="2701" w:author="Gidon Kupietzky" w:date="2025-02-13T17:45:00Z" w16du:dateUtc="2025-02-13T15:45:00Z">
          <w:pPr>
            <w:pStyle w:val="3"/>
          </w:pPr>
        </w:pPrChange>
      </w:pPr>
      <w:bookmarkStart w:id="2702" w:name="_Toc140000352"/>
      <w:del w:id="2703" w:author="Gidon Kupietzky" w:date="2025-02-13T17:45:00Z" w16du:dateUtc="2025-02-13T15:45:00Z">
        <w:r w:rsidRPr="00DE4801" w:rsidDel="004A2D26">
          <w:rPr>
            <w:rFonts w:eastAsia="David"/>
            <w:rtl/>
          </w:rPr>
          <w:delText>השכלה גבוהה</w:delText>
        </w:r>
        <w:bookmarkEnd w:id="2702"/>
        <w:r w:rsidRPr="00DE4801" w:rsidDel="004A2D26">
          <w:rPr>
            <w:rFonts w:eastAsia="David"/>
          </w:rPr>
          <w:delText xml:space="preserve"> </w:delText>
        </w:r>
        <w:bookmarkStart w:id="2704" w:name="_Toc190880759"/>
        <w:bookmarkStart w:id="2705" w:name="_Toc190883472"/>
        <w:bookmarkEnd w:id="2704"/>
        <w:bookmarkEnd w:id="2705"/>
      </w:del>
    </w:p>
    <w:p w14:paraId="7EDCDACD" w14:textId="232A8770" w:rsidR="00221103" w:rsidDel="004A2D26" w:rsidRDefault="40C0AF10">
      <w:pPr>
        <w:tabs>
          <w:tab w:val="left" w:pos="2446"/>
        </w:tabs>
        <w:spacing w:line="276" w:lineRule="auto"/>
        <w:rPr>
          <w:del w:id="2706" w:author="Gidon Kupietzky" w:date="2025-02-13T17:45:00Z" w16du:dateUtc="2025-02-13T15:45:00Z"/>
          <w:rFonts w:ascii="David" w:eastAsia="David" w:hAnsi="David"/>
          <w:rtl/>
        </w:rPr>
        <w:pPrChange w:id="2707" w:author="Gidon Kupietzky" w:date="2025-02-13T17:45:00Z" w16du:dateUtc="2025-02-13T15:45:00Z">
          <w:pPr>
            <w:jc w:val="both"/>
          </w:pPr>
        </w:pPrChange>
      </w:pPr>
      <w:del w:id="2708" w:author="Gidon Kupietzky" w:date="2025-02-13T17:45:00Z" w16du:dateUtc="2025-02-13T15:45:00Z">
        <w:r w:rsidRPr="00DE4801" w:rsidDel="004A2D26">
          <w:rPr>
            <w:rFonts w:ascii="David" w:eastAsia="David" w:hAnsi="David"/>
            <w:rtl/>
          </w:rPr>
          <w:delText xml:space="preserve">מקור </w:delText>
        </w:r>
        <w:r w:rsidR="6430E46C" w:rsidRPr="00DE4801" w:rsidDel="004A2D26">
          <w:rPr>
            <w:rFonts w:ascii="David" w:eastAsia="David" w:hAnsi="David"/>
            <w:rtl/>
          </w:rPr>
          <w:delText>מספר תלמידי ההשכלה הגבוהה</w:delText>
        </w:r>
        <w:r w:rsidR="000120F7" w:rsidDel="004A2D26">
          <w:rPr>
            <w:rFonts w:ascii="David" w:eastAsia="David" w:hAnsi="David" w:hint="cs"/>
            <w:rtl/>
          </w:rPr>
          <w:delText xml:space="preserve"> במצב הקיים </w:delText>
        </w:r>
        <w:r w:rsidR="6430E46C" w:rsidRPr="00DE4801" w:rsidDel="004A2D26">
          <w:rPr>
            <w:rFonts w:ascii="David" w:eastAsia="David" w:hAnsi="David"/>
            <w:rtl/>
          </w:rPr>
          <w:delText xml:space="preserve"> הו</w:delText>
        </w:r>
        <w:r w:rsidR="7C29B0FF" w:rsidRPr="00DE4801" w:rsidDel="004A2D26">
          <w:rPr>
            <w:rFonts w:ascii="David" w:eastAsia="David" w:hAnsi="David"/>
            <w:rtl/>
          </w:rPr>
          <w:delText xml:space="preserve">א </w:delText>
        </w:r>
        <w:r w:rsidR="00331458" w:rsidDel="004A2D26">
          <w:rPr>
            <w:rFonts w:ascii="David" w:eastAsia="David" w:hAnsi="David" w:hint="cs"/>
            <w:rtl/>
          </w:rPr>
          <w:delText>מ</w:delText>
        </w:r>
        <w:r w:rsidR="663CB129" w:rsidRPr="00DE4801" w:rsidDel="004A2D26">
          <w:rPr>
            <w:rFonts w:ascii="David" w:eastAsia="David" w:hAnsi="David"/>
            <w:rtl/>
          </w:rPr>
          <w:delText xml:space="preserve">סקר של </w:delText>
        </w:r>
        <w:r w:rsidR="459E3BA0" w:rsidRPr="00DE4801" w:rsidDel="004A2D26">
          <w:rPr>
            <w:rFonts w:ascii="David" w:eastAsia="David" w:hAnsi="David"/>
            <w:rtl/>
          </w:rPr>
          <w:delText>צוות תכנית אב לתחבורה</w:delText>
        </w:r>
        <w:r w:rsidR="4D0ED753" w:rsidRPr="00DE4801" w:rsidDel="004A2D26">
          <w:rPr>
            <w:rFonts w:ascii="David" w:eastAsia="David" w:hAnsi="David"/>
            <w:rtl/>
          </w:rPr>
          <w:delText xml:space="preserve"> משנת 2022</w:delText>
        </w:r>
        <w:r w:rsidR="459E3BA0" w:rsidRPr="00DE4801" w:rsidDel="004A2D26">
          <w:rPr>
            <w:rFonts w:ascii="David" w:eastAsia="David" w:hAnsi="David"/>
            <w:rtl/>
          </w:rPr>
          <w:delText xml:space="preserve"> </w:delText>
        </w:r>
        <w:r w:rsidR="00A00A30" w:rsidDel="004A2D26">
          <w:rPr>
            <w:rFonts w:ascii="David" w:eastAsia="David" w:hAnsi="David" w:hint="cs"/>
            <w:rtl/>
          </w:rPr>
          <w:delText xml:space="preserve">בו </w:delText>
        </w:r>
        <w:r w:rsidR="008309B1" w:rsidDel="004A2D26">
          <w:rPr>
            <w:rFonts w:ascii="David" w:eastAsia="David" w:hAnsi="David" w:hint="cs"/>
            <w:rtl/>
          </w:rPr>
          <w:delText>נאסף מידע מ</w:delText>
        </w:r>
        <w:r w:rsidR="459E3BA0" w:rsidRPr="00DE4801" w:rsidDel="004A2D26">
          <w:rPr>
            <w:rFonts w:ascii="David" w:eastAsia="David" w:hAnsi="David"/>
            <w:rtl/>
          </w:rPr>
          <w:delText xml:space="preserve">מוסדות </w:delText>
        </w:r>
        <w:r w:rsidR="008309B1" w:rsidDel="004A2D26">
          <w:rPr>
            <w:rFonts w:ascii="David" w:eastAsia="David" w:hAnsi="David" w:hint="cs"/>
            <w:rtl/>
          </w:rPr>
          <w:delText xml:space="preserve">ההשכלה </w:delText>
        </w:r>
        <w:r w:rsidR="459E3BA0" w:rsidRPr="00DE4801" w:rsidDel="004A2D26">
          <w:rPr>
            <w:rFonts w:ascii="David" w:eastAsia="David" w:hAnsi="David"/>
            <w:rtl/>
          </w:rPr>
          <w:delText>הגדולים</w:delText>
        </w:r>
        <w:r w:rsidR="28E608C6" w:rsidRPr="00DE4801" w:rsidDel="004A2D26">
          <w:rPr>
            <w:rFonts w:ascii="David" w:eastAsia="David" w:hAnsi="David"/>
            <w:rtl/>
          </w:rPr>
          <w:delText>, וכן</w:delText>
        </w:r>
        <w:r w:rsidR="459E3BA0" w:rsidRPr="00DE4801" w:rsidDel="004A2D26">
          <w:rPr>
            <w:rFonts w:ascii="David" w:eastAsia="David" w:hAnsi="David"/>
            <w:rtl/>
          </w:rPr>
          <w:delText xml:space="preserve"> </w:delText>
        </w:r>
        <w:r w:rsidR="008309B1" w:rsidDel="004A2D26">
          <w:rPr>
            <w:rFonts w:ascii="David" w:eastAsia="David" w:hAnsi="David" w:hint="cs"/>
            <w:rtl/>
          </w:rPr>
          <w:delText>מ</w:delText>
        </w:r>
        <w:r w:rsidR="459E3BA0" w:rsidRPr="00DE4801" w:rsidDel="004A2D26">
          <w:rPr>
            <w:rFonts w:ascii="David" w:eastAsia="David" w:hAnsi="David"/>
            <w:rtl/>
          </w:rPr>
          <w:delText xml:space="preserve">מוסדות </w:delText>
        </w:r>
        <w:r w:rsidR="3C41E782" w:rsidRPr="00DE4801" w:rsidDel="004A2D26">
          <w:rPr>
            <w:rFonts w:ascii="David" w:eastAsia="David" w:hAnsi="David"/>
            <w:rtl/>
          </w:rPr>
          <w:delText xml:space="preserve">קטנים ולא אקדמיים. </w:delText>
        </w:r>
        <w:r w:rsidR="4E3AB3AF" w:rsidRPr="00DE4801" w:rsidDel="004A2D26">
          <w:rPr>
            <w:rFonts w:ascii="David" w:eastAsia="David" w:hAnsi="David"/>
            <w:rtl/>
          </w:rPr>
          <w:delText xml:space="preserve">במוסדות שלא </w:delText>
        </w:r>
        <w:r w:rsidR="00B73E72" w:rsidDel="004A2D26">
          <w:rPr>
            <w:rFonts w:ascii="David" w:eastAsia="David" w:hAnsi="David" w:hint="cs"/>
            <w:rtl/>
          </w:rPr>
          <w:delText>שיתפו פעולה,</w:delText>
        </w:r>
        <w:r w:rsidR="4E3AB3AF" w:rsidRPr="00DE4801" w:rsidDel="004A2D26">
          <w:rPr>
            <w:rFonts w:ascii="David" w:eastAsia="David" w:hAnsi="David"/>
            <w:rtl/>
          </w:rPr>
          <w:delText xml:space="preserve"> הסתמכנו על נתוני הלמ"ס</w:delText>
        </w:r>
        <w:r w:rsidR="4A25F0A7" w:rsidRPr="00DE4801" w:rsidDel="004A2D26">
          <w:rPr>
            <w:rFonts w:ascii="David" w:eastAsia="David" w:hAnsi="David"/>
            <w:rtl/>
          </w:rPr>
          <w:delText xml:space="preserve"> </w:delText>
        </w:r>
        <w:r w:rsidR="00A23F46" w:rsidDel="004A2D26">
          <w:rPr>
            <w:rFonts w:ascii="David" w:eastAsia="David" w:hAnsi="David" w:hint="cs"/>
            <w:rtl/>
          </w:rPr>
          <w:delText xml:space="preserve">לשנת 2020 </w:delText>
        </w:r>
        <w:r w:rsidR="4A25F0A7" w:rsidRPr="00DE4801" w:rsidDel="004A2D26">
          <w:rPr>
            <w:rFonts w:ascii="David" w:eastAsia="David" w:hAnsi="David"/>
            <w:rtl/>
          </w:rPr>
          <w:delText>ששימשו לבקרת איכות על הסקר</w:delText>
        </w:r>
        <w:r w:rsidR="464C3C73" w:rsidRPr="00DE4801" w:rsidDel="004A2D26">
          <w:rPr>
            <w:rFonts w:ascii="David" w:eastAsia="David" w:hAnsi="David"/>
            <w:rtl/>
          </w:rPr>
          <w:delText>.</w:delText>
        </w:r>
        <w:r w:rsidR="5555E3FA" w:rsidRPr="00DE4801" w:rsidDel="004A2D26">
          <w:rPr>
            <w:rFonts w:ascii="David" w:eastAsia="David" w:hAnsi="David"/>
            <w:rtl/>
          </w:rPr>
          <w:delText xml:space="preserve"> הסקר </w:delText>
        </w:r>
        <w:r w:rsidR="007F053F" w:rsidDel="004A2D26">
          <w:rPr>
            <w:rFonts w:ascii="David" w:eastAsia="David" w:hAnsi="David" w:hint="cs"/>
            <w:rtl/>
          </w:rPr>
          <w:delText>חקר</w:delText>
        </w:r>
        <w:r w:rsidR="5555E3FA" w:rsidRPr="00DE4801" w:rsidDel="004A2D26">
          <w:rPr>
            <w:rFonts w:ascii="David" w:eastAsia="David" w:hAnsi="David"/>
            <w:rtl/>
          </w:rPr>
          <w:delText xml:space="preserve"> את </w:delText>
        </w:r>
        <w:r w:rsidR="007F0B3F" w:rsidDel="004A2D26">
          <w:rPr>
            <w:rFonts w:ascii="David" w:eastAsia="David" w:hAnsi="David" w:hint="cs"/>
            <w:rtl/>
          </w:rPr>
          <w:delText>היקף הסטודנטים בכל מו</w:delText>
        </w:r>
        <w:r w:rsidR="005C5A24" w:rsidDel="004A2D26">
          <w:rPr>
            <w:rFonts w:ascii="David" w:eastAsia="David" w:hAnsi="David" w:hint="cs"/>
            <w:rtl/>
          </w:rPr>
          <w:delText>ס</w:delText>
        </w:r>
        <w:r w:rsidR="007F0B3F" w:rsidDel="004A2D26">
          <w:rPr>
            <w:rFonts w:ascii="David" w:eastAsia="David" w:hAnsi="David" w:hint="cs"/>
            <w:rtl/>
          </w:rPr>
          <w:delText xml:space="preserve">ד ומאפיינים נוספים </w:delText>
        </w:r>
        <w:r w:rsidR="00C875A5" w:rsidDel="004A2D26">
          <w:rPr>
            <w:rFonts w:ascii="David" w:eastAsia="David" w:hAnsi="David" w:hint="cs"/>
            <w:rtl/>
          </w:rPr>
          <w:delText>כגו</w:delText>
        </w:r>
        <w:r w:rsidR="005C5A24" w:rsidDel="004A2D26">
          <w:rPr>
            <w:rFonts w:ascii="David" w:eastAsia="David" w:hAnsi="David" w:hint="cs"/>
            <w:rtl/>
          </w:rPr>
          <w:delText>ן</w:delText>
        </w:r>
        <w:r w:rsidR="00C875A5" w:rsidDel="004A2D26">
          <w:rPr>
            <w:rFonts w:ascii="David" w:eastAsia="David" w:hAnsi="David" w:hint="cs"/>
            <w:rtl/>
          </w:rPr>
          <w:delText>:</w:delText>
        </w:r>
        <w:r w:rsidR="00A94D9C" w:rsidDel="004A2D26">
          <w:rPr>
            <w:rFonts w:ascii="David" w:eastAsia="David" w:hAnsi="David" w:hint="cs"/>
            <w:rtl/>
          </w:rPr>
          <w:delText xml:space="preserve"> </w:delText>
        </w:r>
        <w:r w:rsidR="00190315" w:rsidDel="004A2D26">
          <w:rPr>
            <w:rFonts w:ascii="David" w:eastAsia="David" w:hAnsi="David" w:hint="cs"/>
            <w:rtl/>
          </w:rPr>
          <w:delText>ההשתייכות המגזרית</w:delText>
        </w:r>
        <w:r w:rsidR="5555E3FA" w:rsidRPr="00DE4801" w:rsidDel="004A2D26">
          <w:rPr>
            <w:rFonts w:ascii="David" w:eastAsia="David" w:hAnsi="David"/>
            <w:rtl/>
          </w:rPr>
          <w:delText>, מספר המועסקים</w:delText>
        </w:r>
        <w:r w:rsidR="00886EEE" w:rsidDel="004A2D26">
          <w:rPr>
            <w:rFonts w:ascii="David" w:eastAsia="David" w:hAnsi="David" w:hint="cs"/>
            <w:rtl/>
          </w:rPr>
          <w:delText xml:space="preserve"> במוסד</w:delText>
        </w:r>
        <w:r w:rsidR="5555E3FA" w:rsidRPr="00DE4801" w:rsidDel="004A2D26">
          <w:rPr>
            <w:rFonts w:ascii="David" w:eastAsia="David" w:hAnsi="David"/>
            <w:rtl/>
          </w:rPr>
          <w:delText xml:space="preserve"> ומספר הסטודנטים שגרים במעונות סטודנטים</w:delText>
        </w:r>
        <w:r w:rsidR="4FBAA1E0" w:rsidRPr="00DE4801" w:rsidDel="004A2D26">
          <w:rPr>
            <w:rFonts w:ascii="David" w:eastAsia="David" w:hAnsi="David"/>
            <w:rtl/>
          </w:rPr>
          <w:delText>, ופירט גם את החלוקה לקמפוסים של המוסדות השונים</w:delText>
        </w:r>
        <w:r w:rsidR="00420860" w:rsidDel="004A2D26">
          <w:rPr>
            <w:rFonts w:ascii="David" w:eastAsia="David" w:hAnsi="David" w:hint="cs"/>
            <w:rtl/>
          </w:rPr>
          <w:delText xml:space="preserve">, במידה </w:delText>
        </w:r>
        <w:r w:rsidR="00AD1082" w:rsidDel="004A2D26">
          <w:rPr>
            <w:rFonts w:ascii="David" w:eastAsia="David" w:hAnsi="David" w:hint="cs"/>
            <w:rtl/>
          </w:rPr>
          <w:delText>וקיימת</w:delText>
        </w:r>
        <w:r w:rsidR="00420860" w:rsidDel="004A2D26">
          <w:rPr>
            <w:rFonts w:ascii="David" w:eastAsia="David" w:hAnsi="David" w:hint="cs"/>
            <w:rtl/>
          </w:rPr>
          <w:delText xml:space="preserve"> כזו</w:delText>
        </w:r>
        <w:r w:rsidR="4FBAA1E0" w:rsidRPr="00DE4801" w:rsidDel="004A2D26">
          <w:rPr>
            <w:rFonts w:ascii="David" w:eastAsia="David" w:hAnsi="David"/>
          </w:rPr>
          <w:delText>.</w:delText>
        </w:r>
        <w:r w:rsidR="004834D2" w:rsidRPr="00DE4801" w:rsidDel="004A2D26">
          <w:rPr>
            <w:rFonts w:ascii="David" w:eastAsia="David" w:hAnsi="David"/>
            <w:rtl/>
          </w:rPr>
          <w:delText xml:space="preserve"> </w:delText>
        </w:r>
        <w:r w:rsidR="00CC4413" w:rsidDel="004A2D26">
          <w:rPr>
            <w:rFonts w:ascii="David" w:eastAsia="David" w:hAnsi="David" w:hint="cs"/>
            <w:rtl/>
          </w:rPr>
          <w:delText xml:space="preserve">לגבי איזורי תנועה בהם ישנם מעונות סטודנטים, </w:delText>
        </w:r>
        <w:commentRangeStart w:id="2709"/>
        <w:commentRangeStart w:id="2710"/>
        <w:r w:rsidR="0027455F" w:rsidDel="004A2D26">
          <w:rPr>
            <w:rFonts w:ascii="David" w:eastAsia="David" w:hAnsi="David" w:hint="cs"/>
            <w:rtl/>
          </w:rPr>
          <w:delText>היקף</w:delText>
        </w:r>
        <w:r w:rsidR="004834D2" w:rsidRPr="00DE4801" w:rsidDel="004A2D26">
          <w:rPr>
            <w:rFonts w:ascii="David" w:eastAsia="David" w:hAnsi="David"/>
            <w:rtl/>
          </w:rPr>
          <w:delText xml:space="preserve"> ה</w:delText>
        </w:r>
        <w:r w:rsidR="0027455F" w:rsidDel="004A2D26">
          <w:rPr>
            <w:rFonts w:ascii="David" w:eastAsia="David" w:hAnsi="David" w:hint="cs"/>
            <w:rtl/>
          </w:rPr>
          <w:delText xml:space="preserve">סטודנטים אשר </w:delText>
        </w:r>
        <w:r w:rsidR="004834D2" w:rsidRPr="00DE4801" w:rsidDel="004A2D26">
          <w:rPr>
            <w:rFonts w:ascii="David" w:eastAsia="David" w:hAnsi="David"/>
            <w:rtl/>
          </w:rPr>
          <w:delText xml:space="preserve">גרים </w:delText>
        </w:r>
        <w:r w:rsidR="00CC4413" w:rsidDel="004A2D26">
          <w:rPr>
            <w:rFonts w:ascii="David" w:eastAsia="David" w:hAnsi="David" w:hint="cs"/>
            <w:rtl/>
          </w:rPr>
          <w:delText>בהם</w:delText>
        </w:r>
        <w:r w:rsidR="00CC4413" w:rsidRPr="00DE4801" w:rsidDel="004A2D26">
          <w:rPr>
            <w:rFonts w:ascii="David" w:eastAsia="David" w:hAnsi="David"/>
            <w:rtl/>
          </w:rPr>
          <w:delText xml:space="preserve"> </w:delText>
        </w:r>
        <w:r w:rsidR="004834D2" w:rsidRPr="00DE4801" w:rsidDel="004A2D26">
          <w:rPr>
            <w:rFonts w:ascii="David" w:eastAsia="David" w:hAnsi="David"/>
            <w:rtl/>
          </w:rPr>
          <w:delText>צור</w:delText>
        </w:r>
        <w:r w:rsidR="0027455F" w:rsidDel="004A2D26">
          <w:rPr>
            <w:rFonts w:ascii="David" w:eastAsia="David" w:hAnsi="David" w:hint="cs"/>
            <w:rtl/>
          </w:rPr>
          <w:delText>ף</w:delText>
        </w:r>
        <w:r w:rsidR="004834D2" w:rsidRPr="00DE4801" w:rsidDel="004A2D26">
          <w:rPr>
            <w:rFonts w:ascii="David" w:eastAsia="David" w:hAnsi="David"/>
            <w:rtl/>
          </w:rPr>
          <w:delText xml:space="preserve"> לעמודת האוכלוסייה וכן להתפלגות ה</w:delText>
        </w:r>
        <w:r w:rsidR="000358F9" w:rsidDel="004A2D26">
          <w:rPr>
            <w:rFonts w:ascii="David" w:eastAsia="David" w:hAnsi="David"/>
            <w:rtl/>
          </w:rPr>
          <w:delText>גילאים</w:delText>
        </w:r>
        <w:r w:rsidR="004834D2" w:rsidRPr="00DE4801" w:rsidDel="004A2D26">
          <w:rPr>
            <w:rFonts w:ascii="David" w:eastAsia="David" w:hAnsi="David"/>
            <w:rtl/>
          </w:rPr>
          <w:delText xml:space="preserve"> בסוף תהליך יצירת התחזית</w:delText>
        </w:r>
        <w:commentRangeEnd w:id="2709"/>
        <w:r w:rsidR="00BB56A0" w:rsidDel="004A2D26">
          <w:rPr>
            <w:rtl/>
          </w:rPr>
          <w:commentReference w:id="2709"/>
        </w:r>
        <w:commentRangeEnd w:id="2710"/>
        <w:r w:rsidR="001A568C" w:rsidDel="004A2D26">
          <w:rPr>
            <w:rStyle w:val="ab"/>
            <w:rtl/>
          </w:rPr>
          <w:commentReference w:id="2710"/>
        </w:r>
        <w:r w:rsidR="004834D2" w:rsidRPr="00DE4801" w:rsidDel="004A2D26">
          <w:rPr>
            <w:rFonts w:ascii="David" w:eastAsia="David" w:hAnsi="David"/>
            <w:rtl/>
          </w:rPr>
          <w:delText>.</w:delText>
        </w:r>
        <w:bookmarkStart w:id="2711" w:name="_Toc190880760"/>
        <w:bookmarkStart w:id="2712" w:name="_Toc190883473"/>
        <w:bookmarkEnd w:id="2711"/>
        <w:bookmarkEnd w:id="2712"/>
      </w:del>
    </w:p>
    <w:p w14:paraId="211206F5" w14:textId="319AA3A3" w:rsidR="00463041" w:rsidRPr="00DE4801" w:rsidDel="004A2D26" w:rsidRDefault="00463041">
      <w:pPr>
        <w:tabs>
          <w:tab w:val="left" w:pos="2446"/>
        </w:tabs>
        <w:spacing w:line="276" w:lineRule="auto"/>
        <w:rPr>
          <w:del w:id="2713" w:author="Gidon Kupietzky" w:date="2025-02-13T17:45:00Z" w16du:dateUtc="2025-02-13T15:45:00Z"/>
          <w:rFonts w:ascii="David" w:eastAsia="David" w:hAnsi="David"/>
        </w:rPr>
        <w:pPrChange w:id="2714" w:author="Gidon Kupietzky" w:date="2025-02-13T17:45:00Z" w16du:dateUtc="2025-02-13T15:45:00Z">
          <w:pPr/>
        </w:pPrChange>
      </w:pPr>
      <w:bookmarkStart w:id="2715" w:name="_Toc190880761"/>
      <w:bookmarkStart w:id="2716" w:name="_Toc190883474"/>
      <w:bookmarkEnd w:id="2715"/>
      <w:bookmarkEnd w:id="2716"/>
    </w:p>
    <w:p w14:paraId="4BA1AAFD" w14:textId="45053F56" w:rsidR="00463041" w:rsidDel="004A2D26" w:rsidRDefault="00463041">
      <w:pPr>
        <w:tabs>
          <w:tab w:val="left" w:pos="2446"/>
        </w:tabs>
        <w:spacing w:line="276" w:lineRule="auto"/>
        <w:rPr>
          <w:del w:id="2717" w:author="Gidon Kupietzky" w:date="2025-02-13T17:45:00Z" w16du:dateUtc="2025-02-13T15:45:00Z"/>
          <w:rFonts w:eastAsia="David"/>
          <w:rtl/>
        </w:rPr>
        <w:pPrChange w:id="2718" w:author="Gidon Kupietzky" w:date="2025-02-13T17:45:00Z" w16du:dateUtc="2025-02-13T15:45:00Z">
          <w:pPr>
            <w:pStyle w:val="3"/>
          </w:pPr>
        </w:pPrChange>
      </w:pPr>
      <w:del w:id="2719" w:author="Gidon Kupietzky" w:date="2025-02-13T17:45:00Z" w16du:dateUtc="2025-02-13T15:45:00Z">
        <w:r w:rsidDel="004A2D26">
          <w:rPr>
            <w:rFonts w:eastAsia="David" w:hint="cs"/>
            <w:rtl/>
          </w:rPr>
          <w:delText>אזורי חינוך</w:delText>
        </w:r>
        <w:bookmarkStart w:id="2720" w:name="_Toc190880762"/>
        <w:bookmarkStart w:id="2721" w:name="_Toc190883475"/>
        <w:bookmarkEnd w:id="2720"/>
        <w:bookmarkEnd w:id="2721"/>
      </w:del>
    </w:p>
    <w:p w14:paraId="3D01E16D" w14:textId="5D42AB9A" w:rsidR="00463041" w:rsidDel="004A2D26" w:rsidRDefault="006D2EBC">
      <w:pPr>
        <w:tabs>
          <w:tab w:val="left" w:pos="2446"/>
        </w:tabs>
        <w:spacing w:line="276" w:lineRule="auto"/>
        <w:rPr>
          <w:del w:id="2722" w:author="Gidon Kupietzky" w:date="2025-02-13T17:45:00Z" w16du:dateUtc="2025-02-13T15:45:00Z"/>
          <w:rtl/>
        </w:rPr>
        <w:pPrChange w:id="2723" w:author="Gidon Kupietzky" w:date="2025-02-13T17:45:00Z" w16du:dateUtc="2025-02-13T15:45:00Z">
          <w:pPr/>
        </w:pPrChange>
      </w:pPr>
      <w:del w:id="2724" w:author="Gidon Kupietzky" w:date="2025-02-13T17:45:00Z" w16du:dateUtc="2025-02-13T15:45:00Z">
        <w:r w:rsidDel="004A2D26">
          <w:rPr>
            <w:rFonts w:hint="cs"/>
            <w:rtl/>
          </w:rPr>
          <w:delText xml:space="preserve">המודל דורש </w:delText>
        </w:r>
        <w:r w:rsidR="00812F04" w:rsidDel="004A2D26">
          <w:rPr>
            <w:rFonts w:hint="cs"/>
            <w:rtl/>
          </w:rPr>
          <w:delText xml:space="preserve">לייצר חלוקה </w:delText>
        </w:r>
        <w:r w:rsidR="00117431" w:rsidDel="004A2D26">
          <w:rPr>
            <w:rFonts w:hint="cs"/>
            <w:rtl/>
          </w:rPr>
          <w:delText xml:space="preserve"> ל</w:delText>
        </w:r>
        <w:r w:rsidR="00B75D3D" w:rsidDel="004A2D26">
          <w:rPr>
            <w:rFonts w:hint="cs"/>
            <w:rtl/>
          </w:rPr>
          <w:delText>'</w:delText>
        </w:r>
        <w:r w:rsidR="00117431" w:rsidDel="004A2D26">
          <w:rPr>
            <w:rFonts w:hint="cs"/>
            <w:rtl/>
          </w:rPr>
          <w:delText>אזורי חינוך</w:delText>
        </w:r>
        <w:r w:rsidR="00B75D3D" w:rsidDel="004A2D26">
          <w:rPr>
            <w:rFonts w:hint="cs"/>
            <w:rtl/>
          </w:rPr>
          <w:delText>'</w:delText>
        </w:r>
      </w:del>
      <w:ins w:id="2725" w:author="Lior Glick" w:date="2024-12-02T11:39:00Z" w16du:dateUtc="2024-12-02T09:39:00Z">
        <w:del w:id="2726" w:author="Gidon Kupietzky" w:date="2025-02-13T17:45:00Z" w16du:dateUtc="2025-02-13T15:45:00Z">
          <w:r w:rsidR="004B2082" w:rsidDel="004A2D26">
            <w:rPr>
              <w:rFonts w:hint="cs"/>
              <w:rtl/>
            </w:rPr>
            <w:delText xml:space="preserve"> </w:delText>
          </w:r>
        </w:del>
      </w:ins>
      <w:del w:id="2727" w:author="Gidon Kupietzky" w:date="2025-02-13T17:45:00Z" w16du:dateUtc="2025-02-13T15:45:00Z">
        <w:r w:rsidR="00780E53" w:rsidDel="004A2D26">
          <w:rPr>
            <w:rFonts w:hint="cs"/>
            <w:rtl/>
          </w:rPr>
          <w:delText>אשר מורכבים מאגרגציה של איזורי תנועה</w:delText>
        </w:r>
        <w:r w:rsidR="00117431" w:rsidDel="004A2D26">
          <w:rPr>
            <w:rFonts w:hint="cs"/>
            <w:rtl/>
          </w:rPr>
          <w:delText xml:space="preserve">. </w:delText>
        </w:r>
        <w:r w:rsidR="00414063" w:rsidDel="004A2D26">
          <w:rPr>
            <w:rFonts w:hint="cs"/>
            <w:rtl/>
          </w:rPr>
          <w:delText xml:space="preserve">התלמידים שלומדים באזורי תנועה אלו יכולים להגיע רק </w:delText>
        </w:r>
        <w:r w:rsidR="00462482" w:rsidDel="004A2D26">
          <w:rPr>
            <w:rFonts w:hint="cs"/>
            <w:rtl/>
          </w:rPr>
          <w:delText>מ</w:delText>
        </w:r>
        <w:r w:rsidR="00B75D3D" w:rsidDel="004A2D26">
          <w:rPr>
            <w:rFonts w:hint="cs"/>
            <w:rtl/>
          </w:rPr>
          <w:delText>'</w:delText>
        </w:r>
        <w:r w:rsidR="00462482" w:rsidDel="004A2D26">
          <w:rPr>
            <w:rFonts w:hint="cs"/>
            <w:rtl/>
          </w:rPr>
          <w:delText>אזור חינוך</w:delText>
        </w:r>
        <w:r w:rsidR="00B75D3D" w:rsidDel="004A2D26">
          <w:rPr>
            <w:rFonts w:hint="cs"/>
            <w:rtl/>
          </w:rPr>
          <w:delText>'</w:delText>
        </w:r>
        <w:r w:rsidR="00462482" w:rsidDel="004A2D26">
          <w:rPr>
            <w:rFonts w:hint="cs"/>
            <w:rtl/>
          </w:rPr>
          <w:delText xml:space="preserve"> </w:delText>
        </w:r>
        <w:r w:rsidR="00AD4598" w:rsidDel="004A2D26">
          <w:rPr>
            <w:rFonts w:hint="cs"/>
            <w:rtl/>
          </w:rPr>
          <w:delText>אליו משתייך איזור התנועה</w:delText>
        </w:r>
        <w:r w:rsidR="00462482" w:rsidDel="004A2D26">
          <w:rPr>
            <w:rFonts w:hint="cs"/>
            <w:rtl/>
          </w:rPr>
          <w:delText>.</w:delText>
        </w:r>
        <w:r w:rsidR="008178DE" w:rsidDel="004A2D26">
          <w:rPr>
            <w:rFonts w:hint="cs"/>
            <w:rtl/>
          </w:rPr>
          <w:delText xml:space="preserve"> לדוגמא</w:delText>
        </w:r>
        <w:r w:rsidR="00E60C30" w:rsidDel="004A2D26">
          <w:rPr>
            <w:rFonts w:hint="cs"/>
            <w:rtl/>
          </w:rPr>
          <w:delText>,</w:delText>
        </w:r>
        <w:r w:rsidR="008178DE" w:rsidDel="004A2D26">
          <w:rPr>
            <w:rFonts w:hint="cs"/>
            <w:rtl/>
          </w:rPr>
          <w:delText xml:space="preserve"> באזור חינוך של </w:delText>
        </w:r>
        <w:r w:rsidR="00256FA3" w:rsidDel="004A2D26">
          <w:rPr>
            <w:rFonts w:hint="cs"/>
            <w:rtl/>
          </w:rPr>
          <w:delText xml:space="preserve">ירושלים אנחנו מגבילים את המודל </w:delText>
        </w:r>
        <w:r w:rsidR="00E60C30" w:rsidDel="004A2D26">
          <w:rPr>
            <w:rFonts w:hint="cs"/>
            <w:rtl/>
          </w:rPr>
          <w:delText xml:space="preserve">כך </w:delText>
        </w:r>
        <w:r w:rsidR="00256FA3" w:rsidDel="004A2D26">
          <w:rPr>
            <w:rFonts w:hint="cs"/>
            <w:rtl/>
          </w:rPr>
          <w:delText xml:space="preserve">שתלמיד שגר בבית שמש </w:delText>
        </w:r>
        <w:r w:rsidR="006D2ACA" w:rsidDel="004A2D26">
          <w:rPr>
            <w:rFonts w:hint="cs"/>
            <w:rtl/>
          </w:rPr>
          <w:delText>לא יכול ליומם לירושלים כדי ללמוד</w:delText>
        </w:r>
        <w:r w:rsidR="00A04341" w:rsidDel="004A2D26">
          <w:rPr>
            <w:rFonts w:hint="cs"/>
            <w:rtl/>
          </w:rPr>
          <w:delText xml:space="preserve"> בה.</w:delText>
        </w:r>
        <w:r w:rsidR="006D2ACA" w:rsidDel="004A2D26">
          <w:rPr>
            <w:rFonts w:hint="cs"/>
            <w:rtl/>
          </w:rPr>
          <w:delText xml:space="preserve"> </w:delText>
        </w:r>
        <w:r w:rsidR="00A04341" w:rsidDel="004A2D26">
          <w:rPr>
            <w:rFonts w:hint="cs"/>
            <w:rtl/>
          </w:rPr>
          <w:delText>זאת מכיוון</w:delText>
        </w:r>
        <w:r w:rsidR="00A25033" w:rsidDel="004A2D26">
          <w:rPr>
            <w:rFonts w:hint="cs"/>
            <w:rtl/>
          </w:rPr>
          <w:delText xml:space="preserve"> ש</w:delText>
        </w:r>
        <w:r w:rsidR="006D2ACA" w:rsidDel="004A2D26">
          <w:rPr>
            <w:rFonts w:hint="cs"/>
            <w:rtl/>
          </w:rPr>
          <w:delText>בית שמש לא מוגדרת באזור החינוך של ירושלים.</w:delText>
        </w:r>
        <w:r w:rsidR="00DE7FFE" w:rsidDel="004A2D26">
          <w:rPr>
            <w:rtl/>
          </w:rPr>
          <w:br/>
        </w:r>
        <w:r w:rsidR="00DE7FFE" w:rsidDel="004A2D26">
          <w:rPr>
            <w:rFonts w:hint="cs"/>
            <w:rtl/>
          </w:rPr>
          <w:delText>האופן בו יצרנו את אזורי החינוך היה מבוסס על נתוני</w:delText>
        </w:r>
      </w:del>
      <w:ins w:id="2728" w:author="Lior Glick" w:date="2024-12-02T11:40:00Z" w16du:dateUtc="2024-12-02T09:40:00Z">
        <w:del w:id="2729" w:author="Gidon Kupietzky" w:date="2025-02-13T17:45:00Z" w16du:dateUtc="2025-02-13T15:45:00Z">
          <w:r w:rsidR="004B2082" w:rsidDel="004A2D26">
            <w:rPr>
              <w:rFonts w:hint="cs"/>
              <w:rtl/>
            </w:rPr>
            <w:delText xml:space="preserve"> </w:delText>
          </w:r>
        </w:del>
      </w:ins>
      <w:del w:id="2730" w:author="Gidon Kupietzky" w:date="2025-02-13T17:45:00Z" w16du:dateUtc="2025-02-13T15:45:00Z">
        <w:r w:rsidR="00DE7FFE" w:rsidDel="004A2D26">
          <w:rPr>
            <w:rFonts w:hint="cs"/>
            <w:rtl/>
          </w:rPr>
          <w:delText xml:space="preserve">משרד החינוך אודות </w:delText>
        </w:r>
        <w:r w:rsidR="00A20F6B" w:rsidDel="004A2D26">
          <w:rPr>
            <w:rFonts w:hint="cs"/>
            <w:rtl/>
          </w:rPr>
          <w:delText>כתובת מגורים וכתובת מוסד הלימוד.</w:delText>
        </w:r>
        <w:r w:rsidR="00DE7FFE" w:rsidDel="004A2D26">
          <w:rPr>
            <w:rFonts w:hint="cs"/>
            <w:rtl/>
          </w:rPr>
          <w:delText xml:space="preserve"> כלומר</w:delText>
        </w:r>
        <w:r w:rsidR="00901D2F" w:rsidDel="004A2D26">
          <w:rPr>
            <w:rFonts w:hint="cs"/>
            <w:rtl/>
          </w:rPr>
          <w:delText>,</w:delText>
        </w:r>
        <w:r w:rsidR="00DE7FFE" w:rsidDel="004A2D26">
          <w:rPr>
            <w:rFonts w:hint="cs"/>
            <w:rtl/>
          </w:rPr>
          <w:delText xml:space="preserve"> הנתונים </w:delText>
        </w:r>
        <w:r w:rsidR="001E4B9B" w:rsidDel="004A2D26">
          <w:rPr>
            <w:rFonts w:hint="cs"/>
            <w:rtl/>
          </w:rPr>
          <w:delText xml:space="preserve">הראו כמה תלמידים מיישוב </w:delText>
        </w:r>
        <w:r w:rsidR="001E4B9B" w:rsidDel="004A2D26">
          <w:delText>A</w:delText>
        </w:r>
        <w:r w:rsidR="006D2ACA" w:rsidDel="004A2D26">
          <w:rPr>
            <w:rFonts w:hint="cs"/>
            <w:rtl/>
          </w:rPr>
          <w:delText xml:space="preserve"> </w:delText>
        </w:r>
        <w:r w:rsidR="001E4B9B" w:rsidDel="004A2D26">
          <w:rPr>
            <w:rFonts w:hint="cs"/>
            <w:rtl/>
          </w:rPr>
          <w:delText xml:space="preserve">לומדים ביישוב </w:delText>
        </w:r>
        <w:r w:rsidR="001E4B9B" w:rsidDel="004A2D26">
          <w:delText>B</w:delText>
        </w:r>
        <w:r w:rsidR="001E4B9B" w:rsidDel="004A2D26">
          <w:rPr>
            <w:rFonts w:hint="cs"/>
            <w:rtl/>
          </w:rPr>
          <w:delText xml:space="preserve">. </w:delText>
        </w:r>
        <w:r w:rsidR="00A60472" w:rsidDel="004A2D26">
          <w:rPr>
            <w:rFonts w:hint="cs"/>
            <w:rtl/>
          </w:rPr>
          <w:delText xml:space="preserve">יישובים עם "קשר" חזק בינהם </w:delText>
        </w:r>
        <w:r w:rsidR="005D4219" w:rsidDel="004A2D26">
          <w:rPr>
            <w:rFonts w:hint="cs"/>
            <w:rtl/>
          </w:rPr>
          <w:delText>משוייכים לאותו אזור חינוך.</w:delText>
        </w:r>
        <w:bookmarkStart w:id="2731" w:name="_Toc190880763"/>
        <w:bookmarkStart w:id="2732" w:name="_Toc190883476"/>
        <w:bookmarkEnd w:id="2731"/>
        <w:bookmarkEnd w:id="2732"/>
      </w:del>
    </w:p>
    <w:p w14:paraId="59743907" w14:textId="2A73C2C1" w:rsidR="00BC48C9" w:rsidRPr="00DE4801" w:rsidDel="004A2D26" w:rsidRDefault="00443936">
      <w:pPr>
        <w:tabs>
          <w:tab w:val="left" w:pos="2446"/>
        </w:tabs>
        <w:spacing w:line="276" w:lineRule="auto"/>
        <w:rPr>
          <w:del w:id="2733" w:author="Gidon Kupietzky" w:date="2025-02-13T17:45:00Z" w16du:dateUtc="2025-02-13T15:45:00Z"/>
          <w:rFonts w:ascii="David" w:eastAsia="David" w:hAnsi="David"/>
          <w:rtl/>
        </w:rPr>
        <w:pPrChange w:id="2734" w:author="Gidon Kupietzky" w:date="2025-02-13T17:45:00Z" w16du:dateUtc="2025-02-13T15:45:00Z">
          <w:pPr/>
        </w:pPrChange>
      </w:pPr>
      <w:commentRangeStart w:id="2735"/>
      <w:commentRangeStart w:id="2736"/>
      <w:del w:id="2737" w:author="Gidon Kupietzky" w:date="2025-02-13T17:45:00Z" w16du:dateUtc="2025-02-13T15:45:00Z">
        <w:r w:rsidDel="004A2D26">
          <w:rPr>
            <w:rFonts w:ascii="David" w:eastAsia="David" w:hAnsi="David" w:hint="cs"/>
            <w:rtl/>
          </w:rPr>
          <w:delText xml:space="preserve"> </w:delText>
        </w:r>
        <w:commentRangeEnd w:id="2735"/>
        <w:r w:rsidR="00413119" w:rsidDel="004A2D26">
          <w:rPr>
            <w:rStyle w:val="ab"/>
            <w:rtl/>
          </w:rPr>
          <w:commentReference w:id="2735"/>
        </w:r>
        <w:commentRangeEnd w:id="2736"/>
        <w:r w:rsidR="003A4446" w:rsidDel="004A2D26">
          <w:rPr>
            <w:rStyle w:val="ab"/>
            <w:rtl/>
          </w:rPr>
          <w:commentReference w:id="2736"/>
        </w:r>
        <w:bookmarkStart w:id="2738" w:name="_Toc190880764"/>
        <w:bookmarkStart w:id="2739" w:name="_Toc190883477"/>
        <w:bookmarkEnd w:id="2738"/>
        <w:bookmarkEnd w:id="2739"/>
      </w:del>
    </w:p>
    <w:p w14:paraId="7AE453E1" w14:textId="72F6EEC9" w:rsidR="2C98AD04" w:rsidRPr="00DE4801" w:rsidDel="004A2D26" w:rsidRDefault="00837FA7">
      <w:pPr>
        <w:tabs>
          <w:tab w:val="left" w:pos="2446"/>
        </w:tabs>
        <w:spacing w:line="276" w:lineRule="auto"/>
        <w:rPr>
          <w:del w:id="2740" w:author="Gidon Kupietzky" w:date="2025-02-13T17:45:00Z" w16du:dateUtc="2025-02-13T15:45:00Z"/>
        </w:rPr>
        <w:pPrChange w:id="2741" w:author="Gidon Kupietzky" w:date="2025-02-13T17:45:00Z" w16du:dateUtc="2025-02-13T15:45:00Z">
          <w:pPr>
            <w:pStyle w:val="2"/>
          </w:pPr>
        </w:pPrChange>
      </w:pPr>
      <w:bookmarkStart w:id="2742" w:name="_Toc140000353"/>
      <w:bookmarkStart w:id="2743" w:name="_Toc140047664"/>
      <w:bookmarkStart w:id="2744" w:name="_Toc141724159"/>
      <w:del w:id="2745" w:author="Gidon Kupietzky" w:date="2025-02-13T17:45:00Z" w16du:dateUtc="2025-02-13T15:45:00Z">
        <w:r w:rsidDel="004A2D26">
          <w:rPr>
            <w:rFonts w:hint="cs"/>
            <w:rtl/>
          </w:rPr>
          <w:delText xml:space="preserve">שנת </w:delText>
        </w:r>
        <w:r w:rsidRPr="00275E1E" w:rsidDel="004A2D26">
          <w:rPr>
            <w:rFonts w:hint="cs"/>
            <w:sz w:val="28"/>
            <w:rtl/>
          </w:rPr>
          <w:delText>בסיס</w:delText>
        </w:r>
        <w:r w:rsidR="00E87426" w:rsidDel="004A2D26">
          <w:rPr>
            <w:rFonts w:hint="cs"/>
            <w:rtl/>
          </w:rPr>
          <w:delText xml:space="preserve"> -</w:delText>
        </w:r>
        <w:commentRangeStart w:id="2746"/>
        <w:r w:rsidR="6043613D" w:rsidRPr="00DE4801" w:rsidDel="004A2D26">
          <w:rPr>
            <w:rtl/>
          </w:rPr>
          <w:delText>תעסוקה</w:delText>
        </w:r>
        <w:bookmarkEnd w:id="2742"/>
        <w:bookmarkEnd w:id="2743"/>
        <w:bookmarkEnd w:id="2744"/>
        <w:r w:rsidR="6043613D" w:rsidRPr="00DE4801" w:rsidDel="004A2D26">
          <w:delText xml:space="preserve"> </w:delText>
        </w:r>
        <w:commentRangeEnd w:id="2746"/>
        <w:r w:rsidR="0065246E" w:rsidDel="004A2D26">
          <w:rPr>
            <w:rStyle w:val="ab"/>
            <w:rtl/>
          </w:rPr>
          <w:commentReference w:id="2746"/>
        </w:r>
        <w:r w:rsidR="00E87426" w:rsidDel="004A2D26">
          <w:rPr>
            <w:rFonts w:hint="cs"/>
            <w:rtl/>
          </w:rPr>
          <w:delText>2020</w:delText>
        </w:r>
        <w:bookmarkStart w:id="2747" w:name="_Toc190880765"/>
        <w:bookmarkStart w:id="2748" w:name="_Toc190883478"/>
        <w:bookmarkEnd w:id="2747"/>
        <w:bookmarkEnd w:id="2748"/>
      </w:del>
    </w:p>
    <w:p w14:paraId="53D9B9AF" w14:textId="12D540F1" w:rsidR="6FFC3335" w:rsidRPr="00DE4801" w:rsidDel="004A2D26" w:rsidRDefault="6FFC3335">
      <w:pPr>
        <w:tabs>
          <w:tab w:val="left" w:pos="2446"/>
        </w:tabs>
        <w:spacing w:line="276" w:lineRule="auto"/>
        <w:rPr>
          <w:del w:id="2749" w:author="Gidon Kupietzky" w:date="2025-02-13T17:45:00Z" w16du:dateUtc="2025-02-13T15:45:00Z"/>
          <w:rFonts w:eastAsia="David"/>
        </w:rPr>
        <w:pPrChange w:id="2750" w:author="Gidon Kupietzky" w:date="2025-02-13T17:45:00Z" w16du:dateUtc="2025-02-13T15:45:00Z">
          <w:pPr>
            <w:pStyle w:val="3"/>
          </w:pPr>
        </w:pPrChange>
      </w:pPr>
      <w:bookmarkStart w:id="2751" w:name="_Toc140000354"/>
      <w:del w:id="2752" w:author="Gidon Kupietzky" w:date="2025-02-13T17:45:00Z" w16du:dateUtc="2025-02-13T15:45:00Z">
        <w:r w:rsidRPr="00DE4801" w:rsidDel="004A2D26">
          <w:rPr>
            <w:rFonts w:eastAsia="David"/>
            <w:rtl/>
          </w:rPr>
          <w:delText xml:space="preserve">חישוב </w:delText>
        </w:r>
        <w:r w:rsidR="00B71075" w:rsidDel="004A2D26">
          <w:rPr>
            <w:rFonts w:eastAsia="David" w:hint="cs"/>
            <w:rtl/>
          </w:rPr>
          <w:delText>ה</w:delText>
        </w:r>
        <w:r w:rsidRPr="00DE4801" w:rsidDel="004A2D26">
          <w:rPr>
            <w:rFonts w:eastAsia="David"/>
            <w:rtl/>
          </w:rPr>
          <w:delText>מועסקים במרחב צתא</w:delText>
        </w:r>
        <w:r w:rsidR="00BC48C9" w:rsidDel="004A2D26">
          <w:rPr>
            <w:rFonts w:eastAsia="David" w:hint="cs"/>
            <w:rtl/>
          </w:rPr>
          <w:delText>"</w:delText>
        </w:r>
        <w:r w:rsidRPr="00DE4801" w:rsidDel="004A2D26">
          <w:rPr>
            <w:rFonts w:eastAsia="David"/>
            <w:rtl/>
          </w:rPr>
          <w:delText>ל</w:delText>
        </w:r>
        <w:bookmarkStart w:id="2753" w:name="_Toc190880766"/>
        <w:bookmarkStart w:id="2754" w:name="_Toc190883479"/>
        <w:bookmarkEnd w:id="2751"/>
        <w:bookmarkEnd w:id="2753"/>
        <w:bookmarkEnd w:id="2754"/>
      </w:del>
    </w:p>
    <w:p w14:paraId="1B496593" w14:textId="193DC1A7" w:rsidR="00E1327D" w:rsidDel="004A2D26" w:rsidRDefault="001B252B">
      <w:pPr>
        <w:tabs>
          <w:tab w:val="left" w:pos="2446"/>
        </w:tabs>
        <w:spacing w:line="276" w:lineRule="auto"/>
        <w:rPr>
          <w:del w:id="2755" w:author="Gidon Kupietzky" w:date="2025-02-13T17:45:00Z" w16du:dateUtc="2025-02-13T15:45:00Z"/>
          <w:rFonts w:ascii="David" w:eastAsia="David" w:hAnsi="David"/>
          <w:rtl/>
        </w:rPr>
        <w:pPrChange w:id="2756" w:author="Gidon Kupietzky" w:date="2025-02-13T17:45:00Z" w16du:dateUtc="2025-02-13T15:45:00Z">
          <w:pPr>
            <w:jc w:val="both"/>
          </w:pPr>
        </w:pPrChange>
      </w:pPr>
      <w:del w:id="2757" w:author="Gidon Kupietzky" w:date="2025-02-13T17:45:00Z" w16du:dateUtc="2025-02-13T15:45:00Z">
        <w:r w:rsidDel="004A2D26">
          <w:rPr>
            <w:rFonts w:ascii="David" w:eastAsia="David" w:hAnsi="David" w:hint="cs"/>
            <w:rtl/>
          </w:rPr>
          <w:lastRenderedPageBreak/>
          <w:delText>הנתונים המפורסמים באופן שוטף על ידי הלמ"ס כוללים</w:delText>
        </w:r>
        <w:r w:rsidR="00D813BA" w:rsidDel="004A2D26">
          <w:rPr>
            <w:rFonts w:ascii="David" w:eastAsia="David" w:hAnsi="David" w:hint="cs"/>
            <w:rtl/>
          </w:rPr>
          <w:delText xml:space="preserve"> </w:delText>
        </w:r>
        <w:r w:rsidR="005A766C" w:rsidDel="004A2D26">
          <w:rPr>
            <w:rFonts w:ascii="David" w:eastAsia="David" w:hAnsi="David" w:hint="cs"/>
            <w:rtl/>
          </w:rPr>
          <w:delText xml:space="preserve">מידע אודות </w:delText>
        </w:r>
        <w:r w:rsidR="00D813BA" w:rsidDel="004A2D26">
          <w:rPr>
            <w:rFonts w:ascii="David" w:eastAsia="David" w:hAnsi="David" w:hint="cs"/>
            <w:rtl/>
          </w:rPr>
          <w:delText>מספר מועסקים</w:delText>
        </w:r>
        <w:r w:rsidR="00DE3E34" w:rsidDel="004A2D26">
          <w:rPr>
            <w:rFonts w:ascii="David" w:eastAsia="David" w:hAnsi="David" w:hint="cs"/>
            <w:rtl/>
          </w:rPr>
          <w:delText xml:space="preserve"> לפי מקום עבודה ומקום מגורים</w:delText>
        </w:r>
        <w:r w:rsidR="00D813BA" w:rsidDel="004A2D26">
          <w:rPr>
            <w:rFonts w:ascii="David" w:eastAsia="David" w:hAnsi="David" w:hint="cs"/>
            <w:rtl/>
          </w:rPr>
          <w:delText xml:space="preserve"> ברמה של מחוז</w:delText>
        </w:r>
        <w:r w:rsidR="0063663B" w:rsidDel="004A2D26">
          <w:rPr>
            <w:rFonts w:ascii="David" w:eastAsia="David" w:hAnsi="David" w:hint="cs"/>
            <w:rtl/>
          </w:rPr>
          <w:delText xml:space="preserve"> </w:delText>
        </w:r>
        <w:r w:rsidR="005A766C" w:rsidDel="004A2D26">
          <w:rPr>
            <w:rFonts w:ascii="David" w:eastAsia="David" w:hAnsi="David" w:hint="cs"/>
            <w:rtl/>
          </w:rPr>
          <w:delText>לכל</w:delText>
        </w:r>
        <w:r w:rsidR="0063663B" w:rsidDel="004A2D26">
          <w:rPr>
            <w:rFonts w:ascii="David" w:eastAsia="David" w:hAnsi="David" w:hint="cs"/>
            <w:rtl/>
          </w:rPr>
          <w:delText xml:space="preserve"> שנה</w:delText>
        </w:r>
        <w:r w:rsidR="00B71075" w:rsidDel="004A2D26">
          <w:rPr>
            <w:rFonts w:ascii="David" w:eastAsia="David" w:hAnsi="David" w:hint="cs"/>
            <w:rtl/>
          </w:rPr>
          <w:delText xml:space="preserve">. </w:delText>
        </w:r>
        <w:r w:rsidR="00D813BA" w:rsidDel="004A2D26">
          <w:rPr>
            <w:rFonts w:ascii="David" w:eastAsia="David" w:hAnsi="David" w:hint="cs"/>
            <w:rtl/>
          </w:rPr>
          <w:delText xml:space="preserve"> בנוסף</w:delText>
        </w:r>
        <w:r w:rsidR="00B71075" w:rsidDel="004A2D26">
          <w:rPr>
            <w:rFonts w:ascii="David" w:eastAsia="David" w:hAnsi="David" w:hint="cs"/>
            <w:rtl/>
          </w:rPr>
          <w:delText>,</w:delText>
        </w:r>
        <w:r w:rsidR="00D813BA" w:rsidDel="004A2D26">
          <w:rPr>
            <w:rFonts w:ascii="David" w:eastAsia="David" w:hAnsi="David" w:hint="cs"/>
            <w:rtl/>
          </w:rPr>
          <w:delText xml:space="preserve"> </w:delText>
        </w:r>
        <w:r w:rsidR="00B71075" w:rsidDel="004A2D26">
          <w:rPr>
            <w:rFonts w:ascii="David" w:eastAsia="David" w:hAnsi="David" w:hint="cs"/>
            <w:rtl/>
          </w:rPr>
          <w:delText>מתפרסם</w:delText>
        </w:r>
        <w:r w:rsidR="00DE3E34" w:rsidDel="004A2D26">
          <w:rPr>
            <w:rFonts w:ascii="David" w:eastAsia="David" w:hAnsi="David" w:hint="cs"/>
            <w:rtl/>
          </w:rPr>
          <w:delText xml:space="preserve"> </w:delText>
        </w:r>
        <w:r w:rsidR="005A766C" w:rsidDel="004A2D26">
          <w:rPr>
            <w:rFonts w:ascii="David" w:eastAsia="David" w:hAnsi="David" w:hint="cs"/>
            <w:rtl/>
          </w:rPr>
          <w:delText xml:space="preserve">מידע </w:delText>
        </w:r>
        <w:r w:rsidR="00B71075" w:rsidDel="004A2D26">
          <w:rPr>
            <w:rFonts w:ascii="David" w:eastAsia="David" w:hAnsi="David" w:hint="cs"/>
            <w:rtl/>
          </w:rPr>
          <w:delText>אודות מועסקים</w:delText>
        </w:r>
        <w:r w:rsidR="005A766C" w:rsidDel="004A2D26">
          <w:rPr>
            <w:rFonts w:ascii="David" w:eastAsia="David" w:hAnsi="David" w:hint="cs"/>
            <w:rtl/>
          </w:rPr>
          <w:delText xml:space="preserve"> עבור </w:delText>
        </w:r>
        <w:r w:rsidR="00DE3E34" w:rsidDel="004A2D26">
          <w:rPr>
            <w:rFonts w:ascii="David" w:eastAsia="David" w:hAnsi="David" w:hint="cs"/>
            <w:rtl/>
          </w:rPr>
          <w:delText>ישובים מעל 100 אלף תושבים לפי מקום עבודה ומקום מגורים.</w:delText>
        </w:r>
        <w:r w:rsidR="00E1327D" w:rsidRPr="00E1327D" w:rsidDel="004A2D26">
          <w:rPr>
            <w:rFonts w:ascii="David" w:eastAsia="David" w:hAnsi="David" w:hint="cs"/>
            <w:rtl/>
          </w:rPr>
          <w:delText xml:space="preserve"> </w:delText>
        </w:r>
        <w:r w:rsidR="00B71075" w:rsidDel="004A2D26">
          <w:rPr>
            <w:rFonts w:ascii="David" w:eastAsia="David" w:hAnsi="David" w:hint="cs"/>
            <w:rtl/>
          </w:rPr>
          <w:delText xml:space="preserve">נתונים אלו שימשו כמסגרת </w:delText>
        </w:r>
        <w:r w:rsidR="00E1327D" w:rsidDel="004A2D26">
          <w:rPr>
            <w:rFonts w:ascii="David" w:eastAsia="David" w:hAnsi="David" w:hint="cs"/>
            <w:rtl/>
          </w:rPr>
          <w:delText>כללית למועסקים ברמת המחוז והיישובים הגדולים (</w:delText>
        </w:r>
        <w:r w:rsidR="00510BE3" w:rsidDel="004A2D26">
          <w:fldChar w:fldCharType="begin"/>
        </w:r>
        <w:r w:rsidR="00510BE3" w:rsidDel="004A2D26">
          <w:delInstrText>HYPERLINK \l "_</w:delInstrText>
        </w:r>
        <w:r w:rsidR="00510BE3" w:rsidDel="004A2D26">
          <w:rPr>
            <w:rtl/>
          </w:rPr>
          <w:delInstrText>השוואת_נתוני_למ\"ס</w:delInstrText>
        </w:r>
        <w:r w:rsidR="00510BE3" w:rsidDel="004A2D26">
          <w:delInstrText>"</w:delInstrText>
        </w:r>
        <w:r w:rsidR="00510BE3" w:rsidDel="004A2D26">
          <w:fldChar w:fldCharType="separate"/>
        </w:r>
        <w:r w:rsidR="00510BE3" w:rsidRPr="00510BE3" w:rsidDel="004A2D26">
          <w:rPr>
            <w:rStyle w:val="Hyperlink"/>
            <w:rFonts w:ascii="David" w:eastAsia="David" w:hAnsi="David"/>
            <w:rtl/>
          </w:rPr>
          <w:delText>ראה נספח 7.8</w:delText>
        </w:r>
        <w:r w:rsidR="00510BE3" w:rsidDel="004A2D26">
          <w:fldChar w:fldCharType="end"/>
        </w:r>
        <w:r w:rsidR="00510BE3" w:rsidDel="004A2D26">
          <w:rPr>
            <w:rFonts w:ascii="David" w:eastAsia="David" w:hAnsi="David" w:hint="cs"/>
            <w:rtl/>
          </w:rPr>
          <w:delText>).</w:delText>
        </w:r>
        <w:bookmarkStart w:id="2758" w:name="_Toc190880767"/>
        <w:bookmarkStart w:id="2759" w:name="_Toc190883480"/>
        <w:bookmarkEnd w:id="2758"/>
        <w:bookmarkEnd w:id="2759"/>
      </w:del>
    </w:p>
    <w:p w14:paraId="76129F00" w14:textId="1AB8D05C" w:rsidR="00B36732" w:rsidDel="004A2D26" w:rsidRDefault="000B518D">
      <w:pPr>
        <w:tabs>
          <w:tab w:val="left" w:pos="2446"/>
        </w:tabs>
        <w:spacing w:line="276" w:lineRule="auto"/>
        <w:rPr>
          <w:del w:id="2760" w:author="Gidon Kupietzky" w:date="2025-02-13T17:45:00Z" w16du:dateUtc="2025-02-13T15:45:00Z"/>
          <w:rFonts w:ascii="David" w:eastAsia="David" w:hAnsi="David"/>
          <w:rtl/>
        </w:rPr>
        <w:pPrChange w:id="2761" w:author="Gidon Kupietzky" w:date="2025-02-13T17:45:00Z" w16du:dateUtc="2025-02-13T15:45:00Z">
          <w:pPr>
            <w:jc w:val="both"/>
          </w:pPr>
        </w:pPrChange>
      </w:pPr>
      <w:del w:id="2762" w:author="Gidon Kupietzky" w:date="2025-02-13T17:45:00Z" w16du:dateUtc="2025-02-13T15:45:00Z">
        <w:r w:rsidDel="004A2D26">
          <w:rPr>
            <w:rFonts w:ascii="David" w:eastAsia="David" w:hAnsi="David" w:hint="cs"/>
            <w:rtl/>
          </w:rPr>
          <w:delText xml:space="preserve">מספרי מסגרת אלו </w:delText>
        </w:r>
        <w:r w:rsidR="009E14B6" w:rsidDel="004A2D26">
          <w:rPr>
            <w:rFonts w:ascii="David" w:eastAsia="David" w:hAnsi="David" w:hint="cs"/>
            <w:rtl/>
          </w:rPr>
          <w:delText xml:space="preserve">אינם מפורטים </w:delText>
        </w:r>
        <w:r w:rsidR="00E1327D" w:rsidDel="004A2D26">
          <w:rPr>
            <w:rFonts w:ascii="David" w:eastAsia="David" w:hAnsi="David" w:hint="cs"/>
            <w:rtl/>
          </w:rPr>
          <w:delText xml:space="preserve">דיים </w:delText>
        </w:r>
        <w:r w:rsidR="005361E0" w:rsidDel="004A2D26">
          <w:rPr>
            <w:rFonts w:ascii="David" w:eastAsia="David" w:hAnsi="David" w:hint="cs"/>
            <w:rtl/>
          </w:rPr>
          <w:delText xml:space="preserve">מבחינה גיאוגרפית </w:delText>
        </w:r>
        <w:r w:rsidR="009E14B6" w:rsidDel="004A2D26">
          <w:rPr>
            <w:rFonts w:ascii="David" w:eastAsia="David" w:hAnsi="David" w:hint="cs"/>
            <w:rtl/>
          </w:rPr>
          <w:delText xml:space="preserve">לצורכי מודל </w:delText>
        </w:r>
        <w:r w:rsidR="007565D1" w:rsidDel="004A2D26">
          <w:rPr>
            <w:rFonts w:ascii="David" w:eastAsia="David" w:hAnsi="David" w:hint="cs"/>
            <w:rtl/>
          </w:rPr>
          <w:delText>ה</w:delText>
        </w:r>
        <w:r w:rsidR="009E14B6" w:rsidDel="004A2D26">
          <w:rPr>
            <w:rFonts w:ascii="David" w:eastAsia="David" w:hAnsi="David" w:hint="cs"/>
            <w:rtl/>
          </w:rPr>
          <w:delText>תחבורה.</w:delText>
        </w:r>
        <w:r w:rsidR="00FB70B5" w:rsidDel="004A2D26">
          <w:rPr>
            <w:rFonts w:ascii="David" w:eastAsia="David" w:hAnsi="David" w:hint="cs"/>
            <w:rtl/>
          </w:rPr>
          <w:delText xml:space="preserve"> כמו כן בשונה מ</w:delText>
        </w:r>
        <w:r w:rsidR="004D099B" w:rsidDel="004A2D26">
          <w:rPr>
            <w:rFonts w:ascii="David" w:eastAsia="David" w:hAnsi="David" w:hint="cs"/>
            <w:rtl/>
          </w:rPr>
          <w:delText>מ</w:delText>
        </w:r>
        <w:r w:rsidR="00FB70B5" w:rsidDel="004A2D26">
          <w:rPr>
            <w:rFonts w:ascii="David" w:eastAsia="David" w:hAnsi="David" w:hint="cs"/>
            <w:rtl/>
          </w:rPr>
          <w:delText xml:space="preserve">מספרי </w:delText>
        </w:r>
        <w:r w:rsidR="004D099B" w:rsidDel="004A2D26">
          <w:rPr>
            <w:rFonts w:ascii="David" w:eastAsia="David" w:hAnsi="David" w:hint="cs"/>
            <w:rtl/>
          </w:rPr>
          <w:delText>ה</w:delText>
        </w:r>
        <w:r w:rsidR="00FB70B5" w:rsidDel="004A2D26">
          <w:rPr>
            <w:rFonts w:ascii="David" w:eastAsia="David" w:hAnsi="David" w:hint="cs"/>
            <w:rtl/>
          </w:rPr>
          <w:delText>מסגרת של הלמ"ס שמתייחסים למועסקים</w:delText>
        </w:r>
        <w:r w:rsidR="00CA6BD3" w:rsidDel="004A2D26">
          <w:rPr>
            <w:rFonts w:ascii="David" w:eastAsia="David" w:hAnsi="David" w:hint="cs"/>
            <w:rtl/>
          </w:rPr>
          <w:delText xml:space="preserve">, </w:delText>
        </w:r>
        <w:r w:rsidR="00EF73CD" w:rsidDel="004A2D26">
          <w:rPr>
            <w:rFonts w:ascii="David" w:eastAsia="David" w:hAnsi="David" w:hint="cs"/>
            <w:rtl/>
          </w:rPr>
          <w:delText>ל</w:delText>
        </w:r>
        <w:r w:rsidR="00CA6BD3" w:rsidDel="004A2D26">
          <w:rPr>
            <w:rFonts w:ascii="David" w:eastAsia="David" w:hAnsi="David" w:hint="cs"/>
            <w:rtl/>
          </w:rPr>
          <w:delText xml:space="preserve">מודל </w:delText>
        </w:r>
        <w:r w:rsidR="00EF73CD" w:rsidDel="004A2D26">
          <w:rPr>
            <w:rFonts w:ascii="David" w:eastAsia="David" w:hAnsi="David" w:hint="cs"/>
            <w:rtl/>
          </w:rPr>
          <w:delText xml:space="preserve">נחוצים </w:delText>
        </w:r>
        <w:r w:rsidR="00CA6BD3" w:rsidDel="004A2D26">
          <w:rPr>
            <w:rFonts w:ascii="David" w:eastAsia="David" w:hAnsi="David" w:hint="cs"/>
            <w:rtl/>
          </w:rPr>
          <w:delText xml:space="preserve">נתוני מקומות עבודה. </w:delText>
        </w:r>
        <w:commentRangeStart w:id="2763"/>
        <w:commentRangeStart w:id="2764"/>
        <w:r w:rsidR="00CA6BD3" w:rsidDel="004A2D26">
          <w:rPr>
            <w:rFonts w:ascii="David" w:eastAsia="David" w:hAnsi="David" w:hint="cs"/>
            <w:rtl/>
          </w:rPr>
          <w:delText xml:space="preserve">ההבדל בין מקום עבודה לבין מועסקים </w:delText>
        </w:r>
        <w:r w:rsidR="00A54C59" w:rsidDel="004A2D26">
          <w:rPr>
            <w:rFonts w:ascii="David" w:eastAsia="David" w:hAnsi="David" w:hint="cs"/>
            <w:rtl/>
          </w:rPr>
          <w:delText xml:space="preserve">בא לידי ביטוי במקום כמו בית חולים שם </w:delText>
        </w:r>
        <w:r w:rsidR="00962C4A" w:rsidDel="004A2D26">
          <w:rPr>
            <w:rFonts w:ascii="David" w:eastAsia="David" w:hAnsi="David" w:hint="cs"/>
            <w:rtl/>
          </w:rPr>
          <w:delText xml:space="preserve">המועסקים </w:delText>
        </w:r>
        <w:r w:rsidR="00A54C59" w:rsidDel="004A2D26">
          <w:rPr>
            <w:rFonts w:ascii="David" w:eastAsia="David" w:hAnsi="David" w:hint="cs"/>
            <w:rtl/>
          </w:rPr>
          <w:delText>עובדים במשמרות</w:delText>
        </w:r>
        <w:commentRangeEnd w:id="2763"/>
        <w:r w:rsidR="00326E10" w:rsidDel="004A2D26">
          <w:rPr>
            <w:rStyle w:val="ab"/>
            <w:rtl/>
          </w:rPr>
          <w:commentReference w:id="2763"/>
        </w:r>
        <w:commentRangeEnd w:id="2764"/>
        <w:r w:rsidR="00F216CD" w:rsidDel="004A2D26">
          <w:rPr>
            <w:rStyle w:val="ab"/>
            <w:rtl/>
          </w:rPr>
          <w:commentReference w:id="2764"/>
        </w:r>
        <w:r w:rsidR="00A54C59" w:rsidDel="004A2D26">
          <w:rPr>
            <w:rFonts w:ascii="David" w:eastAsia="David" w:hAnsi="David" w:hint="cs"/>
            <w:rtl/>
          </w:rPr>
          <w:delText>. לכן</w:delText>
        </w:r>
        <w:r w:rsidR="00420A1E" w:rsidDel="004A2D26">
          <w:rPr>
            <w:rFonts w:ascii="David" w:eastAsia="David" w:hAnsi="David" w:hint="cs"/>
            <w:rtl/>
          </w:rPr>
          <w:delText>,בפ</w:delText>
        </w:r>
        <w:r w:rsidR="0055762C" w:rsidDel="004A2D26">
          <w:rPr>
            <w:rFonts w:ascii="David" w:eastAsia="David" w:hAnsi="David" w:hint="cs"/>
            <w:rtl/>
          </w:rPr>
          <w:delText>ועל</w:delText>
        </w:r>
        <w:r w:rsidR="00A54C59" w:rsidDel="004A2D26">
          <w:rPr>
            <w:rFonts w:ascii="David" w:eastAsia="David" w:hAnsi="David" w:hint="cs"/>
            <w:rtl/>
          </w:rPr>
          <w:delText xml:space="preserve"> </w:delText>
        </w:r>
        <w:r w:rsidR="0055762C" w:rsidDel="004A2D26">
          <w:rPr>
            <w:rFonts w:ascii="David" w:eastAsia="David" w:hAnsi="David" w:hint="cs"/>
            <w:rtl/>
          </w:rPr>
          <w:delText xml:space="preserve">מועסקים </w:delText>
        </w:r>
        <w:r w:rsidR="00A54C59" w:rsidDel="004A2D26">
          <w:rPr>
            <w:rFonts w:ascii="David" w:eastAsia="David" w:hAnsi="David" w:hint="cs"/>
            <w:rtl/>
          </w:rPr>
          <w:delText>ב</w:delText>
        </w:r>
        <w:r w:rsidR="00B36732" w:rsidDel="004A2D26">
          <w:rPr>
            <w:rFonts w:ascii="David" w:eastAsia="David" w:hAnsi="David" w:hint="cs"/>
            <w:rtl/>
          </w:rPr>
          <w:delText>בית חולים</w:delText>
        </w:r>
        <w:r w:rsidR="006F47B6" w:rsidDel="004A2D26">
          <w:rPr>
            <w:rFonts w:ascii="David" w:eastAsia="David" w:hAnsi="David" w:hint="cs"/>
            <w:rtl/>
          </w:rPr>
          <w:delText xml:space="preserve"> בסה"כ</w:delText>
        </w:r>
        <w:r w:rsidR="00B36732" w:rsidDel="004A2D26">
          <w:rPr>
            <w:rFonts w:ascii="David" w:eastAsia="David" w:hAnsi="David" w:hint="cs"/>
            <w:rtl/>
          </w:rPr>
          <w:delText xml:space="preserve"> כ6,000 </w:delText>
        </w:r>
        <w:r w:rsidR="00665CEB" w:rsidDel="004A2D26">
          <w:rPr>
            <w:rFonts w:ascii="David" w:eastAsia="David" w:hAnsi="David" w:hint="cs"/>
            <w:rtl/>
          </w:rPr>
          <w:delText xml:space="preserve">עובדים </w:delText>
        </w:r>
        <w:r w:rsidR="00B36732" w:rsidDel="004A2D26">
          <w:rPr>
            <w:rFonts w:ascii="David" w:eastAsia="David" w:hAnsi="David" w:hint="cs"/>
            <w:rtl/>
          </w:rPr>
          <w:delText xml:space="preserve">אבל רק </w:delText>
        </w:r>
        <w:r w:rsidR="00665CEB" w:rsidDel="004A2D26">
          <w:rPr>
            <w:rFonts w:ascii="David" w:eastAsia="David" w:hAnsi="David" w:hint="cs"/>
            <w:rtl/>
          </w:rPr>
          <w:delText>ב</w:delText>
        </w:r>
        <w:r w:rsidR="00B36732" w:rsidDel="004A2D26">
          <w:rPr>
            <w:rFonts w:ascii="David" w:eastAsia="David" w:hAnsi="David" w:hint="cs"/>
            <w:rtl/>
          </w:rPr>
          <w:delText>3,500 מקומ</w:delText>
        </w:r>
      </w:del>
      <w:del w:id="2765" w:author="Gidon Kupietzky" w:date="2024-12-16T14:33:00Z" w16du:dateUtc="2024-12-16T12:33:00Z">
        <w:r w:rsidR="00665CEB" w:rsidDel="00CF14AD">
          <w:rPr>
            <w:rFonts w:ascii="David" w:eastAsia="David" w:hAnsi="David" w:hint="cs"/>
            <w:rtl/>
          </w:rPr>
          <w:delText>ן</w:delText>
        </w:r>
      </w:del>
      <w:del w:id="2766" w:author="Gidon Kupietzky" w:date="2025-02-13T17:45:00Z" w16du:dateUtc="2025-02-13T15:45:00Z">
        <w:r w:rsidR="00B36732" w:rsidDel="004A2D26">
          <w:rPr>
            <w:rFonts w:ascii="David" w:eastAsia="David" w:hAnsi="David" w:hint="cs"/>
            <w:rtl/>
          </w:rPr>
          <w:delText>ת עבודה.</w:delText>
        </w:r>
        <w:bookmarkStart w:id="2767" w:name="_Toc190880768"/>
        <w:bookmarkStart w:id="2768" w:name="_Toc190883481"/>
        <w:bookmarkEnd w:id="2767"/>
        <w:bookmarkEnd w:id="2768"/>
      </w:del>
    </w:p>
    <w:p w14:paraId="7E221E9F" w14:textId="123B0286" w:rsidR="00B15C56" w:rsidDel="004A2D26" w:rsidRDefault="005361E0">
      <w:pPr>
        <w:tabs>
          <w:tab w:val="left" w:pos="2446"/>
        </w:tabs>
        <w:spacing w:line="276" w:lineRule="auto"/>
        <w:rPr>
          <w:del w:id="2769" w:author="Gidon Kupietzky" w:date="2025-02-13T17:45:00Z" w16du:dateUtc="2025-02-13T15:45:00Z"/>
          <w:rFonts w:ascii="David" w:eastAsia="David" w:hAnsi="David"/>
          <w:rtl/>
        </w:rPr>
        <w:pPrChange w:id="2770" w:author="Gidon Kupietzky" w:date="2025-02-13T17:45:00Z" w16du:dateUtc="2025-02-13T15:45:00Z">
          <w:pPr>
            <w:jc w:val="both"/>
          </w:pPr>
        </w:pPrChange>
      </w:pPr>
      <w:del w:id="2771" w:author="Gidon Kupietzky" w:date="2025-02-13T17:45:00Z" w16du:dateUtc="2025-02-13T15:45:00Z">
        <w:r w:rsidRPr="00F05780" w:rsidDel="004A2D26">
          <w:rPr>
            <w:rFonts w:ascii="David" w:eastAsia="David" w:hAnsi="David" w:hint="cs"/>
            <w:rtl/>
          </w:rPr>
          <w:delText xml:space="preserve">לכן </w:delText>
        </w:r>
        <w:r w:rsidR="00A83E37" w:rsidRPr="00F05780" w:rsidDel="004A2D26">
          <w:rPr>
            <w:rFonts w:ascii="David" w:eastAsia="David" w:hAnsi="David" w:hint="cs"/>
            <w:rtl/>
          </w:rPr>
          <w:delText xml:space="preserve">מספר </w:delText>
        </w:r>
        <w:r w:rsidR="00B36732" w:rsidDel="004A2D26">
          <w:rPr>
            <w:rFonts w:ascii="David" w:eastAsia="David" w:hAnsi="David" w:hint="cs"/>
            <w:rtl/>
          </w:rPr>
          <w:delText>מקומת העבודה</w:delText>
        </w:r>
        <w:r w:rsidR="00B36732" w:rsidRPr="00F05780" w:rsidDel="004A2D26">
          <w:rPr>
            <w:rFonts w:ascii="David" w:eastAsia="David" w:hAnsi="David" w:hint="cs"/>
            <w:rtl/>
          </w:rPr>
          <w:delText xml:space="preserve"> </w:delText>
        </w:r>
        <w:r w:rsidR="00A83E37" w:rsidRPr="00F05780" w:rsidDel="004A2D26">
          <w:rPr>
            <w:rFonts w:ascii="David" w:eastAsia="David" w:hAnsi="David" w:hint="cs"/>
            <w:rtl/>
          </w:rPr>
          <w:delText>ברמה של כלל המרחב נעשה באופן שמבוסס על</w:delText>
        </w:r>
      </w:del>
      <w:commentRangeStart w:id="2772"/>
      <w:commentRangeStart w:id="2773"/>
      <w:del w:id="2774" w:author="Gidon Kupietzky" w:date="2024-12-16T14:21:00Z" w16du:dateUtc="2024-12-16T12:21:00Z">
        <w:r w:rsidR="00A83E37" w:rsidRPr="00F05780" w:rsidDel="00F10BD6">
          <w:rPr>
            <w:rFonts w:ascii="David" w:eastAsia="David" w:hAnsi="David" w:hint="cs"/>
            <w:rtl/>
          </w:rPr>
          <w:delText xml:space="preserve"> </w:delText>
        </w:r>
      </w:del>
      <w:commentRangeEnd w:id="2772"/>
      <w:del w:id="2775" w:author="Gidon Kupietzky" w:date="2025-02-13T17:45:00Z" w16du:dateUtc="2025-02-13T15:45:00Z">
        <w:r w:rsidR="00704B19" w:rsidDel="004A2D26">
          <w:rPr>
            <w:rStyle w:val="ab"/>
            <w:rtl/>
          </w:rPr>
          <w:commentReference w:id="2772"/>
        </w:r>
        <w:commentRangeEnd w:id="2773"/>
        <w:r w:rsidR="003820AC" w:rsidDel="004A2D26">
          <w:rPr>
            <w:rStyle w:val="ab"/>
          </w:rPr>
          <w:commentReference w:id="2773"/>
        </w:r>
      </w:del>
      <w:del w:id="2776" w:author="Gidon Kupietzky" w:date="2024-12-16T14:21:00Z" w16du:dateUtc="2024-12-16T12:21:00Z">
        <w:r w:rsidR="00A83E37" w:rsidRPr="00F05780">
          <w:rPr>
            <w:rFonts w:ascii="David" w:eastAsia="David" w:hAnsi="David" w:hint="cs"/>
            <w:rtl/>
          </w:rPr>
          <w:delText xml:space="preserve">מקדמים </w:delText>
        </w:r>
        <w:r w:rsidR="00E1327D" w:rsidRPr="00F05780">
          <w:rPr>
            <w:rFonts w:ascii="David" w:eastAsia="David" w:hAnsi="David" w:hint="cs"/>
            <w:rtl/>
          </w:rPr>
          <w:delText>שונים</w:delText>
        </w:r>
        <w:r w:rsidR="00A83E37">
          <w:rPr>
            <w:rFonts w:ascii="David" w:eastAsia="David" w:hAnsi="David" w:hint="cs"/>
            <w:rtl/>
          </w:rPr>
          <w:delText>.</w:delText>
        </w:r>
        <w:r w:rsidR="008224D1">
          <w:rPr>
            <w:rFonts w:ascii="David" w:eastAsia="David" w:hAnsi="David" w:hint="cs"/>
            <w:rtl/>
          </w:rPr>
          <w:delText xml:space="preserve"> </w:delText>
        </w:r>
      </w:del>
      <w:del w:id="2777" w:author="Gidon Kupietzky" w:date="2025-02-13T17:45:00Z" w16du:dateUtc="2025-02-13T15:45:00Z">
        <w:r w:rsidR="00C05B13" w:rsidDel="004A2D26">
          <w:rPr>
            <w:rFonts w:ascii="David" w:eastAsia="David" w:hAnsi="David" w:hint="cs"/>
            <w:rtl/>
          </w:rPr>
          <w:delText xml:space="preserve">אומנם יש לציין כי </w:delText>
        </w:r>
        <w:r w:rsidR="008224D1" w:rsidDel="004A2D26">
          <w:rPr>
            <w:rFonts w:ascii="David" w:eastAsia="David" w:hAnsi="David" w:hint="cs"/>
            <w:rtl/>
          </w:rPr>
          <w:delText>כלל נושא נתוני מקומות העבודה הינו תחום שדורש</w:delText>
        </w:r>
        <w:r w:rsidR="00B15C56" w:rsidDel="004A2D26">
          <w:rPr>
            <w:rFonts w:ascii="David" w:eastAsia="David" w:hAnsi="David" w:hint="cs"/>
            <w:rtl/>
          </w:rPr>
          <w:delText xml:space="preserve"> שיפור לגירסאות תחזיות הבאים. </w:delText>
        </w:r>
        <w:bookmarkStart w:id="2778" w:name="_Toc190880769"/>
        <w:bookmarkStart w:id="2779" w:name="_Toc190883482"/>
        <w:bookmarkEnd w:id="2778"/>
        <w:bookmarkEnd w:id="2779"/>
      </w:del>
    </w:p>
    <w:p w14:paraId="19FA68A4" w14:textId="6C6E0479" w:rsidR="00A0188E" w:rsidRDefault="00F539B3">
      <w:pPr>
        <w:tabs>
          <w:tab w:val="left" w:pos="2446"/>
        </w:tabs>
        <w:spacing w:line="276" w:lineRule="auto"/>
        <w:rPr>
          <w:del w:id="2780" w:author="Gidon Kupietzky" w:date="2024-12-16T14:24:00Z" w16du:dateUtc="2024-12-16T12:24:00Z"/>
          <w:rFonts w:ascii="David" w:eastAsia="David" w:hAnsi="David"/>
          <w:rtl/>
        </w:rPr>
        <w:pPrChange w:id="2781" w:author="Gidon Kupietzky" w:date="2025-02-13T17:45:00Z" w16du:dateUtc="2025-02-13T15:45:00Z">
          <w:pPr>
            <w:jc w:val="both"/>
          </w:pPr>
        </w:pPrChange>
      </w:pPr>
      <w:del w:id="2782" w:author="Gidon Kupietzky" w:date="2024-12-16T14:24:00Z" w16du:dateUtc="2024-12-16T12:24:00Z">
        <w:r w:rsidRPr="00F539B3">
          <w:rPr>
            <w:rFonts w:ascii="David" w:eastAsia="David" w:hAnsi="David"/>
            <w:rtl/>
          </w:rPr>
          <w:delText>תהליך חישוב מקומות העבודה באזורי התנועה השונים מתבצע באופן הבא</w:delText>
        </w:r>
        <w:r w:rsidRPr="00F539B3">
          <w:rPr>
            <w:rFonts w:ascii="David" w:eastAsia="David" w:hAnsi="David"/>
          </w:rPr>
          <w:delText>:</w:delText>
        </w:r>
        <w:r w:rsidRPr="00F539B3">
          <w:rPr>
            <w:rFonts w:ascii="David" w:eastAsia="David" w:hAnsi="David"/>
            <w:rtl/>
          </w:rPr>
          <w:delText xml:space="preserve"> </w:delText>
        </w:r>
        <w:r w:rsidR="5103E692" w:rsidRPr="00DE4801">
          <w:rPr>
            <w:rFonts w:ascii="David" w:eastAsia="David" w:hAnsi="David"/>
            <w:rtl/>
          </w:rPr>
          <w:delText xml:space="preserve">מתוך </w:delText>
        </w:r>
        <w:r w:rsidR="00395E2B">
          <w:rPr>
            <w:rFonts w:ascii="David" w:eastAsia="David" w:hAnsi="David" w:hint="cs"/>
            <w:rtl/>
          </w:rPr>
          <w:delText xml:space="preserve">סך </w:delText>
        </w:r>
        <w:r w:rsidR="5103E692" w:rsidRPr="00DE4801">
          <w:rPr>
            <w:rFonts w:ascii="David" w:eastAsia="David" w:hAnsi="David"/>
            <w:rtl/>
          </w:rPr>
          <w:delText xml:space="preserve">האוכלוסייה המתגוררת </w:delText>
        </w:r>
        <w:r w:rsidR="00387AE7" w:rsidRPr="00DE4801">
          <w:rPr>
            <w:rFonts w:ascii="David" w:eastAsia="David" w:hAnsi="David"/>
            <w:rtl/>
          </w:rPr>
          <w:delText>במרחב צתא</w:delText>
        </w:r>
        <w:r w:rsidR="00395E2B">
          <w:rPr>
            <w:rFonts w:ascii="David" w:eastAsia="David" w:hAnsi="David" w:hint="cs"/>
            <w:rtl/>
          </w:rPr>
          <w:delText>"</w:delText>
        </w:r>
        <w:r w:rsidR="00387AE7" w:rsidRPr="00DE4801">
          <w:rPr>
            <w:rFonts w:ascii="David" w:eastAsia="David" w:hAnsi="David"/>
            <w:rtl/>
          </w:rPr>
          <w:delText>ל</w:delText>
        </w:r>
        <w:r w:rsidR="5103E692" w:rsidRPr="00DE4801">
          <w:rPr>
            <w:rFonts w:ascii="David" w:eastAsia="David" w:hAnsi="David"/>
            <w:rtl/>
          </w:rPr>
          <w:delText xml:space="preserve">, </w:delText>
        </w:r>
        <w:r w:rsidR="00395E2B">
          <w:rPr>
            <w:rFonts w:ascii="David" w:eastAsia="David" w:hAnsi="David" w:hint="cs"/>
            <w:rtl/>
          </w:rPr>
          <w:delText>בודדה</w:delText>
        </w:r>
        <w:r w:rsidR="5103E692" w:rsidRPr="00DE4801">
          <w:rPr>
            <w:rFonts w:ascii="David" w:eastAsia="David" w:hAnsi="David"/>
            <w:rtl/>
          </w:rPr>
          <w:delText xml:space="preserve"> האוכלוסייה בגילאי העבודה</w:delText>
        </w:r>
        <w:r w:rsidR="0038052E">
          <w:rPr>
            <w:rFonts w:ascii="David" w:eastAsia="David" w:hAnsi="David" w:hint="cs"/>
            <w:rtl/>
          </w:rPr>
          <w:delText xml:space="preserve"> (בני 15+)</w:delText>
        </w:r>
        <w:r w:rsidR="5103E692" w:rsidRPr="00DE4801">
          <w:rPr>
            <w:rFonts w:ascii="David" w:eastAsia="David" w:hAnsi="David"/>
            <w:rtl/>
          </w:rPr>
          <w:delText xml:space="preserve">, </w:delText>
        </w:r>
        <w:r w:rsidR="6520A6AE" w:rsidRPr="00DE4801">
          <w:rPr>
            <w:rFonts w:ascii="David" w:eastAsia="David" w:hAnsi="David"/>
            <w:rtl/>
          </w:rPr>
          <w:delText>ו</w:delText>
        </w:r>
        <w:r w:rsidR="00395E2B">
          <w:rPr>
            <w:rFonts w:ascii="David" w:eastAsia="David" w:hAnsi="David" w:hint="cs"/>
            <w:rtl/>
          </w:rPr>
          <w:delText>הוכפלה</w:delText>
        </w:r>
        <w:r w:rsidR="6520A6AE" w:rsidRPr="00DE4801">
          <w:rPr>
            <w:rFonts w:ascii="David" w:eastAsia="David" w:hAnsi="David"/>
            <w:rtl/>
          </w:rPr>
          <w:delText xml:space="preserve"> בשיעור </w:delText>
        </w:r>
        <w:r w:rsidR="5103E692" w:rsidRPr="00DE4801">
          <w:rPr>
            <w:rFonts w:ascii="David" w:eastAsia="David" w:hAnsi="David"/>
            <w:rtl/>
          </w:rPr>
          <w:delText>ה</w:delText>
        </w:r>
        <w:r w:rsidR="453927D2" w:rsidRPr="00DE4801">
          <w:rPr>
            <w:rFonts w:ascii="David" w:eastAsia="David" w:hAnsi="David"/>
            <w:rtl/>
          </w:rPr>
          <w:delText xml:space="preserve">השתתפות </w:delText>
        </w:r>
        <w:r w:rsidR="5103E692" w:rsidRPr="77B01882">
          <w:rPr>
            <w:rFonts w:ascii="David" w:eastAsia="David" w:hAnsi="David"/>
            <w:rtl/>
          </w:rPr>
          <w:delText>ב</w:delText>
        </w:r>
        <w:r w:rsidR="23266F21" w:rsidRPr="77B01882">
          <w:rPr>
            <w:rFonts w:ascii="David" w:eastAsia="David" w:hAnsi="David"/>
            <w:rtl/>
          </w:rPr>
          <w:delText>כוח</w:delText>
        </w:r>
        <w:r w:rsidR="5103E692" w:rsidRPr="00DE4801">
          <w:rPr>
            <w:rFonts w:ascii="David" w:eastAsia="David" w:hAnsi="David"/>
            <w:rtl/>
          </w:rPr>
          <w:delText xml:space="preserve"> העבודה</w:delText>
        </w:r>
        <w:r w:rsidR="59DB50C8" w:rsidRPr="00DE4801">
          <w:rPr>
            <w:rFonts w:ascii="David" w:eastAsia="David" w:hAnsi="David"/>
            <w:rtl/>
          </w:rPr>
          <w:delText xml:space="preserve"> </w:delText>
        </w:r>
        <w:r w:rsidR="00395E2B">
          <w:rPr>
            <w:rFonts w:ascii="David" w:eastAsia="David" w:hAnsi="David" w:hint="cs"/>
            <w:rtl/>
          </w:rPr>
          <w:delText xml:space="preserve">עבור כל </w:delText>
        </w:r>
        <w:r w:rsidR="59DB50C8" w:rsidRPr="00DE4801">
          <w:rPr>
            <w:rFonts w:ascii="David" w:eastAsia="David" w:hAnsi="David"/>
            <w:rtl/>
          </w:rPr>
          <w:delText>מגזר</w:delText>
        </w:r>
        <w:r w:rsidR="00387AE7" w:rsidRPr="00DE4801">
          <w:rPr>
            <w:rFonts w:ascii="David" w:eastAsia="David" w:hAnsi="David"/>
            <w:rtl/>
          </w:rPr>
          <w:delText xml:space="preserve"> </w:delText>
        </w:r>
        <w:r w:rsidR="00DA39E5">
          <w:rPr>
            <w:rFonts w:ascii="David" w:eastAsia="David" w:hAnsi="David" w:hint="cs"/>
            <w:rtl/>
          </w:rPr>
          <w:delText>(</w:delText>
        </w:r>
        <w:r w:rsidR="00510BE3">
          <w:fldChar w:fldCharType="begin"/>
        </w:r>
        <w:r w:rsidR="00510BE3">
          <w:delInstrText>HYPERLINK \l "_</w:delInstrText>
        </w:r>
        <w:r w:rsidR="00510BE3">
          <w:rPr>
            <w:rtl/>
          </w:rPr>
          <w:delInstrText>נספח</w:delInstrText>
        </w:r>
        <w:r w:rsidR="00510BE3">
          <w:delInstrText>__"</w:delInstrText>
        </w:r>
        <w:r w:rsidR="00510BE3">
          <w:fldChar w:fldCharType="separate"/>
        </w:r>
        <w:r w:rsidR="00510BE3">
          <w:rPr>
            <w:rStyle w:val="Hyperlink"/>
            <w:rFonts w:ascii="David" w:eastAsia="David" w:hAnsi="David" w:hint="cs"/>
            <w:rtl/>
          </w:rPr>
          <w:delText>ראה נספח 7.</w:delText>
        </w:r>
        <w:r w:rsidR="00B00899">
          <w:rPr>
            <w:rStyle w:val="Hyperlink"/>
            <w:rFonts w:ascii="David" w:eastAsia="David" w:hAnsi="David" w:hint="cs"/>
            <w:rtl/>
          </w:rPr>
          <w:delText>3</w:delText>
        </w:r>
        <w:r w:rsidR="00510BE3">
          <w:rPr>
            <w:rStyle w:val="Hyperlink"/>
            <w:rFonts w:ascii="David" w:eastAsia="David" w:hAnsi="David"/>
          </w:rPr>
          <w:fldChar w:fldCharType="end"/>
        </w:r>
        <w:r w:rsidR="00DA39E5">
          <w:rPr>
            <w:rFonts w:ascii="David" w:eastAsia="David" w:hAnsi="David" w:hint="cs"/>
            <w:rtl/>
          </w:rPr>
          <w:delText>)</w:delText>
        </w:r>
        <w:r w:rsidR="1C603908" w:rsidRPr="00DE4801">
          <w:rPr>
            <w:rFonts w:ascii="David" w:eastAsia="David" w:hAnsi="David"/>
            <w:rtl/>
          </w:rPr>
          <w:delText xml:space="preserve">. </w:delText>
        </w:r>
        <w:r w:rsidR="00B71075">
          <w:rPr>
            <w:rFonts w:ascii="David" w:eastAsia="David" w:hAnsi="David" w:hint="cs"/>
            <w:rtl/>
          </w:rPr>
          <w:delText>חישוב זה מספק את ה</w:delText>
        </w:r>
        <w:r w:rsidR="002B7CA2">
          <w:rPr>
            <w:rFonts w:ascii="David" w:eastAsia="David" w:hAnsi="David" w:hint="cs"/>
            <w:rtl/>
          </w:rPr>
          <w:delText>פוטנציאל</w:delText>
        </w:r>
        <w:r w:rsidR="00B71075">
          <w:rPr>
            <w:rFonts w:ascii="David" w:eastAsia="David" w:hAnsi="David" w:hint="cs"/>
            <w:rtl/>
          </w:rPr>
          <w:delText xml:space="preserve"> של </w:delText>
        </w:r>
        <w:r w:rsidR="23266F21" w:rsidRPr="77B01882">
          <w:rPr>
            <w:rFonts w:ascii="David" w:eastAsia="David" w:hAnsi="David"/>
            <w:rtl/>
          </w:rPr>
          <w:delText>כוח</w:delText>
        </w:r>
        <w:r w:rsidR="002B7CA2">
          <w:rPr>
            <w:rFonts w:ascii="David" w:eastAsia="David" w:hAnsi="David" w:hint="cs"/>
            <w:rtl/>
          </w:rPr>
          <w:delText xml:space="preserve"> העבודה </w:delText>
        </w:r>
        <w:r w:rsidR="00B71075">
          <w:rPr>
            <w:rFonts w:ascii="David" w:eastAsia="David" w:hAnsi="David" w:hint="cs"/>
            <w:rtl/>
          </w:rPr>
          <w:delText xml:space="preserve">אשר </w:delText>
        </w:r>
        <w:r w:rsidR="002B7CA2">
          <w:rPr>
            <w:rFonts w:ascii="David" w:eastAsia="David" w:hAnsi="David" w:hint="cs"/>
            <w:rtl/>
          </w:rPr>
          <w:delText>ממנו מפחיתים</w:delText>
        </w:r>
        <w:r w:rsidR="1C603908" w:rsidRPr="00DE4801">
          <w:rPr>
            <w:rFonts w:ascii="David" w:eastAsia="David" w:hAnsi="David"/>
            <w:rtl/>
          </w:rPr>
          <w:delText xml:space="preserve"> את אחוז ה</w:delText>
        </w:r>
        <w:r w:rsidR="002B7CA2">
          <w:rPr>
            <w:rFonts w:ascii="David" w:eastAsia="David" w:hAnsi="David" w:hint="cs"/>
            <w:rtl/>
          </w:rPr>
          <w:delText>אבטלה</w:delText>
        </w:r>
        <w:r w:rsidR="001071AA">
          <w:rPr>
            <w:rFonts w:ascii="David" w:eastAsia="David" w:hAnsi="David" w:hint="cs"/>
            <w:rtl/>
          </w:rPr>
          <w:delText xml:space="preserve"> </w:delText>
        </w:r>
        <w:r w:rsidR="00FC759C">
          <w:rPr>
            <w:rFonts w:ascii="David" w:eastAsia="David" w:hAnsi="David" w:hint="cs"/>
            <w:rtl/>
          </w:rPr>
          <w:delText>בהתאם למגזר</w:delText>
        </w:r>
        <w:r w:rsidR="00B71075">
          <w:rPr>
            <w:rFonts w:ascii="David" w:eastAsia="David" w:hAnsi="David" w:hint="cs"/>
            <w:rtl/>
          </w:rPr>
          <w:delText xml:space="preserve">. </w:delText>
        </w:r>
        <w:r w:rsidR="00B71075">
          <w:rPr>
            <w:rFonts w:ascii="David" w:eastAsia="David" w:hAnsi="David"/>
            <w:rtl/>
          </w:rPr>
          <w:delText>כך מתקבל</w:delText>
        </w:r>
        <w:r w:rsidR="00B71075">
          <w:rPr>
            <w:rFonts w:ascii="David" w:eastAsia="David" w:hAnsi="David" w:hint="cs"/>
            <w:rtl/>
          </w:rPr>
          <w:delText>ת ההערכה ל</w:delText>
        </w:r>
        <w:r w:rsidR="002B7CA2">
          <w:rPr>
            <w:rFonts w:ascii="David" w:eastAsia="David" w:hAnsi="David" w:hint="cs"/>
            <w:rtl/>
          </w:rPr>
          <w:delText>היקף</w:delText>
        </w:r>
        <w:r w:rsidR="1C603908" w:rsidRPr="00DE4801">
          <w:rPr>
            <w:rFonts w:ascii="David" w:eastAsia="David" w:hAnsi="David"/>
            <w:rtl/>
          </w:rPr>
          <w:delText xml:space="preserve"> הכולל של המועסקים שגרים </w:delText>
        </w:r>
        <w:r w:rsidR="00387AE7" w:rsidRPr="00DE4801">
          <w:rPr>
            <w:rFonts w:ascii="David" w:eastAsia="David" w:hAnsi="David"/>
            <w:rtl/>
          </w:rPr>
          <w:delText>במרחב</w:delText>
        </w:r>
        <w:r w:rsidR="002B7CA2">
          <w:rPr>
            <w:rFonts w:ascii="David" w:eastAsia="David" w:hAnsi="David" w:hint="cs"/>
            <w:rtl/>
          </w:rPr>
          <w:delText xml:space="preserve"> ברמת </w:delText>
        </w:r>
        <w:r w:rsidR="00FC759C">
          <w:rPr>
            <w:rFonts w:ascii="David" w:eastAsia="David" w:hAnsi="David" w:hint="cs"/>
            <w:rtl/>
          </w:rPr>
          <w:delText xml:space="preserve">אזור </w:delText>
        </w:r>
        <w:r w:rsidR="002B7CA2">
          <w:rPr>
            <w:rFonts w:ascii="David" w:eastAsia="David" w:hAnsi="David" w:hint="cs"/>
            <w:rtl/>
          </w:rPr>
          <w:delText>ה</w:delText>
        </w:r>
        <w:r w:rsidR="00FC759C">
          <w:rPr>
            <w:rFonts w:ascii="David" w:eastAsia="David" w:hAnsi="David" w:hint="cs"/>
            <w:rtl/>
          </w:rPr>
          <w:delText>תנועה.</w:delText>
        </w:r>
        <w:r w:rsidR="00A560E6">
          <w:rPr>
            <w:rFonts w:ascii="David" w:eastAsia="David" w:hAnsi="David" w:hint="cs"/>
            <w:rtl/>
          </w:rPr>
          <w:delText xml:space="preserve"> אולם </w:delText>
        </w:r>
        <w:r w:rsidR="002D709E">
          <w:rPr>
            <w:rFonts w:ascii="David" w:eastAsia="David" w:hAnsi="David" w:hint="cs"/>
            <w:rtl/>
          </w:rPr>
          <w:delText>כלל מקומות העבודה במרחב מורכב לא רק מכמות המועסקים שגרים במרחב שהרי חלקם מי</w:delText>
        </w:r>
        <w:r w:rsidR="00855623">
          <w:rPr>
            <w:rFonts w:ascii="David" w:eastAsia="David" w:hAnsi="David" w:hint="cs"/>
            <w:rtl/>
          </w:rPr>
          <w:delText>ו</w:delText>
        </w:r>
        <w:r w:rsidR="002D709E">
          <w:rPr>
            <w:rFonts w:ascii="David" w:eastAsia="David" w:hAnsi="David" w:hint="cs"/>
            <w:rtl/>
          </w:rPr>
          <w:delText>ממים לעבוד במקומות עבודה מחוץ למרחב צתא"ל וכן ישנם מועסקים שמיוממים אל תוך מרחב צתא"ל</w:delText>
        </w:r>
        <w:r w:rsidR="00647E3D">
          <w:rPr>
            <w:rFonts w:ascii="David" w:eastAsia="David" w:hAnsi="David" w:hint="cs"/>
            <w:rtl/>
          </w:rPr>
          <w:delText xml:space="preserve"> </w:delText>
        </w:r>
        <w:r w:rsidR="002D709E">
          <w:rPr>
            <w:rFonts w:ascii="David" w:eastAsia="David" w:hAnsi="David" w:hint="cs"/>
            <w:rtl/>
          </w:rPr>
          <w:delText xml:space="preserve"> </w:delText>
        </w:r>
        <w:bookmarkStart w:id="2783" w:name="_Toc190880770"/>
        <w:bookmarkStart w:id="2784" w:name="_Toc190883483"/>
        <w:bookmarkEnd w:id="2783"/>
        <w:bookmarkEnd w:id="2784"/>
      </w:del>
    </w:p>
    <w:p w14:paraId="065BC5F6" w14:textId="07395857" w:rsidR="00B173AB" w:rsidRDefault="00B173AB">
      <w:pPr>
        <w:tabs>
          <w:tab w:val="left" w:pos="2446"/>
        </w:tabs>
        <w:spacing w:line="276" w:lineRule="auto"/>
        <w:rPr>
          <w:del w:id="2785" w:author="Gidon Kupietzky" w:date="2024-12-16T14:24:00Z" w16du:dateUtc="2024-12-16T12:24:00Z"/>
          <w:rFonts w:ascii="David" w:eastAsia="David" w:hAnsi="David"/>
          <w:rtl/>
        </w:rPr>
        <w:pPrChange w:id="2786" w:author="Gidon Kupietzky" w:date="2025-02-13T17:45:00Z" w16du:dateUtc="2025-02-13T15:45:00Z">
          <w:pPr>
            <w:jc w:val="center"/>
          </w:pPr>
        </w:pPrChange>
      </w:pPr>
      <w:del w:id="2787" w:author="Gidon Kupietzky" w:date="2024-12-16T14:24:00Z" w16du:dateUtc="2024-12-16T12:24:00Z">
        <w:r>
          <w:rPr>
            <w:rFonts w:ascii="David" w:eastAsia="David" w:hAnsi="David"/>
            <w:noProof/>
          </w:rPr>
          <w:drawing>
            <wp:inline distT="0" distB="0" distL="0" distR="0" wp14:anchorId="448E790A" wp14:editId="0A5BAACC">
              <wp:extent cx="1993072" cy="2822172"/>
              <wp:effectExtent l="0" t="0" r="7620" b="0"/>
              <wp:docPr id="18201433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6142" cy="2854839"/>
                      </a:xfrm>
                      <a:prstGeom prst="rect">
                        <a:avLst/>
                      </a:prstGeom>
                      <a:noFill/>
                    </pic:spPr>
                  </pic:pic>
                </a:graphicData>
              </a:graphic>
            </wp:inline>
          </w:drawing>
        </w:r>
        <w:bookmarkStart w:id="2788" w:name="_Toc190880771"/>
        <w:bookmarkStart w:id="2789" w:name="_Toc190883484"/>
        <w:bookmarkEnd w:id="2788"/>
        <w:bookmarkEnd w:id="2789"/>
      </w:del>
    </w:p>
    <w:p w14:paraId="69410ACE" w14:textId="6D61F039" w:rsidR="00647E3D" w:rsidRDefault="00647E3D">
      <w:pPr>
        <w:tabs>
          <w:tab w:val="left" w:pos="2446"/>
        </w:tabs>
        <w:spacing w:line="276" w:lineRule="auto"/>
        <w:rPr>
          <w:del w:id="2790" w:author="Gidon Kupietzky" w:date="2024-12-16T14:24:00Z" w16du:dateUtc="2024-12-16T12:24:00Z"/>
          <w:rtl/>
        </w:rPr>
        <w:pPrChange w:id="2791" w:author="Gidon Kupietzky" w:date="2025-02-13T17:45:00Z" w16du:dateUtc="2025-02-13T15:45:00Z">
          <w:pPr/>
        </w:pPrChange>
      </w:pPr>
      <w:del w:id="2792" w:author="Gidon Kupietzky" w:date="2024-12-16T14:24:00Z" w16du:dateUtc="2024-12-16T12:24:00Z">
        <w:r>
          <w:rPr>
            <w:rFonts w:hint="cs"/>
            <w:rtl/>
          </w:rPr>
          <w:delText xml:space="preserve">בכדי להעריך את היקף תושבי הישובים במרחב צתא"ל אשר מיוממים לתעסוקה מחוצה לו נעשה שימוש בנתוני סקרי הרגלי נסיעה שבוצעו לאורך השנים (2010-2018) במרחב. מכיוון שלא כל ישובי המרחב נדגמו במסגרת הסקרים, השתמשנו בנתונים של הישובים שנדגמו, ועל פי מאפיינים דומים ביצענו הפשטה והכללה גיאוגרפית כך שישובים שלא נדגמו יקבלו את אותם מקדמי יוממות על פי ממצאים של ישובים דומים להם בעיקר בכל הנוגע למרחק ממרכזי הכובד של המטרופולינים. </w:delText>
        </w:r>
        <w:bookmarkStart w:id="2793" w:name="_Toc190880772"/>
        <w:bookmarkStart w:id="2794" w:name="_Toc190883485"/>
        <w:bookmarkEnd w:id="2793"/>
        <w:bookmarkEnd w:id="2794"/>
      </w:del>
    </w:p>
    <w:p w14:paraId="7F486084" w14:textId="1BE63AB2" w:rsidR="00647E3D" w:rsidRDefault="002E77E0">
      <w:pPr>
        <w:tabs>
          <w:tab w:val="left" w:pos="2446"/>
        </w:tabs>
        <w:spacing w:line="276" w:lineRule="auto"/>
        <w:rPr>
          <w:del w:id="2795" w:author="Gidon Kupietzky" w:date="2024-12-16T14:24:00Z" w16du:dateUtc="2024-12-16T12:24:00Z"/>
          <w:rtl/>
        </w:rPr>
        <w:pPrChange w:id="2796" w:author="Gidon Kupietzky" w:date="2025-02-13T17:45:00Z" w16du:dateUtc="2025-02-13T15:45:00Z">
          <w:pPr/>
        </w:pPrChange>
      </w:pPr>
      <w:del w:id="2797" w:author="Gidon Kupietzky" w:date="2024-12-16T14:24:00Z" w16du:dateUtc="2024-12-16T12:24:00Z">
        <w:r>
          <w:rPr>
            <w:rFonts w:hint="cs"/>
            <w:noProof/>
          </w:rPr>
          <w:lastRenderedPageBreak/>
          <w:drawing>
            <wp:anchor distT="0" distB="0" distL="114300" distR="114300" simplePos="0" relativeHeight="251658242" behindDoc="0" locked="0" layoutInCell="1" allowOverlap="1" wp14:anchorId="40705E75" wp14:editId="119DC2D2">
              <wp:simplePos x="0" y="0"/>
              <wp:positionH relativeFrom="margin">
                <wp:align>center</wp:align>
              </wp:positionH>
              <wp:positionV relativeFrom="paragraph">
                <wp:posOffset>2007870</wp:posOffset>
              </wp:positionV>
              <wp:extent cx="4019550" cy="4913630"/>
              <wp:effectExtent l="0" t="0" r="0" b="1270"/>
              <wp:wrapTopAndBottom/>
              <wp:docPr id="524949497" name="תמונה 1" descr="תמונה שמכילה מפה, טקסט, אטל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49497" name="תמונה 1" descr="תמונה שמכילה מפה, טקסט, אטלס&#10;&#10;התיאור נוצר באופן אוטומטי"/>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943" t="5177" r="30068" b="3059"/>
                      <a:stretch/>
                    </pic:blipFill>
                    <pic:spPr bwMode="auto">
                      <a:xfrm>
                        <a:off x="0" y="0"/>
                        <a:ext cx="4019550" cy="4913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7E3D">
          <w:rPr>
            <w:rFonts w:hint="cs"/>
            <w:rtl/>
          </w:rPr>
          <w:delText xml:space="preserve">מניתוח נתוני הסקרים עולה תבנית של מדרג אחוז מיוממים מחוץ למרחב לצרכי תעסוקה. בישובים הנמצאים בקרבה גיאוגרפית לירושלים וכן ישובים מרוחקים יותר מהעיר בגזרה הדרומית והמזרחית של המרחב אשר מושפעים פחות מכח המשיכה של מטרופולין תל אביב, מנעד היוממים החוצה נע בין 15%-5%. בישובים במרחב צתא"ל הנמצאים מערבית ודרום מערבית לירושלים וקרובים אליה באופן יחסי, מטפס מנעד היוממים מחוץ למרחב למטרת תעסוקה ל30%-20%. ככל שעולים צפונה וצפון מערבה מירושלים הזיקה נוטה לכיוון מטרופולינים אחרים כך שלפחות 40% מהמשתתפים מכח העבודה עובדים מחוץ למרחב צתא"ל.  בישובים צפוניים יותר ומרוחקים יותר </w:delText>
        </w:r>
        <w:r w:rsidR="00647E3D" w:rsidDel="00C650FB">
          <w:rPr>
            <w:rFonts w:hint="cs"/>
            <w:rtl/>
          </w:rPr>
          <w:delText xml:space="preserve">במחוז </w:delText>
        </w:r>
      </w:del>
      <w:ins w:id="2798" w:author="Lior Glick" w:date="2024-12-02T11:43:00Z" w16du:dateUtc="2024-12-02T09:43:00Z">
        <w:del w:id="2799" w:author="Gidon Kupietzky" w:date="2024-12-16T14:24:00Z" w16du:dateUtc="2024-12-16T12:24:00Z">
          <w:r w:rsidR="00C650FB">
            <w:rPr>
              <w:rFonts w:hint="cs"/>
              <w:rtl/>
            </w:rPr>
            <w:delText xml:space="preserve">באזור </w:delText>
          </w:r>
        </w:del>
      </w:ins>
      <w:del w:id="2800" w:author="Gidon Kupietzky" w:date="2024-12-16T14:24:00Z" w16du:dateUtc="2024-12-16T12:24:00Z">
        <w:r w:rsidR="00647E3D">
          <w:rPr>
            <w:rFonts w:hint="cs"/>
            <w:rtl/>
          </w:rPr>
          <w:delText>יו"ש כמו ישובי צפון הבקעה, צפון מטה בנימין והשומרון אחוזים גבוהים מאד של המשתתפים בכח העבודה עובדים מחוץ למרחב צתא"ל באחוזים הנעים בין 90%-60%.</w:delText>
        </w:r>
        <w:bookmarkStart w:id="2801" w:name="_Toc190880773"/>
        <w:bookmarkStart w:id="2802" w:name="_Toc190883486"/>
        <w:bookmarkEnd w:id="2801"/>
        <w:bookmarkEnd w:id="2802"/>
      </w:del>
    </w:p>
    <w:p w14:paraId="33F215F4" w14:textId="6A666FF7" w:rsidR="00647E3D" w:rsidRDefault="00647E3D">
      <w:pPr>
        <w:tabs>
          <w:tab w:val="left" w:pos="2446"/>
        </w:tabs>
        <w:spacing w:line="276" w:lineRule="auto"/>
        <w:rPr>
          <w:del w:id="2803" w:author="Gidon Kupietzky" w:date="2024-12-16T14:24:00Z" w16du:dateUtc="2024-12-16T12:24:00Z"/>
          <w:rFonts w:ascii="David" w:eastAsia="David" w:hAnsi="David"/>
          <w:rtl/>
        </w:rPr>
        <w:pPrChange w:id="2804" w:author="Gidon Kupietzky" w:date="2025-02-13T17:45:00Z" w16du:dateUtc="2025-02-13T15:45:00Z">
          <w:pPr>
            <w:jc w:val="both"/>
          </w:pPr>
        </w:pPrChange>
      </w:pPr>
      <w:bookmarkStart w:id="2805" w:name="_Toc190880774"/>
      <w:bookmarkStart w:id="2806" w:name="_Toc190883487"/>
      <w:bookmarkEnd w:id="2805"/>
      <w:bookmarkEnd w:id="2806"/>
    </w:p>
    <w:p w14:paraId="55C8D581" w14:textId="1F703FAB" w:rsidR="004428DF" w:rsidDel="004A2D26" w:rsidRDefault="00F8360F">
      <w:pPr>
        <w:tabs>
          <w:tab w:val="left" w:pos="2446"/>
        </w:tabs>
        <w:spacing w:line="276" w:lineRule="auto"/>
        <w:rPr>
          <w:del w:id="2807" w:author="Gidon Kupietzky" w:date="2025-02-13T17:45:00Z" w16du:dateUtc="2025-02-13T15:45:00Z"/>
          <w:rFonts w:ascii="David" w:eastAsia="David" w:hAnsi="David"/>
          <w:rtl/>
        </w:rPr>
        <w:pPrChange w:id="2808" w:author="Gidon Kupietzky" w:date="2025-02-13T17:45:00Z" w16du:dateUtc="2025-02-13T15:45:00Z">
          <w:pPr>
            <w:jc w:val="both"/>
          </w:pPr>
        </w:pPrChange>
      </w:pPr>
      <w:del w:id="2809" w:author="Gidon Kupietzky" w:date="2024-12-16T14:25:00Z" w16du:dateUtc="2024-12-16T12:25:00Z">
        <w:r>
          <w:rPr>
            <w:rFonts w:ascii="David" w:eastAsia="David" w:hAnsi="David" w:hint="cs"/>
            <w:rtl/>
          </w:rPr>
          <w:delText xml:space="preserve">השלב הבא </w:delText>
        </w:r>
        <w:r w:rsidR="00755108" w:rsidRPr="00755108">
          <w:rPr>
            <w:rFonts w:ascii="David" w:eastAsia="David" w:hAnsi="David"/>
            <w:rtl/>
          </w:rPr>
          <w:delText xml:space="preserve">לאחר חישוב </w:delText>
        </w:r>
        <w:commentRangeStart w:id="2810"/>
        <w:commentRangeStart w:id="2811"/>
        <w:r w:rsidR="00755108" w:rsidRPr="00755108">
          <w:rPr>
            <w:rFonts w:ascii="David" w:eastAsia="David" w:hAnsi="David"/>
            <w:rtl/>
          </w:rPr>
          <w:delText xml:space="preserve">סך מקומות העבודה במרחב צתא"ל, </w:delText>
        </w:r>
        <w:commentRangeEnd w:id="2810"/>
        <w:r w:rsidR="00C650FB">
          <w:rPr>
            <w:rStyle w:val="ab"/>
            <w:rtl/>
          </w:rPr>
          <w:commentReference w:id="2810"/>
        </w:r>
        <w:commentRangeEnd w:id="2811"/>
        <w:r w:rsidR="00830D29">
          <w:rPr>
            <w:rStyle w:val="ab"/>
            <w:rtl/>
          </w:rPr>
          <w:commentReference w:id="2811"/>
        </w:r>
        <w:r w:rsidR="00755108" w:rsidRPr="00755108">
          <w:rPr>
            <w:rFonts w:ascii="David" w:eastAsia="David" w:hAnsi="David"/>
            <w:rtl/>
          </w:rPr>
          <w:delText xml:space="preserve">בהתאם לתהליך שפורט לעיל, הוא </w:delText>
        </w:r>
        <w:r w:rsidR="000B5CA0">
          <w:rPr>
            <w:rFonts w:ascii="David" w:eastAsia="David" w:hAnsi="David" w:hint="cs"/>
            <w:rtl/>
          </w:rPr>
          <w:delText>להעריך</w:delText>
        </w:r>
        <w:r w:rsidR="00755108" w:rsidRPr="00755108">
          <w:rPr>
            <w:rFonts w:ascii="David" w:eastAsia="David" w:hAnsi="David"/>
            <w:rtl/>
          </w:rPr>
          <w:delText xml:space="preserve"> את </w:delText>
        </w:r>
        <w:r w:rsidR="000B5CA0">
          <w:rPr>
            <w:rFonts w:ascii="David" w:eastAsia="David" w:hAnsi="David" w:hint="cs"/>
            <w:rtl/>
          </w:rPr>
          <w:delText xml:space="preserve">אופן הפיזור שלהם במרחב </w:delText>
        </w:r>
        <w:r w:rsidR="00727C1F">
          <w:rPr>
            <w:rFonts w:ascii="David" w:eastAsia="David" w:hAnsi="David" w:hint="cs"/>
            <w:rtl/>
          </w:rPr>
          <w:delText xml:space="preserve">על פני רמת </w:delText>
        </w:r>
        <w:r w:rsidR="00755108" w:rsidRPr="00755108">
          <w:rPr>
            <w:rFonts w:ascii="David" w:eastAsia="David" w:hAnsi="David"/>
            <w:rtl/>
          </w:rPr>
          <w:delText>אזורי התנועה השונים.</w:delText>
        </w:r>
        <w:r w:rsidR="00755108">
          <w:rPr>
            <w:rFonts w:ascii="David" w:eastAsia="David" w:hAnsi="David" w:hint="cs"/>
            <w:rtl/>
          </w:rPr>
          <w:delText xml:space="preserve"> </w:delText>
        </w:r>
        <w:r w:rsidR="00BA5AE7">
          <w:rPr>
            <w:rFonts w:ascii="David" w:eastAsia="David" w:hAnsi="David" w:hint="cs"/>
            <w:rtl/>
          </w:rPr>
          <w:delText>בכד</w:delText>
        </w:r>
        <w:r w:rsidR="00DD1DBF">
          <w:rPr>
            <w:rFonts w:ascii="David" w:eastAsia="David" w:hAnsi="David" w:hint="cs"/>
            <w:rtl/>
          </w:rPr>
          <w:delText>י לעשות זאת</w:delText>
        </w:r>
        <w:r w:rsidR="00494395">
          <w:rPr>
            <w:rFonts w:ascii="David" w:eastAsia="David" w:hAnsi="David" w:hint="cs"/>
            <w:rtl/>
          </w:rPr>
          <w:delText xml:space="preserve"> </w:delText>
        </w:r>
      </w:del>
      <w:del w:id="2812" w:author="Gidon Kupietzky" w:date="2025-02-13T17:45:00Z" w16du:dateUtc="2025-02-13T15:45:00Z">
        <w:r w:rsidR="00C00542" w:rsidDel="004A2D26">
          <w:rPr>
            <w:rFonts w:ascii="David" w:eastAsia="David" w:hAnsi="David" w:hint="cs"/>
            <w:rtl/>
          </w:rPr>
          <w:delText>ניתן לאפיין</w:delText>
        </w:r>
        <w:r w:rsidR="00494395" w:rsidDel="004A2D26">
          <w:rPr>
            <w:rFonts w:ascii="David" w:eastAsia="David" w:hAnsi="David" w:hint="cs"/>
            <w:rtl/>
          </w:rPr>
          <w:delText xml:space="preserve"> את מקומות העבודה </w:delText>
        </w:r>
        <w:r w:rsidR="00C00542" w:rsidDel="004A2D26">
          <w:rPr>
            <w:rFonts w:ascii="David" w:eastAsia="David" w:hAnsi="David" w:hint="cs"/>
            <w:rtl/>
          </w:rPr>
          <w:delText xml:space="preserve">על פי שלושה </w:delText>
        </w:r>
        <w:r w:rsidR="00494395" w:rsidDel="004A2D26">
          <w:rPr>
            <w:rFonts w:ascii="David" w:eastAsia="David" w:hAnsi="David" w:hint="cs"/>
            <w:rtl/>
          </w:rPr>
          <w:delText xml:space="preserve">סוגים: </w:delText>
        </w:r>
        <w:bookmarkStart w:id="2813" w:name="_Toc190880775"/>
        <w:bookmarkStart w:id="2814" w:name="_Toc190883488"/>
        <w:bookmarkEnd w:id="2813"/>
        <w:bookmarkEnd w:id="2814"/>
      </w:del>
    </w:p>
    <w:p w14:paraId="5ED4620D" w14:textId="3A5F2B2F" w:rsidR="00E27E27" w:rsidDel="004A2D26" w:rsidRDefault="005C3A85">
      <w:pPr>
        <w:tabs>
          <w:tab w:val="left" w:pos="2446"/>
        </w:tabs>
        <w:spacing w:line="276" w:lineRule="auto"/>
        <w:rPr>
          <w:del w:id="2815" w:author="Gidon Kupietzky" w:date="2025-02-13T17:45:00Z" w16du:dateUtc="2025-02-13T15:45:00Z"/>
          <w:rFonts w:ascii="David" w:eastAsia="David" w:hAnsi="David"/>
          <w:rtl/>
        </w:rPr>
        <w:pPrChange w:id="2816" w:author="Gidon Kupietzky" w:date="2025-02-13T17:45:00Z" w16du:dateUtc="2025-02-13T15:45:00Z">
          <w:pPr>
            <w:jc w:val="both"/>
          </w:pPr>
        </w:pPrChange>
      </w:pPr>
      <w:del w:id="2817" w:author="Gidon Kupietzky" w:date="2025-02-13T17:45:00Z" w16du:dateUtc="2025-02-13T15:45:00Z">
        <w:r w:rsidDel="004A2D26">
          <w:rPr>
            <w:rFonts w:ascii="David" w:eastAsia="David" w:hAnsi="David" w:hint="cs"/>
            <w:rtl/>
          </w:rPr>
          <w:delText xml:space="preserve">מקומות </w:delText>
        </w:r>
        <w:r w:rsidR="00494395" w:rsidDel="004A2D26">
          <w:rPr>
            <w:rFonts w:ascii="David" w:eastAsia="David" w:hAnsi="David" w:hint="cs"/>
            <w:rtl/>
          </w:rPr>
          <w:delText xml:space="preserve">עבודה </w:delText>
        </w:r>
        <w:r w:rsidR="001D5F3F" w:rsidDel="004A2D26">
          <w:rPr>
            <w:rFonts w:ascii="David" w:eastAsia="David" w:hAnsi="David" w:hint="cs"/>
            <w:rtl/>
          </w:rPr>
          <w:delText>בחינוך (</w:delText>
        </w:r>
        <w:r w:rsidR="00494395" w:rsidDel="004A2D26">
          <w:rPr>
            <w:rFonts w:ascii="David" w:eastAsia="David" w:hAnsi="David" w:hint="cs"/>
            <w:rtl/>
          </w:rPr>
          <w:delText>עוקב תלמידים</w:delText>
        </w:r>
        <w:r w:rsidR="001D5F3F" w:rsidDel="004A2D26">
          <w:rPr>
            <w:rFonts w:ascii="David" w:eastAsia="David" w:hAnsi="David" w:hint="cs"/>
            <w:rtl/>
          </w:rPr>
          <w:delText>)</w:delText>
        </w:r>
        <w:bookmarkStart w:id="2818" w:name="_Toc190880776"/>
        <w:bookmarkStart w:id="2819" w:name="_Toc190883489"/>
        <w:bookmarkEnd w:id="2818"/>
        <w:bookmarkEnd w:id="2819"/>
      </w:del>
    </w:p>
    <w:p w14:paraId="4DC3848B" w14:textId="5DCEE7FA" w:rsidR="00E27E27" w:rsidDel="004A2D26" w:rsidRDefault="005C3A85">
      <w:pPr>
        <w:tabs>
          <w:tab w:val="left" w:pos="2446"/>
        </w:tabs>
        <w:spacing w:line="276" w:lineRule="auto"/>
        <w:rPr>
          <w:del w:id="2820" w:author="Gidon Kupietzky" w:date="2025-02-13T17:45:00Z" w16du:dateUtc="2025-02-13T15:45:00Z"/>
          <w:rFonts w:ascii="David" w:eastAsia="David" w:hAnsi="David"/>
          <w:rtl/>
        </w:rPr>
        <w:pPrChange w:id="2821" w:author="Gidon Kupietzky" w:date="2025-02-13T17:45:00Z" w16du:dateUtc="2025-02-13T15:45:00Z">
          <w:pPr>
            <w:jc w:val="both"/>
          </w:pPr>
        </w:pPrChange>
      </w:pPr>
      <w:del w:id="2822" w:author="Gidon Kupietzky" w:date="2024-12-16T14:25:00Z" w16du:dateUtc="2024-12-16T12:25:00Z">
        <w:r>
          <w:rPr>
            <w:rFonts w:ascii="David" w:eastAsia="David" w:hAnsi="David" w:hint="cs"/>
            <w:rtl/>
          </w:rPr>
          <w:delText xml:space="preserve"> </w:delText>
        </w:r>
      </w:del>
      <w:del w:id="2823" w:author="Gidon Kupietzky" w:date="2025-02-13T17:45:00Z" w16du:dateUtc="2025-02-13T15:45:00Z">
        <w:r w:rsidR="00E47C63" w:rsidDel="004A2D26">
          <w:rPr>
            <w:rFonts w:ascii="David" w:eastAsia="David" w:hAnsi="David" w:hint="cs"/>
            <w:rtl/>
          </w:rPr>
          <w:delText>מקומות עבודה עוקבי אוכלוסיה</w:delText>
        </w:r>
        <w:r w:rsidR="00166388" w:rsidDel="004A2D26">
          <w:rPr>
            <w:rFonts w:ascii="David" w:eastAsia="David" w:hAnsi="David" w:hint="cs"/>
            <w:rtl/>
          </w:rPr>
          <w:delText xml:space="preserve"> הנגזרים </w:delText>
        </w:r>
        <w:r w:rsidR="00CE39D0" w:rsidDel="004A2D26">
          <w:rPr>
            <w:rFonts w:ascii="David" w:eastAsia="David" w:hAnsi="David" w:hint="cs"/>
            <w:rtl/>
          </w:rPr>
          <w:delText>מהיקף האוכלוסיה</w:delText>
        </w:r>
        <w:r w:rsidR="004428DF" w:rsidDel="004A2D26">
          <w:rPr>
            <w:rFonts w:ascii="David" w:eastAsia="David" w:hAnsi="David" w:hint="cs"/>
            <w:rtl/>
          </w:rPr>
          <w:delText xml:space="preserve"> </w:delText>
        </w:r>
        <w:r w:rsidR="00A50DA6" w:rsidDel="004A2D26">
          <w:rPr>
            <w:rFonts w:ascii="David" w:eastAsia="David" w:hAnsi="David" w:hint="cs"/>
            <w:rtl/>
          </w:rPr>
          <w:delText>ו</w:delText>
        </w:r>
        <w:r w:rsidR="004428DF" w:rsidDel="004A2D26">
          <w:rPr>
            <w:rFonts w:ascii="David" w:eastAsia="David" w:hAnsi="David" w:hint="cs"/>
            <w:rtl/>
          </w:rPr>
          <w:delText>מגזר</w:delText>
        </w:r>
        <w:r w:rsidR="00E47C63" w:rsidDel="004A2D26">
          <w:rPr>
            <w:rFonts w:ascii="David" w:eastAsia="David" w:hAnsi="David" w:hint="cs"/>
            <w:rtl/>
          </w:rPr>
          <w:delText xml:space="preserve"> </w:delText>
        </w:r>
        <w:r w:rsidR="00A50DA6" w:rsidDel="004A2D26">
          <w:rPr>
            <w:rFonts w:ascii="David" w:eastAsia="David" w:hAnsi="David" w:hint="cs"/>
            <w:rtl/>
          </w:rPr>
          <w:delText>(בעיקר שירותים)</w:delText>
        </w:r>
        <w:bookmarkStart w:id="2824" w:name="_Toc190880777"/>
        <w:bookmarkStart w:id="2825" w:name="_Toc190883490"/>
        <w:bookmarkEnd w:id="2824"/>
        <w:bookmarkEnd w:id="2825"/>
      </w:del>
    </w:p>
    <w:p w14:paraId="350C57D1" w14:textId="63302D2B" w:rsidR="00BF4F2B" w:rsidRPr="00DE4801" w:rsidDel="004A2D26" w:rsidRDefault="005C3A85">
      <w:pPr>
        <w:tabs>
          <w:tab w:val="left" w:pos="2446"/>
        </w:tabs>
        <w:spacing w:line="276" w:lineRule="auto"/>
        <w:rPr>
          <w:del w:id="2826" w:author="Gidon Kupietzky" w:date="2025-02-13T17:45:00Z" w16du:dateUtc="2025-02-13T15:45:00Z"/>
          <w:rFonts w:eastAsia="David"/>
          <w:rtl/>
        </w:rPr>
        <w:pPrChange w:id="2827" w:author="Gidon Kupietzky" w:date="2025-02-13T17:45:00Z" w16du:dateUtc="2025-02-13T15:45:00Z">
          <w:pPr>
            <w:pStyle w:val="3"/>
          </w:pPr>
        </w:pPrChange>
      </w:pPr>
      <w:del w:id="2828" w:author="Gidon Kupietzky" w:date="2025-02-13T17:45:00Z" w16du:dateUtc="2025-02-13T15:45:00Z">
        <w:r w:rsidDel="004A2D26">
          <w:rPr>
            <w:rFonts w:ascii="David" w:eastAsia="David" w:hAnsi="David" w:hint="cs"/>
            <w:rtl/>
          </w:rPr>
          <w:delText>ומתחמי תעסוקה</w:delText>
        </w:r>
        <w:r w:rsidR="00EC6698" w:rsidDel="004A2D26">
          <w:rPr>
            <w:rFonts w:ascii="David" w:eastAsia="David" w:hAnsi="David" w:hint="cs"/>
            <w:rtl/>
          </w:rPr>
          <w:delText xml:space="preserve"> </w:delText>
        </w:r>
        <w:commentRangeStart w:id="2829"/>
        <w:r w:rsidR="00EC6698" w:rsidDel="004A2D26">
          <w:rPr>
            <w:rFonts w:ascii="David" w:eastAsia="David" w:hAnsi="David" w:hint="cs"/>
            <w:rtl/>
          </w:rPr>
          <w:delText>מרכזיים</w:delText>
        </w:r>
        <w:commentRangeEnd w:id="2829"/>
        <w:r w:rsidR="0062546C" w:rsidDel="004A2D26">
          <w:rPr>
            <w:rStyle w:val="ab"/>
            <w:rtl/>
          </w:rPr>
          <w:commentReference w:id="2829"/>
        </w:r>
        <w:r w:rsidR="00EC6698" w:rsidDel="004A2D26">
          <w:rPr>
            <w:rFonts w:ascii="David" w:eastAsia="David" w:hAnsi="David" w:hint="cs"/>
            <w:rtl/>
          </w:rPr>
          <w:delText xml:space="preserve">. </w:delText>
        </w:r>
      </w:del>
      <w:ins w:id="2831" w:author="Mark Kungurov" w:date="2024-12-18T11:02:00Z" w16du:dateUtc="2024-12-18T09:02:00Z">
        <w:del w:id="2832" w:author="Gidon Kupietzky" w:date="2025-02-13T17:45:00Z" w16du:dateUtc="2025-02-13T15:45:00Z">
          <w:r w:rsidR="008A05F9" w:rsidDel="004A2D26">
            <w:rPr>
              <w:rFonts w:ascii="David" w:eastAsia="David" w:hAnsi="David"/>
              <w:rtl/>
            </w:rPr>
            <w:br/>
          </w:r>
        </w:del>
      </w:ins>
      <w:del w:id="2833" w:author="Gidon Kupietzky" w:date="2025-02-13T17:45:00Z" w16du:dateUtc="2025-02-13T15:45:00Z">
        <w:r w:rsidR="00DD1DBF" w:rsidDel="004A2D26">
          <w:rPr>
            <w:rFonts w:ascii="David" w:eastAsia="David" w:hAnsi="David" w:hint="cs"/>
            <w:rtl/>
          </w:rPr>
          <w:delText>מקומות עבודה עוקב</w:delText>
        </w:r>
      </w:del>
      <w:ins w:id="2834" w:author="Lior Glick" w:date="2024-12-02T11:46:00Z" w16du:dateUtc="2024-12-02T09:46:00Z">
        <w:del w:id="2835" w:author="Gidon Kupietzky" w:date="2025-02-13T17:45:00Z" w16du:dateUtc="2025-02-13T15:45:00Z">
          <w:r w:rsidR="00C650FB" w:rsidDel="004A2D26">
            <w:rPr>
              <w:rFonts w:ascii="David" w:eastAsia="David" w:hAnsi="David" w:hint="cs"/>
              <w:rtl/>
            </w:rPr>
            <w:delText>י</w:delText>
          </w:r>
        </w:del>
      </w:ins>
      <w:del w:id="2836" w:author="Gidon Kupietzky" w:date="2025-02-13T17:45:00Z" w16du:dateUtc="2025-02-13T15:45:00Z">
        <w:r w:rsidR="00DD1DBF" w:rsidDel="004A2D26">
          <w:rPr>
            <w:rFonts w:ascii="David" w:eastAsia="David" w:hAnsi="David" w:hint="cs"/>
            <w:rtl/>
          </w:rPr>
          <w:delText xml:space="preserve"> תלמידים</w:delText>
        </w:r>
        <w:bookmarkStart w:id="2837" w:name="_Toc190880778"/>
        <w:bookmarkStart w:id="2838" w:name="_Toc190883491"/>
        <w:bookmarkEnd w:id="2837"/>
        <w:bookmarkEnd w:id="2838"/>
      </w:del>
    </w:p>
    <w:p w14:paraId="3963350B" w14:textId="58795D0A" w:rsidR="00151664" w:rsidDel="004A2D26" w:rsidRDefault="0061724E">
      <w:pPr>
        <w:tabs>
          <w:tab w:val="left" w:pos="2446"/>
        </w:tabs>
        <w:spacing w:line="276" w:lineRule="auto"/>
        <w:rPr>
          <w:del w:id="2839" w:author="Gidon Kupietzky" w:date="2025-02-13T17:45:00Z" w16du:dateUtc="2025-02-13T15:45:00Z"/>
          <w:rFonts w:ascii="David" w:hAnsi="David"/>
          <w:rtl/>
        </w:rPr>
        <w:pPrChange w:id="2840" w:author="Gidon Kupietzky" w:date="2025-02-13T17:45:00Z" w16du:dateUtc="2025-02-13T15:45:00Z">
          <w:pPr>
            <w:jc w:val="both"/>
          </w:pPr>
        </w:pPrChange>
      </w:pPr>
      <w:del w:id="2841" w:author="Gidon Kupietzky" w:date="2025-02-13T17:45:00Z" w16du:dateUtc="2025-02-13T15:45:00Z">
        <w:r w:rsidRPr="0061724E" w:rsidDel="004A2D26">
          <w:rPr>
            <w:rFonts w:ascii="David" w:hAnsi="David"/>
            <w:rtl/>
          </w:rPr>
          <w:lastRenderedPageBreak/>
          <w:delText xml:space="preserve">מספר המועסקים בתחום החינוך מבוסס על </w:delText>
        </w:r>
        <w:r w:rsidR="00664DEC" w:rsidDel="004A2D26">
          <w:rPr>
            <w:rFonts w:ascii="David" w:hAnsi="David" w:hint="cs"/>
            <w:rtl/>
          </w:rPr>
          <w:delText xml:space="preserve">חישוב </w:delText>
        </w:r>
        <w:r w:rsidRPr="0061724E" w:rsidDel="004A2D26">
          <w:rPr>
            <w:rFonts w:ascii="David" w:hAnsi="David"/>
            <w:rtl/>
          </w:rPr>
          <w:delText xml:space="preserve">מקדם של מועסק </w:delText>
        </w:r>
        <w:r w:rsidR="00807DB6" w:rsidDel="004A2D26">
          <w:rPr>
            <w:rFonts w:ascii="David" w:hAnsi="David" w:hint="cs"/>
            <w:rtl/>
          </w:rPr>
          <w:delText>פר</w:delText>
        </w:r>
        <w:r w:rsidR="00807DB6" w:rsidRPr="0061724E" w:rsidDel="004A2D26">
          <w:rPr>
            <w:rFonts w:ascii="David" w:hAnsi="David"/>
            <w:rtl/>
          </w:rPr>
          <w:delText xml:space="preserve"> </w:delText>
        </w:r>
      </w:del>
      <w:ins w:id="2842" w:author="Lior Glick" w:date="2024-12-02T11:46:00Z" w16du:dateUtc="2024-12-02T09:46:00Z">
        <w:del w:id="2843" w:author="Gidon Kupietzky" w:date="2025-02-13T17:45:00Z" w16du:dateUtc="2025-02-13T15:45:00Z">
          <w:r w:rsidR="00C650FB" w:rsidDel="004A2D26">
            <w:rPr>
              <w:rFonts w:ascii="David" w:hAnsi="David" w:hint="cs"/>
              <w:rtl/>
            </w:rPr>
            <w:delText>ל</w:delText>
          </w:r>
        </w:del>
      </w:ins>
      <w:del w:id="2844" w:author="Gidon Kupietzky" w:date="2025-02-13T17:45:00Z" w16du:dateUtc="2025-02-13T15:45:00Z">
        <w:r w:rsidRPr="0061724E" w:rsidDel="004A2D26">
          <w:rPr>
            <w:rFonts w:ascii="David" w:hAnsi="David"/>
            <w:rtl/>
          </w:rPr>
          <w:delText xml:space="preserve">מספר תלמידים. מקדם זה נגזר מחישוב מספר התלמידים היהודים בעיר ירושלים ביחס לנתוני התעסוקה בענף החינוך </w:delText>
        </w:r>
        <w:r w:rsidR="004871CB" w:rsidDel="004A2D26">
          <w:rPr>
            <w:rFonts w:ascii="David" w:hAnsi="David" w:hint="cs"/>
            <w:rtl/>
          </w:rPr>
          <w:delText xml:space="preserve">במגזר היהודי </w:delText>
        </w:r>
        <w:r w:rsidRPr="0061724E" w:rsidDel="004A2D26">
          <w:rPr>
            <w:rFonts w:ascii="David" w:hAnsi="David"/>
            <w:rtl/>
          </w:rPr>
          <w:delText xml:space="preserve">בירושלים (על פי שנתון ירושלים, מכון ירושלים לחקר מדיניות, </w:delText>
        </w:r>
        <w:r w:rsidR="00BA1DC3" w:rsidDel="004A2D26">
          <w:rPr>
            <w:rFonts w:ascii="David" w:hAnsi="David" w:hint="cs"/>
            <w:rtl/>
          </w:rPr>
          <w:delText>2019 לוח ז/7</w:delText>
        </w:r>
        <w:r w:rsidRPr="0061724E" w:rsidDel="004A2D26">
          <w:rPr>
            <w:rFonts w:ascii="David" w:hAnsi="David"/>
            <w:rtl/>
          </w:rPr>
          <w:delText>). נתון זה כולל מועסקים במוסדות ישיבתיים ובהשכלה גבוהה (ראה פירוט להלן), ולכן אלו הוחסרו על מנת ליצור מקדם המתייחס למועסקים ביחס למספר התלמידים בלבד</w:delText>
        </w:r>
        <w:r w:rsidRPr="0061724E" w:rsidDel="004A2D26">
          <w:rPr>
            <w:rFonts w:ascii="David" w:hAnsi="David"/>
          </w:rPr>
          <w:delText>.</w:delText>
        </w:r>
        <w:r w:rsidRPr="0061724E" w:rsidDel="004A2D26">
          <w:rPr>
            <w:rFonts w:ascii="David" w:hAnsi="David"/>
          </w:rPr>
          <w:br/>
        </w:r>
        <w:r w:rsidRPr="0061724E" w:rsidDel="004A2D26">
          <w:rPr>
            <w:rFonts w:ascii="David" w:hAnsi="David"/>
            <w:rtl/>
          </w:rPr>
          <w:delText xml:space="preserve">הבחירה לבסס את המקדם על נתוני העיר ירושלים בלבד </w:delText>
        </w:r>
        <w:r w:rsidR="00C1523E" w:rsidDel="004A2D26">
          <w:rPr>
            <w:rFonts w:ascii="David" w:hAnsi="David" w:hint="cs"/>
            <w:rtl/>
          </w:rPr>
          <w:delText xml:space="preserve">, ולא ברמת המחוז, </w:delText>
        </w:r>
        <w:r w:rsidRPr="0061724E" w:rsidDel="004A2D26">
          <w:rPr>
            <w:rFonts w:ascii="David" w:hAnsi="David"/>
            <w:rtl/>
          </w:rPr>
          <w:delText xml:space="preserve">נובעת מכך שבמרחב צתא"ל קיימים נתונים מדויקים בנוגע למקומות תעסוקה בתחום החינוך רק עבור </w:delText>
        </w:r>
      </w:del>
      <w:ins w:id="2845" w:author="Lior Glick" w:date="2024-12-02T11:46:00Z" w16du:dateUtc="2024-12-02T09:46:00Z">
        <w:del w:id="2846" w:author="Gidon Kupietzky" w:date="2025-02-13T17:45:00Z" w16du:dateUtc="2025-02-13T15:45:00Z">
          <w:r w:rsidR="00C650FB" w:rsidDel="004A2D26">
            <w:rPr>
              <w:rFonts w:ascii="David" w:hAnsi="David" w:hint="cs"/>
              <w:rtl/>
            </w:rPr>
            <w:delText>האוכלוס</w:delText>
          </w:r>
        </w:del>
      </w:ins>
      <w:ins w:id="2847" w:author="Lior Glick" w:date="2024-12-02T11:47:00Z" w16du:dateUtc="2024-12-02T09:47:00Z">
        <w:del w:id="2848" w:author="Gidon Kupietzky" w:date="2025-02-13T17:45:00Z" w16du:dateUtc="2025-02-13T15:45:00Z">
          <w:r w:rsidR="00C650FB" w:rsidDel="004A2D26">
            <w:rPr>
              <w:rFonts w:ascii="David" w:hAnsi="David" w:hint="cs"/>
              <w:rtl/>
            </w:rPr>
            <w:delText xml:space="preserve">יה היהודית </w:delText>
          </w:r>
          <w:commentRangeStart w:id="2849"/>
          <w:commentRangeStart w:id="2850"/>
          <w:commentRangeStart w:id="2851"/>
          <w:r w:rsidR="00C650FB" w:rsidDel="004A2D26">
            <w:rPr>
              <w:rFonts w:ascii="David" w:hAnsi="David" w:hint="cs"/>
              <w:rtl/>
            </w:rPr>
            <w:delText>ב</w:delText>
          </w:r>
        </w:del>
      </w:ins>
      <w:del w:id="2852" w:author="Gidon Kupietzky" w:date="2025-02-13T17:45:00Z" w16du:dateUtc="2025-02-13T15:45:00Z">
        <w:r w:rsidRPr="0061724E" w:rsidDel="004A2D26">
          <w:rPr>
            <w:rFonts w:ascii="David" w:hAnsi="David"/>
            <w:rtl/>
          </w:rPr>
          <w:delText>ירושלים</w:delText>
        </w:r>
        <w:commentRangeEnd w:id="2849"/>
        <w:r w:rsidR="00C650FB" w:rsidDel="004A2D26">
          <w:rPr>
            <w:rStyle w:val="ab"/>
            <w:rtl/>
          </w:rPr>
          <w:commentReference w:id="2849"/>
        </w:r>
        <w:commentRangeEnd w:id="2850"/>
        <w:r w:rsidR="006566E6" w:rsidDel="004A2D26">
          <w:rPr>
            <w:rStyle w:val="ab"/>
            <w:rtl/>
          </w:rPr>
          <w:commentReference w:id="2850"/>
        </w:r>
        <w:commentRangeEnd w:id="2851"/>
        <w:r w:rsidR="00A1505A" w:rsidDel="004A2D26">
          <w:rPr>
            <w:rStyle w:val="ab"/>
            <w:rtl/>
          </w:rPr>
          <w:commentReference w:id="2851"/>
        </w:r>
        <w:r w:rsidRPr="0061724E" w:rsidDel="004A2D26">
          <w:rPr>
            <w:rFonts w:ascii="David" w:hAnsi="David"/>
          </w:rPr>
          <w:delText>.</w:delText>
        </w:r>
        <w:bookmarkStart w:id="2853" w:name="_Toc190880779"/>
        <w:bookmarkStart w:id="2854" w:name="_Toc190883492"/>
        <w:bookmarkEnd w:id="2853"/>
        <w:bookmarkEnd w:id="2854"/>
      </w:del>
    </w:p>
    <w:p w14:paraId="5D0386E3" w14:textId="58B1AD41" w:rsidR="00151664" w:rsidDel="004A2D26" w:rsidRDefault="00151664">
      <w:pPr>
        <w:tabs>
          <w:tab w:val="left" w:pos="2446"/>
        </w:tabs>
        <w:spacing w:line="276" w:lineRule="auto"/>
        <w:rPr>
          <w:del w:id="2855" w:author="Gidon Kupietzky" w:date="2025-02-13T17:45:00Z" w16du:dateUtc="2025-02-13T15:45:00Z"/>
          <w:rFonts w:eastAsia="David"/>
          <w:rtl/>
        </w:rPr>
        <w:pPrChange w:id="2856" w:author="Gidon Kupietzky" w:date="2025-02-13T17:45:00Z" w16du:dateUtc="2025-02-13T15:45:00Z">
          <w:pPr>
            <w:pStyle w:val="3"/>
          </w:pPr>
        </w:pPrChange>
      </w:pPr>
      <w:bookmarkStart w:id="2857" w:name="_Toc140000356"/>
      <w:del w:id="2858" w:author="Gidon Kupietzky" w:date="2025-02-13T17:45:00Z" w16du:dateUtc="2025-02-13T15:45:00Z">
        <w:r w:rsidRPr="00DE4801" w:rsidDel="004A2D26">
          <w:rPr>
            <w:rFonts w:eastAsia="David"/>
            <w:rtl/>
          </w:rPr>
          <w:delText>תעסוקה הנובעת ממוסדות</w:delText>
        </w:r>
        <w:r w:rsidR="0023609A" w:rsidDel="004A2D26">
          <w:rPr>
            <w:rFonts w:eastAsia="David" w:hint="cs"/>
            <w:rtl/>
          </w:rPr>
          <w:delText xml:space="preserve"> השכלה גוב</w:delText>
        </w:r>
      </w:del>
      <w:ins w:id="2859" w:author="Lior Glick" w:date="2024-12-02T11:48:00Z" w16du:dateUtc="2024-12-02T09:48:00Z">
        <w:del w:id="2860" w:author="Gidon Kupietzky" w:date="2025-02-13T17:45:00Z" w16du:dateUtc="2025-02-13T15:45:00Z">
          <w:r w:rsidR="00C650FB" w:rsidDel="004A2D26">
            <w:rPr>
              <w:rFonts w:eastAsia="David" w:hint="cs"/>
              <w:rtl/>
            </w:rPr>
            <w:delText>ו</w:delText>
          </w:r>
        </w:del>
      </w:ins>
      <w:del w:id="2861" w:author="Gidon Kupietzky" w:date="2025-02-13T17:45:00Z" w16du:dateUtc="2025-02-13T15:45:00Z">
        <w:r w:rsidR="0023609A" w:rsidDel="004A2D26">
          <w:rPr>
            <w:rFonts w:eastAsia="David" w:hint="cs"/>
            <w:rtl/>
          </w:rPr>
          <w:delText>הה ו</w:delText>
        </w:r>
        <w:r w:rsidDel="004A2D26">
          <w:rPr>
            <w:rFonts w:eastAsia="David" w:hint="cs"/>
            <w:rtl/>
          </w:rPr>
          <w:delText xml:space="preserve">ישיבות על תיכוניות </w:delText>
        </w:r>
        <w:bookmarkStart w:id="2862" w:name="_Toc190880780"/>
        <w:bookmarkStart w:id="2863" w:name="_Toc190883493"/>
        <w:bookmarkEnd w:id="2862"/>
        <w:bookmarkEnd w:id="2863"/>
      </w:del>
    </w:p>
    <w:p w14:paraId="377914D1" w14:textId="41109BEC" w:rsidR="00151664" w:rsidDel="004A2D26" w:rsidRDefault="00151664">
      <w:pPr>
        <w:tabs>
          <w:tab w:val="left" w:pos="2446"/>
        </w:tabs>
        <w:spacing w:line="276" w:lineRule="auto"/>
        <w:rPr>
          <w:del w:id="2864" w:author="Gidon Kupietzky" w:date="2025-02-13T17:45:00Z" w16du:dateUtc="2025-02-13T15:45:00Z"/>
          <w:rFonts w:eastAsia="David"/>
          <w:rtl/>
        </w:rPr>
        <w:pPrChange w:id="2865" w:author="Gidon Kupietzky" w:date="2025-02-13T17:45:00Z" w16du:dateUtc="2025-02-13T15:45:00Z">
          <w:pPr>
            <w:jc w:val="both"/>
          </w:pPr>
        </w:pPrChange>
      </w:pPr>
      <w:del w:id="2866" w:author="Gidon Kupietzky" w:date="2025-02-13T17:45:00Z" w16du:dateUtc="2025-02-13T15:45:00Z">
        <w:r w:rsidDel="004A2D26">
          <w:rPr>
            <w:rFonts w:hint="cs"/>
            <w:rtl/>
          </w:rPr>
          <w:delText>כפי שפורט לעיל</w:delText>
        </w:r>
        <w:r w:rsidR="003B785B" w:rsidDel="004A2D26">
          <w:rPr>
            <w:rFonts w:hint="cs"/>
            <w:rtl/>
          </w:rPr>
          <w:delText>,</w:delText>
        </w:r>
        <w:r w:rsidDel="004A2D26">
          <w:rPr>
            <w:rFonts w:hint="cs"/>
            <w:rtl/>
          </w:rPr>
          <w:delText xml:space="preserve"> הצוות </w:delText>
        </w:r>
        <w:r w:rsidR="003B785B" w:rsidDel="004A2D26">
          <w:rPr>
            <w:rFonts w:hint="cs"/>
            <w:rtl/>
          </w:rPr>
          <w:delText>א</w:delText>
        </w:r>
        <w:r w:rsidR="00304E70" w:rsidDel="004A2D26">
          <w:rPr>
            <w:rFonts w:hint="cs"/>
            <w:rtl/>
          </w:rPr>
          <w:delText>ו</w:delText>
        </w:r>
        <w:r w:rsidR="003B785B" w:rsidDel="004A2D26">
          <w:rPr>
            <w:rFonts w:hint="cs"/>
            <w:rtl/>
          </w:rPr>
          <w:delText xml:space="preserve">סף </w:delText>
        </w:r>
        <w:r w:rsidR="00304E70" w:rsidDel="004A2D26">
          <w:rPr>
            <w:rFonts w:hint="cs"/>
            <w:rtl/>
          </w:rPr>
          <w:delText xml:space="preserve">ומעדכן </w:delText>
        </w:r>
        <w:r w:rsidR="003B785B" w:rsidDel="004A2D26">
          <w:rPr>
            <w:rFonts w:hint="cs"/>
            <w:rtl/>
          </w:rPr>
          <w:delText xml:space="preserve">נתונים </w:delText>
        </w:r>
        <w:r w:rsidDel="004A2D26">
          <w:rPr>
            <w:rFonts w:hint="cs"/>
            <w:rtl/>
          </w:rPr>
          <w:delText>על מוסדות השכלה גב</w:delText>
        </w:r>
        <w:r w:rsidR="003B785B" w:rsidDel="004A2D26">
          <w:rPr>
            <w:rFonts w:hint="cs"/>
            <w:rtl/>
          </w:rPr>
          <w:delText>ו</w:delText>
        </w:r>
        <w:r w:rsidR="00A03243" w:rsidDel="004A2D26">
          <w:rPr>
            <w:rFonts w:hint="cs"/>
            <w:rtl/>
          </w:rPr>
          <w:delText>הה</w:delText>
        </w:r>
        <w:r w:rsidDel="004A2D26">
          <w:rPr>
            <w:rFonts w:hint="cs"/>
            <w:rtl/>
          </w:rPr>
          <w:delText xml:space="preserve"> במרחב</w:delText>
        </w:r>
        <w:r w:rsidR="00B53BC3" w:rsidDel="004A2D26">
          <w:rPr>
            <w:rFonts w:hint="cs"/>
            <w:rtl/>
          </w:rPr>
          <w:delText xml:space="preserve"> באמצעות סקר ייעודי</w:delText>
        </w:r>
        <w:r w:rsidDel="004A2D26">
          <w:rPr>
            <w:rFonts w:hint="cs"/>
            <w:rtl/>
          </w:rPr>
          <w:delText xml:space="preserve">. בסקר זה </w:delText>
        </w:r>
        <w:r w:rsidR="00A03243" w:rsidDel="004A2D26">
          <w:rPr>
            <w:rFonts w:hint="cs"/>
            <w:rtl/>
          </w:rPr>
          <w:delText>נאסף</w:delText>
        </w:r>
        <w:r w:rsidDel="004A2D26">
          <w:rPr>
            <w:rFonts w:hint="cs"/>
            <w:rtl/>
          </w:rPr>
          <w:delText xml:space="preserve"> מידע אודות תעסוקה במוסדות. </w:delText>
        </w:r>
        <w:r w:rsidR="00BC6537" w:rsidDel="004A2D26">
          <w:rPr>
            <w:rFonts w:hint="cs"/>
            <w:rtl/>
          </w:rPr>
          <w:delText xml:space="preserve">עבור </w:delText>
        </w:r>
        <w:r w:rsidDel="004A2D26">
          <w:rPr>
            <w:rFonts w:hint="cs"/>
            <w:rtl/>
          </w:rPr>
          <w:delText xml:space="preserve">מוסדות </w:delText>
        </w:r>
        <w:r w:rsidR="00A03243" w:rsidDel="004A2D26">
          <w:rPr>
            <w:rFonts w:hint="cs"/>
            <w:rtl/>
          </w:rPr>
          <w:delText>שמהם לא התקבלו נתוני</w:delText>
        </w:r>
        <w:r w:rsidDel="004A2D26">
          <w:rPr>
            <w:rFonts w:hint="cs"/>
            <w:rtl/>
          </w:rPr>
          <w:delText xml:space="preserve"> מועסקים </w:delText>
        </w:r>
        <w:r w:rsidR="00BC6537" w:rsidDel="004A2D26">
          <w:rPr>
            <w:rFonts w:hint="cs"/>
            <w:rtl/>
          </w:rPr>
          <w:delText>בוצעה הערכה</w:delText>
        </w:r>
        <w:r w:rsidR="00B35548" w:rsidDel="004A2D26">
          <w:rPr>
            <w:rFonts w:hint="cs"/>
            <w:rtl/>
          </w:rPr>
          <w:delText xml:space="preserve"> באמצעות</w:delText>
        </w:r>
        <w:r w:rsidDel="004A2D26">
          <w:rPr>
            <w:rFonts w:hint="cs"/>
            <w:rtl/>
          </w:rPr>
          <w:delText xml:space="preserve"> מקדם </w:delText>
        </w:r>
        <w:r w:rsidR="00283749" w:rsidDel="004A2D26">
          <w:rPr>
            <w:rFonts w:hint="cs"/>
            <w:rtl/>
          </w:rPr>
          <w:delText xml:space="preserve">המבוסס על יחס </w:delText>
        </w:r>
        <w:r w:rsidR="000A331F" w:rsidDel="004A2D26">
          <w:rPr>
            <w:rFonts w:hint="cs"/>
            <w:rtl/>
          </w:rPr>
          <w:delText>מקומות תעסוקה</w:delText>
        </w:r>
        <w:r w:rsidR="00283749" w:rsidDel="004A2D26">
          <w:rPr>
            <w:rFonts w:hint="cs"/>
            <w:rtl/>
          </w:rPr>
          <w:delText xml:space="preserve"> למספר תלמידים.</w:delText>
        </w:r>
        <w:r w:rsidR="00CF3A4C" w:rsidDel="004A2D26">
          <w:rPr>
            <w:rFonts w:eastAsia="David" w:hint="cs"/>
            <w:rtl/>
          </w:rPr>
          <w:delText xml:space="preserve"> מקדם זה חולץ על ידי חלוקת מספר הסטודנטים למספר מקומת העבודה כפי שדווח על </w:delText>
        </w:r>
        <w:r w:rsidR="009B76B5" w:rsidDel="004A2D26">
          <w:rPr>
            <w:rFonts w:eastAsia="David" w:hint="cs"/>
            <w:rtl/>
          </w:rPr>
          <w:delText xml:space="preserve">ידי </w:delText>
        </w:r>
        <w:r w:rsidR="00CF3A4C" w:rsidDel="004A2D26">
          <w:rPr>
            <w:rFonts w:eastAsia="David" w:hint="cs"/>
            <w:rtl/>
          </w:rPr>
          <w:delText>חלק מהמ</w:delText>
        </w:r>
        <w:r w:rsidR="00B35548" w:rsidDel="004A2D26">
          <w:rPr>
            <w:rFonts w:eastAsia="David" w:hint="cs"/>
            <w:rtl/>
          </w:rPr>
          <w:delText>ו</w:delText>
        </w:r>
        <w:r w:rsidR="00CF3A4C" w:rsidDel="004A2D26">
          <w:rPr>
            <w:rFonts w:eastAsia="David" w:hint="cs"/>
            <w:rtl/>
          </w:rPr>
          <w:delText>סדות.</w:delText>
        </w:r>
        <w:bookmarkStart w:id="2867" w:name="_Toc190880781"/>
        <w:bookmarkStart w:id="2868" w:name="_Toc190883494"/>
        <w:bookmarkEnd w:id="2867"/>
        <w:bookmarkEnd w:id="2868"/>
      </w:del>
    </w:p>
    <w:p w14:paraId="6EAC53A8" w14:textId="13E9DC56" w:rsidR="006939C7" w:rsidDel="004A2D26" w:rsidRDefault="0023609A">
      <w:pPr>
        <w:tabs>
          <w:tab w:val="left" w:pos="2446"/>
        </w:tabs>
        <w:spacing w:line="276" w:lineRule="auto"/>
        <w:rPr>
          <w:del w:id="2869" w:author="Gidon Kupietzky" w:date="2025-02-13T17:45:00Z" w16du:dateUtc="2025-02-13T15:45:00Z"/>
          <w:rtl/>
        </w:rPr>
        <w:pPrChange w:id="2870" w:author="Gidon Kupietzky" w:date="2025-02-13T17:45:00Z" w16du:dateUtc="2025-02-13T15:45:00Z">
          <w:pPr>
            <w:jc w:val="both"/>
          </w:pPr>
        </w:pPrChange>
      </w:pPr>
      <w:del w:id="2871" w:author="Gidon Kupietzky" w:date="2025-02-13T17:45:00Z" w16du:dateUtc="2025-02-13T15:45:00Z">
        <w:r w:rsidDel="004A2D26">
          <w:rPr>
            <w:rFonts w:eastAsia="David" w:hint="cs"/>
            <w:rtl/>
          </w:rPr>
          <w:delText xml:space="preserve">באשר למספר </w:delText>
        </w:r>
        <w:r w:rsidR="000A331F" w:rsidDel="004A2D26">
          <w:rPr>
            <w:rFonts w:eastAsia="David" w:hint="cs"/>
            <w:rtl/>
          </w:rPr>
          <w:delText>מקומות תעסוקה</w:delText>
        </w:r>
        <w:r w:rsidDel="004A2D26">
          <w:rPr>
            <w:rFonts w:eastAsia="David" w:hint="cs"/>
            <w:rtl/>
          </w:rPr>
          <w:delText xml:space="preserve"> בישיבות על תיכוניות פותח מפתח שממיר את מספר התלמידים/התלמידות למספר </w:delText>
        </w:r>
        <w:r w:rsidR="000A331F" w:rsidDel="004A2D26">
          <w:rPr>
            <w:rFonts w:eastAsia="David" w:hint="cs"/>
            <w:rtl/>
          </w:rPr>
          <w:delText>מקומות תעסוקה</w:delText>
        </w:r>
        <w:r w:rsidDel="004A2D26">
          <w:rPr>
            <w:rFonts w:eastAsia="David" w:hint="cs"/>
            <w:rtl/>
          </w:rPr>
          <w:delText xml:space="preserve"> בהתאם למידע שהתקבל בסקר שטח שבוצע בסוגי מוסדות שונים.</w:delText>
        </w:r>
        <w:bookmarkStart w:id="2872" w:name="_Toc190880782"/>
        <w:bookmarkStart w:id="2873" w:name="_Toc190883495"/>
        <w:bookmarkEnd w:id="2872"/>
        <w:bookmarkEnd w:id="2873"/>
      </w:del>
    </w:p>
    <w:p w14:paraId="0883E7C6" w14:textId="0DB693F4" w:rsidR="000328C1" w:rsidRPr="00151664" w:rsidDel="004A2D26" w:rsidRDefault="000328C1">
      <w:pPr>
        <w:tabs>
          <w:tab w:val="left" w:pos="2446"/>
        </w:tabs>
        <w:spacing w:line="276" w:lineRule="auto"/>
        <w:rPr>
          <w:del w:id="2874" w:author="Gidon Kupietzky" w:date="2025-02-13T17:45:00Z" w16du:dateUtc="2025-02-13T15:45:00Z"/>
          <w:rtl/>
        </w:rPr>
        <w:pPrChange w:id="2875" w:author="Gidon Kupietzky" w:date="2025-02-13T17:45:00Z" w16du:dateUtc="2025-02-13T15:45:00Z">
          <w:pPr/>
        </w:pPrChange>
      </w:pPr>
      <w:bookmarkStart w:id="2876" w:name="_Toc190880783"/>
      <w:bookmarkStart w:id="2877" w:name="_Toc190883496"/>
      <w:bookmarkEnd w:id="2876"/>
      <w:bookmarkEnd w:id="2877"/>
    </w:p>
    <w:p w14:paraId="31B10297" w14:textId="0B2E2A33" w:rsidR="00931CB8" w:rsidRPr="00DE4801" w:rsidDel="004A2D26" w:rsidRDefault="00931CB8">
      <w:pPr>
        <w:tabs>
          <w:tab w:val="left" w:pos="2446"/>
        </w:tabs>
        <w:spacing w:line="276" w:lineRule="auto"/>
        <w:rPr>
          <w:del w:id="2878" w:author="Gidon Kupietzky" w:date="2025-02-13T17:45:00Z" w16du:dateUtc="2025-02-13T15:45:00Z"/>
          <w:rFonts w:eastAsia="David"/>
          <w:rtl/>
        </w:rPr>
        <w:pPrChange w:id="2879" w:author="Gidon Kupietzky" w:date="2025-02-13T17:45:00Z" w16du:dateUtc="2025-02-13T15:45:00Z">
          <w:pPr>
            <w:pStyle w:val="3"/>
          </w:pPr>
        </w:pPrChange>
      </w:pPr>
      <w:del w:id="2880" w:author="Gidon Kupietzky" w:date="2025-02-13T17:45:00Z" w16du:dateUtc="2025-02-13T15:45:00Z">
        <w:r w:rsidRPr="00DE4801" w:rsidDel="004A2D26">
          <w:rPr>
            <w:rFonts w:eastAsia="David"/>
            <w:rtl/>
          </w:rPr>
          <w:delText xml:space="preserve">תעסוקה עוקבת אוכלוסייה </w:delText>
        </w:r>
        <w:bookmarkStart w:id="2881" w:name="_Toc190880784"/>
        <w:bookmarkStart w:id="2882" w:name="_Toc190883497"/>
        <w:bookmarkEnd w:id="2881"/>
        <w:bookmarkEnd w:id="2882"/>
      </w:del>
    </w:p>
    <w:p w14:paraId="6EBD1C6A" w14:textId="5907AF37" w:rsidR="00931CB8" w:rsidDel="004A2D26" w:rsidRDefault="00931CB8">
      <w:pPr>
        <w:tabs>
          <w:tab w:val="left" w:pos="2446"/>
        </w:tabs>
        <w:spacing w:line="276" w:lineRule="auto"/>
        <w:rPr>
          <w:del w:id="2883" w:author="Gidon Kupietzky" w:date="2025-02-13T17:45:00Z" w16du:dateUtc="2025-02-13T15:45:00Z"/>
          <w:rFonts w:ascii="David" w:eastAsia="David" w:hAnsi="David"/>
          <w:rtl/>
        </w:rPr>
        <w:pPrChange w:id="2884" w:author="Gidon Kupietzky" w:date="2025-02-13T17:45:00Z" w16du:dateUtc="2025-02-13T15:45:00Z">
          <w:pPr>
            <w:jc w:val="both"/>
          </w:pPr>
        </w:pPrChange>
      </w:pPr>
      <w:del w:id="2885" w:author="Gidon Kupietzky" w:date="2025-02-13T17:45:00Z" w16du:dateUtc="2025-02-13T15:45:00Z">
        <w:r w:rsidRPr="00F46D0E" w:rsidDel="004A2D26">
          <w:rPr>
            <w:rFonts w:ascii="David" w:eastAsia="David" w:hAnsi="David"/>
            <w:rtl/>
          </w:rPr>
          <w:delText xml:space="preserve">מרכיב מרכזי בתחזית המועסקים הוא תעסוקה בענפים המשרתים באופן מקומי וישיר את תושבי השכונות והישובים (מעבר למועסקים בחינוך). מדובר בשימושים </w:delText>
        </w:r>
        <w:r w:rsidDel="004A2D26">
          <w:rPr>
            <w:rFonts w:ascii="David" w:eastAsia="David" w:hAnsi="David" w:hint="cs"/>
            <w:rtl/>
          </w:rPr>
          <w:delText xml:space="preserve">דוגמת </w:delText>
        </w:r>
        <w:r w:rsidRPr="00F46D0E" w:rsidDel="004A2D26">
          <w:rPr>
            <w:rFonts w:ascii="David" w:eastAsia="David" w:hAnsi="David"/>
            <w:rtl/>
          </w:rPr>
          <w:delText xml:space="preserve">מסחר מקומי, מוסדות ציבור </w:delText>
        </w:r>
        <w:r w:rsidR="00E901A7" w:rsidDel="004A2D26">
          <w:rPr>
            <w:rFonts w:ascii="David" w:eastAsia="David" w:hAnsi="David" w:hint="cs"/>
            <w:rtl/>
          </w:rPr>
          <w:delText xml:space="preserve">ושירותים </w:delText>
        </w:r>
        <w:r w:rsidR="00F06398" w:rsidDel="004A2D26">
          <w:rPr>
            <w:rFonts w:ascii="David" w:eastAsia="David" w:hAnsi="David" w:hint="cs"/>
            <w:rtl/>
          </w:rPr>
          <w:delText>שכונתיים</w:delText>
        </w:r>
        <w:r w:rsidRPr="00F46D0E" w:rsidDel="004A2D26">
          <w:rPr>
            <w:rFonts w:ascii="David" w:eastAsia="David" w:hAnsi="David"/>
            <w:rtl/>
          </w:rPr>
          <w:delText xml:space="preserve">, מוסדות בריאות מקומיים (לא בתי חולים) וכדומה, בעיקר בשכונות המגורים. אומדן זה הוא תלוי </w:delText>
        </w:r>
        <w:r w:rsidRPr="77B01882" w:rsidDel="004A2D26">
          <w:rPr>
            <w:rFonts w:ascii="David" w:eastAsia="David" w:hAnsi="David"/>
            <w:rtl/>
          </w:rPr>
          <w:delText>אוכלוסייה.</w:delText>
        </w:r>
        <w:r w:rsidRPr="00F46D0E" w:rsidDel="004A2D26">
          <w:rPr>
            <w:rFonts w:ascii="David" w:eastAsia="David" w:hAnsi="David"/>
            <w:rtl/>
          </w:rPr>
          <w:delText xml:space="preserve"> ניתן לחשב אותו או באמצעות מדד של מס' מועסקים לאלף נפש או באמצעות מדד מספר מועסקים פר משק בית. היתרון בחישוב שנעשה פר משק בית הינו שרוב צריכת השירותים (ללא חינוך) נעשית ברמת משק הבית ולאו דווקא ברמת </w:delText>
        </w:r>
        <w:r w:rsidDel="004A2D26">
          <w:rPr>
            <w:rFonts w:ascii="David" w:eastAsia="David" w:hAnsi="David" w:hint="cs"/>
            <w:rtl/>
          </w:rPr>
          <w:delText>נפשות</w:delText>
        </w:r>
        <w:r w:rsidR="00D952D1" w:rsidDel="004A2D26">
          <w:rPr>
            <w:rFonts w:ascii="David" w:eastAsia="David" w:hAnsi="David" w:hint="cs"/>
            <w:rtl/>
          </w:rPr>
          <w:delText xml:space="preserve">, כך שמשק בית בן </w:delText>
        </w:r>
        <w:r w:rsidR="00F625E2" w:rsidDel="004A2D26">
          <w:rPr>
            <w:rFonts w:ascii="David" w:eastAsia="David" w:hAnsi="David" w:hint="cs"/>
            <w:rtl/>
          </w:rPr>
          <w:delText xml:space="preserve">4 נפשות לא בהכרח צריך פי שניים </w:delText>
        </w:r>
        <w:r w:rsidR="007A2CD5" w:rsidDel="004A2D26">
          <w:rPr>
            <w:rFonts w:ascii="David" w:eastAsia="David" w:hAnsi="David" w:hint="cs"/>
            <w:rtl/>
          </w:rPr>
          <w:delText>מועסקים</w:delText>
        </w:r>
      </w:del>
      <w:ins w:id="2886" w:author="Lior Glick" w:date="2024-12-02T11:49:00Z" w16du:dateUtc="2024-12-02T09:49:00Z">
        <w:del w:id="2887" w:author="Gidon Kupietzky" w:date="2025-02-13T17:45:00Z" w16du:dateUtc="2025-02-13T15:45:00Z">
          <w:r w:rsidR="00C650FB" w:rsidDel="004A2D26">
            <w:rPr>
              <w:rFonts w:ascii="David" w:eastAsia="David" w:hAnsi="David" w:hint="cs"/>
              <w:rtl/>
            </w:rPr>
            <w:delText xml:space="preserve"> </w:delText>
          </w:r>
        </w:del>
      </w:ins>
      <w:del w:id="2888" w:author="Gidon Kupietzky" w:date="2025-02-13T17:45:00Z" w16du:dateUtc="2025-02-13T15:45:00Z">
        <w:r w:rsidR="00C44D74" w:rsidDel="004A2D26">
          <w:rPr>
            <w:rFonts w:ascii="David" w:eastAsia="David" w:hAnsi="David" w:hint="cs"/>
            <w:rtl/>
          </w:rPr>
          <w:delText>המספקים שירותים ממשק בית בן שתי נפשות.</w:delText>
        </w:r>
        <w:bookmarkStart w:id="2889" w:name="_Toc190880785"/>
        <w:bookmarkStart w:id="2890" w:name="_Toc190883498"/>
        <w:bookmarkEnd w:id="2889"/>
        <w:bookmarkEnd w:id="2890"/>
      </w:del>
    </w:p>
    <w:p w14:paraId="092DC588" w14:textId="1BAF3570" w:rsidR="000F2E0B" w:rsidDel="004A2D26" w:rsidRDefault="00A025B2">
      <w:pPr>
        <w:tabs>
          <w:tab w:val="left" w:pos="2446"/>
        </w:tabs>
        <w:spacing w:line="276" w:lineRule="auto"/>
        <w:rPr>
          <w:del w:id="2891" w:author="Gidon Kupietzky" w:date="2025-02-13T17:45:00Z" w16du:dateUtc="2025-02-13T15:45:00Z"/>
          <w:rFonts w:ascii="David" w:eastAsia="David" w:hAnsi="David"/>
          <w:rtl/>
        </w:rPr>
        <w:pPrChange w:id="2892" w:author="Gidon Kupietzky" w:date="2025-02-13T17:45:00Z" w16du:dateUtc="2025-02-13T15:45:00Z">
          <w:pPr>
            <w:jc w:val="both"/>
          </w:pPr>
        </w:pPrChange>
      </w:pPr>
      <w:del w:id="2893" w:author="Gidon Kupietzky" w:date="2025-02-13T17:45:00Z" w16du:dateUtc="2025-02-13T15:45:00Z">
        <w:r w:rsidRPr="00DE4801" w:rsidDel="004A2D26">
          <w:rPr>
            <w:rFonts w:ascii="David" w:eastAsia="David" w:hAnsi="David"/>
            <w:noProof/>
          </w:rPr>
          <w:drawing>
            <wp:anchor distT="0" distB="0" distL="114300" distR="114300" simplePos="0" relativeHeight="251658241" behindDoc="0" locked="0" layoutInCell="1" allowOverlap="1" wp14:anchorId="6D3B1B31" wp14:editId="13B70F4F">
              <wp:simplePos x="0" y="0"/>
              <wp:positionH relativeFrom="column">
                <wp:posOffset>762911</wp:posOffset>
              </wp:positionH>
              <wp:positionV relativeFrom="paragraph">
                <wp:posOffset>834556</wp:posOffset>
              </wp:positionV>
              <wp:extent cx="3902710" cy="2407920"/>
              <wp:effectExtent l="0" t="0" r="2540" b="0"/>
              <wp:wrapTopAndBottom/>
              <wp:docPr id="1250051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2710" cy="2407920"/>
                      </a:xfrm>
                      <a:prstGeom prst="rect">
                        <a:avLst/>
                      </a:prstGeom>
                    </pic:spPr>
                  </pic:pic>
                </a:graphicData>
              </a:graphic>
            </wp:anchor>
          </w:drawing>
        </w:r>
        <w:commentRangeStart w:id="2894"/>
        <w:commentRangeStart w:id="2895"/>
        <w:r w:rsidR="00931CB8" w:rsidDel="004A2D26">
          <w:rPr>
            <w:rFonts w:ascii="David" w:eastAsia="David" w:hAnsi="David" w:hint="cs"/>
            <w:rtl/>
          </w:rPr>
          <w:delText xml:space="preserve">הנחת יסוד </w:delText>
        </w:r>
        <w:r w:rsidR="00A031CE" w:rsidDel="004A2D26">
          <w:rPr>
            <w:rFonts w:ascii="David" w:eastAsia="David" w:hAnsi="David" w:hint="cs"/>
            <w:rtl/>
          </w:rPr>
          <w:delText xml:space="preserve">שהונחה היא </w:delText>
        </w:r>
        <w:commentRangeEnd w:id="2894"/>
        <w:r w:rsidR="00931CB8" w:rsidDel="004A2D26">
          <w:rPr>
            <w:rtl/>
          </w:rPr>
          <w:commentReference w:id="2894"/>
        </w:r>
        <w:commentRangeEnd w:id="2895"/>
        <w:r w:rsidR="00931CB8" w:rsidDel="004A2D26">
          <w:rPr>
            <w:rStyle w:val="ab"/>
            <w:rtl/>
          </w:rPr>
          <w:commentReference w:id="2895"/>
        </w:r>
        <w:r w:rsidR="00931CB8" w:rsidDel="004A2D26">
          <w:rPr>
            <w:rFonts w:ascii="David" w:eastAsia="David" w:hAnsi="David" w:hint="cs"/>
            <w:rtl/>
          </w:rPr>
          <w:delText xml:space="preserve">כי </w:delText>
        </w:r>
        <w:r w:rsidR="00931CB8" w:rsidRPr="77B01882" w:rsidDel="004A2D26">
          <w:rPr>
            <w:rFonts w:ascii="David" w:eastAsia="David" w:hAnsi="David"/>
            <w:rtl/>
          </w:rPr>
          <w:delText>אוכלוסייה</w:delText>
        </w:r>
        <w:r w:rsidR="00931CB8" w:rsidDel="004A2D26">
          <w:rPr>
            <w:rFonts w:ascii="David" w:eastAsia="David" w:hAnsi="David" w:hint="cs"/>
            <w:rtl/>
          </w:rPr>
          <w:delText xml:space="preserve"> המתגוררת באזורי תנועה </w:delText>
        </w:r>
        <w:r w:rsidR="008352FF" w:rsidDel="004A2D26">
          <w:rPr>
            <w:rFonts w:ascii="David" w:eastAsia="David" w:hAnsi="David" w:hint="cs"/>
            <w:rtl/>
          </w:rPr>
          <w:delText>בקרבה</w:delText>
        </w:r>
        <w:r w:rsidR="00931CB8" w:rsidDel="004A2D26">
          <w:rPr>
            <w:rFonts w:ascii="David" w:eastAsia="David" w:hAnsi="David" w:hint="cs"/>
            <w:rtl/>
          </w:rPr>
          <w:delText xml:space="preserve"> יחסית למתחמי תעסוקה, </w:delText>
        </w:r>
        <w:r w:rsidR="00514FF1" w:rsidDel="004A2D26">
          <w:rPr>
            <w:rFonts w:ascii="David" w:eastAsia="David" w:hAnsi="David" w:hint="cs"/>
            <w:rtl/>
          </w:rPr>
          <w:delText>צורכת חלק נכבד</w:delText>
        </w:r>
        <w:r w:rsidR="00931CB8" w:rsidDel="004A2D26">
          <w:rPr>
            <w:rFonts w:ascii="David" w:eastAsia="David" w:hAnsi="David" w:hint="cs"/>
            <w:rtl/>
          </w:rPr>
          <w:delText xml:space="preserve"> </w:delText>
        </w:r>
        <w:r w:rsidR="00514FF1" w:rsidDel="004A2D26">
          <w:rPr>
            <w:rFonts w:ascii="David" w:eastAsia="David" w:hAnsi="David" w:hint="cs"/>
            <w:rtl/>
          </w:rPr>
          <w:delText>מ</w:delText>
        </w:r>
        <w:r w:rsidR="00931CB8" w:rsidDel="004A2D26">
          <w:rPr>
            <w:rFonts w:ascii="David" w:eastAsia="David" w:hAnsi="David" w:hint="cs"/>
            <w:rtl/>
          </w:rPr>
          <w:delText xml:space="preserve">השירותים (מסחר, שירותי ציבור וכו') </w:delText>
        </w:r>
        <w:r w:rsidR="008352FF" w:rsidDel="004A2D26">
          <w:rPr>
            <w:rFonts w:ascii="David" w:eastAsia="David" w:hAnsi="David" w:hint="cs"/>
            <w:rtl/>
          </w:rPr>
          <w:delText xml:space="preserve">במתחמי </w:delText>
        </w:r>
        <w:r w:rsidR="00931CB8" w:rsidDel="004A2D26">
          <w:rPr>
            <w:rFonts w:ascii="David" w:eastAsia="David" w:hAnsi="David" w:hint="cs"/>
            <w:rtl/>
          </w:rPr>
          <w:delText>התעסוקה הקרובים</w:delText>
        </w:r>
        <w:r w:rsidR="00931CB8" w:rsidRPr="77B01882" w:rsidDel="004A2D26">
          <w:rPr>
            <w:rFonts w:ascii="David" w:eastAsia="David" w:hAnsi="David"/>
            <w:rtl/>
          </w:rPr>
          <w:delText xml:space="preserve">. </w:delText>
        </w:r>
        <w:r w:rsidR="005241AE" w:rsidDel="004A2D26">
          <w:rPr>
            <w:rFonts w:ascii="David" w:eastAsia="David" w:hAnsi="David" w:hint="cs"/>
            <w:rtl/>
          </w:rPr>
          <w:delText>בדוגמא להלן</w:delText>
        </w:r>
        <w:r w:rsidR="008352FF" w:rsidDel="004A2D26">
          <w:rPr>
            <w:rFonts w:ascii="David" w:eastAsia="David" w:hAnsi="David" w:hint="cs"/>
            <w:rtl/>
          </w:rPr>
          <w:delText>,</w:delText>
        </w:r>
      </w:del>
      <w:ins w:id="2896" w:author="Lior Glick" w:date="2024-12-02T11:49:00Z" w16du:dateUtc="2024-12-02T09:49:00Z">
        <w:del w:id="2897" w:author="Gidon Kupietzky" w:date="2025-02-13T17:45:00Z" w16du:dateUtc="2025-02-13T15:45:00Z">
          <w:r w:rsidR="00C650FB" w:rsidDel="004A2D26">
            <w:rPr>
              <w:rFonts w:ascii="David" w:eastAsia="David" w:hAnsi="David" w:hint="cs"/>
              <w:rtl/>
            </w:rPr>
            <w:delText xml:space="preserve"> </w:delText>
          </w:r>
        </w:del>
      </w:ins>
      <w:del w:id="2898" w:author="Gidon Kupietzky" w:date="2025-02-13T17:45:00Z" w16du:dateUtc="2025-02-13T15:45:00Z">
        <w:r w:rsidR="00830864" w:rsidDel="004A2D26">
          <w:rPr>
            <w:rFonts w:ascii="David" w:eastAsia="David" w:hAnsi="David" w:hint="cs"/>
            <w:rtl/>
          </w:rPr>
          <w:delText>קניון מלחה בירושלים</w:delText>
        </w:r>
        <w:r w:rsidR="005241AE" w:rsidDel="004A2D26">
          <w:rPr>
            <w:rFonts w:ascii="David" w:eastAsia="David" w:hAnsi="David" w:hint="cs"/>
            <w:rtl/>
          </w:rPr>
          <w:delText xml:space="preserve"> אשר </w:delText>
        </w:r>
        <w:r w:rsidR="00830864" w:rsidDel="004A2D26">
          <w:rPr>
            <w:rFonts w:ascii="David" w:eastAsia="David" w:hAnsi="David" w:hint="cs"/>
            <w:rtl/>
          </w:rPr>
          <w:delText xml:space="preserve">מסומן </w:delText>
        </w:r>
        <w:r w:rsidR="005241AE" w:rsidDel="004A2D26">
          <w:rPr>
            <w:rFonts w:ascii="David" w:eastAsia="David" w:hAnsi="David" w:hint="cs"/>
            <w:rtl/>
          </w:rPr>
          <w:delText xml:space="preserve">בפוליגון </w:delText>
        </w:r>
        <w:r w:rsidR="00830864" w:rsidDel="004A2D26">
          <w:rPr>
            <w:rFonts w:ascii="David" w:eastAsia="David" w:hAnsi="David" w:hint="cs"/>
            <w:rtl/>
          </w:rPr>
          <w:delText xml:space="preserve">אדום </w:delText>
        </w:r>
        <w:r w:rsidR="0023659F" w:rsidDel="004A2D26">
          <w:rPr>
            <w:rFonts w:ascii="David" w:eastAsia="David" w:hAnsi="David" w:hint="cs"/>
            <w:rtl/>
          </w:rPr>
          <w:delText xml:space="preserve">הוא </w:delText>
        </w:r>
        <w:r w:rsidR="00391890" w:rsidDel="004A2D26">
          <w:rPr>
            <w:rFonts w:ascii="David" w:eastAsia="David" w:hAnsi="David" w:hint="cs"/>
            <w:rtl/>
          </w:rPr>
          <w:delText>מתחם מקומות עבודה כלל עירוני</w:delText>
        </w:r>
        <w:r w:rsidR="0023659F" w:rsidDel="004A2D26">
          <w:rPr>
            <w:rFonts w:ascii="David" w:eastAsia="David" w:hAnsi="David" w:hint="cs"/>
            <w:rtl/>
          </w:rPr>
          <w:delText xml:space="preserve"> הכולל</w:delText>
        </w:r>
        <w:r w:rsidR="00E46520" w:rsidDel="004A2D26">
          <w:rPr>
            <w:rFonts w:ascii="David" w:eastAsia="David" w:hAnsi="David" w:hint="cs"/>
            <w:rtl/>
          </w:rPr>
          <w:delText xml:space="preserve"> שטחים למסחר ושירותים</w:delText>
        </w:r>
        <w:r w:rsidR="00391890" w:rsidDel="004A2D26">
          <w:rPr>
            <w:rFonts w:ascii="David" w:eastAsia="David" w:hAnsi="David" w:hint="cs"/>
            <w:rtl/>
          </w:rPr>
          <w:delText>. המרחב שצמוד שמסומן ב</w:delText>
        </w:r>
        <w:r w:rsidR="00D65378" w:rsidDel="004A2D26">
          <w:rPr>
            <w:rFonts w:ascii="David" w:eastAsia="David" w:hAnsi="David" w:hint="cs"/>
            <w:rtl/>
          </w:rPr>
          <w:delText>פוליגון</w:delText>
        </w:r>
        <w:r w:rsidR="0070355F" w:rsidDel="004A2D26">
          <w:rPr>
            <w:rFonts w:ascii="David" w:eastAsia="David" w:hAnsi="David" w:hint="cs"/>
            <w:rtl/>
          </w:rPr>
          <w:delText xml:space="preserve"> </w:delText>
        </w:r>
        <w:r w:rsidR="00391890" w:rsidDel="004A2D26">
          <w:rPr>
            <w:rFonts w:ascii="David" w:eastAsia="David" w:hAnsi="David" w:hint="cs"/>
            <w:rtl/>
          </w:rPr>
          <w:delText xml:space="preserve">כחול הינו שכונות מגורים. אנחנו מניחים שבשכונה זו כמות מקומות העבודה </w:delText>
        </w:r>
        <w:r w:rsidR="00D3056B" w:rsidDel="004A2D26">
          <w:rPr>
            <w:rFonts w:ascii="David" w:eastAsia="David" w:hAnsi="David" w:hint="cs"/>
            <w:rtl/>
          </w:rPr>
          <w:delText>עוקב</w:delText>
        </w:r>
        <w:r w:rsidR="001C6E90" w:rsidDel="004A2D26">
          <w:rPr>
            <w:rFonts w:ascii="David" w:eastAsia="David" w:hAnsi="David" w:hint="cs"/>
            <w:rtl/>
          </w:rPr>
          <w:delText>י</w:delText>
        </w:r>
        <w:r w:rsidR="00D3056B" w:rsidDel="004A2D26">
          <w:rPr>
            <w:rFonts w:ascii="David" w:eastAsia="David" w:hAnsi="David" w:hint="cs"/>
            <w:rtl/>
          </w:rPr>
          <w:delText xml:space="preserve"> אוכלוסייה תהיה נמוכה </w:delText>
        </w:r>
        <w:r w:rsidR="00312788" w:rsidDel="004A2D26">
          <w:rPr>
            <w:rFonts w:ascii="David" w:eastAsia="David" w:hAnsi="David" w:hint="cs"/>
            <w:rtl/>
          </w:rPr>
          <w:delText xml:space="preserve">יחסית </w:delText>
        </w:r>
        <w:r w:rsidR="00D3056B" w:rsidDel="004A2D26">
          <w:rPr>
            <w:rFonts w:ascii="David" w:eastAsia="David" w:hAnsi="David" w:hint="cs"/>
            <w:rtl/>
          </w:rPr>
          <w:delText>ולכן לצורכי המודל אנחנו מניחים שלא קיי</w:delText>
        </w:r>
        <w:r w:rsidR="00DD0AF1" w:rsidDel="004A2D26">
          <w:rPr>
            <w:rFonts w:ascii="David" w:eastAsia="David" w:hAnsi="David" w:hint="cs"/>
            <w:rtl/>
          </w:rPr>
          <w:delText>מי</w:delText>
        </w:r>
        <w:r w:rsidR="00D3056B" w:rsidDel="004A2D26">
          <w:rPr>
            <w:rFonts w:ascii="David" w:eastAsia="David" w:hAnsi="David" w:hint="cs"/>
            <w:rtl/>
          </w:rPr>
          <w:delText>ם במרחב ה</w:delText>
        </w:r>
        <w:r w:rsidR="001C6E90" w:rsidDel="004A2D26">
          <w:rPr>
            <w:rFonts w:ascii="David" w:eastAsia="David" w:hAnsi="David" w:hint="cs"/>
            <w:rtl/>
          </w:rPr>
          <w:delText>'</w:delText>
        </w:r>
        <w:r w:rsidR="00D3056B" w:rsidDel="004A2D26">
          <w:rPr>
            <w:rFonts w:ascii="David" w:eastAsia="David" w:hAnsi="David" w:hint="cs"/>
            <w:rtl/>
          </w:rPr>
          <w:delText>כחול</w:delText>
        </w:r>
        <w:r w:rsidR="001C6E90" w:rsidDel="004A2D26">
          <w:rPr>
            <w:rFonts w:ascii="David" w:eastAsia="David" w:hAnsi="David" w:hint="cs"/>
            <w:rtl/>
          </w:rPr>
          <w:delText>'</w:delText>
        </w:r>
        <w:r w:rsidR="00D3056B" w:rsidDel="004A2D26">
          <w:rPr>
            <w:rFonts w:ascii="David" w:eastAsia="David" w:hAnsi="David" w:hint="cs"/>
            <w:rtl/>
          </w:rPr>
          <w:delText xml:space="preserve"> מקומות עבודה עוקב אוכלוסיה.</w:delText>
        </w:r>
        <w:r w:rsidR="00B630A9" w:rsidDel="004A2D26">
          <w:rPr>
            <w:rFonts w:ascii="David" w:eastAsia="David" w:hAnsi="David" w:hint="cs"/>
            <w:rtl/>
          </w:rPr>
          <w:delText xml:space="preserve"> </w:delText>
        </w:r>
        <w:r w:rsidR="00F21376" w:rsidRPr="00F46D0E" w:rsidDel="004A2D26">
          <w:rPr>
            <w:rFonts w:ascii="David" w:eastAsia="David" w:hAnsi="David"/>
            <w:rtl/>
          </w:rPr>
          <w:delText xml:space="preserve">מקדמים אלה הוערכו באמצעות איתור </w:delText>
        </w:r>
        <w:r w:rsidR="00F21376" w:rsidRPr="77B01882" w:rsidDel="004A2D26">
          <w:rPr>
            <w:rFonts w:ascii="David" w:eastAsia="David" w:hAnsi="David"/>
            <w:rtl/>
          </w:rPr>
          <w:delText>אזורים</w:delText>
        </w:r>
        <w:r w:rsidR="00F21376" w:rsidRPr="00F46D0E" w:rsidDel="004A2D26">
          <w:rPr>
            <w:rFonts w:ascii="David" w:eastAsia="David" w:hAnsi="David"/>
            <w:rtl/>
          </w:rPr>
          <w:delText xml:space="preserve"> וישובים בהם המועסקים במקום משרתים בעיקר את תושבי השכונה, עם מיעוט מוסדות כלל עירוניים או ארציים, וללא שטחי תעסוקה לא שכונתיים.</w:delText>
        </w:r>
        <w:r w:rsidR="00F738FD" w:rsidDel="004A2D26">
          <w:rPr>
            <w:rFonts w:ascii="David" w:eastAsia="David" w:hAnsi="David" w:hint="cs"/>
            <w:rtl/>
          </w:rPr>
          <w:delText xml:space="preserve"> </w:delText>
        </w:r>
        <w:bookmarkStart w:id="2899" w:name="_Toc190880786"/>
        <w:bookmarkStart w:id="2900" w:name="_Toc190883499"/>
        <w:bookmarkEnd w:id="2899"/>
        <w:bookmarkEnd w:id="2900"/>
      </w:del>
    </w:p>
    <w:p w14:paraId="6B30911F" w14:textId="6E0CF374" w:rsidR="00931CB8" w:rsidRPr="00DE4801" w:rsidDel="004A2D26" w:rsidRDefault="00E802DD">
      <w:pPr>
        <w:tabs>
          <w:tab w:val="left" w:pos="2446"/>
        </w:tabs>
        <w:spacing w:line="276" w:lineRule="auto"/>
        <w:rPr>
          <w:del w:id="2901" w:author="Gidon Kupietzky" w:date="2025-02-13T17:45:00Z" w16du:dateUtc="2025-02-13T15:45:00Z"/>
          <w:rFonts w:ascii="David" w:eastAsia="David" w:hAnsi="David"/>
          <w:rtl/>
        </w:rPr>
        <w:pPrChange w:id="2902" w:author="Gidon Kupietzky" w:date="2025-02-13T17:45:00Z" w16du:dateUtc="2025-02-13T15:45:00Z">
          <w:pPr/>
        </w:pPrChange>
      </w:pPr>
      <w:del w:id="2903" w:author="Gidon Kupietzky" w:date="2025-02-13T17:45:00Z" w16du:dateUtc="2025-02-13T15:45:00Z">
        <w:r w:rsidRPr="00E802DD" w:rsidDel="004A2D26">
          <w:rPr>
            <w:rFonts w:ascii="David" w:eastAsia="David" w:hAnsi="David"/>
            <w:rtl/>
          </w:rPr>
          <w:lastRenderedPageBreak/>
          <w:delText xml:space="preserve">אנו מניחים כי קיים הבדל מגזרי במקדם של מקומות עבודה עוקבי אוכלוסייה. </w:delText>
        </w:r>
        <w:commentRangeStart w:id="2904"/>
        <w:commentRangeStart w:id="2905"/>
        <w:r w:rsidRPr="00E802DD" w:rsidDel="004A2D26">
          <w:rPr>
            <w:rFonts w:ascii="David" w:eastAsia="David" w:hAnsi="David"/>
            <w:rtl/>
          </w:rPr>
          <w:delText xml:space="preserve">אנו משערים </w:delText>
        </w:r>
        <w:r w:rsidR="0036638F" w:rsidDel="004A2D26">
          <w:rPr>
            <w:rFonts w:ascii="David" w:eastAsia="David" w:hAnsi="David" w:hint="cs"/>
            <w:rtl/>
          </w:rPr>
          <w:delText xml:space="preserve">כי </w:delText>
        </w:r>
        <w:r w:rsidR="0036638F" w:rsidRPr="00E802DD" w:rsidDel="004A2D26">
          <w:rPr>
            <w:rFonts w:ascii="David" w:eastAsia="David" w:hAnsi="David"/>
            <w:rtl/>
          </w:rPr>
          <w:delText>במגזרים</w:delText>
        </w:r>
        <w:r w:rsidRPr="00E802DD" w:rsidDel="004A2D26">
          <w:rPr>
            <w:rFonts w:ascii="David" w:eastAsia="David" w:hAnsi="David"/>
            <w:rtl/>
          </w:rPr>
          <w:delText xml:space="preserve"> הערבי והחרדי, המקדם יהיה גבוה יותר (0.3 מקומות עבודה לכל משק בית) בהשוואה למגזר הכללי (0.2 מקומות עבודה לכל משק בית). </w:delText>
        </w:r>
        <w:commentRangeEnd w:id="2904"/>
        <w:r w:rsidR="00C650FB" w:rsidDel="004A2D26">
          <w:rPr>
            <w:rStyle w:val="ab"/>
            <w:rtl/>
          </w:rPr>
          <w:commentReference w:id="2904"/>
        </w:r>
        <w:commentRangeEnd w:id="2905"/>
        <w:r w:rsidR="00F156B0" w:rsidDel="004A2D26">
          <w:rPr>
            <w:rStyle w:val="ab"/>
            <w:rtl/>
          </w:rPr>
          <w:commentReference w:id="2905"/>
        </w:r>
        <w:r w:rsidRPr="00E802DD" w:rsidDel="004A2D26">
          <w:rPr>
            <w:rFonts w:ascii="David" w:eastAsia="David" w:hAnsi="David"/>
            <w:rtl/>
          </w:rPr>
          <w:delText>במגזר הערבי, ההערכה היא</w:delText>
        </w:r>
        <w:r w:rsidR="00B21D8D" w:rsidDel="004A2D26">
          <w:rPr>
            <w:rFonts w:ascii="David" w:eastAsia="David" w:hAnsi="David" w:hint="cs"/>
            <w:rtl/>
          </w:rPr>
          <w:delText xml:space="preserve"> </w:delText>
        </w:r>
        <w:r w:rsidRPr="00E802DD" w:rsidDel="004A2D26">
          <w:rPr>
            <w:rFonts w:ascii="David" w:eastAsia="David" w:hAnsi="David"/>
            <w:rtl/>
          </w:rPr>
          <w:delText>שאופי השירותים והמסחר הוא מקומי יותר</w:delText>
        </w:r>
        <w:r w:rsidR="003E3571" w:rsidDel="004A2D26">
          <w:rPr>
            <w:rFonts w:ascii="David" w:eastAsia="David" w:hAnsi="David" w:hint="cs"/>
            <w:rtl/>
          </w:rPr>
          <w:delText xml:space="preserve">. </w:delText>
        </w:r>
        <w:r w:rsidRPr="00E802DD" w:rsidDel="004A2D26">
          <w:rPr>
            <w:rFonts w:ascii="David" w:eastAsia="David" w:hAnsi="David"/>
            <w:rtl/>
          </w:rPr>
          <w:delText>במגזר החרדי, ישנה בדרך כלל ניידות המבוססת על הליכה רגלית ותחבורה ציבורית, מה שמוביל להקמה של מקומות עבודה במרחב השכונתי. לאחר קביעת מספר מקומות העבודה בהתבסס על המקדם המוערך של מקומות עבודה ביחס למשקי בית, נותר לנו להעריך את מקומות העבודה הנמצאים במתחמי תעסוקה מרכזיים</w:delText>
        </w:r>
        <w:r w:rsidRPr="00E802DD" w:rsidDel="004A2D26">
          <w:rPr>
            <w:rFonts w:ascii="David" w:eastAsia="David" w:hAnsi="David"/>
          </w:rPr>
          <w:delText>.</w:delText>
        </w:r>
        <w:commentRangeStart w:id="2906"/>
        <w:commentRangeEnd w:id="2906"/>
        <w:r w:rsidR="00704B19" w:rsidDel="004A2D26">
          <w:rPr>
            <w:rStyle w:val="ab"/>
            <w:rtl/>
          </w:rPr>
          <w:commentReference w:id="2906"/>
        </w:r>
        <w:bookmarkStart w:id="2907" w:name="_Toc190880787"/>
        <w:bookmarkStart w:id="2908" w:name="_Toc190883500"/>
        <w:bookmarkEnd w:id="2907"/>
        <w:bookmarkEnd w:id="2908"/>
      </w:del>
    </w:p>
    <w:p w14:paraId="4F5376DC" w14:textId="01E4A587" w:rsidR="00B22549" w:rsidRPr="00DE4801" w:rsidDel="004A2D26" w:rsidRDefault="00B22549">
      <w:pPr>
        <w:tabs>
          <w:tab w:val="left" w:pos="2446"/>
        </w:tabs>
        <w:spacing w:line="276" w:lineRule="auto"/>
        <w:rPr>
          <w:del w:id="2909" w:author="Gidon Kupietzky" w:date="2025-02-13T17:45:00Z" w16du:dateUtc="2025-02-13T15:45:00Z"/>
          <w:rFonts w:ascii="David" w:eastAsia="David" w:hAnsi="David"/>
          <w:rtl/>
        </w:rPr>
        <w:pPrChange w:id="2910" w:author="Gidon Kupietzky" w:date="2025-02-13T17:45:00Z" w16du:dateUtc="2025-02-13T15:45:00Z">
          <w:pPr/>
        </w:pPrChange>
      </w:pPr>
      <w:bookmarkStart w:id="2911" w:name="_Toc190880788"/>
      <w:bookmarkStart w:id="2912" w:name="_Toc190883501"/>
      <w:bookmarkEnd w:id="2911"/>
      <w:bookmarkEnd w:id="2912"/>
    </w:p>
    <w:p w14:paraId="36C5A44C" w14:textId="3BCA9839" w:rsidR="214EEF0C" w:rsidRPr="00DE4801" w:rsidDel="004A2D26" w:rsidRDefault="0C083396">
      <w:pPr>
        <w:tabs>
          <w:tab w:val="left" w:pos="2446"/>
        </w:tabs>
        <w:spacing w:line="276" w:lineRule="auto"/>
        <w:rPr>
          <w:del w:id="2913" w:author="Gidon Kupietzky" w:date="2025-02-13T17:45:00Z" w16du:dateUtc="2025-02-13T15:45:00Z"/>
          <w:rFonts w:eastAsia="David"/>
        </w:rPr>
        <w:pPrChange w:id="2914" w:author="Gidon Kupietzky" w:date="2025-02-13T17:45:00Z" w16du:dateUtc="2025-02-13T15:45:00Z">
          <w:pPr>
            <w:pStyle w:val="3"/>
          </w:pPr>
        </w:pPrChange>
      </w:pPr>
      <w:del w:id="2915" w:author="Gidon Kupietzky" w:date="2025-02-13T17:45:00Z" w16du:dateUtc="2025-02-13T15:45:00Z">
        <w:r w:rsidRPr="00DE4801" w:rsidDel="004A2D26">
          <w:rPr>
            <w:rFonts w:eastAsia="David"/>
            <w:rtl/>
          </w:rPr>
          <w:delText xml:space="preserve">תעסוקה </w:delText>
        </w:r>
        <w:r w:rsidR="0094070A" w:rsidDel="004A2D26">
          <w:rPr>
            <w:rFonts w:eastAsia="David" w:hint="cs"/>
            <w:rtl/>
          </w:rPr>
          <w:delText>שאינה</w:delText>
        </w:r>
        <w:r w:rsidR="2DFF699C" w:rsidRPr="00DE4801" w:rsidDel="004A2D26">
          <w:rPr>
            <w:rFonts w:eastAsia="David"/>
            <w:rtl/>
          </w:rPr>
          <w:delText xml:space="preserve"> עוקב</w:delText>
        </w:r>
        <w:r w:rsidR="6FE1413B" w:rsidRPr="00DE4801" w:rsidDel="004A2D26">
          <w:rPr>
            <w:rFonts w:eastAsia="David"/>
            <w:rtl/>
          </w:rPr>
          <w:delText>ת אוכלוסייה</w:delText>
        </w:r>
        <w:bookmarkEnd w:id="2857"/>
        <w:r w:rsidR="2DFF699C" w:rsidRPr="00DE4801" w:rsidDel="004A2D26">
          <w:rPr>
            <w:rFonts w:eastAsia="David"/>
            <w:rtl/>
          </w:rPr>
          <w:delText xml:space="preserve"> </w:delText>
        </w:r>
        <w:bookmarkStart w:id="2916" w:name="_Toc190880789"/>
        <w:bookmarkStart w:id="2917" w:name="_Toc190883502"/>
        <w:bookmarkEnd w:id="2916"/>
        <w:bookmarkEnd w:id="2917"/>
      </w:del>
    </w:p>
    <w:p w14:paraId="536A2A0E" w14:textId="1639C0ED" w:rsidR="320C296C" w:rsidRPr="00DE4801" w:rsidDel="003A06C9" w:rsidRDefault="320C296C">
      <w:pPr>
        <w:tabs>
          <w:tab w:val="left" w:pos="2446"/>
        </w:tabs>
        <w:spacing w:line="276" w:lineRule="auto"/>
        <w:rPr>
          <w:del w:id="2918" w:author="Gidon Kupietzky" w:date="2025-01-27T15:49:00Z" w16du:dateUtc="2025-01-27T13:49:00Z"/>
          <w:rFonts w:ascii="David" w:eastAsia="David" w:hAnsi="David"/>
        </w:rPr>
        <w:pPrChange w:id="2919" w:author="Gidon Kupietzky" w:date="2025-02-13T17:45:00Z" w16du:dateUtc="2025-02-13T15:45:00Z">
          <w:pPr>
            <w:jc w:val="both"/>
          </w:pPr>
        </w:pPrChange>
      </w:pPr>
      <w:del w:id="2920" w:author="Gidon Kupietzky" w:date="2025-01-27T15:49:00Z" w16du:dateUtc="2025-01-27T13:49:00Z">
        <w:r w:rsidRPr="00DE4801" w:rsidDel="003A06C9">
          <w:rPr>
            <w:rFonts w:ascii="David" w:eastAsia="David" w:hAnsi="David"/>
            <w:rtl/>
          </w:rPr>
          <w:delText xml:space="preserve">הערכות </w:delText>
        </w:r>
        <w:r w:rsidR="002B0D94" w:rsidDel="003A06C9">
          <w:rPr>
            <w:rFonts w:ascii="David" w:eastAsia="David" w:hAnsi="David" w:hint="cs"/>
            <w:rtl/>
          </w:rPr>
          <w:delText xml:space="preserve">להיקף מקומות התעסוקה </w:delText>
        </w:r>
        <w:r w:rsidR="00FE3E38" w:rsidDel="003A06C9">
          <w:rPr>
            <w:rFonts w:ascii="David" w:eastAsia="David" w:hAnsi="David" w:hint="cs"/>
            <w:rtl/>
          </w:rPr>
          <w:delText>במצב הקיים</w:delText>
        </w:r>
        <w:r w:rsidR="002B0D94" w:rsidDel="003A06C9">
          <w:rPr>
            <w:rFonts w:ascii="David" w:eastAsia="David" w:hAnsi="David" w:hint="cs"/>
            <w:rtl/>
          </w:rPr>
          <w:delText xml:space="preserve"> </w:delText>
        </w:r>
        <w:r w:rsidR="007635BA" w:rsidDel="003A06C9">
          <w:rPr>
            <w:rFonts w:ascii="David" w:eastAsia="David" w:hAnsi="David" w:hint="cs"/>
            <w:rtl/>
          </w:rPr>
          <w:delText xml:space="preserve">ברמת </w:delText>
        </w:r>
        <w:r w:rsidR="2A9DE225" w:rsidRPr="77B01882" w:rsidDel="003A06C9">
          <w:rPr>
            <w:rFonts w:ascii="David" w:eastAsia="David" w:hAnsi="David"/>
            <w:rtl/>
          </w:rPr>
          <w:delText>אזור</w:delText>
        </w:r>
        <w:r w:rsidR="007635BA" w:rsidRPr="77B01882" w:rsidDel="003A06C9">
          <w:rPr>
            <w:rFonts w:ascii="David" w:eastAsia="David" w:hAnsi="David"/>
            <w:rtl/>
          </w:rPr>
          <w:delText>י</w:delText>
        </w:r>
        <w:r w:rsidR="007635BA" w:rsidDel="003A06C9">
          <w:rPr>
            <w:rFonts w:ascii="David" w:eastAsia="David" w:hAnsi="David" w:hint="cs"/>
            <w:rtl/>
          </w:rPr>
          <w:delText xml:space="preserve"> תנועה</w:delText>
        </w:r>
        <w:r w:rsidR="6DBFDAC8" w:rsidRPr="00DE4801" w:rsidDel="003A06C9">
          <w:rPr>
            <w:rFonts w:ascii="David" w:eastAsia="David" w:hAnsi="David"/>
            <w:rtl/>
          </w:rPr>
          <w:delText xml:space="preserve"> </w:delText>
        </w:r>
        <w:r w:rsidR="00D05487" w:rsidDel="003A06C9">
          <w:rPr>
            <w:rFonts w:ascii="David" w:eastAsia="David" w:hAnsi="David" w:hint="cs"/>
            <w:rtl/>
          </w:rPr>
          <w:delText xml:space="preserve">מבוססות </w:delText>
        </w:r>
        <w:r w:rsidRPr="00DE4801" w:rsidDel="003A06C9">
          <w:rPr>
            <w:rFonts w:ascii="David" w:eastAsia="David" w:hAnsi="David"/>
            <w:rtl/>
          </w:rPr>
          <w:delText xml:space="preserve">על </w:delText>
        </w:r>
        <w:r w:rsidR="096E96B1" w:rsidRPr="00DE4801" w:rsidDel="003A06C9">
          <w:rPr>
            <w:rFonts w:ascii="David" w:eastAsia="David" w:hAnsi="David"/>
            <w:rtl/>
          </w:rPr>
          <w:delText>מספר מקורות מידע</w:delText>
        </w:r>
        <w:r w:rsidR="096E96B1" w:rsidRPr="00DE4801" w:rsidDel="003A06C9">
          <w:rPr>
            <w:rFonts w:ascii="David" w:eastAsia="David" w:hAnsi="David"/>
          </w:rPr>
          <w:delText>:</w:delText>
        </w:r>
        <w:bookmarkStart w:id="2921" w:name="_Toc190880790"/>
        <w:bookmarkStart w:id="2922" w:name="_Toc190883503"/>
        <w:bookmarkEnd w:id="2921"/>
        <w:bookmarkEnd w:id="2922"/>
      </w:del>
    </w:p>
    <w:p w14:paraId="488F2D98" w14:textId="1CCA89D3" w:rsidR="006A66FF" w:rsidRPr="00DE4801" w:rsidDel="003A06C9" w:rsidRDefault="3E23DAAC">
      <w:pPr>
        <w:tabs>
          <w:tab w:val="left" w:pos="2446"/>
        </w:tabs>
        <w:spacing w:line="276" w:lineRule="auto"/>
        <w:rPr>
          <w:del w:id="2923" w:author="Gidon Kupietzky" w:date="2025-01-27T15:49:00Z" w16du:dateUtc="2025-01-27T13:49:00Z"/>
          <w:rFonts w:ascii="David" w:eastAsia="David" w:hAnsi="David"/>
          <w:rtl/>
        </w:rPr>
        <w:pPrChange w:id="2924" w:author="Gidon Kupietzky" w:date="2025-02-13T17:45:00Z" w16du:dateUtc="2025-02-13T15:45:00Z">
          <w:pPr>
            <w:pStyle w:val="a8"/>
            <w:numPr>
              <w:numId w:val="2"/>
            </w:numPr>
            <w:ind w:left="343" w:hanging="360"/>
            <w:jc w:val="both"/>
          </w:pPr>
        </w:pPrChange>
      </w:pPr>
      <w:commentRangeStart w:id="2925"/>
      <w:commentRangeStart w:id="2926"/>
      <w:del w:id="2927" w:author="Gidon Kupietzky" w:date="2025-01-27T15:49:00Z" w16du:dateUtc="2025-01-27T13:49:00Z">
        <w:r w:rsidRPr="00DE4801" w:rsidDel="003A06C9">
          <w:rPr>
            <w:rFonts w:ascii="David" w:eastAsia="David" w:hAnsi="David"/>
            <w:rtl/>
          </w:rPr>
          <w:delText xml:space="preserve">מידע ממתחמי תעסוקה גדולים </w:delText>
        </w:r>
        <w:r w:rsidR="000643E9" w:rsidDel="003A06C9">
          <w:rPr>
            <w:rFonts w:ascii="David" w:eastAsia="David" w:hAnsi="David" w:hint="cs"/>
            <w:rtl/>
          </w:rPr>
          <w:delText xml:space="preserve">הנאסף </w:delText>
        </w:r>
        <w:commentRangeStart w:id="2928"/>
        <w:commentRangeStart w:id="2929"/>
        <w:commentRangeStart w:id="2930"/>
        <w:commentRangeStart w:id="2931"/>
        <w:commentRangeStart w:id="2932"/>
        <w:r w:rsidR="00EB096B" w:rsidDel="003A06C9">
          <w:rPr>
            <w:rFonts w:ascii="David" w:eastAsia="David" w:hAnsi="David" w:hint="cs"/>
            <w:rtl/>
          </w:rPr>
          <w:delText>בא</w:delText>
        </w:r>
        <w:r w:rsidR="00D27563" w:rsidDel="003A06C9">
          <w:rPr>
            <w:rFonts w:ascii="David" w:eastAsia="David" w:hAnsi="David" w:hint="cs"/>
            <w:rtl/>
          </w:rPr>
          <w:delText>מ</w:delText>
        </w:r>
        <w:r w:rsidR="00EB096B" w:rsidDel="003A06C9">
          <w:rPr>
            <w:rFonts w:ascii="David" w:eastAsia="David" w:hAnsi="David" w:hint="cs"/>
            <w:rtl/>
          </w:rPr>
          <w:delText>צעות</w:delText>
        </w:r>
        <w:r w:rsidRPr="00DE4801" w:rsidDel="003A06C9">
          <w:rPr>
            <w:rFonts w:ascii="David" w:eastAsia="David" w:hAnsi="David"/>
            <w:rtl/>
          </w:rPr>
          <w:delText xml:space="preserve"> </w:delText>
        </w:r>
      </w:del>
      <w:del w:id="2933" w:author="Gidon Kupietzky" w:date="2024-12-16T14:34:00Z" w16du:dateUtc="2024-12-16T12:34:00Z">
        <w:r w:rsidR="004A404B">
          <w:rPr>
            <w:rFonts w:ascii="David" w:eastAsia="David" w:hAnsi="David" w:hint="cs"/>
            <w:rtl/>
          </w:rPr>
          <w:delText>סקר</w:delText>
        </w:r>
        <w:r w:rsidR="00EB096B">
          <w:rPr>
            <w:rFonts w:ascii="David" w:eastAsia="David" w:hAnsi="David" w:hint="cs"/>
            <w:rtl/>
          </w:rPr>
          <w:delText>ים</w:delText>
        </w:r>
        <w:commentRangeEnd w:id="2928"/>
        <w:r w:rsidR="00F972C9">
          <w:rPr>
            <w:rtl/>
          </w:rPr>
          <w:commentReference w:id="2928"/>
        </w:r>
        <w:commentRangeEnd w:id="2929"/>
        <w:r w:rsidR="002B6D39">
          <w:rPr>
            <w:rStyle w:val="ab"/>
            <w:rtl/>
          </w:rPr>
          <w:commentReference w:id="2929"/>
        </w:r>
      </w:del>
      <w:commentRangeEnd w:id="2930"/>
      <w:del w:id="2934" w:author="Gidon Kupietzky" w:date="2025-01-27T15:49:00Z" w16du:dateUtc="2025-01-27T13:49:00Z">
        <w:r w:rsidR="004A404B" w:rsidDel="003A06C9">
          <w:rPr>
            <w:rFonts w:ascii="David" w:eastAsia="David" w:hAnsi="David" w:hint="cs"/>
            <w:rtl/>
          </w:rPr>
          <w:delText>.</w:delText>
        </w:r>
        <w:r w:rsidR="00326E10" w:rsidDel="003A06C9">
          <w:rPr>
            <w:rStyle w:val="ab"/>
            <w:rtl/>
          </w:rPr>
          <w:commentReference w:id="2930"/>
        </w:r>
        <w:commentRangeEnd w:id="2931"/>
        <w:r w:rsidR="007A44EE" w:rsidDel="003A06C9">
          <w:rPr>
            <w:rStyle w:val="ab"/>
            <w:rtl/>
          </w:rPr>
          <w:commentReference w:id="2931"/>
        </w:r>
        <w:commentRangeEnd w:id="2932"/>
        <w:r w:rsidR="00D34069" w:rsidDel="003A06C9">
          <w:rPr>
            <w:rStyle w:val="ab"/>
            <w:rtl/>
          </w:rPr>
          <w:commentReference w:id="2932"/>
        </w:r>
        <w:commentRangeStart w:id="2935"/>
        <w:commentRangeEnd w:id="2935"/>
        <w:r w:rsidR="00704B19" w:rsidDel="003A06C9">
          <w:rPr>
            <w:rStyle w:val="ab"/>
            <w:rtl/>
          </w:rPr>
          <w:commentReference w:id="2935"/>
        </w:r>
        <w:bookmarkStart w:id="2936" w:name="_Toc190880791"/>
        <w:bookmarkStart w:id="2937" w:name="_Toc190883504"/>
        <w:bookmarkEnd w:id="2936"/>
        <w:bookmarkEnd w:id="2937"/>
      </w:del>
    </w:p>
    <w:p w14:paraId="4597772C" w14:textId="62D07E20" w:rsidR="5F256DB6" w:rsidRPr="00DE4801" w:rsidDel="003A06C9" w:rsidRDefault="5F256DB6">
      <w:pPr>
        <w:tabs>
          <w:tab w:val="left" w:pos="2446"/>
        </w:tabs>
        <w:spacing w:line="276" w:lineRule="auto"/>
        <w:rPr>
          <w:del w:id="2938" w:author="Gidon Kupietzky" w:date="2025-01-27T15:49:00Z" w16du:dateUtc="2025-01-27T13:49:00Z"/>
          <w:rFonts w:ascii="David" w:eastAsia="David" w:hAnsi="David"/>
          <w:rtl/>
        </w:rPr>
        <w:pPrChange w:id="2939" w:author="Gidon Kupietzky" w:date="2025-02-13T17:45:00Z" w16du:dateUtc="2025-02-13T15:45:00Z">
          <w:pPr>
            <w:pStyle w:val="a8"/>
            <w:numPr>
              <w:numId w:val="2"/>
            </w:numPr>
            <w:ind w:left="343" w:hanging="360"/>
            <w:jc w:val="both"/>
          </w:pPr>
        </w:pPrChange>
      </w:pPr>
      <w:commentRangeStart w:id="2940"/>
      <w:commentRangeStart w:id="2941"/>
      <w:del w:id="2942" w:author="Gidon Kupietzky" w:date="2025-01-27T15:49:00Z" w16du:dateUtc="2025-01-27T13:49:00Z">
        <w:r w:rsidRPr="00DE4801" w:rsidDel="003A06C9">
          <w:rPr>
            <w:rFonts w:ascii="David" w:eastAsia="David" w:hAnsi="David"/>
            <w:rtl/>
          </w:rPr>
          <w:delText>נתוני ארנונה</w:delText>
        </w:r>
        <w:r w:rsidR="000643E9" w:rsidDel="003A06C9">
          <w:rPr>
            <w:rFonts w:ascii="David" w:eastAsia="David" w:hAnsi="David"/>
            <w:rtl/>
          </w:rPr>
          <w:delText xml:space="preserve"> </w:delText>
        </w:r>
        <w:commentRangeEnd w:id="2940"/>
        <w:r w:rsidR="00704B19" w:rsidDel="003A06C9">
          <w:rPr>
            <w:rStyle w:val="ab"/>
            <w:rtl/>
          </w:rPr>
          <w:commentReference w:id="2940"/>
        </w:r>
      </w:del>
      <w:commentRangeEnd w:id="2941"/>
      <w:del w:id="2943" w:author="Gidon Kupietzky" w:date="2025-02-13T17:45:00Z" w16du:dateUtc="2025-02-13T15:45:00Z">
        <w:r w:rsidR="003A06C9" w:rsidDel="004A2D26">
          <w:rPr>
            <w:rStyle w:val="ab"/>
            <w:rtl/>
          </w:rPr>
          <w:commentReference w:id="2941"/>
        </w:r>
      </w:del>
      <w:del w:id="2944" w:author="Gidon Kupietzky" w:date="2025-01-27T15:49:00Z" w16du:dateUtc="2025-01-27T13:49:00Z">
        <w:r w:rsidR="000643E9" w:rsidDel="003A06C9">
          <w:rPr>
            <w:rFonts w:ascii="David" w:eastAsia="David" w:hAnsi="David"/>
            <w:rtl/>
          </w:rPr>
          <w:delText>שנאספו מהרשויות המקומיות בערים</w:delText>
        </w:r>
        <w:r w:rsidR="000643E9" w:rsidDel="003A06C9">
          <w:rPr>
            <w:rFonts w:ascii="David" w:eastAsia="David" w:hAnsi="David" w:hint="cs"/>
            <w:rtl/>
          </w:rPr>
          <w:delText xml:space="preserve">: </w:delText>
        </w:r>
        <w:commentRangeStart w:id="2945"/>
        <w:commentRangeStart w:id="2946"/>
        <w:r w:rsidRPr="00DE4801" w:rsidDel="003A06C9">
          <w:rPr>
            <w:rFonts w:ascii="David" w:eastAsia="David" w:hAnsi="David"/>
            <w:rtl/>
          </w:rPr>
          <w:delText xml:space="preserve">ירושלים, בית שמש, מודיעין </w:delText>
        </w:r>
        <w:commentRangeStart w:id="2947"/>
        <w:commentRangeStart w:id="2948"/>
        <w:r w:rsidRPr="00DE4801" w:rsidDel="003A06C9">
          <w:rPr>
            <w:rFonts w:ascii="David" w:eastAsia="David" w:hAnsi="David"/>
            <w:rtl/>
          </w:rPr>
          <w:delText>עילית ומעלה אדומים</w:delText>
        </w:r>
        <w:r w:rsidR="00D27563" w:rsidDel="003A06C9">
          <w:rPr>
            <w:rFonts w:ascii="David" w:eastAsia="David" w:hAnsi="David" w:hint="cs"/>
            <w:rtl/>
          </w:rPr>
          <w:delText>.</w:delText>
        </w:r>
        <w:commentRangeEnd w:id="2945"/>
        <w:r w:rsidR="00F972C9" w:rsidDel="003A06C9">
          <w:rPr>
            <w:rtl/>
          </w:rPr>
          <w:commentReference w:id="2945"/>
        </w:r>
        <w:commentRangeEnd w:id="2946"/>
        <w:r w:rsidR="00B147B0" w:rsidDel="003A06C9">
          <w:rPr>
            <w:rStyle w:val="ab"/>
            <w:rtl/>
          </w:rPr>
          <w:commentReference w:id="2946"/>
        </w:r>
        <w:bookmarkStart w:id="2949" w:name="_Toc190880792"/>
        <w:bookmarkStart w:id="2950" w:name="_Toc190883505"/>
        <w:bookmarkEnd w:id="2949"/>
        <w:bookmarkEnd w:id="2950"/>
      </w:del>
    </w:p>
    <w:p w14:paraId="416AB609" w14:textId="63E5F89A" w:rsidR="62D54C1D" w:rsidRPr="00DE4801" w:rsidDel="003A06C9" w:rsidRDefault="000643E9">
      <w:pPr>
        <w:tabs>
          <w:tab w:val="left" w:pos="2446"/>
        </w:tabs>
        <w:spacing w:line="276" w:lineRule="auto"/>
        <w:rPr>
          <w:del w:id="2951" w:author="Gidon Kupietzky" w:date="2025-01-27T15:49:00Z" w16du:dateUtc="2025-01-27T13:49:00Z"/>
          <w:rFonts w:ascii="David" w:eastAsia="David" w:hAnsi="David"/>
          <w:rtl/>
        </w:rPr>
        <w:pPrChange w:id="2952" w:author="Gidon Kupietzky" w:date="2025-02-13T17:45:00Z" w16du:dateUtc="2025-02-13T15:45:00Z">
          <w:pPr>
            <w:pStyle w:val="a8"/>
            <w:numPr>
              <w:numId w:val="2"/>
            </w:numPr>
            <w:ind w:left="343" w:hanging="360"/>
            <w:jc w:val="both"/>
          </w:pPr>
        </w:pPrChange>
      </w:pPr>
      <w:del w:id="2953" w:author="Gidon Kupietzky" w:date="2025-01-27T15:49:00Z" w16du:dateUtc="2025-01-27T13:49:00Z">
        <w:r w:rsidDel="003A06C9">
          <w:rPr>
            <w:rFonts w:ascii="David" w:eastAsia="David" w:hAnsi="David" w:hint="cs"/>
            <w:rtl/>
          </w:rPr>
          <w:delText xml:space="preserve">שכבת בינוי מפ"י (2022)- </w:delText>
        </w:r>
        <w:r w:rsidR="62D54C1D" w:rsidRPr="00DE4801" w:rsidDel="003A06C9">
          <w:rPr>
            <w:rFonts w:ascii="David" w:eastAsia="David" w:hAnsi="David"/>
            <w:rtl/>
          </w:rPr>
          <w:delText>נפח</w:delText>
        </w:r>
        <w:r w:rsidR="00E82D13" w:rsidDel="003A06C9">
          <w:rPr>
            <w:rFonts w:ascii="David" w:eastAsia="David" w:hAnsi="David" w:hint="cs"/>
            <w:rtl/>
          </w:rPr>
          <w:delText>י</w:delText>
        </w:r>
        <w:r w:rsidR="62D54C1D" w:rsidRPr="00DE4801" w:rsidDel="003A06C9">
          <w:rPr>
            <w:rFonts w:ascii="David" w:eastAsia="David" w:hAnsi="David"/>
            <w:rtl/>
          </w:rPr>
          <w:delText xml:space="preserve"> הבינוי במתחמי תעסוקה שונים</w:delText>
        </w:r>
        <w:r w:rsidR="00E82D13" w:rsidDel="003A06C9">
          <w:rPr>
            <w:rFonts w:ascii="David" w:eastAsia="David" w:hAnsi="David" w:hint="cs"/>
            <w:rtl/>
          </w:rPr>
          <w:delText xml:space="preserve"> מבוסס</w:delText>
        </w:r>
        <w:r w:rsidR="00795F14" w:rsidDel="003A06C9">
          <w:rPr>
            <w:rFonts w:ascii="David" w:eastAsia="David" w:hAnsi="David" w:hint="cs"/>
            <w:rtl/>
          </w:rPr>
          <w:delText>ים</w:delText>
        </w:r>
        <w:r w:rsidR="00E82D13" w:rsidDel="003A06C9">
          <w:rPr>
            <w:rFonts w:ascii="David" w:eastAsia="David" w:hAnsi="David" w:hint="cs"/>
            <w:rtl/>
          </w:rPr>
          <w:delText xml:space="preserve"> </w:delText>
        </w:r>
        <w:r w:rsidDel="003A06C9">
          <w:rPr>
            <w:rFonts w:ascii="David" w:eastAsia="David" w:hAnsi="David" w:hint="cs"/>
            <w:rtl/>
          </w:rPr>
          <w:delText>על שכבה זו.</w:delText>
        </w:r>
        <w:commentRangeEnd w:id="2925"/>
        <w:r w:rsidR="00CC0CCE" w:rsidDel="003A06C9">
          <w:rPr>
            <w:rtl/>
          </w:rPr>
          <w:commentReference w:id="2925"/>
        </w:r>
        <w:commentRangeEnd w:id="2926"/>
        <w:r w:rsidR="0009573F" w:rsidDel="003A06C9">
          <w:rPr>
            <w:rStyle w:val="ab"/>
            <w:rtl/>
          </w:rPr>
          <w:commentReference w:id="2926"/>
        </w:r>
        <w:commentRangeEnd w:id="2947"/>
        <w:r w:rsidR="00C650FB" w:rsidDel="003A06C9">
          <w:rPr>
            <w:rStyle w:val="ab"/>
            <w:rtl/>
          </w:rPr>
          <w:commentReference w:id="2947"/>
        </w:r>
        <w:commentRangeEnd w:id="2948"/>
        <w:r w:rsidR="00EB5011" w:rsidDel="003A06C9">
          <w:rPr>
            <w:rStyle w:val="ab"/>
            <w:rtl/>
          </w:rPr>
          <w:commentReference w:id="2948"/>
        </w:r>
        <w:bookmarkStart w:id="2954" w:name="_Toc190880793"/>
        <w:bookmarkStart w:id="2955" w:name="_Toc190883506"/>
        <w:bookmarkEnd w:id="2954"/>
        <w:bookmarkEnd w:id="2955"/>
      </w:del>
    </w:p>
    <w:p w14:paraId="05AB8A48" w14:textId="751B269D" w:rsidR="00E026BA" w:rsidDel="003A06C9" w:rsidRDefault="006226B3">
      <w:pPr>
        <w:tabs>
          <w:tab w:val="left" w:pos="2446"/>
        </w:tabs>
        <w:spacing w:line="276" w:lineRule="auto"/>
        <w:rPr>
          <w:del w:id="2956" w:author="Gidon Kupietzky" w:date="2025-01-27T15:49:00Z" w16du:dateUtc="2025-01-27T13:49:00Z"/>
          <w:rFonts w:ascii="David" w:eastAsia="David" w:hAnsi="David"/>
          <w:rtl/>
        </w:rPr>
        <w:pPrChange w:id="2957" w:author="Gidon Kupietzky" w:date="2025-02-13T17:45:00Z" w16du:dateUtc="2025-02-13T15:45:00Z">
          <w:pPr>
            <w:jc w:val="both"/>
          </w:pPr>
        </w:pPrChange>
      </w:pPr>
      <w:del w:id="2958" w:author="Gidon Kupietzky" w:date="2025-01-27T15:49:00Z" w16du:dateUtc="2025-01-27T13:49:00Z">
        <w:r w:rsidDel="003A06C9">
          <w:rPr>
            <w:rFonts w:ascii="David" w:hAnsi="David" w:hint="cs"/>
            <w:rtl/>
          </w:rPr>
          <w:delText xml:space="preserve">מרכיב </w:delText>
        </w:r>
        <w:r w:rsidR="002750BB" w:rsidDel="003A06C9">
          <w:rPr>
            <w:rFonts w:ascii="David" w:hAnsi="David" w:hint="cs"/>
            <w:rtl/>
          </w:rPr>
          <w:delText xml:space="preserve">הפלסטניאים </w:delText>
        </w:r>
        <w:commentRangeStart w:id="2959"/>
        <w:commentRangeEnd w:id="2959"/>
        <w:r w:rsidR="002750BB" w:rsidDel="003A06C9">
          <w:rPr>
            <w:rtl/>
          </w:rPr>
          <w:commentReference w:id="2959"/>
        </w:r>
        <w:commentRangeStart w:id="2960"/>
        <w:commentRangeEnd w:id="2960"/>
        <w:r w:rsidR="002750BB" w:rsidDel="003A06C9">
          <w:rPr>
            <w:rStyle w:val="ab"/>
            <w:rtl/>
          </w:rPr>
          <w:commentReference w:id="2960"/>
        </w:r>
      </w:del>
      <w:ins w:id="2961" w:author="Lior Glick" w:date="2024-12-02T11:51:00Z" w16du:dateUtc="2024-12-02T09:51:00Z">
        <w:del w:id="2962" w:author="Gidon Kupietzky" w:date="2025-01-27T15:49:00Z" w16du:dateUtc="2025-01-27T13:49:00Z">
          <w:r w:rsidR="00C650FB" w:rsidDel="003A06C9">
            <w:rPr>
              <w:rFonts w:ascii="David" w:hAnsi="David" w:hint="cs"/>
              <w:rtl/>
            </w:rPr>
            <w:delText xml:space="preserve">שאינם תושבי ישראל </w:delText>
          </w:r>
        </w:del>
      </w:ins>
      <w:del w:id="2963" w:author="Gidon Kupietzky" w:date="2025-01-27T15:49:00Z" w16du:dateUtc="2025-01-27T13:49:00Z">
        <w:r w:rsidR="00BB6A31" w:rsidDel="003A06C9">
          <w:rPr>
            <w:rFonts w:ascii="David" w:hAnsi="David" w:hint="cs"/>
            <w:rtl/>
          </w:rPr>
          <w:delText>ה</w:delText>
        </w:r>
        <w:r w:rsidDel="003A06C9">
          <w:rPr>
            <w:rFonts w:ascii="David" w:hAnsi="David" w:hint="cs"/>
            <w:rtl/>
          </w:rPr>
          <w:delText>מועסקים</w:delText>
        </w:r>
      </w:del>
      <w:ins w:id="2964" w:author="Lior Glick" w:date="2024-12-02T11:51:00Z" w16du:dateUtc="2024-12-02T09:51:00Z">
        <w:del w:id="2965" w:author="Gidon Kupietzky" w:date="2025-01-27T15:49:00Z" w16du:dateUtc="2025-01-27T13:49:00Z">
          <w:r w:rsidR="00C650FB" w:rsidDel="003A06C9">
            <w:rPr>
              <w:rFonts w:ascii="David" w:hAnsi="David" w:hint="cs"/>
              <w:rtl/>
            </w:rPr>
            <w:delText xml:space="preserve"> </w:delText>
          </w:r>
        </w:del>
      </w:ins>
      <w:commentRangeStart w:id="2966"/>
      <w:del w:id="2967" w:author="Gidon Kupietzky" w:date="2025-01-27T15:49:00Z" w16du:dateUtc="2025-01-27T13:49:00Z">
        <w:r w:rsidDel="003A06C9">
          <w:rPr>
            <w:rFonts w:ascii="David" w:hAnsi="David" w:hint="cs"/>
            <w:rtl/>
          </w:rPr>
          <w:delText xml:space="preserve">במתחמי התעסוקה </w:delText>
        </w:r>
        <w:r w:rsidR="00BB6A31" w:rsidDel="003A06C9">
          <w:rPr>
            <w:rFonts w:ascii="David" w:hAnsi="David" w:hint="cs"/>
            <w:rtl/>
          </w:rPr>
          <w:delText xml:space="preserve">במרחב </w:delText>
        </w:r>
        <w:commentRangeEnd w:id="2966"/>
        <w:r w:rsidR="004923F8" w:rsidDel="003A06C9">
          <w:rPr>
            <w:rtl/>
          </w:rPr>
          <w:commentReference w:id="2966"/>
        </w:r>
        <w:r w:rsidR="00BB6A31" w:rsidDel="003A06C9">
          <w:rPr>
            <w:rFonts w:ascii="David" w:hAnsi="David" w:hint="cs"/>
            <w:rtl/>
          </w:rPr>
          <w:delText>אינו נכלל בנתוני הקלט של המודל</w:delText>
        </w:r>
        <w:r w:rsidR="00E21BE5" w:rsidDel="003A06C9">
          <w:rPr>
            <w:rFonts w:ascii="David" w:hAnsi="David" w:hint="cs"/>
            <w:rtl/>
          </w:rPr>
          <w:delText xml:space="preserve">, כלומר </w:delText>
        </w:r>
        <w:r w:rsidR="00BC6072" w:rsidDel="003A06C9">
          <w:rPr>
            <w:rFonts w:ascii="David" w:hAnsi="David" w:hint="cs"/>
            <w:rtl/>
          </w:rPr>
          <w:delText>באיזורים מעורבים בהם מועסקים ישראלים ופלסטינאים, יופיע</w:delText>
        </w:r>
        <w:r w:rsidR="009D16C2" w:rsidDel="003A06C9">
          <w:rPr>
            <w:rFonts w:ascii="David" w:hAnsi="David" w:hint="cs"/>
            <w:rtl/>
          </w:rPr>
          <w:delText xml:space="preserve"> </w:delText>
        </w:r>
        <w:r w:rsidR="00BC6072" w:rsidDel="003A06C9">
          <w:rPr>
            <w:rFonts w:ascii="David" w:hAnsi="David" w:hint="cs"/>
            <w:rtl/>
          </w:rPr>
          <w:delText>רק היקף העובדים הישראלים.</w:delText>
        </w:r>
        <w:r w:rsidR="002737AE" w:rsidDel="003A06C9">
          <w:rPr>
            <w:rFonts w:ascii="David" w:hAnsi="David" w:hint="cs"/>
            <w:rtl/>
          </w:rPr>
          <w:delText xml:space="preserve"> חישוב המשיכה מתבצע באופן נפרד באמצעות מטריצה </w:delText>
        </w:r>
        <w:r w:rsidR="00B426CC" w:rsidDel="003A06C9">
          <w:rPr>
            <w:rFonts w:ascii="David" w:hAnsi="David" w:hint="cs"/>
            <w:rtl/>
          </w:rPr>
          <w:delText>י</w:delText>
        </w:r>
        <w:r w:rsidR="00B56AB5" w:rsidDel="003A06C9">
          <w:rPr>
            <w:rFonts w:ascii="David" w:hAnsi="David" w:hint="cs"/>
            <w:rtl/>
          </w:rPr>
          <w:delText>י</w:delText>
        </w:r>
        <w:r w:rsidR="00B426CC" w:rsidDel="003A06C9">
          <w:rPr>
            <w:rFonts w:ascii="David" w:hAnsi="David" w:hint="cs"/>
            <w:rtl/>
          </w:rPr>
          <w:delText>עודית (ראה הרחבה בדוח תיעוד מודל תחבורה)</w:delText>
        </w:r>
        <w:r w:rsidR="00A81362" w:rsidDel="003A06C9">
          <w:rPr>
            <w:rFonts w:ascii="David" w:eastAsia="David" w:hAnsi="David" w:hint="cs"/>
            <w:rtl/>
          </w:rPr>
          <w:delText>.</w:delText>
        </w:r>
        <w:bookmarkStart w:id="2968" w:name="_Toc190880794"/>
        <w:bookmarkStart w:id="2969" w:name="_Toc190883507"/>
        <w:bookmarkEnd w:id="2968"/>
        <w:bookmarkEnd w:id="2969"/>
      </w:del>
    </w:p>
    <w:p w14:paraId="0479AA06" w14:textId="14613E6F" w:rsidR="00A81362" w:rsidRPr="00DE4801" w:rsidDel="004A2D26" w:rsidRDefault="00A81362">
      <w:pPr>
        <w:tabs>
          <w:tab w:val="left" w:pos="2446"/>
        </w:tabs>
        <w:spacing w:line="276" w:lineRule="auto"/>
        <w:rPr>
          <w:del w:id="2970" w:author="Gidon Kupietzky" w:date="2025-02-13T17:45:00Z" w16du:dateUtc="2025-02-13T15:45:00Z"/>
          <w:rFonts w:ascii="David" w:eastAsia="David" w:hAnsi="David"/>
          <w:rtl/>
        </w:rPr>
        <w:pPrChange w:id="2971" w:author="Gidon Kupietzky" w:date="2025-02-13T17:45:00Z" w16du:dateUtc="2025-02-13T15:45:00Z">
          <w:pPr>
            <w:jc w:val="both"/>
          </w:pPr>
        </w:pPrChange>
      </w:pPr>
      <w:bookmarkStart w:id="2972" w:name="_Toc190880795"/>
      <w:bookmarkStart w:id="2973" w:name="_Toc190883508"/>
      <w:bookmarkEnd w:id="2972"/>
      <w:bookmarkEnd w:id="2973"/>
    </w:p>
    <w:p w14:paraId="567A1563" w14:textId="5D1B12EF" w:rsidR="00F11534" w:rsidDel="004A2D26" w:rsidRDefault="00F11534">
      <w:pPr>
        <w:tabs>
          <w:tab w:val="left" w:pos="2446"/>
        </w:tabs>
        <w:spacing w:line="276" w:lineRule="auto"/>
        <w:rPr>
          <w:del w:id="2974" w:author="Gidon Kupietzky" w:date="2025-02-13T17:45:00Z" w16du:dateUtc="2025-02-13T15:45:00Z"/>
          <w:rFonts w:eastAsia="David"/>
          <w:rtl/>
        </w:rPr>
        <w:pPrChange w:id="2975" w:author="Gidon Kupietzky" w:date="2025-02-13T17:45:00Z" w16du:dateUtc="2025-02-13T15:45:00Z">
          <w:pPr>
            <w:pStyle w:val="3"/>
          </w:pPr>
        </w:pPrChange>
      </w:pPr>
      <w:bookmarkStart w:id="2976" w:name="_חלוקה_לענפי_תעסוקה"/>
      <w:bookmarkStart w:id="2977" w:name="_Toc140000358"/>
      <w:bookmarkStart w:id="2978" w:name="_Toc140047665"/>
      <w:bookmarkEnd w:id="2976"/>
      <w:del w:id="2979" w:author="Gidon Kupietzky" w:date="2025-02-13T17:45:00Z" w16du:dateUtc="2025-02-13T15:45:00Z">
        <w:r w:rsidRPr="002A519E" w:rsidDel="004A2D26">
          <w:rPr>
            <w:rFonts w:eastAsia="David"/>
            <w:rtl/>
          </w:rPr>
          <w:delText>חלוקה לענפי תעסוקה</w:delText>
        </w:r>
        <w:bookmarkStart w:id="2980" w:name="_Toc190880796"/>
        <w:bookmarkStart w:id="2981" w:name="_Toc190883509"/>
        <w:bookmarkEnd w:id="2980"/>
        <w:bookmarkEnd w:id="2981"/>
      </w:del>
    </w:p>
    <w:p w14:paraId="7DAF1A4F" w14:textId="334D60E6" w:rsidR="008A6416" w:rsidDel="004A2D26" w:rsidRDefault="00C27E69">
      <w:pPr>
        <w:tabs>
          <w:tab w:val="left" w:pos="2446"/>
        </w:tabs>
        <w:spacing w:line="276" w:lineRule="auto"/>
        <w:rPr>
          <w:del w:id="2982" w:author="Gidon Kupietzky" w:date="2025-02-13T17:45:00Z" w16du:dateUtc="2025-02-13T15:45:00Z"/>
          <w:rtl/>
        </w:rPr>
        <w:pPrChange w:id="2983" w:author="Gidon Kupietzky" w:date="2025-02-13T17:45:00Z" w16du:dateUtc="2025-02-13T15:45:00Z">
          <w:pPr>
            <w:jc w:val="both"/>
          </w:pPr>
        </w:pPrChange>
      </w:pPr>
      <w:del w:id="2984" w:author="Gidon Kupietzky" w:date="2025-02-13T17:45:00Z" w16du:dateUtc="2025-02-13T15:45:00Z">
        <w:r w:rsidDel="004A2D26">
          <w:rPr>
            <w:rFonts w:hint="cs"/>
            <w:rtl/>
          </w:rPr>
          <w:delText xml:space="preserve">אחת מדרישות </w:delText>
        </w:r>
        <w:r w:rsidR="00F11534" w:rsidDel="004A2D26">
          <w:rPr>
            <w:rFonts w:hint="cs"/>
            <w:rtl/>
          </w:rPr>
          <w:delText xml:space="preserve">המודל </w:delText>
        </w:r>
        <w:r w:rsidDel="004A2D26">
          <w:rPr>
            <w:rFonts w:hint="cs"/>
            <w:rtl/>
          </w:rPr>
          <w:delText>הינה</w:delText>
        </w:r>
        <w:r w:rsidR="00F11534" w:rsidDel="004A2D26">
          <w:rPr>
            <w:rFonts w:hint="cs"/>
            <w:rtl/>
          </w:rPr>
          <w:delText xml:space="preserve"> חלוקה של מקומות העבודה בכל אזור תנועה לקטגוריות </w:delText>
        </w:r>
        <w:r w:rsidDel="004A2D26">
          <w:rPr>
            <w:rFonts w:hint="cs"/>
            <w:rtl/>
          </w:rPr>
          <w:delText xml:space="preserve">כלליות </w:delText>
        </w:r>
        <w:r w:rsidR="003E5364" w:rsidDel="004A2D26">
          <w:rPr>
            <w:rFonts w:hint="cs"/>
            <w:rtl/>
          </w:rPr>
          <w:delText>של ענפי</w:delText>
        </w:r>
        <w:r w:rsidR="00F11534" w:rsidDel="004A2D26">
          <w:rPr>
            <w:rFonts w:hint="cs"/>
            <w:rtl/>
          </w:rPr>
          <w:delText xml:space="preserve"> תעסוקה</w:delText>
        </w:r>
        <w:r w:rsidR="003E5364" w:rsidDel="004A2D26">
          <w:rPr>
            <w:rFonts w:hint="cs"/>
            <w:rtl/>
          </w:rPr>
          <w:delText>:</w:delText>
        </w:r>
        <w:r w:rsidR="00F11534" w:rsidDel="004A2D26">
          <w:rPr>
            <w:rFonts w:hint="cs"/>
            <w:rtl/>
          </w:rPr>
          <w:delText xml:space="preserve"> חינוך, משרדים, מסחר ותיירות, תעשייה ומלאכה ולבסוף </w:delText>
        </w:r>
        <w:r w:rsidR="00B07FB9" w:rsidDel="004A2D26">
          <w:rPr>
            <w:rFonts w:hint="cs"/>
            <w:rtl/>
          </w:rPr>
          <w:delText xml:space="preserve">שירותי </w:delText>
        </w:r>
        <w:r w:rsidR="00F11534" w:rsidDel="004A2D26">
          <w:rPr>
            <w:rFonts w:hint="cs"/>
            <w:rtl/>
          </w:rPr>
          <w:delText>ציבורי</w:delText>
        </w:r>
        <w:r w:rsidR="00B07FB9" w:rsidDel="004A2D26">
          <w:rPr>
            <w:rFonts w:hint="cs"/>
            <w:rtl/>
          </w:rPr>
          <w:delText xml:space="preserve"> שאינם חינוך</w:delText>
        </w:r>
        <w:r w:rsidR="00F11534" w:rsidDel="004A2D26">
          <w:rPr>
            <w:rFonts w:hint="cs"/>
            <w:rtl/>
          </w:rPr>
          <w:delText>.</w:delText>
        </w:r>
        <w:bookmarkStart w:id="2985" w:name="_Toc190880797"/>
        <w:bookmarkStart w:id="2986" w:name="_Toc190883510"/>
        <w:bookmarkEnd w:id="2985"/>
        <w:bookmarkEnd w:id="2986"/>
      </w:del>
    </w:p>
    <w:p w14:paraId="4A2A9586" w14:textId="24352A11" w:rsidR="00F81FB4" w:rsidRPr="00F81FB4" w:rsidDel="004A2D26" w:rsidRDefault="00AB6A4D">
      <w:pPr>
        <w:tabs>
          <w:tab w:val="left" w:pos="2446"/>
        </w:tabs>
        <w:spacing w:line="276" w:lineRule="auto"/>
        <w:rPr>
          <w:del w:id="2987" w:author="Gidon Kupietzky" w:date="2025-02-13T17:45:00Z" w16du:dateUtc="2025-02-13T15:45:00Z"/>
          <w:rtl/>
        </w:rPr>
        <w:pPrChange w:id="2988" w:author="Gidon Kupietzky" w:date="2025-02-13T17:45:00Z" w16du:dateUtc="2025-02-13T15:45:00Z">
          <w:pPr>
            <w:jc w:val="both"/>
          </w:pPr>
        </w:pPrChange>
      </w:pPr>
      <w:del w:id="2989" w:author="Gidon Kupietzky" w:date="2025-02-13T17:45:00Z" w16du:dateUtc="2025-02-13T15:45:00Z">
        <w:r w:rsidDel="004A2D26">
          <w:rPr>
            <w:rFonts w:hint="cs"/>
            <w:rtl/>
          </w:rPr>
          <w:delText>ההסבר לגבי חישוב המועסקים ב</w:delText>
        </w:r>
        <w:r w:rsidR="00F11534" w:rsidDel="004A2D26">
          <w:rPr>
            <w:rFonts w:hint="cs"/>
            <w:rtl/>
          </w:rPr>
          <w:delText>קטגורית החינוך פורט לעיל. בנוגע לשאר הקטגוריות</w:delText>
        </w:r>
        <w:r w:rsidR="00B82F90" w:rsidDel="004A2D26">
          <w:rPr>
            <w:rFonts w:hint="cs"/>
            <w:rtl/>
          </w:rPr>
          <w:delText>,</w:delText>
        </w:r>
        <w:r w:rsidR="00F11534" w:rsidDel="004A2D26">
          <w:rPr>
            <w:rFonts w:hint="cs"/>
            <w:rtl/>
          </w:rPr>
          <w:delText xml:space="preserve"> ה</w:delText>
        </w:r>
        <w:r w:rsidR="00B82F90" w:rsidDel="004A2D26">
          <w:rPr>
            <w:rFonts w:hint="cs"/>
            <w:rtl/>
          </w:rPr>
          <w:delText>ן</w:delText>
        </w:r>
        <w:r w:rsidR="00F11534" w:rsidDel="004A2D26">
          <w:rPr>
            <w:rFonts w:hint="cs"/>
            <w:rtl/>
          </w:rPr>
          <w:delText xml:space="preserve"> חושבו מתוך סך התעסוקה </w:delText>
        </w:r>
        <w:r w:rsidR="00ED42AD" w:rsidDel="004A2D26">
          <w:rPr>
            <w:rFonts w:hint="cs"/>
            <w:rtl/>
          </w:rPr>
          <w:delText xml:space="preserve">שאינה </w:delText>
        </w:r>
        <w:r w:rsidR="00F11534" w:rsidDel="004A2D26">
          <w:rPr>
            <w:rFonts w:hint="cs"/>
            <w:rtl/>
          </w:rPr>
          <w:delText>עוקב</w:delText>
        </w:r>
        <w:r w:rsidR="00ED42AD" w:rsidDel="004A2D26">
          <w:rPr>
            <w:rFonts w:hint="cs"/>
            <w:rtl/>
          </w:rPr>
          <w:delText xml:space="preserve">ת </w:delText>
        </w:r>
        <w:r w:rsidR="6457DFDA" w:rsidRPr="77B01882" w:rsidDel="004A2D26">
          <w:rPr>
            <w:rtl/>
          </w:rPr>
          <w:delText>אוכלוסייה</w:delText>
        </w:r>
        <w:r w:rsidR="00ED42AD" w:rsidDel="004A2D26">
          <w:rPr>
            <w:rFonts w:hint="cs"/>
            <w:rtl/>
          </w:rPr>
          <w:delText xml:space="preserve"> ו</w:delText>
        </w:r>
        <w:r w:rsidR="00B82F90" w:rsidDel="004A2D26">
          <w:rPr>
            <w:rFonts w:hint="cs"/>
            <w:rtl/>
          </w:rPr>
          <w:delText>מ</w:delText>
        </w:r>
        <w:r w:rsidR="00ED42AD" w:rsidDel="004A2D26">
          <w:rPr>
            <w:rFonts w:hint="cs"/>
            <w:rtl/>
          </w:rPr>
          <w:delText>זו שכן</w:delText>
        </w:r>
        <w:r w:rsidR="00F11534" w:rsidDel="004A2D26">
          <w:rPr>
            <w:rFonts w:hint="cs"/>
            <w:rtl/>
          </w:rPr>
          <w:delText xml:space="preserve"> עוקב</w:delText>
        </w:r>
        <w:r w:rsidR="00ED42AD" w:rsidDel="004A2D26">
          <w:rPr>
            <w:rFonts w:hint="cs"/>
            <w:rtl/>
          </w:rPr>
          <w:delText>ת</w:delText>
        </w:r>
        <w:r w:rsidR="00F11534" w:rsidDel="004A2D26">
          <w:rPr>
            <w:rFonts w:hint="cs"/>
            <w:rtl/>
          </w:rPr>
          <w:delText xml:space="preserve"> </w:delText>
        </w:r>
        <w:r w:rsidR="6457DFDA" w:rsidRPr="77B01882" w:rsidDel="004A2D26">
          <w:rPr>
            <w:rtl/>
          </w:rPr>
          <w:delText>אוכלוסייה</w:delText>
        </w:r>
        <w:r w:rsidR="00B82F90" w:rsidDel="004A2D26">
          <w:rPr>
            <w:rFonts w:hint="cs"/>
            <w:rtl/>
          </w:rPr>
          <w:delText xml:space="preserve"> </w:delText>
        </w:r>
        <w:r w:rsidR="00F11534" w:rsidDel="004A2D26">
          <w:rPr>
            <w:rFonts w:hint="cs"/>
            <w:rtl/>
          </w:rPr>
          <w:delText>בהתאם לחלוקה שנאמדה על ידי הצוות ברמה של אזור תנועה</w:delText>
        </w:r>
        <w:r w:rsidR="00C27E69" w:rsidDel="004A2D26">
          <w:rPr>
            <w:rFonts w:hint="cs"/>
            <w:rtl/>
          </w:rPr>
          <w:delText xml:space="preserve">. חלוקה זו </w:delText>
        </w:r>
        <w:r w:rsidR="00C84415" w:rsidDel="004A2D26">
          <w:rPr>
            <w:rFonts w:hint="cs"/>
            <w:rtl/>
          </w:rPr>
          <w:delText xml:space="preserve">מתבססת </w:delText>
        </w:r>
        <w:r w:rsidR="00B82F90" w:rsidDel="004A2D26">
          <w:rPr>
            <w:rFonts w:hint="cs"/>
            <w:rtl/>
          </w:rPr>
          <w:delText>בעיקר</w:delText>
        </w:r>
        <w:r w:rsidR="00C84415" w:rsidDel="004A2D26">
          <w:rPr>
            <w:rFonts w:hint="cs"/>
            <w:rtl/>
          </w:rPr>
          <w:delText xml:space="preserve"> על </w:delText>
        </w:r>
        <w:r w:rsidR="00C27E69" w:rsidDel="004A2D26">
          <w:rPr>
            <w:rFonts w:hint="cs"/>
            <w:rtl/>
          </w:rPr>
          <w:delText>היכרות של השטח בסיוע של מידע ממפות גוגל וכן מצילומי אויר</w:delText>
        </w:r>
        <w:r w:rsidR="00366CBA" w:rsidDel="004A2D26">
          <w:delText xml:space="preserve"> </w:delText>
        </w:r>
        <w:r w:rsidR="00366CBA" w:rsidDel="004A2D26">
          <w:rPr>
            <w:rFonts w:hint="cs"/>
            <w:rtl/>
          </w:rPr>
          <w:delText>כדי להעריך את הדומיננטיו</w:delText>
        </w:r>
        <w:r w:rsidR="00366CBA" w:rsidDel="004A2D26">
          <w:rPr>
            <w:rFonts w:hint="eastAsia"/>
            <w:rtl/>
          </w:rPr>
          <w:delText>ת</w:delText>
        </w:r>
        <w:r w:rsidR="00366CBA" w:rsidDel="004A2D26">
          <w:rPr>
            <w:rFonts w:hint="cs"/>
            <w:rtl/>
          </w:rPr>
          <w:delText xml:space="preserve"> של</w:delText>
        </w:r>
        <w:r w:rsidR="00E62367" w:rsidDel="004A2D26">
          <w:rPr>
            <w:rFonts w:hint="cs"/>
            <w:rtl/>
          </w:rPr>
          <w:delText xml:space="preserve"> </w:delText>
        </w:r>
        <w:r w:rsidR="003D0256" w:rsidDel="004A2D26">
          <w:rPr>
            <w:rFonts w:hint="cs"/>
            <w:rtl/>
          </w:rPr>
          <w:delText>סוג ענף תעסוקה</w:delText>
        </w:r>
        <w:r w:rsidR="008310E9" w:rsidDel="004A2D26">
          <w:rPr>
            <w:rFonts w:hint="cs"/>
            <w:rtl/>
          </w:rPr>
          <w:delText>.</w:delText>
        </w:r>
        <w:r w:rsidR="003D0256" w:rsidDel="004A2D26">
          <w:rPr>
            <w:rFonts w:hint="cs"/>
            <w:rtl/>
          </w:rPr>
          <w:delText xml:space="preserve"> </w:delText>
        </w:r>
        <w:r w:rsidR="008310E9" w:rsidDel="004A2D26">
          <w:rPr>
            <w:rFonts w:hint="cs"/>
            <w:rtl/>
          </w:rPr>
          <w:delText>לדוגמא</w:delText>
        </w:r>
        <w:r w:rsidR="00CB2A23" w:rsidDel="004A2D26">
          <w:rPr>
            <w:rFonts w:hint="cs"/>
            <w:rtl/>
          </w:rPr>
          <w:delText xml:space="preserve">, </w:delText>
        </w:r>
        <w:r w:rsidR="008310E9" w:rsidDel="004A2D26">
          <w:rPr>
            <w:rFonts w:hint="cs"/>
            <w:rtl/>
          </w:rPr>
          <w:delText xml:space="preserve"> </w:delText>
        </w:r>
        <w:r w:rsidR="00CB2A23" w:rsidDel="004A2D26">
          <w:rPr>
            <w:rFonts w:hint="cs"/>
            <w:rtl/>
          </w:rPr>
          <w:delText>ב</w:delText>
        </w:r>
        <w:r w:rsidR="008310E9" w:rsidDel="004A2D26">
          <w:rPr>
            <w:rFonts w:hint="cs"/>
            <w:rtl/>
          </w:rPr>
          <w:delText xml:space="preserve">מרחב </w:delText>
        </w:r>
        <w:r w:rsidR="00CB2A23" w:rsidDel="004A2D26">
          <w:rPr>
            <w:rFonts w:hint="cs"/>
            <w:rtl/>
          </w:rPr>
          <w:delText>איזור התעסוקה</w:delText>
        </w:r>
        <w:r w:rsidR="008310E9" w:rsidDel="004A2D26">
          <w:rPr>
            <w:rFonts w:hint="cs"/>
            <w:rtl/>
          </w:rPr>
          <w:delText xml:space="preserve"> תלפיות בירושלים </w:delText>
        </w:r>
        <w:r w:rsidR="000B33D8" w:rsidDel="004A2D26">
          <w:rPr>
            <w:rFonts w:hint="cs"/>
            <w:rtl/>
          </w:rPr>
          <w:delText xml:space="preserve">ההערכה היא </w:delText>
        </w:r>
        <w:r w:rsidR="008310E9" w:rsidDel="004A2D26">
          <w:rPr>
            <w:rFonts w:hint="cs"/>
            <w:rtl/>
          </w:rPr>
          <w:delText xml:space="preserve">שמקומות העבודה שלו מתחלקים </w:delText>
        </w:r>
        <w:r w:rsidR="000B33D8" w:rsidDel="004A2D26">
          <w:rPr>
            <w:rFonts w:hint="cs"/>
            <w:rtl/>
          </w:rPr>
          <w:delText xml:space="preserve">ענפית בהתפלגות הבאה: </w:delText>
        </w:r>
        <w:r w:rsidR="008310E9" w:rsidDel="004A2D26">
          <w:rPr>
            <w:rFonts w:hint="cs"/>
            <w:rtl/>
          </w:rPr>
          <w:delText>כ5% לתעשייה</w:delText>
        </w:r>
        <w:r w:rsidR="000B33D8" w:rsidDel="004A2D26">
          <w:rPr>
            <w:rFonts w:hint="cs"/>
            <w:rtl/>
          </w:rPr>
          <w:delText>,</w:delText>
        </w:r>
        <w:r w:rsidR="008310E9" w:rsidDel="004A2D26">
          <w:rPr>
            <w:rFonts w:hint="cs"/>
            <w:rtl/>
          </w:rPr>
          <w:delText xml:space="preserve"> 30% משרדים ותיירות, 55% למשרדים, 10% למקומות עבודה ציבורי מקבל קהל ו0% מקומות עבודה </w:delText>
        </w:r>
        <w:r w:rsidR="00E5319A" w:rsidDel="004A2D26">
          <w:rPr>
            <w:rFonts w:hint="cs"/>
            <w:rtl/>
          </w:rPr>
          <w:delText>בענפי חקלאות</w:delText>
        </w:r>
        <w:r w:rsidR="008310E9" w:rsidDel="004A2D26">
          <w:rPr>
            <w:rFonts w:hint="cs"/>
            <w:rtl/>
          </w:rPr>
          <w:delText xml:space="preserve">. </w:delText>
        </w:r>
      </w:del>
      <w:del w:id="2990" w:author="Gidon Kupietzky" w:date="2024-12-16T14:50:00Z" w16du:dateUtc="2024-12-16T12:50:00Z">
        <w:r w:rsidR="003D0256" w:rsidDel="00323BDD">
          <w:rPr>
            <w:rFonts w:hint="cs"/>
            <w:rtl/>
          </w:rPr>
          <w:delText xml:space="preserve"> </w:delText>
        </w:r>
      </w:del>
      <w:bookmarkStart w:id="2991" w:name="_Toc190880798"/>
      <w:bookmarkStart w:id="2992" w:name="_Toc190883511"/>
      <w:bookmarkEnd w:id="2991"/>
      <w:bookmarkEnd w:id="2992"/>
    </w:p>
    <w:p w14:paraId="32C197A7" w14:textId="2321DE91" w:rsidR="00C27E69" w:rsidRPr="00957855" w:rsidDel="004A2D26" w:rsidRDefault="00C27E69">
      <w:pPr>
        <w:tabs>
          <w:tab w:val="left" w:pos="2446"/>
        </w:tabs>
        <w:spacing w:line="276" w:lineRule="auto"/>
        <w:rPr>
          <w:del w:id="2993" w:author="Gidon Kupietzky" w:date="2025-02-13T17:45:00Z" w16du:dateUtc="2025-02-13T15:45:00Z"/>
          <w:rtl/>
        </w:rPr>
        <w:pPrChange w:id="2994" w:author="Gidon Kupietzky" w:date="2025-02-13T17:45:00Z" w16du:dateUtc="2025-02-13T15:45:00Z">
          <w:pPr>
            <w:pStyle w:val="1"/>
          </w:pPr>
        </w:pPrChange>
      </w:pPr>
      <w:del w:id="2995" w:author="Gidon Kupietzky" w:date="2025-02-13T17:45:00Z" w16du:dateUtc="2025-02-13T15:45:00Z">
        <w:r w:rsidRPr="00957855" w:rsidDel="004A2D26">
          <w:rPr>
            <w:rtl/>
          </w:rPr>
          <w:delText xml:space="preserve">מתודולוגיה </w:delText>
        </w:r>
        <w:r w:rsidDel="004A2D26">
          <w:rPr>
            <w:rtl/>
          </w:rPr>
          <w:delText>–</w:delText>
        </w:r>
        <w:r w:rsidDel="004A2D26">
          <w:rPr>
            <w:rFonts w:hint="cs"/>
            <w:rtl/>
          </w:rPr>
          <w:delText xml:space="preserve"> </w:delText>
        </w:r>
        <w:r w:rsidR="00642F63" w:rsidDel="004A2D26">
          <w:rPr>
            <w:rFonts w:hint="cs"/>
            <w:rtl/>
          </w:rPr>
          <w:delText>תחזיות ל</w:delText>
        </w:r>
        <w:r w:rsidDel="004A2D26">
          <w:rPr>
            <w:rFonts w:hint="cs"/>
            <w:rtl/>
          </w:rPr>
          <w:delText xml:space="preserve">מצב </w:delText>
        </w:r>
        <w:r w:rsidR="00642F63" w:rsidDel="004A2D26">
          <w:rPr>
            <w:rFonts w:hint="cs"/>
            <w:rtl/>
          </w:rPr>
          <w:delText>עתידי</w:delText>
        </w:r>
        <w:bookmarkStart w:id="2996" w:name="_Toc190880799"/>
        <w:bookmarkStart w:id="2997" w:name="_Toc190883512"/>
        <w:bookmarkEnd w:id="2996"/>
        <w:bookmarkEnd w:id="2997"/>
      </w:del>
    </w:p>
    <w:p w14:paraId="12D8001D" w14:textId="1389B9D4" w:rsidR="0013041E" w:rsidDel="004A2D26" w:rsidRDefault="004C3115">
      <w:pPr>
        <w:tabs>
          <w:tab w:val="left" w:pos="2446"/>
        </w:tabs>
        <w:spacing w:line="276" w:lineRule="auto"/>
        <w:rPr>
          <w:del w:id="2998" w:author="Gidon Kupietzky" w:date="2025-02-13T17:45:00Z" w16du:dateUtc="2025-02-13T15:45:00Z"/>
          <w:rtl/>
        </w:rPr>
        <w:pPrChange w:id="2999" w:author="Gidon Kupietzky" w:date="2025-02-13T17:45:00Z" w16du:dateUtc="2025-02-13T15:45:00Z">
          <w:pPr/>
        </w:pPrChange>
      </w:pPr>
      <w:del w:id="3000" w:author="Gidon Kupietzky" w:date="2025-02-13T17:45:00Z" w16du:dateUtc="2025-02-13T15:45:00Z">
        <w:r w:rsidRPr="002F18D6" w:rsidDel="004A2D26">
          <w:rPr>
            <w:rtl/>
          </w:rPr>
          <w:delText>התרשים מתאר את המבנה של המצב ה</w:delText>
        </w:r>
        <w:r w:rsidDel="004A2D26">
          <w:rPr>
            <w:rFonts w:hint="cs"/>
            <w:rtl/>
          </w:rPr>
          <w:delText>עתיד</w:delText>
        </w:r>
        <w:r w:rsidRPr="002F18D6" w:rsidDel="004A2D26">
          <w:rPr>
            <w:rtl/>
          </w:rPr>
          <w:delText xml:space="preserve"> על בסיס שלושה תחומים עיקריים: </w:delText>
        </w:r>
        <w:r w:rsidRPr="002F18D6" w:rsidDel="004A2D26">
          <w:rPr>
            <w:b/>
            <w:bCs/>
            <w:rtl/>
          </w:rPr>
          <w:delText>אוכלוסייה</w:delText>
        </w:r>
        <w:r w:rsidRPr="002F18D6" w:rsidDel="004A2D26">
          <w:rPr>
            <w:rtl/>
          </w:rPr>
          <w:delText xml:space="preserve">, </w:delText>
        </w:r>
        <w:r w:rsidRPr="002F18D6" w:rsidDel="004A2D26">
          <w:rPr>
            <w:b/>
            <w:bCs/>
            <w:rtl/>
          </w:rPr>
          <w:delText>חינוך</w:delText>
        </w:r>
        <w:r w:rsidRPr="002F18D6" w:rsidDel="004A2D26">
          <w:rPr>
            <w:rtl/>
          </w:rPr>
          <w:delText>, ו</w:delText>
        </w:r>
        <w:r w:rsidRPr="002F18D6" w:rsidDel="004A2D26">
          <w:rPr>
            <w:b/>
            <w:bCs/>
            <w:rtl/>
          </w:rPr>
          <w:delText>תעסוקה</w:delText>
        </w:r>
        <w:r w:rsidRPr="002F18D6" w:rsidDel="004A2D26">
          <w:rPr>
            <w:rtl/>
          </w:rPr>
          <w:delText>. כל תחום מכיל תתי-נושאים אשר מייצגים את מרכיבי הנתונים המשמשים לניתוח.</w:delText>
        </w:r>
        <w:r w:rsidR="002C5C49" w:rsidDel="004A2D26">
          <w:rPr>
            <w:rFonts w:hint="cs"/>
            <w:rtl/>
          </w:rPr>
          <w:delText xml:space="preserve"> </w:delText>
        </w:r>
        <w:r w:rsidR="0013041E" w:rsidDel="004A2D26">
          <w:rPr>
            <w:rFonts w:hint="cs"/>
            <w:rtl/>
          </w:rPr>
          <w:delText xml:space="preserve">המצב העתידי מתחלק לשלוש תחזיות: תחזיות צתא”ל ושתי תחזיות של המועצה </w:delText>
        </w:r>
        <w:r w:rsidR="00767B9F" w:rsidDel="004A2D26">
          <w:rPr>
            <w:rFonts w:hint="cs"/>
            <w:rtl/>
          </w:rPr>
          <w:delText>הלאאומית לכלכלה: תחזית דיור ותחזית עסקים כרגיל.</w:delText>
        </w:r>
        <w:bookmarkStart w:id="3001" w:name="_Toc190880800"/>
        <w:bookmarkStart w:id="3002" w:name="_Toc190883513"/>
        <w:bookmarkEnd w:id="3001"/>
        <w:bookmarkEnd w:id="3002"/>
      </w:del>
    </w:p>
    <w:p w14:paraId="5B1B348F" w14:textId="59A9C07D" w:rsidR="004C3115" w:rsidRPr="002F18D6" w:rsidDel="004A2D26" w:rsidRDefault="004C3115">
      <w:pPr>
        <w:tabs>
          <w:tab w:val="left" w:pos="2446"/>
        </w:tabs>
        <w:spacing w:line="276" w:lineRule="auto"/>
        <w:rPr>
          <w:del w:id="3003" w:author="Gidon Kupietzky" w:date="2025-02-13T17:45:00Z" w16du:dateUtc="2025-02-13T15:45:00Z"/>
        </w:rPr>
        <w:pPrChange w:id="3004" w:author="Gidon Kupietzky" w:date="2025-02-13T17:45:00Z" w16du:dateUtc="2025-02-13T15:45:00Z">
          <w:pPr/>
        </w:pPrChange>
      </w:pPr>
      <w:del w:id="3005" w:author="Gidon Kupietzky" w:date="2025-02-13T17:45:00Z" w16du:dateUtc="2025-02-13T15:45:00Z">
        <w:r w:rsidRPr="002F18D6" w:rsidDel="004A2D26">
          <w:rPr>
            <w:rtl/>
          </w:rPr>
          <w:delText>התרשים מראה את הקשר בין התחומים השונים ומאפשר הבנה שיטתית של נתוני המצב ה</w:delText>
        </w:r>
        <w:r w:rsidR="00421EFF" w:rsidDel="004A2D26">
          <w:rPr>
            <w:rFonts w:hint="cs"/>
            <w:rtl/>
          </w:rPr>
          <w:delText>עתידי</w:delText>
        </w:r>
        <w:r w:rsidRPr="002F18D6" w:rsidDel="004A2D26">
          <w:rPr>
            <w:rtl/>
          </w:rPr>
          <w:delText xml:space="preserve"> לצורך ניתוח מרחבי ותכנוני</w:delText>
        </w:r>
        <w:r w:rsidRPr="002F18D6" w:rsidDel="004A2D26">
          <w:delText>.</w:delText>
        </w:r>
        <w:bookmarkStart w:id="3006" w:name="_Toc190880801"/>
        <w:bookmarkStart w:id="3007" w:name="_Toc190883514"/>
        <w:bookmarkEnd w:id="3006"/>
        <w:bookmarkEnd w:id="3007"/>
      </w:del>
    </w:p>
    <w:p w14:paraId="3DBC3D06" w14:textId="1F228503" w:rsidR="004C3115" w:rsidDel="004A2D26" w:rsidRDefault="004C3115">
      <w:pPr>
        <w:tabs>
          <w:tab w:val="left" w:pos="2446"/>
        </w:tabs>
        <w:spacing w:line="276" w:lineRule="auto"/>
        <w:rPr>
          <w:del w:id="3008" w:author="Gidon Kupietzky" w:date="2025-02-13T17:45:00Z" w16du:dateUtc="2025-02-13T15:45:00Z"/>
          <w:rtl/>
        </w:rPr>
        <w:pPrChange w:id="3009" w:author="Gidon Kupietzky" w:date="2025-02-13T17:45:00Z" w16du:dateUtc="2025-02-13T15:45:00Z">
          <w:pPr/>
        </w:pPrChange>
      </w:pPr>
      <w:del w:id="3010" w:author="Gidon Kupietzky" w:date="2025-02-13T17:45:00Z" w16du:dateUtc="2025-02-13T15:45:00Z">
        <w:r w:rsidDel="004A2D26">
          <w:rPr>
            <w:rFonts w:hint="cs"/>
            <w:rtl/>
          </w:rPr>
          <w:delText>להלן תרשים סכמתי של הרכב מצב עתידי:</w:delText>
        </w:r>
        <w:bookmarkStart w:id="3011" w:name="_Toc190880802"/>
        <w:bookmarkStart w:id="3012" w:name="_Toc190883515"/>
        <w:bookmarkEnd w:id="3011"/>
        <w:bookmarkEnd w:id="3012"/>
      </w:del>
    </w:p>
    <w:p w14:paraId="7254FA67" w14:textId="0B4ECD8F" w:rsidR="00CF7461" w:rsidRPr="00CF7461" w:rsidDel="004A2D26" w:rsidRDefault="00D173A1">
      <w:pPr>
        <w:tabs>
          <w:tab w:val="left" w:pos="2446"/>
        </w:tabs>
        <w:spacing w:line="276" w:lineRule="auto"/>
        <w:rPr>
          <w:del w:id="3013" w:author="Gidon Kupietzky" w:date="2025-02-13T17:45:00Z" w16du:dateUtc="2025-02-13T15:45:00Z"/>
          <w:rtl/>
        </w:rPr>
        <w:pPrChange w:id="3014" w:author="Gidon Kupietzky" w:date="2025-02-13T17:45:00Z" w16du:dateUtc="2025-02-13T15:45:00Z">
          <w:pPr/>
        </w:pPrChange>
      </w:pPr>
      <w:del w:id="3015" w:author="Gidon Kupietzky" w:date="2025-02-13T17:45:00Z" w16du:dateUtc="2025-02-13T15:45:00Z">
        <w:r w:rsidRPr="00D173A1" w:rsidDel="004A2D26">
          <w:rPr>
            <w:noProof/>
            <w:rtl/>
          </w:rPr>
          <w:lastRenderedPageBreak/>
          <w:drawing>
            <wp:inline distT="0" distB="0" distL="0" distR="0" wp14:anchorId="560D9041" wp14:editId="5D371A04">
              <wp:extent cx="5731510" cy="4552315"/>
              <wp:effectExtent l="0" t="0" r="2540" b="635"/>
              <wp:docPr id="204750108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01081" name="Picture 1" descr="A diagram of a company&#10;&#10;Description automatically generated with medium confidence"/>
                      <pic:cNvPicPr/>
                    </pic:nvPicPr>
                    <pic:blipFill>
                      <a:blip r:embed="rId28"/>
                      <a:stretch>
                        <a:fillRect/>
                      </a:stretch>
                    </pic:blipFill>
                    <pic:spPr>
                      <a:xfrm>
                        <a:off x="0" y="0"/>
                        <a:ext cx="5731510" cy="4552315"/>
                      </a:xfrm>
                      <a:prstGeom prst="rect">
                        <a:avLst/>
                      </a:prstGeom>
                    </pic:spPr>
                  </pic:pic>
                </a:graphicData>
              </a:graphic>
            </wp:inline>
          </w:drawing>
        </w:r>
        <w:bookmarkStart w:id="3016" w:name="_Toc190880803"/>
        <w:bookmarkStart w:id="3017" w:name="_Toc190883516"/>
        <w:bookmarkEnd w:id="3016"/>
        <w:bookmarkEnd w:id="3017"/>
      </w:del>
    </w:p>
    <w:p w14:paraId="3A7BD7AC" w14:textId="34AB96BC" w:rsidR="005B60A8" w:rsidDel="004A2D26" w:rsidRDefault="675974CA">
      <w:pPr>
        <w:tabs>
          <w:tab w:val="left" w:pos="2446"/>
        </w:tabs>
        <w:spacing w:line="276" w:lineRule="auto"/>
        <w:rPr>
          <w:del w:id="3018" w:author="Gidon Kupietzky" w:date="2025-02-13T17:45:00Z" w16du:dateUtc="2025-02-13T15:45:00Z"/>
          <w:rtl/>
        </w:rPr>
        <w:pPrChange w:id="3019" w:author="Gidon Kupietzky" w:date="2025-02-13T17:45:00Z" w16du:dateUtc="2025-02-13T15:45:00Z">
          <w:pPr>
            <w:pStyle w:val="2"/>
          </w:pPr>
        </w:pPrChange>
      </w:pPr>
      <w:bookmarkStart w:id="3020" w:name="_Toc142330184"/>
      <w:bookmarkStart w:id="3021" w:name="_Toc142330262"/>
      <w:bookmarkStart w:id="3022" w:name="_Toc142330340"/>
      <w:bookmarkStart w:id="3023" w:name="_Toc142378858"/>
      <w:bookmarkStart w:id="3024" w:name="_Toc143790092"/>
      <w:bookmarkStart w:id="3025" w:name="_Toc141724160"/>
      <w:bookmarkEnd w:id="3020"/>
      <w:bookmarkEnd w:id="3021"/>
      <w:bookmarkEnd w:id="3022"/>
      <w:bookmarkEnd w:id="3023"/>
      <w:bookmarkEnd w:id="3024"/>
      <w:del w:id="3026" w:author="Gidon Kupietzky" w:date="2025-02-13T17:45:00Z" w16du:dateUtc="2025-02-13T15:45:00Z">
        <w:r w:rsidRPr="00C5359F" w:rsidDel="004A2D26">
          <w:rPr>
            <w:rtl/>
          </w:rPr>
          <w:delText>יצירת תחזיות</w:delText>
        </w:r>
        <w:r w:rsidR="007D23E3" w:rsidRPr="00C5359F" w:rsidDel="004A2D26">
          <w:rPr>
            <w:rtl/>
          </w:rPr>
          <w:delText xml:space="preserve"> </w:delText>
        </w:r>
        <w:bookmarkEnd w:id="3025"/>
        <w:r w:rsidR="00CA47A6" w:rsidDel="004A2D26">
          <w:rPr>
            <w:rFonts w:hint="cs"/>
            <w:rtl/>
          </w:rPr>
          <w:delText>עד לשנת 2050</w:delText>
        </w:r>
        <w:bookmarkStart w:id="3027" w:name="_Toc190880804"/>
        <w:bookmarkStart w:id="3028" w:name="_Toc190883517"/>
        <w:bookmarkEnd w:id="3027"/>
        <w:bookmarkEnd w:id="3028"/>
      </w:del>
    </w:p>
    <w:p w14:paraId="25E1435A" w14:textId="05A75385" w:rsidR="007733C1" w:rsidDel="004A2D26" w:rsidRDefault="00890106">
      <w:pPr>
        <w:tabs>
          <w:tab w:val="left" w:pos="2446"/>
        </w:tabs>
        <w:spacing w:line="276" w:lineRule="auto"/>
        <w:rPr>
          <w:del w:id="3029" w:author="Gidon Kupietzky" w:date="2025-02-13T17:45:00Z" w16du:dateUtc="2025-02-13T15:45:00Z"/>
          <w:rtl/>
        </w:rPr>
        <w:pPrChange w:id="3030" w:author="Gidon Kupietzky" w:date="2025-02-13T17:45:00Z" w16du:dateUtc="2025-02-13T15:45:00Z">
          <w:pPr/>
        </w:pPrChange>
      </w:pPr>
      <w:del w:id="3031" w:author="Gidon Kupietzky" w:date="2025-02-13T17:45:00Z" w16du:dateUtc="2025-02-13T15:45:00Z">
        <w:r w:rsidDel="004A2D26">
          <w:rPr>
            <w:rFonts w:hint="cs"/>
            <w:rtl/>
          </w:rPr>
          <w:delText xml:space="preserve">כאמור, </w:delText>
        </w:r>
        <w:r w:rsidR="00956364" w:rsidDel="004A2D26">
          <w:rPr>
            <w:rFonts w:hint="cs"/>
            <w:rtl/>
          </w:rPr>
          <w:delText xml:space="preserve"> גרסא זו של התחזיות כוללת </w:delText>
        </w:r>
        <w:r w:rsidR="00E67AC0" w:rsidDel="004A2D26">
          <w:rPr>
            <w:rFonts w:hint="cs"/>
            <w:rtl/>
          </w:rPr>
          <w:delText xml:space="preserve">שלושה תרחישים: </w:delText>
        </w:r>
        <w:bookmarkStart w:id="3032" w:name="_Toc190880805"/>
        <w:bookmarkStart w:id="3033" w:name="_Toc190883518"/>
        <w:bookmarkEnd w:id="3032"/>
        <w:bookmarkEnd w:id="3033"/>
      </w:del>
    </w:p>
    <w:p w14:paraId="4DE19675" w14:textId="2CC307D6" w:rsidR="007733C1" w:rsidDel="004A2D26" w:rsidRDefault="007733C1">
      <w:pPr>
        <w:tabs>
          <w:tab w:val="left" w:pos="2446"/>
        </w:tabs>
        <w:spacing w:line="276" w:lineRule="auto"/>
        <w:rPr>
          <w:del w:id="3034" w:author="Gidon Kupietzky" w:date="2025-02-13T17:45:00Z" w16du:dateUtc="2025-02-13T15:45:00Z"/>
          <w:rtl/>
        </w:rPr>
        <w:pPrChange w:id="3035" w:author="Gidon Kupietzky" w:date="2025-02-13T17:45:00Z" w16du:dateUtc="2025-02-13T15:45:00Z">
          <w:pPr>
            <w:pStyle w:val="a8"/>
            <w:numPr>
              <w:numId w:val="16"/>
            </w:numPr>
            <w:ind w:left="1162" w:hanging="360"/>
          </w:pPr>
        </w:pPrChange>
      </w:pPr>
      <w:del w:id="3036" w:author="Gidon Kupietzky" w:date="2025-02-13T17:45:00Z" w16du:dateUtc="2025-02-13T15:45:00Z">
        <w:r w:rsidDel="004A2D26">
          <w:rPr>
            <w:rtl/>
          </w:rPr>
          <w:delText xml:space="preserve">תרחיש </w:delText>
        </w:r>
        <w:r w:rsidR="00647869" w:rsidDel="004A2D26">
          <w:rPr>
            <w:rFonts w:hint="cs"/>
            <w:rtl/>
          </w:rPr>
          <w:delText xml:space="preserve">שהוכן על ידי </w:delText>
        </w:r>
        <w:r w:rsidDel="004A2D26">
          <w:rPr>
            <w:rtl/>
          </w:rPr>
          <w:delText xml:space="preserve">המועצה </w:delText>
        </w:r>
        <w:r w:rsidR="00647869" w:rsidDel="004A2D26">
          <w:rPr>
            <w:rFonts w:hint="cs"/>
            <w:rtl/>
          </w:rPr>
          <w:delText>הלאומית לכלכלה</w:delText>
        </w:r>
        <w:r w:rsidR="00C31A0E" w:rsidDel="004A2D26">
          <w:rPr>
            <w:rFonts w:hint="cs"/>
            <w:rtl/>
          </w:rPr>
          <w:delText xml:space="preserve"> עם הנחה של </w:delText>
        </w:r>
        <w:r w:rsidDel="004A2D26">
          <w:rPr>
            <w:rtl/>
          </w:rPr>
          <w:delText xml:space="preserve">עסקים כרגיל </w:delText>
        </w:r>
        <w:r w:rsidR="007726A3" w:rsidDel="004A2D26">
          <w:rPr>
            <w:rFonts w:hint="cs"/>
            <w:rtl/>
          </w:rPr>
          <w:delText xml:space="preserve">, כלומר הנחות דמוגרפיות </w:delText>
        </w:r>
        <w:r w:rsidR="00C373C2" w:rsidDel="004A2D26">
          <w:rPr>
            <w:rFonts w:hint="cs"/>
            <w:rtl/>
          </w:rPr>
          <w:delText>המתבססות על מגמות עבר</w:delText>
        </w:r>
        <w:r w:rsidDel="004A2D26">
          <w:rPr>
            <w:rtl/>
          </w:rPr>
          <w:delText>(</w:delText>
        </w:r>
        <w:r w:rsidDel="004A2D26">
          <w:delText>BAU</w:delText>
        </w:r>
        <w:r w:rsidDel="004A2D26">
          <w:rPr>
            <w:rtl/>
          </w:rPr>
          <w:delText>)</w:delText>
        </w:r>
        <w:bookmarkStart w:id="3037" w:name="_Toc190880806"/>
        <w:bookmarkStart w:id="3038" w:name="_Toc190883519"/>
        <w:bookmarkEnd w:id="3037"/>
        <w:bookmarkEnd w:id="3038"/>
      </w:del>
    </w:p>
    <w:p w14:paraId="6255DA46" w14:textId="5B7C5B81" w:rsidR="007733C1" w:rsidDel="004A2D26" w:rsidRDefault="00C31A0E">
      <w:pPr>
        <w:tabs>
          <w:tab w:val="left" w:pos="2446"/>
        </w:tabs>
        <w:spacing w:line="276" w:lineRule="auto"/>
        <w:rPr>
          <w:del w:id="3039" w:author="Gidon Kupietzky" w:date="2025-02-13T17:45:00Z" w16du:dateUtc="2025-02-13T15:45:00Z"/>
          <w:rtl/>
        </w:rPr>
        <w:pPrChange w:id="3040" w:author="Gidon Kupietzky" w:date="2025-02-13T17:45:00Z" w16du:dateUtc="2025-02-13T15:45:00Z">
          <w:pPr>
            <w:pStyle w:val="a8"/>
            <w:numPr>
              <w:numId w:val="16"/>
            </w:numPr>
            <w:ind w:left="1162" w:hanging="360"/>
          </w:pPr>
        </w:pPrChange>
      </w:pPr>
      <w:del w:id="3041" w:author="Gidon Kupietzky" w:date="2025-02-13T17:45:00Z" w16du:dateUtc="2025-02-13T15:45:00Z">
        <w:r w:rsidDel="004A2D26">
          <w:rPr>
            <w:rtl/>
          </w:rPr>
          <w:delText xml:space="preserve">תרחיש </w:delText>
        </w:r>
        <w:r w:rsidDel="004A2D26">
          <w:rPr>
            <w:rFonts w:hint="cs"/>
            <w:rtl/>
          </w:rPr>
          <w:delText xml:space="preserve">שהוכן על ידי </w:delText>
        </w:r>
        <w:r w:rsidDel="004A2D26">
          <w:rPr>
            <w:rtl/>
          </w:rPr>
          <w:delText xml:space="preserve">המועצה </w:delText>
        </w:r>
        <w:r w:rsidDel="004A2D26">
          <w:rPr>
            <w:rFonts w:hint="cs"/>
            <w:rtl/>
          </w:rPr>
          <w:delText xml:space="preserve">הלאומית לכלכלה </w:delText>
        </w:r>
        <w:r w:rsidR="007726A3" w:rsidDel="004A2D26">
          <w:rPr>
            <w:rFonts w:hint="cs"/>
            <w:rtl/>
          </w:rPr>
          <w:delText xml:space="preserve">המתבסס על מסמך והנחות של </w:delText>
        </w:r>
        <w:r w:rsidR="007733C1" w:rsidDel="004A2D26">
          <w:rPr>
            <w:rtl/>
          </w:rPr>
          <w:delText>אסטרטגיה לדיור</w:delText>
        </w:r>
        <w:r w:rsidR="007726A3" w:rsidDel="004A2D26">
          <w:rPr>
            <w:rFonts w:hint="cs"/>
            <w:rtl/>
          </w:rPr>
          <w:delText xml:space="preserve"> שהוכן בשיתןף מינהל התכנון</w:delText>
        </w:r>
        <w:r w:rsidR="007733C1" w:rsidDel="004A2D26">
          <w:rPr>
            <w:rtl/>
          </w:rPr>
          <w:delText xml:space="preserve"> (</w:delText>
        </w:r>
        <w:r w:rsidR="007733C1" w:rsidDel="004A2D26">
          <w:delText>IPLAN</w:delText>
        </w:r>
        <w:r w:rsidR="007733C1" w:rsidDel="004A2D26">
          <w:rPr>
            <w:rtl/>
          </w:rPr>
          <w:delText>)</w:delText>
        </w:r>
        <w:bookmarkStart w:id="3042" w:name="_Toc190880807"/>
        <w:bookmarkStart w:id="3043" w:name="_Toc190883520"/>
        <w:bookmarkEnd w:id="3042"/>
        <w:bookmarkEnd w:id="3043"/>
      </w:del>
    </w:p>
    <w:p w14:paraId="5A86B9FF" w14:textId="7E6FCF62" w:rsidR="005B60A8" w:rsidRPr="005B60A8" w:rsidDel="004A2D26" w:rsidRDefault="007733C1">
      <w:pPr>
        <w:tabs>
          <w:tab w:val="left" w:pos="2446"/>
        </w:tabs>
        <w:spacing w:line="276" w:lineRule="auto"/>
        <w:rPr>
          <w:del w:id="3044" w:author="Gidon Kupietzky" w:date="2025-02-13T17:45:00Z" w16du:dateUtc="2025-02-13T15:45:00Z"/>
          <w:rtl/>
        </w:rPr>
        <w:pPrChange w:id="3045" w:author="Gidon Kupietzky" w:date="2025-02-13T17:45:00Z" w16du:dateUtc="2025-02-13T15:45:00Z">
          <w:pPr>
            <w:pStyle w:val="a8"/>
            <w:numPr>
              <w:numId w:val="16"/>
            </w:numPr>
            <w:ind w:left="1162" w:hanging="360"/>
            <w:jc w:val="both"/>
          </w:pPr>
        </w:pPrChange>
      </w:pPr>
      <w:del w:id="3046" w:author="Gidon Kupietzky" w:date="2025-02-13T17:45:00Z" w16du:dateUtc="2025-02-13T15:45:00Z">
        <w:r w:rsidDel="004A2D26">
          <w:rPr>
            <w:rtl/>
          </w:rPr>
          <w:delText xml:space="preserve">תרחיש צתא"ל </w:delText>
        </w:r>
        <w:r w:rsidR="001F1A5F" w:rsidDel="004A2D26">
          <w:rPr>
            <w:rFonts w:hint="cs"/>
            <w:rtl/>
          </w:rPr>
          <w:delText>אשר מבוסס על קיבולת ת</w:delText>
        </w:r>
        <w:r w:rsidR="006B1FC9" w:rsidDel="004A2D26">
          <w:rPr>
            <w:rFonts w:hint="cs"/>
            <w:rtl/>
          </w:rPr>
          <w:delText>כ</w:delText>
        </w:r>
        <w:r w:rsidR="001F1A5F" w:rsidDel="004A2D26">
          <w:rPr>
            <w:rFonts w:hint="cs"/>
            <w:rtl/>
          </w:rPr>
          <w:delText xml:space="preserve">נונית פוטנציאלית עם הנחות מימוש </w:delText>
        </w:r>
        <w:r w:rsidR="006B1FC9" w:rsidDel="004A2D26">
          <w:rPr>
            <w:rFonts w:hint="cs"/>
            <w:rtl/>
          </w:rPr>
          <w:delText>'</w:delText>
        </w:r>
        <w:r w:rsidR="006B1FC9" w:rsidDel="004A2D26">
          <w:delText>BOTOM UP</w:delText>
        </w:r>
        <w:r w:rsidR="006B1FC9" w:rsidDel="004A2D26">
          <w:rPr>
            <w:rFonts w:hint="cs"/>
            <w:rtl/>
          </w:rPr>
          <w:delText xml:space="preserve">' </w:delText>
        </w:r>
        <w:r w:rsidDel="004A2D26">
          <w:rPr>
            <w:rtl/>
          </w:rPr>
          <w:delText>(</w:delText>
        </w:r>
        <w:r w:rsidDel="004A2D26">
          <w:delText>JTMT</w:delText>
        </w:r>
        <w:r w:rsidDel="004A2D26">
          <w:rPr>
            <w:rtl/>
          </w:rPr>
          <w:delText>)</w:delText>
        </w:r>
        <w:bookmarkStart w:id="3047" w:name="_Toc190880808"/>
        <w:bookmarkStart w:id="3048" w:name="_Toc190883521"/>
        <w:bookmarkEnd w:id="3047"/>
        <w:bookmarkEnd w:id="3048"/>
      </w:del>
    </w:p>
    <w:p w14:paraId="745D68F6" w14:textId="62B8094E" w:rsidR="007F280D" w:rsidRPr="00DE4801" w:rsidDel="004A2D26" w:rsidRDefault="007F280D">
      <w:pPr>
        <w:tabs>
          <w:tab w:val="left" w:pos="2446"/>
        </w:tabs>
        <w:spacing w:line="276" w:lineRule="auto"/>
        <w:rPr>
          <w:del w:id="3049" w:author="Gidon Kupietzky" w:date="2025-02-13T17:45:00Z" w16du:dateUtc="2025-02-13T15:45:00Z"/>
          <w:sz w:val="18"/>
          <w:szCs w:val="18"/>
          <w:rtl/>
        </w:rPr>
        <w:pPrChange w:id="3050" w:author="Gidon Kupietzky" w:date="2025-02-13T17:45:00Z" w16du:dateUtc="2025-02-13T15:45:00Z">
          <w:pPr>
            <w:pStyle w:val="3"/>
          </w:pPr>
        </w:pPrChange>
      </w:pPr>
      <w:bookmarkStart w:id="3051" w:name="_Toc141724161"/>
      <w:del w:id="3052" w:author="Gidon Kupietzky" w:date="2025-02-13T17:45:00Z" w16du:dateUtc="2025-02-13T15:45:00Z">
        <w:r w:rsidRPr="00DE4801" w:rsidDel="004A2D26">
          <w:rPr>
            <w:rtl/>
          </w:rPr>
          <w:delText>אוכלוסייה</w:delText>
        </w:r>
        <w:commentRangeStart w:id="3053"/>
        <w:commentRangeEnd w:id="3053"/>
        <w:r w:rsidDel="004A2D26">
          <w:rPr>
            <w:rStyle w:val="ab"/>
            <w:rtl/>
          </w:rPr>
          <w:commentReference w:id="3053"/>
        </w:r>
        <w:bookmarkStart w:id="3054" w:name="_Toc190880809"/>
        <w:bookmarkStart w:id="3055" w:name="_Toc190883522"/>
        <w:bookmarkEnd w:id="3054"/>
        <w:bookmarkEnd w:id="3055"/>
      </w:del>
    </w:p>
    <w:p w14:paraId="3E909649" w14:textId="3415CF8D" w:rsidR="007F280D" w:rsidRPr="00DE4801" w:rsidDel="004A2D26" w:rsidRDefault="007F280D">
      <w:pPr>
        <w:tabs>
          <w:tab w:val="left" w:pos="2446"/>
        </w:tabs>
        <w:spacing w:line="276" w:lineRule="auto"/>
        <w:rPr>
          <w:del w:id="3056" w:author="Gidon Kupietzky" w:date="2025-02-13T17:45:00Z" w16du:dateUtc="2025-02-13T15:45:00Z"/>
          <w:rtl/>
        </w:rPr>
        <w:pPrChange w:id="3057" w:author="Gidon Kupietzky" w:date="2025-02-13T17:45:00Z" w16du:dateUtc="2025-02-13T15:45:00Z">
          <w:pPr>
            <w:pStyle w:val="5"/>
          </w:pPr>
        </w:pPrChange>
      </w:pPr>
      <w:del w:id="3058" w:author="Gidon Kupietzky" w:date="2025-02-13T17:45:00Z" w16du:dateUtc="2025-02-13T15:45:00Z">
        <w:r w:rsidRPr="00DE4801" w:rsidDel="004A2D26">
          <w:rPr>
            <w:rtl/>
          </w:rPr>
          <w:delText>מגזר</w:delText>
        </w:r>
        <w:bookmarkStart w:id="3059" w:name="_Toc190880810"/>
        <w:bookmarkStart w:id="3060" w:name="_Toc190883523"/>
        <w:bookmarkEnd w:id="3059"/>
        <w:bookmarkEnd w:id="3060"/>
      </w:del>
    </w:p>
    <w:p w14:paraId="4BE23E2B" w14:textId="399811D3" w:rsidR="007F280D" w:rsidDel="004A2D26" w:rsidRDefault="007F280D">
      <w:pPr>
        <w:tabs>
          <w:tab w:val="left" w:pos="2446"/>
        </w:tabs>
        <w:spacing w:line="276" w:lineRule="auto"/>
        <w:rPr>
          <w:del w:id="3061" w:author="Gidon Kupietzky" w:date="2025-02-13T17:45:00Z" w16du:dateUtc="2025-02-13T15:45:00Z"/>
          <w:rFonts w:ascii="David" w:eastAsia="David" w:hAnsi="David"/>
          <w:rtl/>
        </w:rPr>
        <w:pPrChange w:id="3062" w:author="Gidon Kupietzky" w:date="2025-02-13T17:45:00Z" w16du:dateUtc="2025-02-13T15:45:00Z">
          <w:pPr>
            <w:jc w:val="both"/>
          </w:pPr>
        </w:pPrChange>
      </w:pPr>
      <w:commentRangeStart w:id="3063"/>
      <w:del w:id="3064" w:author="Gidon Kupietzky" w:date="2025-02-13T17:45:00Z" w16du:dateUtc="2025-02-13T15:45:00Z">
        <w:r w:rsidDel="004A2D26">
          <w:rPr>
            <w:rFonts w:ascii="David" w:eastAsia="David" w:hAnsi="David" w:hint="cs"/>
            <w:rtl/>
          </w:rPr>
          <w:delText xml:space="preserve">בגירסא  זו של </w:delText>
        </w:r>
        <w:commentRangeEnd w:id="3063"/>
        <w:r w:rsidDel="004A2D26">
          <w:rPr>
            <w:rtl/>
          </w:rPr>
          <w:commentReference w:id="3063"/>
        </w:r>
        <w:r w:rsidDel="004A2D26">
          <w:rPr>
            <w:rFonts w:ascii="David" w:eastAsia="David" w:hAnsi="David" w:hint="cs"/>
            <w:rtl/>
          </w:rPr>
          <w:delText>התחזיות ה</w:delText>
        </w:r>
        <w:r w:rsidRPr="00DE4801" w:rsidDel="004A2D26">
          <w:rPr>
            <w:rFonts w:ascii="David" w:eastAsia="David" w:hAnsi="David"/>
            <w:rtl/>
          </w:rPr>
          <w:delText xml:space="preserve">סיווג </w:delText>
        </w:r>
        <w:r w:rsidDel="004A2D26">
          <w:rPr>
            <w:rFonts w:ascii="David" w:eastAsia="David" w:hAnsi="David" w:hint="cs"/>
            <w:rtl/>
          </w:rPr>
          <w:delText>ה</w:delText>
        </w:r>
        <w:r w:rsidRPr="00DE4801" w:rsidDel="004A2D26">
          <w:rPr>
            <w:rFonts w:ascii="David" w:eastAsia="David" w:hAnsi="David"/>
            <w:rtl/>
          </w:rPr>
          <w:delText xml:space="preserve">מגזרי </w:delText>
        </w:r>
        <w:r w:rsidDel="004A2D26">
          <w:rPr>
            <w:rFonts w:ascii="David" w:eastAsia="David" w:hAnsi="David" w:hint="cs"/>
            <w:rtl/>
          </w:rPr>
          <w:delText xml:space="preserve">(חמישה מגזרים) לאורך שנות התחזית נותר זהה לזו </w:delText>
        </w:r>
        <w:r w:rsidR="00FD7358" w:rsidDel="004A2D26">
          <w:rPr>
            <w:rFonts w:ascii="David" w:eastAsia="David" w:hAnsi="David" w:hint="cs"/>
            <w:rtl/>
          </w:rPr>
          <w:delText>כפי</w:delText>
        </w:r>
      </w:del>
      <w:ins w:id="3065" w:author="Lior Glick" w:date="2024-12-02T13:00:00Z" w16du:dateUtc="2024-12-02T11:00:00Z">
        <w:del w:id="3066" w:author="Gidon Kupietzky" w:date="2025-02-13T17:45:00Z" w16du:dateUtc="2025-02-13T15:45:00Z">
          <w:r w:rsidR="00E95743" w:rsidDel="004A2D26">
            <w:rPr>
              <w:rFonts w:ascii="David" w:eastAsia="David" w:hAnsi="David" w:hint="cs"/>
              <w:rtl/>
            </w:rPr>
            <w:delText>לזה</w:delText>
          </w:r>
        </w:del>
      </w:ins>
      <w:del w:id="3067" w:author="Gidon Kupietzky" w:date="2025-02-13T17:45:00Z" w16du:dateUtc="2025-02-13T15:45:00Z">
        <w:r w:rsidR="00FD7358" w:rsidDel="004A2D26">
          <w:rPr>
            <w:rFonts w:ascii="David" w:eastAsia="David" w:hAnsi="David" w:hint="cs"/>
            <w:rtl/>
          </w:rPr>
          <w:delText xml:space="preserve"> שנקבע</w:delText>
        </w:r>
        <w:r w:rsidR="0049557A" w:rsidDel="004A2D26">
          <w:rPr>
            <w:rFonts w:ascii="David" w:eastAsia="David" w:hAnsi="David" w:hint="cs"/>
            <w:rtl/>
          </w:rPr>
          <w:delText xml:space="preserve"> </w:delText>
        </w:r>
        <w:r w:rsidRPr="00DE4801" w:rsidDel="004A2D26">
          <w:rPr>
            <w:rFonts w:ascii="David" w:eastAsia="David" w:hAnsi="David"/>
            <w:rtl/>
          </w:rPr>
          <w:delText xml:space="preserve">במצב הקיים </w:delText>
        </w:r>
        <w:r w:rsidDel="004A2D26">
          <w:rPr>
            <w:rFonts w:ascii="David" w:eastAsia="David" w:hAnsi="David"/>
            <w:rtl/>
          </w:rPr>
          <w:delText>ב</w:delText>
        </w:r>
        <w:r w:rsidDel="004A2D26">
          <w:rPr>
            <w:rFonts w:ascii="David" w:eastAsia="David" w:hAnsi="David" w:hint="cs"/>
            <w:rtl/>
          </w:rPr>
          <w:delText xml:space="preserve">שנת </w:delText>
        </w:r>
        <w:r w:rsidRPr="00DE4801" w:rsidDel="004A2D26">
          <w:rPr>
            <w:rFonts w:ascii="David" w:eastAsia="David" w:hAnsi="David"/>
            <w:rtl/>
          </w:rPr>
          <w:delText xml:space="preserve"> 2020</w:delText>
        </w:r>
        <w:r w:rsidRPr="00DE4801" w:rsidDel="004A2D26">
          <w:rPr>
            <w:rFonts w:ascii="David" w:eastAsia="David" w:hAnsi="David"/>
          </w:rPr>
          <w:delText>.</w:delText>
        </w:r>
        <w:bookmarkStart w:id="3068" w:name="_Toc190880811"/>
        <w:bookmarkStart w:id="3069" w:name="_Toc190883524"/>
        <w:bookmarkEnd w:id="3068"/>
        <w:bookmarkEnd w:id="3069"/>
      </w:del>
    </w:p>
    <w:p w14:paraId="4177D4AF" w14:textId="19F0A1E6" w:rsidR="007F280D" w:rsidRPr="00DE4801" w:rsidDel="004A2D26" w:rsidRDefault="007F280D">
      <w:pPr>
        <w:tabs>
          <w:tab w:val="left" w:pos="2446"/>
        </w:tabs>
        <w:spacing w:line="276" w:lineRule="auto"/>
        <w:rPr>
          <w:del w:id="3070" w:author="Gidon Kupietzky" w:date="2025-02-13T17:45:00Z" w16du:dateUtc="2025-02-13T15:45:00Z"/>
          <w:rFonts w:ascii="David" w:eastAsia="David" w:hAnsi="David"/>
          <w:rtl/>
        </w:rPr>
        <w:pPrChange w:id="3071" w:author="Gidon Kupietzky" w:date="2025-02-13T17:45:00Z" w16du:dateUtc="2025-02-13T15:45:00Z">
          <w:pPr>
            <w:jc w:val="both"/>
          </w:pPr>
        </w:pPrChange>
      </w:pPr>
      <w:bookmarkStart w:id="3072" w:name="_Toc190880812"/>
      <w:bookmarkStart w:id="3073" w:name="_Toc190883525"/>
      <w:bookmarkEnd w:id="3072"/>
      <w:bookmarkEnd w:id="3073"/>
    </w:p>
    <w:p w14:paraId="2D2707FB" w14:textId="20F8BADB" w:rsidR="007F280D" w:rsidDel="004A2D26" w:rsidRDefault="007F280D">
      <w:pPr>
        <w:tabs>
          <w:tab w:val="left" w:pos="2446"/>
        </w:tabs>
        <w:spacing w:line="276" w:lineRule="auto"/>
        <w:rPr>
          <w:del w:id="3074" w:author="Gidon Kupietzky" w:date="2025-02-13T17:45:00Z" w16du:dateUtc="2025-02-13T15:45:00Z"/>
          <w:rtl/>
        </w:rPr>
        <w:pPrChange w:id="3075" w:author="Gidon Kupietzky" w:date="2025-02-13T17:45:00Z" w16du:dateUtc="2025-02-13T15:45:00Z">
          <w:pPr>
            <w:pStyle w:val="5"/>
          </w:pPr>
        </w:pPrChange>
      </w:pPr>
      <w:del w:id="3076" w:author="Gidon Kupietzky" w:date="2025-02-13T17:45:00Z" w16du:dateUtc="2025-02-13T15:45:00Z">
        <w:r w:rsidDel="004A2D26">
          <w:rPr>
            <w:rFonts w:hint="cs"/>
            <w:rtl/>
          </w:rPr>
          <w:delText xml:space="preserve">אוכלוסייה יהודית </w:delText>
        </w:r>
        <w:r w:rsidR="0093326C" w:rsidDel="004A2D26">
          <w:rPr>
            <w:rFonts w:hint="cs"/>
            <w:rtl/>
          </w:rPr>
          <w:delText>-</w:delText>
        </w:r>
        <w:r w:rsidDel="004A2D26">
          <w:rPr>
            <w:rFonts w:hint="cs"/>
            <w:rtl/>
          </w:rPr>
          <w:delText>כללית וחרדית</w:delText>
        </w:r>
        <w:bookmarkStart w:id="3077" w:name="_Toc190880813"/>
        <w:bookmarkStart w:id="3078" w:name="_Toc190883526"/>
        <w:bookmarkEnd w:id="3077"/>
        <w:bookmarkEnd w:id="3078"/>
      </w:del>
    </w:p>
    <w:p w14:paraId="4D69E9D2" w14:textId="03681DE0" w:rsidR="007F280D" w:rsidDel="004A2D26" w:rsidRDefault="007F280D">
      <w:pPr>
        <w:tabs>
          <w:tab w:val="left" w:pos="2446"/>
        </w:tabs>
        <w:spacing w:line="276" w:lineRule="auto"/>
        <w:rPr>
          <w:del w:id="3079" w:author="Gidon Kupietzky" w:date="2025-02-13T17:45:00Z" w16du:dateUtc="2025-02-13T15:45:00Z"/>
          <w:rtl/>
        </w:rPr>
        <w:pPrChange w:id="3080" w:author="Gidon Kupietzky" w:date="2025-02-13T17:45:00Z" w16du:dateUtc="2025-02-13T15:45:00Z">
          <w:pPr>
            <w:pStyle w:val="6"/>
          </w:pPr>
        </w:pPrChange>
      </w:pPr>
      <w:commentRangeStart w:id="3081"/>
      <w:commentRangeStart w:id="3082"/>
      <w:del w:id="3083" w:author="Gidon Kupietzky" w:date="2025-02-13T17:45:00Z" w16du:dateUtc="2025-02-13T15:45:00Z">
        <w:r w:rsidDel="004A2D26">
          <w:rPr>
            <w:rFonts w:hint="cs"/>
            <w:rtl/>
          </w:rPr>
          <w:lastRenderedPageBreak/>
          <w:delText>תוספת יח"ד</w:delText>
        </w:r>
        <w:commentRangeEnd w:id="3081"/>
        <w:r w:rsidR="0044564F" w:rsidDel="004A2D26">
          <w:rPr>
            <w:rStyle w:val="ab"/>
            <w:rtl/>
          </w:rPr>
          <w:commentReference w:id="3081"/>
        </w:r>
        <w:commentRangeEnd w:id="3082"/>
        <w:r w:rsidR="006758C4" w:rsidDel="004A2D26">
          <w:rPr>
            <w:rStyle w:val="ab"/>
            <w:rtl/>
          </w:rPr>
          <w:commentReference w:id="3082"/>
        </w:r>
        <w:bookmarkStart w:id="3084" w:name="_Toc190880814"/>
        <w:bookmarkStart w:id="3085" w:name="_Toc190883527"/>
        <w:bookmarkEnd w:id="3084"/>
        <w:bookmarkEnd w:id="3085"/>
      </w:del>
    </w:p>
    <w:p w14:paraId="733BFB9F" w14:textId="464A875C" w:rsidR="007F280D" w:rsidRPr="00A6338B" w:rsidDel="004A2D26" w:rsidRDefault="007F280D">
      <w:pPr>
        <w:tabs>
          <w:tab w:val="left" w:pos="2446"/>
        </w:tabs>
        <w:spacing w:line="276" w:lineRule="auto"/>
        <w:rPr>
          <w:del w:id="3086" w:author="Gidon Kupietzky" w:date="2025-02-13T17:45:00Z" w16du:dateUtc="2025-02-13T15:45:00Z"/>
          <w:rtl/>
        </w:rPr>
        <w:pPrChange w:id="3087" w:author="Gidon Kupietzky" w:date="2025-02-13T17:45:00Z" w16du:dateUtc="2025-02-13T15:45:00Z">
          <w:pPr>
            <w:jc w:val="both"/>
          </w:pPr>
        </w:pPrChange>
      </w:pPr>
      <w:del w:id="3088" w:author="Gidon Kupietzky" w:date="2025-02-13T17:45:00Z" w16du:dateUtc="2025-02-13T15:45:00Z">
        <w:r w:rsidDel="004A2D26">
          <w:rPr>
            <w:rFonts w:hint="cs"/>
            <w:rtl/>
          </w:rPr>
          <w:delText xml:space="preserve">היקף </w:delText>
        </w:r>
        <w:r w:rsidRPr="77B01882" w:rsidDel="004A2D26">
          <w:rPr>
            <w:rtl/>
          </w:rPr>
          <w:delText>האוכלוסייה</w:delText>
        </w:r>
        <w:r w:rsidDel="004A2D26">
          <w:rPr>
            <w:rFonts w:hint="cs"/>
            <w:rtl/>
          </w:rPr>
          <w:delText xml:space="preserve"> החזויה במגזר היהודי מושפעת במידה רבה מהפוטנציאל </w:delText>
        </w:r>
        <w:r w:rsidR="0093326C" w:rsidDel="004A2D26">
          <w:rPr>
            <w:rFonts w:hint="cs"/>
            <w:rtl/>
          </w:rPr>
          <w:delText xml:space="preserve">התכנוני </w:delText>
        </w:r>
        <w:r w:rsidDel="004A2D26">
          <w:rPr>
            <w:rFonts w:hint="cs"/>
            <w:rtl/>
          </w:rPr>
          <w:delText>וממימוש קיבולת יח"ד בעתיד.</w:delText>
        </w:r>
      </w:del>
      <w:del w:id="3089" w:author="Gidon Kupietzky" w:date="2024-12-16T14:53:00Z" w16du:dateUtc="2024-12-16T12:53:00Z">
        <w:r w:rsidDel="00DC73D5">
          <w:rPr>
            <w:rFonts w:hint="cs"/>
            <w:rtl/>
          </w:rPr>
          <w:delText xml:space="preserve"> </w:delText>
        </w:r>
      </w:del>
      <w:del w:id="3090" w:author="Gidon Kupietzky" w:date="2025-02-13T17:45:00Z" w16du:dateUtc="2025-02-13T15:45:00Z">
        <w:r w:rsidDel="004A2D26">
          <w:rPr>
            <w:rFonts w:hint="cs"/>
            <w:rtl/>
          </w:rPr>
          <w:delText>הקיבולת בגירסא הנוכחית מתקבלת מנתונים בשתי רזולוציות:</w:delText>
        </w:r>
        <w:bookmarkStart w:id="3091" w:name="_Toc190880815"/>
        <w:bookmarkStart w:id="3092" w:name="_Toc190883528"/>
        <w:bookmarkEnd w:id="3091"/>
        <w:bookmarkEnd w:id="3092"/>
      </w:del>
    </w:p>
    <w:p w14:paraId="5F30F6E6" w14:textId="1F78A3C9" w:rsidR="007F280D" w:rsidDel="004A2D26" w:rsidRDefault="007F280D">
      <w:pPr>
        <w:tabs>
          <w:tab w:val="left" w:pos="2446"/>
        </w:tabs>
        <w:spacing w:line="276" w:lineRule="auto"/>
        <w:rPr>
          <w:del w:id="3093" w:author="Gidon Kupietzky" w:date="2025-02-13T17:45:00Z" w16du:dateUtc="2025-02-13T15:45:00Z"/>
          <w:rtl/>
        </w:rPr>
        <w:pPrChange w:id="3094" w:author="Gidon Kupietzky" w:date="2025-02-13T17:45:00Z" w16du:dateUtc="2025-02-13T15:45:00Z">
          <w:pPr>
            <w:pStyle w:val="a8"/>
            <w:numPr>
              <w:numId w:val="5"/>
            </w:numPr>
            <w:ind w:hanging="360"/>
            <w:jc w:val="both"/>
          </w:pPr>
        </w:pPrChange>
      </w:pPr>
      <w:del w:id="3095" w:author="Gidon Kupietzky" w:date="2025-02-13T17:45:00Z" w16du:dateUtc="2025-02-13T15:45:00Z">
        <w:r w:rsidRPr="000A7D10" w:rsidDel="004A2D26">
          <w:rPr>
            <w:rFonts w:hint="eastAsia"/>
            <w:b/>
            <w:bCs/>
            <w:rtl/>
          </w:rPr>
          <w:delText>ברמת</w:delText>
        </w:r>
        <w:r w:rsidRPr="000A7D10" w:rsidDel="004A2D26">
          <w:rPr>
            <w:b/>
            <w:bCs/>
            <w:rtl/>
          </w:rPr>
          <w:delText xml:space="preserve"> תוכנית ומתחם פוטנציאל</w:delText>
        </w:r>
        <w:r w:rsidRPr="000A7D10" w:rsidDel="004A2D26">
          <w:rPr>
            <w:rFonts w:hint="eastAsia"/>
            <w:b/>
            <w:bCs/>
            <w:rtl/>
          </w:rPr>
          <w:delText>י</w:delText>
        </w:r>
        <w:r w:rsidDel="004A2D26">
          <w:rPr>
            <w:rFonts w:hint="cs"/>
            <w:rtl/>
          </w:rPr>
          <w:delText xml:space="preserve"> </w:delText>
        </w:r>
        <w:r w:rsidDel="004A2D26">
          <w:rPr>
            <w:rtl/>
          </w:rPr>
          <w:delText>–</w:delText>
        </w:r>
        <w:r w:rsidDel="004A2D26">
          <w:rPr>
            <w:rFonts w:hint="cs"/>
            <w:rtl/>
          </w:rPr>
          <w:delText xml:space="preserve"> הצוות מתחזק באופן שוטף מאגר תכניות בהליכי תכנון שונים. מאגר זה כולל </w:delText>
        </w:r>
        <w:r w:rsidRPr="77B01882" w:rsidDel="004A2D26">
          <w:rPr>
            <w:rtl/>
          </w:rPr>
          <w:delText>תוכניות</w:delText>
        </w:r>
        <w:r w:rsidDel="004A2D26">
          <w:rPr>
            <w:rFonts w:hint="cs"/>
            <w:rtl/>
          </w:rPr>
          <w:delText xml:space="preserve"> שמקורן בעיקר מאתר מנהל התכנון, רשויות מקומיות ומתכננים. </w:delText>
        </w:r>
        <w:commentRangeStart w:id="3096"/>
        <w:r w:rsidDel="004A2D26">
          <w:rPr>
            <w:rFonts w:hint="cs"/>
            <w:rtl/>
          </w:rPr>
          <w:delText xml:space="preserve">לכל </w:delText>
        </w:r>
        <w:r w:rsidRPr="77B01882" w:rsidDel="004A2D26">
          <w:rPr>
            <w:rtl/>
          </w:rPr>
          <w:delText>תוכניות</w:delText>
        </w:r>
        <w:r w:rsidDel="004A2D26">
          <w:rPr>
            <w:rFonts w:hint="cs"/>
            <w:rtl/>
          </w:rPr>
          <w:delText xml:space="preserve"> נאמדת הערכות מימוש לכל חומש מתוך הקיבולת הנומינאלית של </w:delText>
        </w:r>
        <w:r w:rsidRPr="77B01882" w:rsidDel="004A2D26">
          <w:rPr>
            <w:rtl/>
          </w:rPr>
          <w:delText>התוכנית</w:delText>
        </w:r>
        <w:r w:rsidDel="004A2D26">
          <w:rPr>
            <w:rFonts w:hint="cs"/>
            <w:rtl/>
          </w:rPr>
          <w:delText xml:space="preserve"> או המתחם.</w:delText>
        </w:r>
        <w:commentRangeEnd w:id="3096"/>
        <w:r w:rsidDel="004A2D26">
          <w:rPr>
            <w:rtl/>
          </w:rPr>
          <w:commentReference w:id="3096"/>
        </w:r>
        <w:r w:rsidDel="004A2D26">
          <w:rPr>
            <w:rFonts w:hint="cs"/>
            <w:rtl/>
          </w:rPr>
          <w:delText xml:space="preserve"> (</w:delText>
        </w:r>
        <w:r w:rsidR="000A03A1" w:rsidDel="004A2D26">
          <w:fldChar w:fldCharType="begin"/>
        </w:r>
        <w:r w:rsidR="000A03A1" w:rsidDel="004A2D26">
          <w:delInstrText>HYPERLINK \l "_</w:delInstrText>
        </w:r>
        <w:r w:rsidR="000A03A1" w:rsidDel="004A2D26">
          <w:rPr>
            <w:rtl/>
          </w:rPr>
          <w:delInstrText>נספח_יצירת_הערכות</w:delInstrText>
        </w:r>
        <w:r w:rsidR="000A03A1" w:rsidDel="004A2D26">
          <w:delInstrText>"</w:delInstrText>
        </w:r>
        <w:r w:rsidR="000A03A1" w:rsidDel="004A2D26">
          <w:fldChar w:fldCharType="separate"/>
        </w:r>
        <w:r w:rsidR="000A03A1" w:rsidRPr="000A03A1" w:rsidDel="004A2D26">
          <w:rPr>
            <w:rStyle w:val="Hyperlink"/>
            <w:rtl/>
          </w:rPr>
          <w:delText>ראה נספח 7.5</w:delText>
        </w:r>
        <w:r w:rsidRPr="000A03A1" w:rsidDel="004A2D26">
          <w:rPr>
            <w:rStyle w:val="Hyperlink"/>
            <w:rFonts w:hint="cs"/>
            <w:rtl/>
          </w:rPr>
          <w:delText>)</w:delText>
        </w:r>
        <w:r w:rsidR="000A03A1" w:rsidDel="004A2D26">
          <w:fldChar w:fldCharType="end"/>
        </w:r>
        <w:bookmarkStart w:id="3097" w:name="_Toc190880816"/>
        <w:bookmarkStart w:id="3098" w:name="_Toc190883529"/>
        <w:bookmarkEnd w:id="3097"/>
        <w:bookmarkEnd w:id="3098"/>
      </w:del>
    </w:p>
    <w:p w14:paraId="747CC45F" w14:textId="6571FD38" w:rsidR="007F280D" w:rsidDel="004A2D26" w:rsidRDefault="007F280D">
      <w:pPr>
        <w:tabs>
          <w:tab w:val="left" w:pos="2446"/>
        </w:tabs>
        <w:spacing w:line="276" w:lineRule="auto"/>
        <w:rPr>
          <w:del w:id="3099" w:author="Gidon Kupietzky" w:date="2025-02-13T17:45:00Z" w16du:dateUtc="2025-02-13T15:45:00Z"/>
        </w:rPr>
        <w:pPrChange w:id="3100" w:author="Gidon Kupietzky" w:date="2025-02-13T17:45:00Z" w16du:dateUtc="2025-02-13T15:45:00Z">
          <w:pPr>
            <w:pStyle w:val="a8"/>
            <w:numPr>
              <w:numId w:val="5"/>
            </w:numPr>
            <w:ind w:hanging="360"/>
            <w:jc w:val="both"/>
          </w:pPr>
        </w:pPrChange>
      </w:pPr>
      <w:del w:id="3101" w:author="Gidon Kupietzky" w:date="2025-02-13T17:45:00Z" w16du:dateUtc="2025-02-13T15:45:00Z">
        <w:r w:rsidRPr="000A7D10" w:rsidDel="004A2D26">
          <w:rPr>
            <w:rFonts w:hint="eastAsia"/>
            <w:b/>
            <w:bCs/>
            <w:rtl/>
          </w:rPr>
          <w:delText>ברמת</w:delText>
        </w:r>
        <w:r w:rsidRPr="000A7D10" w:rsidDel="004A2D26">
          <w:rPr>
            <w:b/>
            <w:bCs/>
            <w:rtl/>
          </w:rPr>
          <w:delText xml:space="preserve"> </w:delText>
        </w:r>
        <w:r w:rsidRPr="000A7D10" w:rsidDel="004A2D26">
          <w:rPr>
            <w:rFonts w:hint="eastAsia"/>
            <w:b/>
            <w:bCs/>
            <w:rtl/>
          </w:rPr>
          <w:delText>אזור</w:delText>
        </w:r>
        <w:r w:rsidRPr="000A7D10" w:rsidDel="004A2D26">
          <w:rPr>
            <w:b/>
            <w:bCs/>
            <w:rtl/>
          </w:rPr>
          <w:delText xml:space="preserve"> </w:delText>
        </w:r>
        <w:r w:rsidRPr="000A7D10" w:rsidDel="004A2D26">
          <w:rPr>
            <w:rFonts w:hint="eastAsia"/>
            <w:b/>
            <w:bCs/>
            <w:rtl/>
          </w:rPr>
          <w:delText>תנועה</w:delText>
        </w:r>
        <w:r w:rsidDel="004A2D26">
          <w:rPr>
            <w:rFonts w:hint="cs"/>
            <w:rtl/>
          </w:rPr>
          <w:delText xml:space="preserve"> </w:delText>
        </w:r>
        <w:r w:rsidDel="004A2D26">
          <w:rPr>
            <w:rtl/>
          </w:rPr>
          <w:delText>–</w:delText>
        </w:r>
        <w:r w:rsidDel="004A2D26">
          <w:rPr>
            <w:rFonts w:hint="cs"/>
            <w:rtl/>
          </w:rPr>
          <w:delText xml:space="preserve"> עבור כל אזור תנועה מתבצעת אמידה של הצוות בדבר התוספת קיבולת יח"ד ריאלית לשנות היעד אשר לא מקבלת ביטוי בתוכניות מפורטות בהליכי תכנון שונים .הערכת תוספת קיבולת זו מתבססת על שלל מקורות מידע : מדיניות התכנון לאזור כפי שבאה לידי בתוכניות מדיניות או תוכניות אב ומתאר, זיהוי פוטנציאל התחדשות עירונית, שטחים פנויים לבנייה, אופי בינוי ועוד. עבור כל אזור נקבע קצב מימוש לאורך שנות התחזית המתחשב בהיקף התוכניות הנמצאות כבר בהליכי תכנון, בחסמים שונים </w:delText>
        </w:r>
        <w:commentRangeStart w:id="3102"/>
        <w:commentRangeStart w:id="3103"/>
        <w:r w:rsidDel="004A2D26">
          <w:rPr>
            <w:rFonts w:hint="cs"/>
            <w:rtl/>
          </w:rPr>
          <w:delText>ועוד</w:delText>
        </w:r>
        <w:commentRangeEnd w:id="3102"/>
        <w:r w:rsidDel="004A2D26">
          <w:rPr>
            <w:rtl/>
          </w:rPr>
          <w:commentReference w:id="3102"/>
        </w:r>
        <w:commentRangeEnd w:id="3103"/>
        <w:r w:rsidDel="004A2D26">
          <w:rPr>
            <w:rStyle w:val="ab"/>
            <w:rtl/>
          </w:rPr>
          <w:commentReference w:id="3103"/>
        </w:r>
        <w:r w:rsidDel="004A2D26">
          <w:rPr>
            <w:rFonts w:hint="cs"/>
            <w:rtl/>
          </w:rPr>
          <w:delText>.</w:delText>
        </w:r>
        <w:bookmarkStart w:id="3104" w:name="_Toc190880817"/>
        <w:bookmarkStart w:id="3105" w:name="_Toc190883530"/>
        <w:bookmarkEnd w:id="3104"/>
        <w:bookmarkEnd w:id="3105"/>
      </w:del>
    </w:p>
    <w:p w14:paraId="71866326" w14:textId="610C2921" w:rsidR="007F280D" w:rsidDel="004A2D26" w:rsidRDefault="007F280D">
      <w:pPr>
        <w:tabs>
          <w:tab w:val="left" w:pos="2446"/>
        </w:tabs>
        <w:spacing w:line="276" w:lineRule="auto"/>
        <w:rPr>
          <w:del w:id="3106" w:author="Gidon Kupietzky" w:date="2025-02-13T17:45:00Z" w16du:dateUtc="2025-02-13T15:45:00Z"/>
        </w:rPr>
        <w:pPrChange w:id="3107" w:author="Gidon Kupietzky" w:date="2025-02-13T17:45:00Z" w16du:dateUtc="2025-02-13T15:45:00Z">
          <w:pPr>
            <w:pStyle w:val="a8"/>
          </w:pPr>
        </w:pPrChange>
      </w:pPr>
      <w:bookmarkStart w:id="3108" w:name="_Toc190880818"/>
      <w:bookmarkStart w:id="3109" w:name="_Toc190883531"/>
      <w:bookmarkEnd w:id="3108"/>
      <w:bookmarkEnd w:id="3109"/>
    </w:p>
    <w:p w14:paraId="4B96A5B6" w14:textId="555F8FDA" w:rsidR="007F280D" w:rsidDel="004A2D26" w:rsidRDefault="007F280D">
      <w:pPr>
        <w:tabs>
          <w:tab w:val="left" w:pos="2446"/>
        </w:tabs>
        <w:spacing w:line="276" w:lineRule="auto"/>
        <w:rPr>
          <w:del w:id="3110" w:author="Gidon Kupietzky" w:date="2025-02-13T17:45:00Z" w16du:dateUtc="2025-02-13T15:45:00Z"/>
          <w:rtl/>
        </w:rPr>
        <w:pPrChange w:id="3111" w:author="Gidon Kupietzky" w:date="2025-02-13T17:45:00Z" w16du:dateUtc="2025-02-13T15:45:00Z">
          <w:pPr>
            <w:pStyle w:val="6"/>
          </w:pPr>
        </w:pPrChange>
      </w:pPr>
      <w:bookmarkStart w:id="3112" w:name="_קביעת_גודל_האוכלוסייה"/>
      <w:bookmarkEnd w:id="3112"/>
      <w:del w:id="3113" w:author="Gidon Kupietzky" w:date="2025-02-13T17:45:00Z" w16du:dateUtc="2025-02-13T15:45:00Z">
        <w:r w:rsidDel="004A2D26">
          <w:rPr>
            <w:rFonts w:hint="cs"/>
            <w:rtl/>
          </w:rPr>
          <w:delText>קביעת גודל האוכלוסיי</w:delText>
        </w:r>
        <w:r w:rsidDel="004A2D26">
          <w:rPr>
            <w:rFonts w:hint="eastAsia"/>
            <w:rtl/>
          </w:rPr>
          <w:delText>ה</w:delText>
        </w:r>
        <w:r w:rsidDel="004A2D26">
          <w:rPr>
            <w:rFonts w:hint="cs"/>
            <w:rtl/>
          </w:rPr>
          <w:delText xml:space="preserve"> וסוג התפלגות הגילאים</w:delText>
        </w:r>
        <w:bookmarkStart w:id="3114" w:name="_Toc190880819"/>
        <w:bookmarkStart w:id="3115" w:name="_Toc190883532"/>
        <w:bookmarkEnd w:id="3114"/>
        <w:bookmarkEnd w:id="3115"/>
      </w:del>
    </w:p>
    <w:p w14:paraId="6D600929" w14:textId="2AE329B0" w:rsidR="007F280D" w:rsidDel="004A2D26" w:rsidRDefault="007F280D">
      <w:pPr>
        <w:tabs>
          <w:tab w:val="left" w:pos="2446"/>
        </w:tabs>
        <w:spacing w:line="276" w:lineRule="auto"/>
        <w:rPr>
          <w:del w:id="3116" w:author="Gidon Kupietzky" w:date="2025-02-13T17:45:00Z" w16du:dateUtc="2025-02-13T15:45:00Z"/>
          <w:rtl/>
        </w:rPr>
        <w:pPrChange w:id="3117" w:author="Gidon Kupietzky" w:date="2025-02-13T17:45:00Z" w16du:dateUtc="2025-02-13T15:45:00Z">
          <w:pPr>
            <w:jc w:val="both"/>
          </w:pPr>
        </w:pPrChange>
      </w:pPr>
      <w:del w:id="3118" w:author="Gidon Kupietzky" w:date="2025-02-13T17:45:00Z" w16du:dateUtc="2025-02-13T15:45:00Z">
        <w:r w:rsidDel="004A2D26">
          <w:rPr>
            <w:rFonts w:hint="cs"/>
            <w:rtl/>
          </w:rPr>
          <w:delText xml:space="preserve">על מנת להמיר נתוני יח"ד לנתוני אוכלוסייה הכוללים התפלגות גילאים יש צורך להעריך את אופי האוכלוסייה </w:delText>
        </w:r>
        <w:r w:rsidR="007B198E" w:rsidDel="004A2D26">
          <w:rPr>
            <w:rFonts w:hint="cs"/>
            <w:rtl/>
          </w:rPr>
          <w:delText xml:space="preserve">מבחינת </w:delText>
        </w:r>
        <w:r w:rsidDel="004A2D26">
          <w:rPr>
            <w:rFonts w:hint="cs"/>
            <w:rtl/>
          </w:rPr>
          <w:delText xml:space="preserve">מחזור </w:delText>
        </w:r>
        <w:r w:rsidR="007B198E" w:rsidDel="004A2D26">
          <w:rPr>
            <w:rFonts w:hint="cs"/>
            <w:rtl/>
          </w:rPr>
          <w:delText>ה</w:delText>
        </w:r>
        <w:r w:rsidDel="004A2D26">
          <w:rPr>
            <w:rFonts w:hint="cs"/>
            <w:rtl/>
          </w:rPr>
          <w:delText xml:space="preserve">חיים שתתגורר באזור התנועה בשנות היעד בדגש על השתנות מבנה הגילאים </w:delText>
        </w:r>
        <w:r w:rsidR="007B7DB0" w:rsidDel="004A2D26">
          <w:rPr>
            <w:rFonts w:hint="cs"/>
            <w:rtl/>
          </w:rPr>
          <w:delText>(כלומר האם האיזור מאופיין באוכלוסיה צעירה, מבוגרת, קשישה)</w:delText>
        </w:r>
        <w:r w:rsidDel="004A2D26">
          <w:rPr>
            <w:rFonts w:hint="cs"/>
            <w:rtl/>
          </w:rPr>
          <w:delText xml:space="preserve"> . בשלב ראשון, ייצרנו קטלוג של טיפוסי התפלגות גילאים </w:delText>
        </w:r>
        <w:commentRangeStart w:id="3119"/>
        <w:commentRangeStart w:id="3120"/>
        <w:commentRangeStart w:id="3121"/>
        <w:r w:rsidDel="004A2D26">
          <w:rPr>
            <w:rFonts w:hint="cs"/>
            <w:rtl/>
          </w:rPr>
          <w:delText xml:space="preserve">שונים בהתאם למגזר </w:delText>
        </w:r>
        <w:commentRangeEnd w:id="3119"/>
        <w:r w:rsidR="00E95743" w:rsidDel="004A2D26">
          <w:rPr>
            <w:rStyle w:val="ab"/>
            <w:rtl/>
          </w:rPr>
          <w:commentReference w:id="3119"/>
        </w:r>
        <w:commentRangeEnd w:id="3120"/>
        <w:r w:rsidR="00725E2C" w:rsidDel="004A2D26">
          <w:rPr>
            <w:rStyle w:val="ab"/>
            <w:rtl/>
          </w:rPr>
          <w:commentReference w:id="3120"/>
        </w:r>
        <w:commentRangeEnd w:id="3121"/>
        <w:r w:rsidR="00185A7E" w:rsidDel="004A2D26">
          <w:rPr>
            <w:rStyle w:val="ab"/>
            <w:rtl/>
          </w:rPr>
          <w:commentReference w:id="3121"/>
        </w:r>
        <w:r w:rsidDel="004A2D26">
          <w:rPr>
            <w:rFonts w:hint="cs"/>
            <w:rtl/>
          </w:rPr>
          <w:delText>(</w:delText>
        </w:r>
        <w:r w:rsidR="00275716" w:rsidDel="004A2D26">
          <w:fldChar w:fldCharType="begin"/>
        </w:r>
        <w:r w:rsidR="00275716" w:rsidDel="004A2D26">
          <w:delInstrText>HYPERLINK \l "_</w:delInstrText>
        </w:r>
        <w:r w:rsidR="00275716" w:rsidDel="004A2D26">
          <w:rPr>
            <w:rtl/>
          </w:rPr>
          <w:delInstrText>נספח_קטלוג_התפלגות</w:delInstrText>
        </w:r>
        <w:r w:rsidR="00275716" w:rsidDel="004A2D26">
          <w:delInstrText>"</w:delInstrText>
        </w:r>
        <w:r w:rsidR="00275716" w:rsidDel="004A2D26">
          <w:fldChar w:fldCharType="separate"/>
        </w:r>
        <w:r w:rsidR="00275716" w:rsidRPr="00275716" w:rsidDel="004A2D26">
          <w:rPr>
            <w:rStyle w:val="Hyperlink"/>
            <w:rFonts w:hint="cs"/>
            <w:rtl/>
          </w:rPr>
          <w:delText>ראה נספח 7.4</w:delText>
        </w:r>
        <w:r w:rsidR="00275716" w:rsidDel="004A2D26">
          <w:fldChar w:fldCharType="end"/>
        </w:r>
        <w:r w:rsidRPr="002C08D0" w:rsidDel="004A2D26">
          <w:rPr>
            <w:rFonts w:hint="cs"/>
            <w:rtl/>
          </w:rPr>
          <w:delText xml:space="preserve">). בהתבסס על קטלוג טיפוסי התפלגות הגילאים חושב גודל משק בית </w:delText>
        </w:r>
        <w:commentRangeStart w:id="3122"/>
        <w:commentRangeStart w:id="3123"/>
        <w:r w:rsidRPr="002C08D0" w:rsidDel="004A2D26">
          <w:rPr>
            <w:rFonts w:hint="cs"/>
            <w:rtl/>
          </w:rPr>
          <w:delText>לכל סוג קטלוג</w:delText>
        </w:r>
        <w:commentRangeEnd w:id="3122"/>
        <w:r w:rsidDel="004A2D26">
          <w:rPr>
            <w:rtl/>
          </w:rPr>
          <w:commentReference w:id="3122"/>
        </w:r>
        <w:commentRangeEnd w:id="3123"/>
        <w:r w:rsidDel="004A2D26">
          <w:rPr>
            <w:rStyle w:val="ab"/>
            <w:rtl/>
          </w:rPr>
          <w:commentReference w:id="3123"/>
        </w:r>
        <w:r w:rsidRPr="002C08D0" w:rsidDel="004A2D26">
          <w:rPr>
            <w:rFonts w:hint="cs"/>
            <w:rtl/>
          </w:rPr>
          <w:delText xml:space="preserve"> על בסיס נתוני שנת </w:delText>
        </w:r>
        <w:r w:rsidDel="004A2D26">
          <w:rPr>
            <w:rFonts w:hint="cs"/>
            <w:rtl/>
          </w:rPr>
          <w:delText>ה</w:delText>
        </w:r>
        <w:r w:rsidRPr="002C08D0" w:rsidDel="004A2D26">
          <w:rPr>
            <w:rFonts w:hint="cs"/>
            <w:rtl/>
          </w:rPr>
          <w:delText xml:space="preserve">בסיס (ראה </w:delText>
        </w:r>
        <w:commentRangeStart w:id="3124"/>
        <w:commentRangeStart w:id="3125"/>
        <w:r w:rsidRPr="002C08D0" w:rsidDel="004A2D26">
          <w:rPr>
            <w:rFonts w:hint="cs"/>
            <w:rtl/>
          </w:rPr>
          <w:delText xml:space="preserve">טבלה </w:delText>
        </w:r>
        <w:commentRangeEnd w:id="3124"/>
        <w:r w:rsidDel="004A2D26">
          <w:rPr>
            <w:rtl/>
          </w:rPr>
          <w:commentReference w:id="3124"/>
        </w:r>
        <w:commentRangeEnd w:id="3125"/>
        <w:r w:rsidDel="004A2D26">
          <w:rPr>
            <w:rStyle w:val="ab"/>
            <w:rtl/>
          </w:rPr>
          <w:commentReference w:id="3125"/>
        </w:r>
        <w:r w:rsidRPr="002C08D0" w:rsidDel="004A2D26">
          <w:rPr>
            <w:rFonts w:hint="cs"/>
            <w:rtl/>
          </w:rPr>
          <w:delText>להלן)</w:delText>
        </w:r>
        <w:r w:rsidDel="004A2D26">
          <w:rPr>
            <w:rFonts w:hint="cs"/>
            <w:rtl/>
          </w:rPr>
          <w:delText>.</w:delText>
        </w:r>
        <w:bookmarkStart w:id="3126" w:name="_Toc190880820"/>
        <w:bookmarkStart w:id="3127" w:name="_Toc190883533"/>
        <w:bookmarkEnd w:id="3126"/>
        <w:bookmarkEnd w:id="3127"/>
      </w:del>
    </w:p>
    <w:p w14:paraId="184C6621" w14:textId="67C31A81" w:rsidR="007F280D" w:rsidDel="004A2D26" w:rsidRDefault="007F280D">
      <w:pPr>
        <w:tabs>
          <w:tab w:val="left" w:pos="2446"/>
        </w:tabs>
        <w:spacing w:line="276" w:lineRule="auto"/>
        <w:rPr>
          <w:del w:id="3128" w:author="Gidon Kupietzky" w:date="2025-02-13T17:45:00Z" w16du:dateUtc="2025-02-13T15:45:00Z"/>
          <w:rtl/>
        </w:rPr>
        <w:pPrChange w:id="3129" w:author="Gidon Kupietzky" w:date="2025-02-13T17:45:00Z" w16du:dateUtc="2025-02-13T15:45:00Z">
          <w:pPr>
            <w:spacing w:line="259" w:lineRule="auto"/>
          </w:pPr>
        </w:pPrChange>
      </w:pPr>
      <w:del w:id="3130" w:author="Gidon Kupietzky" w:date="2024-12-30T11:52:00Z" w16du:dateUtc="2024-12-30T09:52:00Z">
        <w:r>
          <w:rPr>
            <w:rtl/>
          </w:rPr>
          <w:br w:type="page"/>
        </w:r>
      </w:del>
    </w:p>
    <w:p w14:paraId="45F6B9C2" w14:textId="1C5E84C2" w:rsidR="007F280D" w:rsidRPr="00BC6AE5" w:rsidDel="004A2D26" w:rsidRDefault="004C4860">
      <w:pPr>
        <w:tabs>
          <w:tab w:val="left" w:pos="2446"/>
        </w:tabs>
        <w:spacing w:line="276" w:lineRule="auto"/>
        <w:rPr>
          <w:del w:id="3131" w:author="Gidon Kupietzky" w:date="2025-02-13T17:45:00Z" w16du:dateUtc="2025-02-13T15:45:00Z"/>
          <w:b/>
          <w:bCs/>
          <w:rtl/>
          <w:rPrChange w:id="3132" w:author="Gidon Kupietzky" w:date="2025-01-01T12:35:00Z" w16du:dateUtc="2025-01-01T10:35:00Z">
            <w:rPr>
              <w:del w:id="3133" w:author="Gidon Kupietzky" w:date="2025-02-13T17:45:00Z" w16du:dateUtc="2025-02-13T15:45:00Z"/>
              <w:rtl/>
            </w:rPr>
          </w:rPrChange>
        </w:rPr>
        <w:pPrChange w:id="3134" w:author="Gidon Kupietzky" w:date="2025-02-13T17:45:00Z" w16du:dateUtc="2025-02-13T15:45:00Z">
          <w:pPr>
            <w:jc w:val="center"/>
          </w:pPr>
        </w:pPrChange>
      </w:pPr>
      <w:del w:id="3135" w:author="Gidon Kupietzky" w:date="2025-02-13T17:45:00Z" w16du:dateUtc="2025-02-13T15:45:00Z">
        <w:r w:rsidRPr="00BC6AE5" w:rsidDel="004A2D26">
          <w:rPr>
            <w:rFonts w:hint="eastAsia"/>
            <w:b/>
            <w:bCs/>
            <w:rtl/>
            <w:rPrChange w:id="3136" w:author="Gidon Kupietzky" w:date="2025-01-01T12:35:00Z" w16du:dateUtc="2025-01-01T10:35:00Z">
              <w:rPr>
                <w:rFonts w:hint="eastAsia"/>
                <w:rtl/>
              </w:rPr>
            </w:rPrChange>
          </w:rPr>
          <w:lastRenderedPageBreak/>
          <w:delText>קטלוג</w:delText>
        </w:r>
        <w:r w:rsidRPr="00BC6AE5" w:rsidDel="004A2D26">
          <w:rPr>
            <w:b/>
            <w:bCs/>
            <w:rtl/>
            <w:rPrChange w:id="3137" w:author="Gidon Kupietzky" w:date="2025-01-01T12:35:00Z" w16du:dateUtc="2025-01-01T10:35:00Z">
              <w:rPr>
                <w:rtl/>
              </w:rPr>
            </w:rPrChange>
          </w:rPr>
          <w:delText xml:space="preserve"> </w:delText>
        </w:r>
        <w:r w:rsidRPr="00BC6AE5" w:rsidDel="004A2D26">
          <w:rPr>
            <w:rFonts w:hint="eastAsia"/>
            <w:b/>
            <w:bCs/>
            <w:rtl/>
            <w:rPrChange w:id="3138" w:author="Gidon Kupietzky" w:date="2025-01-01T12:35:00Z" w16du:dateUtc="2025-01-01T10:35:00Z">
              <w:rPr>
                <w:rFonts w:hint="eastAsia"/>
                <w:rtl/>
              </w:rPr>
            </w:rPrChange>
          </w:rPr>
          <w:delText>של</w:delText>
        </w:r>
        <w:r w:rsidRPr="00BC6AE5" w:rsidDel="004A2D26">
          <w:rPr>
            <w:b/>
            <w:bCs/>
            <w:rtl/>
            <w:rPrChange w:id="3139" w:author="Gidon Kupietzky" w:date="2025-01-01T12:35:00Z" w16du:dateUtc="2025-01-01T10:35:00Z">
              <w:rPr>
                <w:rtl/>
              </w:rPr>
            </w:rPrChange>
          </w:rPr>
          <w:delText xml:space="preserve"> </w:delText>
        </w:r>
        <w:r w:rsidRPr="00BC6AE5" w:rsidDel="004A2D26">
          <w:rPr>
            <w:rFonts w:hint="eastAsia"/>
            <w:b/>
            <w:bCs/>
            <w:rtl/>
            <w:rPrChange w:id="3140" w:author="Gidon Kupietzky" w:date="2025-01-01T12:35:00Z" w16du:dateUtc="2025-01-01T10:35:00Z">
              <w:rPr>
                <w:rFonts w:hint="eastAsia"/>
                <w:rtl/>
              </w:rPr>
            </w:rPrChange>
          </w:rPr>
          <w:delText>טיפוסי</w:delText>
        </w:r>
        <w:r w:rsidRPr="00BC6AE5" w:rsidDel="004A2D26">
          <w:rPr>
            <w:b/>
            <w:bCs/>
            <w:rtl/>
            <w:rPrChange w:id="3141" w:author="Gidon Kupietzky" w:date="2025-01-01T12:35:00Z" w16du:dateUtc="2025-01-01T10:35:00Z">
              <w:rPr>
                <w:rtl/>
              </w:rPr>
            </w:rPrChange>
          </w:rPr>
          <w:delText xml:space="preserve"> </w:delText>
        </w:r>
        <w:r w:rsidRPr="00BC6AE5" w:rsidDel="004A2D26">
          <w:rPr>
            <w:rFonts w:hint="eastAsia"/>
            <w:b/>
            <w:bCs/>
            <w:rtl/>
            <w:rPrChange w:id="3142" w:author="Gidon Kupietzky" w:date="2025-01-01T12:35:00Z" w16du:dateUtc="2025-01-01T10:35:00Z">
              <w:rPr>
                <w:rFonts w:hint="eastAsia"/>
                <w:rtl/>
              </w:rPr>
            </w:rPrChange>
          </w:rPr>
          <w:delText>אוכלוסיה</w:delText>
        </w:r>
        <w:r w:rsidRPr="00BC6AE5" w:rsidDel="004A2D26">
          <w:rPr>
            <w:b/>
            <w:bCs/>
            <w:rtl/>
            <w:rPrChange w:id="3143" w:author="Gidon Kupietzky" w:date="2025-01-01T12:35:00Z" w16du:dateUtc="2025-01-01T10:35:00Z">
              <w:rPr>
                <w:rtl/>
              </w:rPr>
            </w:rPrChange>
          </w:rPr>
          <w:delText xml:space="preserve"> </w:delText>
        </w:r>
        <w:r w:rsidRPr="00BC6AE5" w:rsidDel="004A2D26">
          <w:rPr>
            <w:rFonts w:hint="eastAsia"/>
            <w:b/>
            <w:bCs/>
            <w:rtl/>
            <w:rPrChange w:id="3144" w:author="Gidon Kupietzky" w:date="2025-01-01T12:35:00Z" w16du:dateUtc="2025-01-01T10:35:00Z">
              <w:rPr>
                <w:rFonts w:hint="eastAsia"/>
                <w:rtl/>
              </w:rPr>
            </w:rPrChange>
          </w:rPr>
          <w:delText>וגודל</w:delText>
        </w:r>
        <w:r w:rsidRPr="00BC6AE5" w:rsidDel="004A2D26">
          <w:rPr>
            <w:b/>
            <w:bCs/>
            <w:rtl/>
            <w:rPrChange w:id="3145" w:author="Gidon Kupietzky" w:date="2025-01-01T12:35:00Z" w16du:dateUtc="2025-01-01T10:35:00Z">
              <w:rPr>
                <w:rtl/>
              </w:rPr>
            </w:rPrChange>
          </w:rPr>
          <w:delText xml:space="preserve"> </w:delText>
        </w:r>
        <w:r w:rsidRPr="00BC6AE5" w:rsidDel="004A2D26">
          <w:rPr>
            <w:rFonts w:hint="eastAsia"/>
            <w:b/>
            <w:bCs/>
            <w:rtl/>
            <w:rPrChange w:id="3146" w:author="Gidon Kupietzky" w:date="2025-01-01T12:35:00Z" w16du:dateUtc="2025-01-01T10:35:00Z">
              <w:rPr>
                <w:rFonts w:hint="eastAsia"/>
                <w:rtl/>
              </w:rPr>
            </w:rPrChange>
          </w:rPr>
          <w:delText>משק</w:delText>
        </w:r>
        <w:r w:rsidRPr="00BC6AE5" w:rsidDel="004A2D26">
          <w:rPr>
            <w:b/>
            <w:bCs/>
            <w:rtl/>
            <w:rPrChange w:id="3147" w:author="Gidon Kupietzky" w:date="2025-01-01T12:35:00Z" w16du:dateUtc="2025-01-01T10:35:00Z">
              <w:rPr>
                <w:rtl/>
              </w:rPr>
            </w:rPrChange>
          </w:rPr>
          <w:delText xml:space="preserve"> </w:delText>
        </w:r>
        <w:r w:rsidRPr="00BC6AE5" w:rsidDel="004A2D26">
          <w:rPr>
            <w:rFonts w:hint="eastAsia"/>
            <w:b/>
            <w:bCs/>
            <w:rtl/>
            <w:rPrChange w:id="3148" w:author="Gidon Kupietzky" w:date="2025-01-01T12:35:00Z" w16du:dateUtc="2025-01-01T10:35:00Z">
              <w:rPr>
                <w:rFonts w:hint="eastAsia"/>
                <w:rtl/>
              </w:rPr>
            </w:rPrChange>
          </w:rPr>
          <w:delText>בית</w:delText>
        </w:r>
        <w:r w:rsidRPr="00BC6AE5" w:rsidDel="004A2D26">
          <w:rPr>
            <w:b/>
            <w:bCs/>
            <w:rtl/>
            <w:rPrChange w:id="3149" w:author="Gidon Kupietzky" w:date="2025-01-01T12:35:00Z" w16du:dateUtc="2025-01-01T10:35:00Z">
              <w:rPr>
                <w:rtl/>
              </w:rPr>
            </w:rPrChange>
          </w:rPr>
          <w:delText xml:space="preserve"> </w:delText>
        </w:r>
        <w:r w:rsidRPr="00BC6AE5" w:rsidDel="004A2D26">
          <w:rPr>
            <w:rFonts w:hint="eastAsia"/>
            <w:b/>
            <w:bCs/>
            <w:rtl/>
            <w:rPrChange w:id="3150" w:author="Gidon Kupietzky" w:date="2025-01-01T12:35:00Z" w16du:dateUtc="2025-01-01T10:35:00Z">
              <w:rPr>
                <w:rFonts w:hint="eastAsia"/>
                <w:rtl/>
              </w:rPr>
            </w:rPrChange>
          </w:rPr>
          <w:delText>ממוצע</w:delText>
        </w:r>
        <w:bookmarkStart w:id="3151" w:name="_Toc190880821"/>
        <w:bookmarkStart w:id="3152" w:name="_Toc190883534"/>
        <w:bookmarkEnd w:id="3151"/>
        <w:bookmarkEnd w:id="3152"/>
      </w:del>
    </w:p>
    <w:tbl>
      <w:tblPr>
        <w:tblStyle w:val="11"/>
        <w:bidiVisual/>
        <w:tblW w:w="7671" w:type="dxa"/>
        <w:tblLook w:val="04A0" w:firstRow="1" w:lastRow="0" w:firstColumn="1" w:lastColumn="0" w:noHBand="0" w:noVBand="1"/>
      </w:tblPr>
      <w:tblGrid>
        <w:gridCol w:w="1967"/>
        <w:gridCol w:w="2880"/>
        <w:gridCol w:w="2824"/>
      </w:tblGrid>
      <w:tr w:rsidR="007F280D" w:rsidRPr="002279A3" w:rsidDel="004A2D26" w14:paraId="00185EDA" w14:textId="64C819E5" w:rsidTr="00251692">
        <w:trPr>
          <w:cnfStyle w:val="100000000000" w:firstRow="1" w:lastRow="0" w:firstColumn="0" w:lastColumn="0" w:oddVBand="0" w:evenVBand="0" w:oddHBand="0" w:evenHBand="0" w:firstRowFirstColumn="0" w:firstRowLastColumn="0" w:lastRowFirstColumn="0" w:lastRowLastColumn="0"/>
          <w:trHeight w:val="149"/>
          <w:del w:id="3153"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hideMark/>
          </w:tcPr>
          <w:p w14:paraId="2541230A" w14:textId="378A68B3" w:rsidR="007F280D" w:rsidRPr="002279A3" w:rsidDel="004A2D26" w:rsidRDefault="007F280D">
            <w:pPr>
              <w:tabs>
                <w:tab w:val="left" w:pos="2446"/>
              </w:tabs>
              <w:spacing w:line="276" w:lineRule="auto"/>
              <w:rPr>
                <w:del w:id="3154" w:author="Gidon Kupietzky" w:date="2025-02-13T17:45:00Z" w16du:dateUtc="2025-02-13T15:45:00Z"/>
                <w:rFonts w:ascii="David" w:eastAsia="Times New Roman" w:hAnsi="David"/>
                <w:color w:val="000000"/>
                <w:sz w:val="20"/>
                <w:szCs w:val="20"/>
              </w:rPr>
              <w:pPrChange w:id="3155" w:author="Gidon Kupietzky" w:date="2025-02-13T17:45:00Z" w16du:dateUtc="2025-02-13T15:45:00Z">
                <w:pPr>
                  <w:spacing w:line="240" w:lineRule="auto"/>
                  <w:jc w:val="center"/>
                </w:pPr>
              </w:pPrChange>
            </w:pPr>
            <w:del w:id="3156" w:author="Gidon Kupietzky" w:date="2025-02-13T17:45:00Z" w16du:dateUtc="2025-02-13T15:45:00Z">
              <w:r w:rsidRPr="002279A3" w:rsidDel="004A2D26">
                <w:rPr>
                  <w:rFonts w:ascii="David" w:eastAsia="Times New Roman" w:hAnsi="David"/>
                  <w:color w:val="000000"/>
                  <w:sz w:val="20"/>
                  <w:szCs w:val="20"/>
                  <w:rtl/>
                </w:rPr>
                <w:delText>מגזר</w:delText>
              </w:r>
              <w:bookmarkStart w:id="3157" w:name="_Toc190880822"/>
              <w:bookmarkStart w:id="3158" w:name="_Toc190883535"/>
              <w:bookmarkEnd w:id="3157"/>
              <w:bookmarkEnd w:id="3158"/>
            </w:del>
          </w:p>
        </w:tc>
        <w:tc>
          <w:tcPr>
            <w:tcW w:w="0" w:type="auto"/>
            <w:noWrap/>
            <w:hideMark/>
          </w:tcPr>
          <w:p w14:paraId="4EEA0F1F" w14:textId="3DB8C426" w:rsidR="007F280D" w:rsidRPr="002279A3" w:rsidDel="004A2D26" w:rsidRDefault="007F280D">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3159" w:author="Gidon Kupietzky" w:date="2025-02-13T17:45:00Z" w16du:dateUtc="2025-02-13T15:45:00Z"/>
                <w:rFonts w:ascii="David" w:eastAsia="Times New Roman" w:hAnsi="David"/>
                <w:color w:val="000000"/>
                <w:sz w:val="20"/>
                <w:szCs w:val="20"/>
                <w:rtl/>
              </w:rPr>
              <w:pPrChange w:id="3160" w:author="Gidon Kupietzky" w:date="2025-02-13T17:45:00Z" w16du:dateUtc="2025-02-13T15:45:00Z">
                <w:pPr>
                  <w:spacing w:line="240" w:lineRule="auto"/>
                  <w:jc w:val="center"/>
                  <w:cnfStyle w:val="100000000000" w:firstRow="1" w:lastRow="0" w:firstColumn="0" w:lastColumn="0" w:oddVBand="0" w:evenVBand="0" w:oddHBand="0" w:evenHBand="0" w:firstRowFirstColumn="0" w:firstRowLastColumn="0" w:lastRowFirstColumn="0" w:lastRowLastColumn="0"/>
                </w:pPr>
              </w:pPrChange>
            </w:pPr>
            <w:del w:id="3161" w:author="Gidon Kupietzky" w:date="2025-02-13T17:45:00Z" w16du:dateUtc="2025-02-13T15:45:00Z">
              <w:r w:rsidRPr="002279A3" w:rsidDel="004A2D26">
                <w:rPr>
                  <w:rFonts w:ascii="David" w:eastAsia="Times New Roman" w:hAnsi="David"/>
                  <w:color w:val="000000"/>
                  <w:sz w:val="20"/>
                  <w:szCs w:val="20"/>
                </w:rPr>
                <w:delText> </w:delText>
              </w:r>
              <w:bookmarkStart w:id="3162" w:name="_Toc190880823"/>
              <w:bookmarkStart w:id="3163" w:name="_Toc190883536"/>
              <w:bookmarkEnd w:id="3162"/>
              <w:bookmarkEnd w:id="3163"/>
            </w:del>
          </w:p>
        </w:tc>
        <w:tc>
          <w:tcPr>
            <w:tcW w:w="0" w:type="auto"/>
            <w:noWrap/>
            <w:hideMark/>
          </w:tcPr>
          <w:p w14:paraId="045305F6" w14:textId="4D2A2486" w:rsidR="007F280D" w:rsidRPr="002279A3" w:rsidDel="004A2D26" w:rsidRDefault="007F280D">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3164" w:author="Gidon Kupietzky" w:date="2025-02-13T17:45:00Z" w16du:dateUtc="2025-02-13T15:45:00Z"/>
                <w:rFonts w:ascii="David" w:eastAsia="Times New Roman" w:hAnsi="David"/>
                <w:color w:val="000000"/>
                <w:sz w:val="20"/>
                <w:szCs w:val="20"/>
                <w:rtl/>
              </w:rPr>
              <w:pPrChange w:id="3165" w:author="Gidon Kupietzky" w:date="2025-02-13T17:45:00Z" w16du:dateUtc="2025-02-13T15:45:00Z">
                <w:pPr>
                  <w:spacing w:line="240" w:lineRule="auto"/>
                  <w:jc w:val="center"/>
                  <w:cnfStyle w:val="100000000000" w:firstRow="1" w:lastRow="0" w:firstColumn="0" w:lastColumn="0" w:oddVBand="0" w:evenVBand="0" w:oddHBand="0" w:evenHBand="0" w:firstRowFirstColumn="0" w:firstRowLastColumn="0" w:lastRowFirstColumn="0" w:lastRowLastColumn="0"/>
                </w:pPr>
              </w:pPrChange>
            </w:pPr>
            <w:del w:id="3166" w:author="Gidon Kupietzky" w:date="2025-02-13T17:45:00Z" w16du:dateUtc="2025-02-13T15:45:00Z">
              <w:r w:rsidRPr="002279A3" w:rsidDel="004A2D26">
                <w:rPr>
                  <w:rFonts w:ascii="David" w:eastAsia="Times New Roman" w:hAnsi="David"/>
                  <w:color w:val="000000"/>
                  <w:sz w:val="20"/>
                  <w:szCs w:val="20"/>
                  <w:rtl/>
                </w:rPr>
                <w:delText>גודל משק בית ממוצע</w:delText>
              </w:r>
              <w:bookmarkStart w:id="3167" w:name="_Toc190880824"/>
              <w:bookmarkStart w:id="3168" w:name="_Toc190883537"/>
              <w:bookmarkEnd w:id="3167"/>
              <w:bookmarkEnd w:id="3168"/>
            </w:del>
          </w:p>
        </w:tc>
        <w:bookmarkStart w:id="3169" w:name="_Toc190880825"/>
        <w:bookmarkStart w:id="3170" w:name="_Toc190883538"/>
        <w:bookmarkEnd w:id="3169"/>
        <w:bookmarkEnd w:id="3170"/>
      </w:tr>
      <w:tr w:rsidR="007F280D" w:rsidRPr="002279A3" w:rsidDel="004A2D26" w14:paraId="638399BE" w14:textId="7F6BD4EB" w:rsidTr="00251692">
        <w:trPr>
          <w:cnfStyle w:val="000000100000" w:firstRow="0" w:lastRow="0" w:firstColumn="0" w:lastColumn="0" w:oddVBand="0" w:evenVBand="0" w:oddHBand="1" w:evenHBand="0" w:firstRowFirstColumn="0" w:firstRowLastColumn="0" w:lastRowFirstColumn="0" w:lastRowLastColumn="0"/>
          <w:trHeight w:val="149"/>
          <w:del w:id="3171"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666666" w:themeColor="text1" w:themeTint="99"/>
              <w:left w:val="single" w:sz="4" w:space="0" w:color="auto"/>
              <w:bottom w:val="single" w:sz="4" w:space="0" w:color="auto"/>
            </w:tcBorders>
            <w:vAlign w:val="center"/>
            <w:hideMark/>
          </w:tcPr>
          <w:p w14:paraId="41FB7250" w14:textId="64ADEF89" w:rsidR="007F280D" w:rsidRPr="002279A3" w:rsidDel="004A2D26" w:rsidRDefault="007F280D">
            <w:pPr>
              <w:tabs>
                <w:tab w:val="left" w:pos="2446"/>
              </w:tabs>
              <w:spacing w:line="276" w:lineRule="auto"/>
              <w:rPr>
                <w:del w:id="3172" w:author="Gidon Kupietzky" w:date="2025-02-13T17:45:00Z" w16du:dateUtc="2025-02-13T15:45:00Z"/>
                <w:rFonts w:ascii="David" w:eastAsia="Times New Roman" w:hAnsi="David"/>
                <w:b w:val="0"/>
                <w:bCs w:val="0"/>
                <w:color w:val="000000"/>
                <w:sz w:val="20"/>
                <w:szCs w:val="20"/>
                <w:rtl/>
              </w:rPr>
              <w:pPrChange w:id="3173" w:author="Gidon Kupietzky" w:date="2025-02-13T17:45:00Z" w16du:dateUtc="2025-02-13T15:45:00Z">
                <w:pPr>
                  <w:spacing w:before="0" w:line="240" w:lineRule="auto"/>
                  <w:ind w:left="0"/>
                  <w:jc w:val="center"/>
                </w:pPr>
              </w:pPrChange>
            </w:pPr>
            <w:del w:id="3174" w:author="Gidon Kupietzky" w:date="2025-02-13T17:45:00Z" w16du:dateUtc="2025-02-13T15:45:00Z">
              <w:r w:rsidDel="004A2D26">
                <w:rPr>
                  <w:rFonts w:ascii="David" w:eastAsia="Times New Roman" w:hAnsi="David" w:hint="cs"/>
                  <w:color w:val="000000"/>
                  <w:sz w:val="20"/>
                  <w:szCs w:val="20"/>
                  <w:rtl/>
                </w:rPr>
                <w:delText xml:space="preserve">יהודי </w:delText>
              </w:r>
              <w:r w:rsidRPr="002279A3" w:rsidDel="004A2D26">
                <w:rPr>
                  <w:rFonts w:ascii="David" w:eastAsia="Times New Roman" w:hAnsi="David"/>
                  <w:color w:val="000000"/>
                  <w:sz w:val="20"/>
                  <w:szCs w:val="20"/>
                  <w:rtl/>
                </w:rPr>
                <w:delText>כללי</w:delText>
              </w:r>
              <w:bookmarkStart w:id="3175" w:name="_Toc190880826"/>
              <w:bookmarkStart w:id="3176" w:name="_Toc190883539"/>
              <w:bookmarkEnd w:id="3175"/>
              <w:bookmarkEnd w:id="3176"/>
            </w:del>
          </w:p>
        </w:tc>
        <w:tc>
          <w:tcPr>
            <w:tcW w:w="0" w:type="auto"/>
            <w:tcBorders>
              <w:top w:val="single" w:sz="4" w:space="0" w:color="666666" w:themeColor="text1" w:themeTint="99"/>
            </w:tcBorders>
            <w:noWrap/>
            <w:vAlign w:val="center"/>
            <w:hideMark/>
          </w:tcPr>
          <w:p w14:paraId="665D4BD7" w14:textId="32ADF64D"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177" w:author="Gidon Kupietzky" w:date="2025-02-13T17:45:00Z" w16du:dateUtc="2025-02-13T15:45:00Z"/>
                <w:rFonts w:ascii="David" w:eastAsia="Times New Roman" w:hAnsi="David"/>
                <w:color w:val="000000"/>
                <w:sz w:val="20"/>
                <w:szCs w:val="20"/>
                <w:rtl/>
              </w:rPr>
              <w:pPrChange w:id="3178"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179" w:author="Gidon Kupietzky" w:date="2025-02-13T17:45:00Z" w16du:dateUtc="2025-02-13T15:45:00Z">
              <w:r w:rsidRPr="002279A3" w:rsidDel="004A2D26">
                <w:rPr>
                  <w:rFonts w:ascii="David" w:eastAsia="Times New Roman" w:hAnsi="David"/>
                  <w:color w:val="000000"/>
                  <w:sz w:val="20"/>
                  <w:szCs w:val="20"/>
                  <w:rtl/>
                </w:rPr>
                <w:delText>משפחות צעירות</w:delText>
              </w:r>
              <w:bookmarkStart w:id="3180" w:name="_Toc190880827"/>
              <w:bookmarkStart w:id="3181" w:name="_Toc190883540"/>
              <w:bookmarkEnd w:id="3180"/>
              <w:bookmarkEnd w:id="3181"/>
            </w:del>
          </w:p>
        </w:tc>
        <w:tc>
          <w:tcPr>
            <w:tcW w:w="0" w:type="auto"/>
            <w:tcBorders>
              <w:top w:val="single" w:sz="4" w:space="0" w:color="666666" w:themeColor="text1" w:themeTint="99"/>
            </w:tcBorders>
            <w:noWrap/>
            <w:vAlign w:val="center"/>
            <w:hideMark/>
          </w:tcPr>
          <w:p w14:paraId="24336A59" w14:textId="50704DF7"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182" w:author="Gidon Kupietzky" w:date="2025-02-13T17:45:00Z" w16du:dateUtc="2025-02-13T15:45:00Z"/>
                <w:rFonts w:ascii="David" w:eastAsia="Times New Roman" w:hAnsi="David"/>
                <w:color w:val="000000"/>
                <w:sz w:val="20"/>
                <w:szCs w:val="20"/>
              </w:rPr>
              <w:pPrChange w:id="3183"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184" w:author="Gidon Kupietzky" w:date="2025-02-13T17:45:00Z" w16du:dateUtc="2025-02-13T15:45:00Z">
              <w:r w:rsidRPr="002279A3" w:rsidDel="004A2D26">
                <w:rPr>
                  <w:rFonts w:ascii="David" w:eastAsia="Times New Roman" w:hAnsi="David"/>
                  <w:color w:val="000000"/>
                  <w:sz w:val="20"/>
                  <w:szCs w:val="20"/>
                </w:rPr>
                <w:delText>4.2</w:delText>
              </w:r>
              <w:bookmarkStart w:id="3185" w:name="_Toc190880828"/>
              <w:bookmarkStart w:id="3186" w:name="_Toc190883541"/>
              <w:bookmarkEnd w:id="3185"/>
              <w:bookmarkEnd w:id="3186"/>
            </w:del>
          </w:p>
        </w:tc>
        <w:bookmarkStart w:id="3187" w:name="_Toc190880829"/>
        <w:bookmarkStart w:id="3188" w:name="_Toc190883542"/>
        <w:bookmarkEnd w:id="3187"/>
        <w:bookmarkEnd w:id="3188"/>
      </w:tr>
      <w:tr w:rsidR="007F280D" w:rsidRPr="002279A3" w:rsidDel="004A2D26" w14:paraId="66363653" w14:textId="5652CCC2" w:rsidTr="00251692">
        <w:trPr>
          <w:trHeight w:val="149"/>
          <w:del w:id="3189"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tcBorders>
            <w:vAlign w:val="center"/>
            <w:hideMark/>
          </w:tcPr>
          <w:p w14:paraId="4AADFDD1" w14:textId="66D4338E" w:rsidR="007F280D" w:rsidRPr="002279A3" w:rsidDel="004A2D26" w:rsidRDefault="007F280D">
            <w:pPr>
              <w:tabs>
                <w:tab w:val="left" w:pos="2446"/>
              </w:tabs>
              <w:spacing w:line="276" w:lineRule="auto"/>
              <w:rPr>
                <w:del w:id="3190" w:author="Gidon Kupietzky" w:date="2025-02-13T17:45:00Z" w16du:dateUtc="2025-02-13T15:45:00Z"/>
                <w:rFonts w:ascii="David" w:eastAsia="Times New Roman" w:hAnsi="David"/>
                <w:color w:val="000000"/>
                <w:sz w:val="20"/>
                <w:szCs w:val="20"/>
              </w:rPr>
              <w:pPrChange w:id="3191" w:author="Gidon Kupietzky" w:date="2025-02-13T17:45:00Z" w16du:dateUtc="2025-02-13T15:45:00Z">
                <w:pPr>
                  <w:spacing w:before="0" w:line="240" w:lineRule="auto"/>
                  <w:ind w:left="0"/>
                  <w:jc w:val="center"/>
                </w:pPr>
              </w:pPrChange>
            </w:pPr>
          </w:p>
        </w:tc>
        <w:tc>
          <w:tcPr>
            <w:tcW w:w="0" w:type="auto"/>
            <w:noWrap/>
            <w:vAlign w:val="center"/>
            <w:hideMark/>
          </w:tcPr>
          <w:p w14:paraId="0FEF1511" w14:textId="7CB197FD"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192" w:author="Gidon Kupietzky" w:date="2025-02-13T17:45:00Z" w16du:dateUtc="2025-02-13T15:45:00Z"/>
                <w:rFonts w:ascii="David" w:eastAsia="Times New Roman" w:hAnsi="David"/>
                <w:color w:val="000000"/>
                <w:sz w:val="20"/>
                <w:szCs w:val="20"/>
                <w:rtl/>
              </w:rPr>
              <w:pPrChange w:id="3193"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194" w:author="Gidon Kupietzky" w:date="2025-02-13T17:45:00Z" w16du:dateUtc="2025-02-13T15:45:00Z">
              <w:r w:rsidRPr="002279A3" w:rsidDel="004A2D26">
                <w:rPr>
                  <w:rFonts w:ascii="David" w:eastAsia="Times New Roman" w:hAnsi="David"/>
                  <w:color w:val="000000"/>
                  <w:sz w:val="20"/>
                  <w:szCs w:val="20"/>
                  <w:rtl/>
                </w:rPr>
                <w:delText>משפחות בינוניות</w:delText>
              </w:r>
              <w:bookmarkStart w:id="3195" w:name="_Toc190880830"/>
              <w:bookmarkStart w:id="3196" w:name="_Toc190883543"/>
              <w:bookmarkEnd w:id="3195"/>
              <w:bookmarkEnd w:id="3196"/>
            </w:del>
          </w:p>
        </w:tc>
        <w:tc>
          <w:tcPr>
            <w:tcW w:w="0" w:type="auto"/>
            <w:noWrap/>
            <w:vAlign w:val="center"/>
            <w:hideMark/>
          </w:tcPr>
          <w:p w14:paraId="6207F45B" w14:textId="363CD20B"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197" w:author="Gidon Kupietzky" w:date="2025-02-13T17:45:00Z" w16du:dateUtc="2025-02-13T15:45:00Z"/>
                <w:rFonts w:ascii="David" w:eastAsia="Times New Roman" w:hAnsi="David"/>
                <w:color w:val="000000"/>
                <w:sz w:val="20"/>
                <w:szCs w:val="20"/>
                <w:rtl/>
              </w:rPr>
              <w:pPrChange w:id="3198"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199" w:author="Gidon Kupietzky" w:date="2025-02-13T17:45:00Z" w16du:dateUtc="2025-02-13T15:45:00Z">
              <w:r w:rsidRPr="002279A3" w:rsidDel="004A2D26">
                <w:rPr>
                  <w:rFonts w:ascii="David" w:eastAsia="Times New Roman" w:hAnsi="David"/>
                  <w:color w:val="000000"/>
                  <w:sz w:val="20"/>
                  <w:szCs w:val="20"/>
                </w:rPr>
                <w:delText>3.8</w:delText>
              </w:r>
              <w:bookmarkStart w:id="3200" w:name="_Toc190880831"/>
              <w:bookmarkStart w:id="3201" w:name="_Toc190883544"/>
              <w:bookmarkEnd w:id="3200"/>
              <w:bookmarkEnd w:id="3201"/>
            </w:del>
          </w:p>
        </w:tc>
        <w:bookmarkStart w:id="3202" w:name="_Toc190880832"/>
        <w:bookmarkStart w:id="3203" w:name="_Toc190883545"/>
        <w:bookmarkEnd w:id="3202"/>
        <w:bookmarkEnd w:id="3203"/>
      </w:tr>
      <w:tr w:rsidR="007F280D" w:rsidRPr="002279A3" w:rsidDel="004A2D26" w14:paraId="61325001" w14:textId="023DE42C" w:rsidTr="00251692">
        <w:trPr>
          <w:cnfStyle w:val="000000100000" w:firstRow="0" w:lastRow="0" w:firstColumn="0" w:lastColumn="0" w:oddVBand="0" w:evenVBand="0" w:oddHBand="1" w:evenHBand="0" w:firstRowFirstColumn="0" w:firstRowLastColumn="0" w:lastRowFirstColumn="0" w:lastRowLastColumn="0"/>
          <w:trHeight w:val="149"/>
          <w:del w:id="3204"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tcBorders>
            <w:vAlign w:val="center"/>
            <w:hideMark/>
          </w:tcPr>
          <w:p w14:paraId="48CF043D" w14:textId="4186035F" w:rsidR="007F280D" w:rsidRPr="002279A3" w:rsidDel="004A2D26" w:rsidRDefault="007F280D">
            <w:pPr>
              <w:tabs>
                <w:tab w:val="left" w:pos="2446"/>
              </w:tabs>
              <w:spacing w:line="276" w:lineRule="auto"/>
              <w:rPr>
                <w:del w:id="3205" w:author="Gidon Kupietzky" w:date="2025-02-13T17:45:00Z" w16du:dateUtc="2025-02-13T15:45:00Z"/>
                <w:rFonts w:ascii="David" w:eastAsia="Times New Roman" w:hAnsi="David"/>
                <w:color w:val="000000"/>
                <w:sz w:val="20"/>
                <w:szCs w:val="20"/>
              </w:rPr>
              <w:pPrChange w:id="3206" w:author="Gidon Kupietzky" w:date="2025-02-13T17:45:00Z" w16du:dateUtc="2025-02-13T15:45:00Z">
                <w:pPr>
                  <w:spacing w:before="0" w:line="240" w:lineRule="auto"/>
                  <w:ind w:left="0"/>
                  <w:jc w:val="center"/>
                </w:pPr>
              </w:pPrChange>
            </w:pPr>
          </w:p>
        </w:tc>
        <w:tc>
          <w:tcPr>
            <w:tcW w:w="0" w:type="auto"/>
            <w:noWrap/>
            <w:vAlign w:val="center"/>
            <w:hideMark/>
          </w:tcPr>
          <w:p w14:paraId="48E27C30" w14:textId="177C94B1"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207" w:author="Gidon Kupietzky" w:date="2025-02-13T17:45:00Z" w16du:dateUtc="2025-02-13T15:45:00Z"/>
                <w:rFonts w:ascii="David" w:eastAsia="Times New Roman" w:hAnsi="David"/>
                <w:color w:val="000000"/>
                <w:sz w:val="20"/>
                <w:szCs w:val="20"/>
                <w:rtl/>
              </w:rPr>
              <w:pPrChange w:id="3208"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209" w:author="Gidon Kupietzky" w:date="2025-02-13T17:45:00Z" w16du:dateUtc="2025-02-13T15:45:00Z">
              <w:r w:rsidRPr="002279A3" w:rsidDel="004A2D26">
                <w:rPr>
                  <w:rFonts w:ascii="David" w:eastAsia="Times New Roman" w:hAnsi="David"/>
                  <w:color w:val="000000"/>
                  <w:sz w:val="20"/>
                  <w:szCs w:val="20"/>
                  <w:rtl/>
                </w:rPr>
                <w:delText>מגוון</w:delText>
              </w:r>
              <w:bookmarkStart w:id="3210" w:name="_Toc190880833"/>
              <w:bookmarkStart w:id="3211" w:name="_Toc190883546"/>
              <w:bookmarkEnd w:id="3210"/>
              <w:bookmarkEnd w:id="3211"/>
            </w:del>
          </w:p>
        </w:tc>
        <w:tc>
          <w:tcPr>
            <w:tcW w:w="0" w:type="auto"/>
            <w:noWrap/>
            <w:vAlign w:val="center"/>
            <w:hideMark/>
          </w:tcPr>
          <w:p w14:paraId="33C32A16" w14:textId="2142297A"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212" w:author="Gidon Kupietzky" w:date="2025-02-13T17:45:00Z" w16du:dateUtc="2025-02-13T15:45:00Z"/>
                <w:rFonts w:ascii="David" w:eastAsia="Times New Roman" w:hAnsi="David"/>
                <w:color w:val="000000"/>
                <w:sz w:val="20"/>
                <w:szCs w:val="20"/>
                <w:rtl/>
              </w:rPr>
              <w:pPrChange w:id="3213"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214" w:author="Gidon Kupietzky" w:date="2025-02-13T17:45:00Z" w16du:dateUtc="2025-02-13T15:45:00Z">
              <w:r w:rsidRPr="002279A3" w:rsidDel="004A2D26">
                <w:rPr>
                  <w:rFonts w:ascii="David" w:eastAsia="Times New Roman" w:hAnsi="David"/>
                  <w:color w:val="000000"/>
                  <w:sz w:val="20"/>
                  <w:szCs w:val="20"/>
                </w:rPr>
                <w:delText>3.5</w:delText>
              </w:r>
              <w:bookmarkStart w:id="3215" w:name="_Toc190880834"/>
              <w:bookmarkStart w:id="3216" w:name="_Toc190883547"/>
              <w:bookmarkEnd w:id="3215"/>
              <w:bookmarkEnd w:id="3216"/>
            </w:del>
          </w:p>
        </w:tc>
        <w:bookmarkStart w:id="3217" w:name="_Toc190880835"/>
        <w:bookmarkStart w:id="3218" w:name="_Toc190883548"/>
        <w:bookmarkEnd w:id="3217"/>
        <w:bookmarkEnd w:id="3218"/>
      </w:tr>
      <w:tr w:rsidR="007F280D" w:rsidRPr="002279A3" w:rsidDel="004A2D26" w14:paraId="63963F41" w14:textId="1BA9B15F" w:rsidTr="00251692">
        <w:trPr>
          <w:trHeight w:val="149"/>
          <w:del w:id="3219"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vAlign w:val="center"/>
          </w:tcPr>
          <w:p w14:paraId="6234112D" w14:textId="1B671DF7" w:rsidR="007F280D" w:rsidRPr="002279A3" w:rsidDel="004A2D26" w:rsidRDefault="007F280D">
            <w:pPr>
              <w:tabs>
                <w:tab w:val="left" w:pos="2446"/>
              </w:tabs>
              <w:spacing w:line="276" w:lineRule="auto"/>
              <w:rPr>
                <w:del w:id="3220" w:author="Gidon Kupietzky" w:date="2025-02-13T17:45:00Z" w16du:dateUtc="2025-02-13T15:45:00Z"/>
                <w:rFonts w:ascii="David" w:eastAsia="Times New Roman" w:hAnsi="David"/>
                <w:color w:val="000000"/>
                <w:sz w:val="20"/>
                <w:szCs w:val="20"/>
              </w:rPr>
              <w:pPrChange w:id="3221" w:author="Gidon Kupietzky" w:date="2025-02-13T17:45:00Z" w16du:dateUtc="2025-02-13T15:45:00Z">
                <w:pPr>
                  <w:spacing w:before="0" w:line="240" w:lineRule="auto"/>
                  <w:ind w:left="0"/>
                  <w:jc w:val="center"/>
                </w:pPr>
              </w:pPrChange>
            </w:pPr>
            <w:bookmarkStart w:id="3222" w:name="_Toc190880836"/>
            <w:bookmarkStart w:id="3223" w:name="_Toc190883549"/>
            <w:bookmarkEnd w:id="3222"/>
            <w:bookmarkEnd w:id="3223"/>
          </w:p>
        </w:tc>
        <w:tc>
          <w:tcPr>
            <w:tcW w:w="0" w:type="auto"/>
            <w:tcBorders>
              <w:bottom w:val="single" w:sz="4" w:space="0" w:color="auto"/>
            </w:tcBorders>
            <w:noWrap/>
            <w:vAlign w:val="center"/>
          </w:tcPr>
          <w:p w14:paraId="0283CAE3" w14:textId="25902FB7" w:rsidR="007F280D" w:rsidRPr="00BE3BA0"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224" w:author="Gidon Kupietzky" w:date="2025-02-13T17:45:00Z" w16du:dateUtc="2025-02-13T15:45:00Z"/>
                <w:rFonts w:ascii="David" w:eastAsia="Times New Roman" w:hAnsi="David"/>
                <w:color w:val="000000"/>
                <w:sz w:val="20"/>
                <w:szCs w:val="20"/>
                <w:rtl/>
              </w:rPr>
              <w:pPrChange w:id="3225"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226" w:author="Gidon Kupietzky" w:date="2025-02-13T17:45:00Z" w16du:dateUtc="2025-02-13T15:45:00Z">
              <w:r w:rsidRPr="00BE3BA0" w:rsidDel="004A2D26">
                <w:rPr>
                  <w:rFonts w:ascii="David" w:eastAsia="Times New Roman" w:hAnsi="David"/>
                  <w:color w:val="000000"/>
                  <w:sz w:val="20"/>
                  <w:szCs w:val="20"/>
                  <w:rtl/>
                </w:rPr>
                <w:delText>מבוגר</w:delText>
              </w:r>
              <w:bookmarkStart w:id="3227" w:name="_Toc190880837"/>
              <w:bookmarkStart w:id="3228" w:name="_Toc190883550"/>
              <w:bookmarkEnd w:id="3227"/>
              <w:bookmarkEnd w:id="3228"/>
            </w:del>
          </w:p>
        </w:tc>
        <w:tc>
          <w:tcPr>
            <w:tcW w:w="0" w:type="auto"/>
            <w:tcBorders>
              <w:bottom w:val="single" w:sz="4" w:space="0" w:color="auto"/>
            </w:tcBorders>
            <w:noWrap/>
            <w:vAlign w:val="center"/>
          </w:tcPr>
          <w:p w14:paraId="150B0A49" w14:textId="70CDA116" w:rsidR="007F280D" w:rsidRPr="00BE3BA0"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229" w:author="Gidon Kupietzky" w:date="2025-02-13T17:45:00Z" w16du:dateUtc="2025-02-13T15:45:00Z"/>
                <w:rFonts w:ascii="David" w:eastAsia="Times New Roman" w:hAnsi="David"/>
                <w:color w:val="000000"/>
                <w:sz w:val="20"/>
                <w:szCs w:val="20"/>
              </w:rPr>
              <w:pPrChange w:id="3230"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231" w:author="Gidon Kupietzky" w:date="2025-02-13T17:45:00Z" w16du:dateUtc="2025-02-13T15:45:00Z">
              <w:r w:rsidRPr="00BE3BA0" w:rsidDel="004A2D26">
                <w:rPr>
                  <w:rFonts w:ascii="David" w:eastAsia="Times New Roman" w:hAnsi="David"/>
                  <w:color w:val="000000"/>
                  <w:sz w:val="20"/>
                  <w:szCs w:val="20"/>
                </w:rPr>
                <w:delText>2.3</w:delText>
              </w:r>
              <w:bookmarkStart w:id="3232" w:name="_Toc190880838"/>
              <w:bookmarkStart w:id="3233" w:name="_Toc190883551"/>
              <w:bookmarkEnd w:id="3232"/>
              <w:bookmarkEnd w:id="3233"/>
            </w:del>
          </w:p>
        </w:tc>
        <w:bookmarkStart w:id="3234" w:name="_Toc190880839"/>
        <w:bookmarkStart w:id="3235" w:name="_Toc190883552"/>
        <w:bookmarkEnd w:id="3234"/>
        <w:bookmarkEnd w:id="3235"/>
      </w:tr>
      <w:tr w:rsidR="007F280D" w:rsidRPr="002279A3" w:rsidDel="004A2D26" w14:paraId="2B8583FF" w14:textId="0D372A5D" w:rsidTr="00251692">
        <w:trPr>
          <w:cnfStyle w:val="000000100000" w:firstRow="0" w:lastRow="0" w:firstColumn="0" w:lastColumn="0" w:oddVBand="0" w:evenVBand="0" w:oddHBand="1" w:evenHBand="0" w:firstRowFirstColumn="0" w:firstRowLastColumn="0" w:lastRowFirstColumn="0" w:lastRowLastColumn="0"/>
          <w:trHeight w:val="149"/>
          <w:del w:id="3236"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restart"/>
            <w:tcBorders>
              <w:bottom w:val="single" w:sz="4" w:space="0" w:color="auto"/>
            </w:tcBorders>
            <w:shd w:val="clear" w:color="auto" w:fill="D0CECE" w:themeFill="background2" w:themeFillShade="E6"/>
            <w:vAlign w:val="center"/>
            <w:hideMark/>
          </w:tcPr>
          <w:p w14:paraId="16057BF4" w14:textId="0286C5C7" w:rsidR="007F280D" w:rsidRPr="002279A3" w:rsidDel="004A2D26" w:rsidRDefault="007F280D">
            <w:pPr>
              <w:tabs>
                <w:tab w:val="left" w:pos="2446"/>
              </w:tabs>
              <w:spacing w:line="276" w:lineRule="auto"/>
              <w:rPr>
                <w:del w:id="3237" w:author="Gidon Kupietzky" w:date="2025-02-13T17:45:00Z" w16du:dateUtc="2025-02-13T15:45:00Z"/>
                <w:rFonts w:ascii="David" w:eastAsia="Times New Roman" w:hAnsi="David"/>
                <w:color w:val="000000"/>
                <w:sz w:val="20"/>
                <w:szCs w:val="20"/>
                <w:rtl/>
              </w:rPr>
              <w:pPrChange w:id="3238" w:author="Gidon Kupietzky" w:date="2025-02-13T17:45:00Z" w16du:dateUtc="2025-02-13T15:45:00Z">
                <w:pPr>
                  <w:spacing w:line="240" w:lineRule="auto"/>
                  <w:jc w:val="center"/>
                </w:pPr>
              </w:pPrChange>
            </w:pPr>
            <w:del w:id="3239" w:author="Gidon Kupietzky" w:date="2025-02-13T17:45:00Z" w16du:dateUtc="2025-02-13T15:45:00Z">
              <w:r w:rsidDel="004A2D26">
                <w:rPr>
                  <w:rFonts w:ascii="David" w:eastAsia="Times New Roman" w:hAnsi="David" w:hint="cs"/>
                  <w:color w:val="000000"/>
                  <w:sz w:val="20"/>
                  <w:szCs w:val="20"/>
                  <w:rtl/>
                </w:rPr>
                <w:delText>חרדי</w:delText>
              </w:r>
              <w:bookmarkStart w:id="3240" w:name="_Toc190880840"/>
              <w:bookmarkStart w:id="3241" w:name="_Toc190883553"/>
              <w:bookmarkEnd w:id="3240"/>
              <w:bookmarkEnd w:id="3241"/>
            </w:del>
          </w:p>
        </w:tc>
        <w:tc>
          <w:tcPr>
            <w:tcW w:w="0" w:type="auto"/>
            <w:noWrap/>
            <w:vAlign w:val="center"/>
            <w:hideMark/>
          </w:tcPr>
          <w:p w14:paraId="6B710339" w14:textId="3CA57762"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242" w:author="Gidon Kupietzky" w:date="2025-02-13T17:45:00Z" w16du:dateUtc="2025-02-13T15:45:00Z"/>
                <w:rFonts w:ascii="David" w:eastAsia="Times New Roman" w:hAnsi="David"/>
                <w:color w:val="000000"/>
                <w:sz w:val="20"/>
                <w:szCs w:val="20"/>
                <w:rtl/>
              </w:rPr>
              <w:pPrChange w:id="3243"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244" w:author="Gidon Kupietzky" w:date="2025-02-13T17:45:00Z" w16du:dateUtc="2025-02-13T15:45:00Z">
              <w:r w:rsidRPr="002279A3" w:rsidDel="004A2D26">
                <w:rPr>
                  <w:rFonts w:ascii="David" w:eastAsia="Times New Roman" w:hAnsi="David"/>
                  <w:color w:val="000000"/>
                  <w:sz w:val="20"/>
                  <w:szCs w:val="20"/>
                  <w:rtl/>
                </w:rPr>
                <w:delText>משפחות צעירות</w:delText>
              </w:r>
              <w:bookmarkStart w:id="3245" w:name="_Toc190880841"/>
              <w:bookmarkStart w:id="3246" w:name="_Toc190883554"/>
              <w:bookmarkEnd w:id="3245"/>
              <w:bookmarkEnd w:id="3246"/>
            </w:del>
          </w:p>
        </w:tc>
        <w:tc>
          <w:tcPr>
            <w:tcW w:w="0" w:type="auto"/>
            <w:noWrap/>
            <w:vAlign w:val="center"/>
            <w:hideMark/>
          </w:tcPr>
          <w:p w14:paraId="69959BC3" w14:textId="19EBFC35"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247" w:author="Gidon Kupietzky" w:date="2025-02-13T17:45:00Z" w16du:dateUtc="2025-02-13T15:45:00Z"/>
                <w:rFonts w:ascii="David" w:eastAsia="Times New Roman" w:hAnsi="David"/>
                <w:color w:val="000000"/>
                <w:sz w:val="20"/>
                <w:szCs w:val="20"/>
                <w:rtl/>
              </w:rPr>
              <w:pPrChange w:id="3248"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249" w:author="Gidon Kupietzky" w:date="2025-02-13T17:45:00Z" w16du:dateUtc="2025-02-13T15:45:00Z">
              <w:r w:rsidRPr="002279A3" w:rsidDel="004A2D26">
                <w:rPr>
                  <w:rFonts w:ascii="David" w:eastAsia="Times New Roman" w:hAnsi="David"/>
                  <w:color w:val="000000"/>
                  <w:sz w:val="20"/>
                  <w:szCs w:val="20"/>
                </w:rPr>
                <w:delText>7</w:delText>
              </w:r>
              <w:bookmarkStart w:id="3250" w:name="_Toc190880842"/>
              <w:bookmarkStart w:id="3251" w:name="_Toc190883555"/>
              <w:bookmarkEnd w:id="3250"/>
              <w:bookmarkEnd w:id="3251"/>
            </w:del>
          </w:p>
        </w:tc>
        <w:bookmarkStart w:id="3252" w:name="_Toc190880843"/>
        <w:bookmarkStart w:id="3253" w:name="_Toc190883556"/>
        <w:bookmarkEnd w:id="3252"/>
        <w:bookmarkEnd w:id="3253"/>
      </w:tr>
      <w:tr w:rsidR="007F280D" w:rsidRPr="002279A3" w:rsidDel="004A2D26" w14:paraId="0B075EC2" w14:textId="4511ED61" w:rsidTr="00251692">
        <w:trPr>
          <w:trHeight w:val="149"/>
          <w:del w:id="3254"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shd w:val="clear" w:color="auto" w:fill="D0CECE" w:themeFill="background2" w:themeFillShade="E6"/>
            <w:vAlign w:val="center"/>
            <w:hideMark/>
          </w:tcPr>
          <w:p w14:paraId="3C25A6A7" w14:textId="1860F29A" w:rsidR="007F280D" w:rsidRPr="002279A3" w:rsidDel="004A2D26" w:rsidRDefault="007F280D">
            <w:pPr>
              <w:tabs>
                <w:tab w:val="left" w:pos="2446"/>
              </w:tabs>
              <w:spacing w:line="276" w:lineRule="auto"/>
              <w:rPr>
                <w:del w:id="3255" w:author="Gidon Kupietzky" w:date="2025-02-13T17:45:00Z" w16du:dateUtc="2025-02-13T15:45:00Z"/>
                <w:rFonts w:ascii="David" w:eastAsia="Times New Roman" w:hAnsi="David"/>
                <w:color w:val="000000"/>
                <w:sz w:val="20"/>
                <w:szCs w:val="20"/>
              </w:rPr>
              <w:pPrChange w:id="3256" w:author="Gidon Kupietzky" w:date="2025-02-13T17:45:00Z" w16du:dateUtc="2025-02-13T15:45:00Z">
                <w:pPr>
                  <w:spacing w:line="240" w:lineRule="auto"/>
                  <w:jc w:val="center"/>
                </w:pPr>
              </w:pPrChange>
            </w:pPr>
          </w:p>
        </w:tc>
        <w:tc>
          <w:tcPr>
            <w:tcW w:w="0" w:type="auto"/>
            <w:noWrap/>
            <w:vAlign w:val="center"/>
            <w:hideMark/>
          </w:tcPr>
          <w:p w14:paraId="0B77266B" w14:textId="0C1DA605"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257" w:author="Gidon Kupietzky" w:date="2025-02-13T17:45:00Z" w16du:dateUtc="2025-02-13T15:45:00Z"/>
                <w:rFonts w:ascii="David" w:eastAsia="Times New Roman" w:hAnsi="David"/>
                <w:color w:val="000000"/>
                <w:sz w:val="20"/>
                <w:szCs w:val="20"/>
                <w:rtl/>
              </w:rPr>
              <w:pPrChange w:id="3258"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259" w:author="Gidon Kupietzky" w:date="2025-02-13T17:45:00Z" w16du:dateUtc="2025-02-13T15:45:00Z">
              <w:r w:rsidRPr="002279A3" w:rsidDel="004A2D26">
                <w:rPr>
                  <w:rFonts w:ascii="David" w:eastAsia="Times New Roman" w:hAnsi="David"/>
                  <w:color w:val="000000"/>
                  <w:sz w:val="20"/>
                  <w:szCs w:val="20"/>
                  <w:rtl/>
                </w:rPr>
                <w:delText>משפחות בינוניות</w:delText>
              </w:r>
              <w:bookmarkStart w:id="3260" w:name="_Toc190880844"/>
              <w:bookmarkStart w:id="3261" w:name="_Toc190883557"/>
              <w:bookmarkEnd w:id="3260"/>
              <w:bookmarkEnd w:id="3261"/>
            </w:del>
          </w:p>
        </w:tc>
        <w:tc>
          <w:tcPr>
            <w:tcW w:w="0" w:type="auto"/>
            <w:noWrap/>
            <w:vAlign w:val="center"/>
            <w:hideMark/>
          </w:tcPr>
          <w:p w14:paraId="750990DD" w14:textId="31632F14"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262" w:author="Gidon Kupietzky" w:date="2025-02-13T17:45:00Z" w16du:dateUtc="2025-02-13T15:45:00Z"/>
                <w:rFonts w:ascii="David" w:eastAsia="Times New Roman" w:hAnsi="David"/>
                <w:color w:val="000000"/>
                <w:sz w:val="20"/>
                <w:szCs w:val="20"/>
                <w:rtl/>
              </w:rPr>
              <w:pPrChange w:id="3263"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264" w:author="Gidon Kupietzky" w:date="2025-02-13T17:45:00Z" w16du:dateUtc="2025-02-13T15:45:00Z">
              <w:r w:rsidRPr="002279A3" w:rsidDel="004A2D26">
                <w:rPr>
                  <w:rFonts w:ascii="David" w:eastAsia="Times New Roman" w:hAnsi="David"/>
                  <w:color w:val="000000"/>
                  <w:sz w:val="20"/>
                  <w:szCs w:val="20"/>
                </w:rPr>
                <w:delText>6.5</w:delText>
              </w:r>
              <w:bookmarkStart w:id="3265" w:name="_Toc190880845"/>
              <w:bookmarkStart w:id="3266" w:name="_Toc190883558"/>
              <w:bookmarkEnd w:id="3265"/>
              <w:bookmarkEnd w:id="3266"/>
            </w:del>
          </w:p>
        </w:tc>
        <w:bookmarkStart w:id="3267" w:name="_Toc190880846"/>
        <w:bookmarkStart w:id="3268" w:name="_Toc190883559"/>
        <w:bookmarkEnd w:id="3267"/>
        <w:bookmarkEnd w:id="3268"/>
      </w:tr>
      <w:tr w:rsidR="007F280D" w:rsidRPr="002279A3" w:rsidDel="004A2D26" w14:paraId="78557276" w14:textId="54D0C982" w:rsidTr="00251692">
        <w:trPr>
          <w:cnfStyle w:val="000000100000" w:firstRow="0" w:lastRow="0" w:firstColumn="0" w:lastColumn="0" w:oddVBand="0" w:evenVBand="0" w:oddHBand="1" w:evenHBand="0" w:firstRowFirstColumn="0" w:firstRowLastColumn="0" w:lastRowFirstColumn="0" w:lastRowLastColumn="0"/>
          <w:trHeight w:val="149"/>
          <w:del w:id="3269"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shd w:val="clear" w:color="auto" w:fill="D0CECE" w:themeFill="background2" w:themeFillShade="E6"/>
            <w:vAlign w:val="center"/>
            <w:hideMark/>
          </w:tcPr>
          <w:p w14:paraId="34CADE51" w14:textId="5BCC7748" w:rsidR="007F280D" w:rsidRPr="002279A3" w:rsidDel="004A2D26" w:rsidRDefault="007F280D">
            <w:pPr>
              <w:tabs>
                <w:tab w:val="left" w:pos="2446"/>
              </w:tabs>
              <w:spacing w:line="276" w:lineRule="auto"/>
              <w:rPr>
                <w:del w:id="3270" w:author="Gidon Kupietzky" w:date="2025-02-13T17:45:00Z" w16du:dateUtc="2025-02-13T15:45:00Z"/>
                <w:rFonts w:ascii="David" w:eastAsia="Times New Roman" w:hAnsi="David"/>
                <w:color w:val="000000"/>
                <w:sz w:val="20"/>
                <w:szCs w:val="20"/>
              </w:rPr>
              <w:pPrChange w:id="3271" w:author="Gidon Kupietzky" w:date="2025-02-13T17:45:00Z" w16du:dateUtc="2025-02-13T15:45:00Z">
                <w:pPr>
                  <w:spacing w:line="240" w:lineRule="auto"/>
                  <w:jc w:val="center"/>
                </w:pPr>
              </w:pPrChange>
            </w:pPr>
          </w:p>
        </w:tc>
        <w:tc>
          <w:tcPr>
            <w:tcW w:w="0" w:type="auto"/>
            <w:noWrap/>
            <w:vAlign w:val="center"/>
            <w:hideMark/>
          </w:tcPr>
          <w:p w14:paraId="65BF98D9" w14:textId="464E4393"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272" w:author="Gidon Kupietzky" w:date="2025-02-13T17:45:00Z" w16du:dateUtc="2025-02-13T15:45:00Z"/>
                <w:rFonts w:ascii="David" w:eastAsia="Times New Roman" w:hAnsi="David"/>
                <w:color w:val="000000"/>
                <w:sz w:val="20"/>
                <w:szCs w:val="20"/>
                <w:rtl/>
              </w:rPr>
              <w:pPrChange w:id="3273"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274" w:author="Gidon Kupietzky" w:date="2025-02-13T17:45:00Z" w16du:dateUtc="2025-02-13T15:45:00Z">
              <w:r w:rsidRPr="002279A3" w:rsidDel="004A2D26">
                <w:rPr>
                  <w:rFonts w:ascii="David" w:eastAsia="Times New Roman" w:hAnsi="David"/>
                  <w:color w:val="000000"/>
                  <w:sz w:val="20"/>
                  <w:szCs w:val="20"/>
                  <w:rtl/>
                </w:rPr>
                <w:delText>מגוון</w:delText>
              </w:r>
              <w:bookmarkStart w:id="3275" w:name="_Toc190880847"/>
              <w:bookmarkStart w:id="3276" w:name="_Toc190883560"/>
              <w:bookmarkEnd w:id="3275"/>
              <w:bookmarkEnd w:id="3276"/>
            </w:del>
          </w:p>
        </w:tc>
        <w:tc>
          <w:tcPr>
            <w:tcW w:w="0" w:type="auto"/>
            <w:noWrap/>
            <w:vAlign w:val="center"/>
            <w:hideMark/>
          </w:tcPr>
          <w:p w14:paraId="0257AB5B" w14:textId="1C7BCF6A"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277" w:author="Gidon Kupietzky" w:date="2025-02-13T17:45:00Z" w16du:dateUtc="2025-02-13T15:45:00Z"/>
                <w:rFonts w:ascii="David" w:eastAsia="Times New Roman" w:hAnsi="David"/>
                <w:color w:val="000000"/>
                <w:sz w:val="20"/>
                <w:szCs w:val="20"/>
                <w:rtl/>
              </w:rPr>
              <w:pPrChange w:id="3278"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279" w:author="Gidon Kupietzky" w:date="2025-02-13T17:45:00Z" w16du:dateUtc="2025-02-13T15:45:00Z">
              <w:r w:rsidRPr="002279A3" w:rsidDel="004A2D26">
                <w:rPr>
                  <w:rFonts w:ascii="David" w:eastAsia="Times New Roman" w:hAnsi="David"/>
                  <w:color w:val="000000"/>
                  <w:sz w:val="20"/>
                  <w:szCs w:val="20"/>
                </w:rPr>
                <w:delText>5.5</w:delText>
              </w:r>
              <w:bookmarkStart w:id="3280" w:name="_Toc190880848"/>
              <w:bookmarkStart w:id="3281" w:name="_Toc190883561"/>
              <w:bookmarkEnd w:id="3280"/>
              <w:bookmarkEnd w:id="3281"/>
            </w:del>
          </w:p>
        </w:tc>
        <w:bookmarkStart w:id="3282" w:name="_Toc190880849"/>
        <w:bookmarkStart w:id="3283" w:name="_Toc190883562"/>
        <w:bookmarkEnd w:id="3282"/>
        <w:bookmarkEnd w:id="3283"/>
      </w:tr>
      <w:tr w:rsidR="007F280D" w:rsidRPr="002279A3" w:rsidDel="004A2D26" w14:paraId="3CB1EC5A" w14:textId="1E4713D4" w:rsidTr="00251692">
        <w:trPr>
          <w:trHeight w:val="149"/>
          <w:del w:id="3284"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shd w:val="clear" w:color="auto" w:fill="D0CECE" w:themeFill="background2" w:themeFillShade="E6"/>
            <w:vAlign w:val="center"/>
            <w:hideMark/>
          </w:tcPr>
          <w:p w14:paraId="0114FFC0" w14:textId="68CF5C50" w:rsidR="007F280D" w:rsidRPr="002279A3" w:rsidDel="004A2D26" w:rsidRDefault="007F280D">
            <w:pPr>
              <w:tabs>
                <w:tab w:val="left" w:pos="2446"/>
              </w:tabs>
              <w:spacing w:line="276" w:lineRule="auto"/>
              <w:rPr>
                <w:del w:id="3285" w:author="Gidon Kupietzky" w:date="2025-02-13T17:45:00Z" w16du:dateUtc="2025-02-13T15:45:00Z"/>
                <w:rFonts w:ascii="David" w:eastAsia="Times New Roman" w:hAnsi="David"/>
                <w:color w:val="000000"/>
                <w:sz w:val="20"/>
                <w:szCs w:val="20"/>
              </w:rPr>
              <w:pPrChange w:id="3286" w:author="Gidon Kupietzky" w:date="2025-02-13T17:45:00Z" w16du:dateUtc="2025-02-13T15:45:00Z">
                <w:pPr>
                  <w:spacing w:line="240" w:lineRule="auto"/>
                  <w:jc w:val="center"/>
                </w:pPr>
              </w:pPrChange>
            </w:pPr>
          </w:p>
        </w:tc>
        <w:tc>
          <w:tcPr>
            <w:tcW w:w="0" w:type="auto"/>
            <w:tcBorders>
              <w:bottom w:val="single" w:sz="4" w:space="0" w:color="auto"/>
            </w:tcBorders>
            <w:noWrap/>
            <w:vAlign w:val="center"/>
            <w:hideMark/>
          </w:tcPr>
          <w:p w14:paraId="1DA41BEE" w14:textId="2A1039F1"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287" w:author="Gidon Kupietzky" w:date="2025-02-13T17:45:00Z" w16du:dateUtc="2025-02-13T15:45:00Z"/>
                <w:rFonts w:ascii="David" w:eastAsia="Times New Roman" w:hAnsi="David"/>
                <w:color w:val="000000"/>
                <w:sz w:val="20"/>
                <w:szCs w:val="20"/>
                <w:rtl/>
              </w:rPr>
              <w:pPrChange w:id="3288"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289" w:author="Gidon Kupietzky" w:date="2025-02-13T17:45:00Z" w16du:dateUtc="2025-02-13T15:45:00Z">
              <w:r w:rsidRPr="002279A3" w:rsidDel="004A2D26">
                <w:rPr>
                  <w:rFonts w:ascii="David" w:eastAsia="Times New Roman" w:hAnsi="David"/>
                  <w:color w:val="000000"/>
                  <w:sz w:val="20"/>
                  <w:szCs w:val="20"/>
                  <w:rtl/>
                </w:rPr>
                <w:delText>מבוגר</w:delText>
              </w:r>
              <w:bookmarkStart w:id="3290" w:name="_Toc190880850"/>
              <w:bookmarkStart w:id="3291" w:name="_Toc190883563"/>
              <w:bookmarkEnd w:id="3290"/>
              <w:bookmarkEnd w:id="3291"/>
            </w:del>
          </w:p>
        </w:tc>
        <w:tc>
          <w:tcPr>
            <w:tcW w:w="0" w:type="auto"/>
            <w:tcBorders>
              <w:bottom w:val="single" w:sz="4" w:space="0" w:color="auto"/>
            </w:tcBorders>
            <w:noWrap/>
            <w:vAlign w:val="center"/>
            <w:hideMark/>
          </w:tcPr>
          <w:p w14:paraId="3BD02F43" w14:textId="4855CA84"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292" w:author="Gidon Kupietzky" w:date="2025-02-13T17:45:00Z" w16du:dateUtc="2025-02-13T15:45:00Z"/>
                <w:rFonts w:ascii="David" w:eastAsia="Times New Roman" w:hAnsi="David"/>
                <w:color w:val="000000"/>
                <w:sz w:val="20"/>
                <w:szCs w:val="20"/>
                <w:rtl/>
              </w:rPr>
              <w:pPrChange w:id="3293"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294" w:author="Gidon Kupietzky" w:date="2025-02-13T17:45:00Z" w16du:dateUtc="2025-02-13T15:45:00Z">
              <w:r w:rsidRPr="002279A3" w:rsidDel="004A2D26">
                <w:rPr>
                  <w:rFonts w:ascii="David" w:eastAsia="Times New Roman" w:hAnsi="David"/>
                  <w:color w:val="000000"/>
                  <w:sz w:val="20"/>
                  <w:szCs w:val="20"/>
                </w:rPr>
                <w:delText>4.5</w:delText>
              </w:r>
              <w:bookmarkStart w:id="3295" w:name="_Toc190880851"/>
              <w:bookmarkStart w:id="3296" w:name="_Toc190883564"/>
              <w:bookmarkEnd w:id="3295"/>
              <w:bookmarkEnd w:id="3296"/>
            </w:del>
          </w:p>
        </w:tc>
        <w:bookmarkStart w:id="3297" w:name="_Toc190880852"/>
        <w:bookmarkStart w:id="3298" w:name="_Toc190883565"/>
        <w:bookmarkEnd w:id="3297"/>
        <w:bookmarkEnd w:id="3298"/>
      </w:tr>
      <w:tr w:rsidR="007F280D" w:rsidRPr="002279A3" w:rsidDel="004A2D26" w14:paraId="18AF34B0" w14:textId="282287FB" w:rsidTr="00251692">
        <w:trPr>
          <w:cnfStyle w:val="000000100000" w:firstRow="0" w:lastRow="0" w:firstColumn="0" w:lastColumn="0" w:oddVBand="0" w:evenVBand="0" w:oddHBand="1" w:evenHBand="0" w:firstRowFirstColumn="0" w:firstRowLastColumn="0" w:lastRowFirstColumn="0" w:lastRowLastColumn="0"/>
          <w:trHeight w:val="149"/>
          <w:del w:id="3299"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tcBorders>
            <w:vAlign w:val="center"/>
            <w:hideMark/>
          </w:tcPr>
          <w:p w14:paraId="10C5141C" w14:textId="03B4EADE" w:rsidR="007F280D" w:rsidRPr="002279A3" w:rsidDel="004A2D26" w:rsidRDefault="007F280D">
            <w:pPr>
              <w:tabs>
                <w:tab w:val="left" w:pos="2446"/>
              </w:tabs>
              <w:spacing w:line="276" w:lineRule="auto"/>
              <w:rPr>
                <w:del w:id="3300" w:author="Gidon Kupietzky" w:date="2025-02-13T17:45:00Z" w16du:dateUtc="2025-02-13T15:45:00Z"/>
                <w:rFonts w:ascii="David" w:eastAsia="Times New Roman" w:hAnsi="David"/>
                <w:color w:val="000000"/>
                <w:sz w:val="20"/>
                <w:szCs w:val="20"/>
                <w:rtl/>
              </w:rPr>
              <w:pPrChange w:id="3301" w:author="Gidon Kupietzky" w:date="2025-02-13T17:45:00Z" w16du:dateUtc="2025-02-13T15:45:00Z">
                <w:pPr>
                  <w:spacing w:line="240" w:lineRule="auto"/>
                  <w:jc w:val="center"/>
                </w:pPr>
              </w:pPrChange>
            </w:pPr>
            <w:del w:id="3302" w:author="Gidon Kupietzky" w:date="2025-02-13T17:45:00Z" w16du:dateUtc="2025-02-13T15:45:00Z">
              <w:r w:rsidRPr="002279A3" w:rsidDel="004A2D26">
                <w:rPr>
                  <w:rFonts w:ascii="David" w:eastAsia="Times New Roman" w:hAnsi="David"/>
                  <w:color w:val="000000"/>
                  <w:sz w:val="20"/>
                  <w:szCs w:val="20"/>
                  <w:rtl/>
                </w:rPr>
                <w:delText>יישובי יו"ש</w:delText>
              </w:r>
              <w:bookmarkStart w:id="3303" w:name="_Toc190880853"/>
              <w:bookmarkStart w:id="3304" w:name="_Toc190883566"/>
              <w:bookmarkEnd w:id="3303"/>
              <w:bookmarkEnd w:id="3304"/>
            </w:del>
          </w:p>
        </w:tc>
        <w:tc>
          <w:tcPr>
            <w:tcW w:w="0" w:type="auto"/>
            <w:tcBorders>
              <w:top w:val="single" w:sz="4" w:space="0" w:color="auto"/>
            </w:tcBorders>
            <w:noWrap/>
            <w:vAlign w:val="center"/>
            <w:hideMark/>
          </w:tcPr>
          <w:p w14:paraId="73A140B9" w14:textId="305979EB"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305" w:author="Gidon Kupietzky" w:date="2025-02-13T17:45:00Z" w16du:dateUtc="2025-02-13T15:45:00Z"/>
                <w:rFonts w:ascii="David" w:eastAsia="Times New Roman" w:hAnsi="David"/>
                <w:color w:val="000000"/>
                <w:sz w:val="20"/>
                <w:szCs w:val="20"/>
                <w:rtl/>
              </w:rPr>
              <w:pPrChange w:id="3306"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307" w:author="Gidon Kupietzky" w:date="2025-02-13T17:45:00Z" w16du:dateUtc="2025-02-13T15:45:00Z">
              <w:r w:rsidRPr="002279A3" w:rsidDel="004A2D26">
                <w:rPr>
                  <w:rFonts w:ascii="David" w:eastAsia="Times New Roman" w:hAnsi="David"/>
                  <w:color w:val="000000"/>
                  <w:sz w:val="20"/>
                  <w:szCs w:val="20"/>
                  <w:rtl/>
                </w:rPr>
                <w:delText>משפחות צעירות מאוד</w:delText>
              </w:r>
              <w:bookmarkStart w:id="3308" w:name="_Toc190880854"/>
              <w:bookmarkStart w:id="3309" w:name="_Toc190883567"/>
              <w:bookmarkEnd w:id="3308"/>
              <w:bookmarkEnd w:id="3309"/>
            </w:del>
          </w:p>
        </w:tc>
        <w:tc>
          <w:tcPr>
            <w:tcW w:w="0" w:type="auto"/>
            <w:tcBorders>
              <w:top w:val="single" w:sz="4" w:space="0" w:color="auto"/>
            </w:tcBorders>
            <w:noWrap/>
            <w:vAlign w:val="center"/>
            <w:hideMark/>
          </w:tcPr>
          <w:p w14:paraId="0C3CEF26" w14:textId="6789AF9A"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310" w:author="Gidon Kupietzky" w:date="2025-02-13T17:45:00Z" w16du:dateUtc="2025-02-13T15:45:00Z"/>
                <w:rFonts w:ascii="David" w:eastAsia="Times New Roman" w:hAnsi="David"/>
                <w:color w:val="000000"/>
                <w:sz w:val="20"/>
                <w:szCs w:val="20"/>
                <w:rtl/>
              </w:rPr>
              <w:pPrChange w:id="3311"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312" w:author="Gidon Kupietzky" w:date="2025-02-13T17:45:00Z" w16du:dateUtc="2025-02-13T15:45:00Z">
              <w:r w:rsidRPr="002279A3" w:rsidDel="004A2D26">
                <w:rPr>
                  <w:rFonts w:ascii="David" w:eastAsia="Times New Roman" w:hAnsi="David"/>
                  <w:color w:val="000000"/>
                  <w:sz w:val="20"/>
                  <w:szCs w:val="20"/>
                </w:rPr>
                <w:delText>5</w:delText>
              </w:r>
              <w:bookmarkStart w:id="3313" w:name="_Toc190880855"/>
              <w:bookmarkStart w:id="3314" w:name="_Toc190883568"/>
              <w:bookmarkEnd w:id="3313"/>
              <w:bookmarkEnd w:id="3314"/>
            </w:del>
          </w:p>
        </w:tc>
        <w:bookmarkStart w:id="3315" w:name="_Toc190880856"/>
        <w:bookmarkStart w:id="3316" w:name="_Toc190883569"/>
        <w:bookmarkEnd w:id="3315"/>
        <w:bookmarkEnd w:id="3316"/>
      </w:tr>
      <w:tr w:rsidR="007F280D" w:rsidRPr="002279A3" w:rsidDel="004A2D26" w14:paraId="75DDD7C4" w14:textId="5C09FAB3" w:rsidTr="00251692">
        <w:trPr>
          <w:trHeight w:val="149"/>
          <w:del w:id="3317"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484FA0A" w14:textId="4FC76447" w:rsidR="007F280D" w:rsidRPr="002279A3" w:rsidDel="004A2D26" w:rsidRDefault="007F280D">
            <w:pPr>
              <w:tabs>
                <w:tab w:val="left" w:pos="2446"/>
              </w:tabs>
              <w:spacing w:line="276" w:lineRule="auto"/>
              <w:rPr>
                <w:del w:id="3318" w:author="Gidon Kupietzky" w:date="2025-02-13T17:45:00Z" w16du:dateUtc="2025-02-13T15:45:00Z"/>
                <w:rFonts w:ascii="David" w:eastAsia="Times New Roman" w:hAnsi="David"/>
                <w:color w:val="000000"/>
                <w:sz w:val="20"/>
                <w:szCs w:val="20"/>
              </w:rPr>
              <w:pPrChange w:id="3319" w:author="Gidon Kupietzky" w:date="2025-02-13T17:45:00Z" w16du:dateUtc="2025-02-13T15:45:00Z">
                <w:pPr>
                  <w:spacing w:line="240" w:lineRule="auto"/>
                  <w:jc w:val="center"/>
                </w:pPr>
              </w:pPrChange>
            </w:pPr>
          </w:p>
        </w:tc>
        <w:tc>
          <w:tcPr>
            <w:tcW w:w="0" w:type="auto"/>
            <w:noWrap/>
            <w:vAlign w:val="center"/>
            <w:hideMark/>
          </w:tcPr>
          <w:p w14:paraId="4C790AA7" w14:textId="61BFDAFD"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320" w:author="Gidon Kupietzky" w:date="2025-02-13T17:45:00Z" w16du:dateUtc="2025-02-13T15:45:00Z"/>
                <w:rFonts w:ascii="David" w:eastAsia="Times New Roman" w:hAnsi="David"/>
                <w:color w:val="000000"/>
                <w:sz w:val="20"/>
                <w:szCs w:val="20"/>
                <w:rtl/>
              </w:rPr>
              <w:pPrChange w:id="3321"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322" w:author="Gidon Kupietzky" w:date="2025-02-13T17:45:00Z" w16du:dateUtc="2025-02-13T15:45:00Z">
              <w:r w:rsidRPr="002279A3" w:rsidDel="004A2D26">
                <w:rPr>
                  <w:rFonts w:ascii="David" w:eastAsia="Times New Roman" w:hAnsi="David"/>
                  <w:color w:val="000000"/>
                  <w:sz w:val="20"/>
                  <w:szCs w:val="20"/>
                  <w:rtl/>
                </w:rPr>
                <w:delText>משפחות צעירות</w:delText>
              </w:r>
              <w:bookmarkStart w:id="3323" w:name="_Toc190880857"/>
              <w:bookmarkStart w:id="3324" w:name="_Toc190883570"/>
              <w:bookmarkEnd w:id="3323"/>
              <w:bookmarkEnd w:id="3324"/>
            </w:del>
          </w:p>
        </w:tc>
        <w:tc>
          <w:tcPr>
            <w:tcW w:w="0" w:type="auto"/>
            <w:noWrap/>
            <w:vAlign w:val="center"/>
            <w:hideMark/>
          </w:tcPr>
          <w:p w14:paraId="5A9A8B46" w14:textId="13D7E21C"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325" w:author="Gidon Kupietzky" w:date="2025-02-13T17:45:00Z" w16du:dateUtc="2025-02-13T15:45:00Z"/>
                <w:rFonts w:ascii="David" w:eastAsia="Times New Roman" w:hAnsi="David"/>
                <w:color w:val="000000"/>
                <w:sz w:val="20"/>
                <w:szCs w:val="20"/>
                <w:rtl/>
              </w:rPr>
              <w:pPrChange w:id="3326"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327" w:author="Gidon Kupietzky" w:date="2025-02-13T17:45:00Z" w16du:dateUtc="2025-02-13T15:45:00Z">
              <w:r w:rsidRPr="002279A3" w:rsidDel="004A2D26">
                <w:rPr>
                  <w:rFonts w:ascii="David" w:eastAsia="Times New Roman" w:hAnsi="David"/>
                  <w:color w:val="000000"/>
                  <w:sz w:val="20"/>
                  <w:szCs w:val="20"/>
                </w:rPr>
                <w:delText>4.5</w:delText>
              </w:r>
              <w:bookmarkStart w:id="3328" w:name="_Toc190880858"/>
              <w:bookmarkStart w:id="3329" w:name="_Toc190883571"/>
              <w:bookmarkEnd w:id="3328"/>
              <w:bookmarkEnd w:id="3329"/>
            </w:del>
          </w:p>
        </w:tc>
        <w:bookmarkStart w:id="3330" w:name="_Toc190880859"/>
        <w:bookmarkStart w:id="3331" w:name="_Toc190883572"/>
        <w:bookmarkEnd w:id="3330"/>
        <w:bookmarkEnd w:id="3331"/>
      </w:tr>
      <w:tr w:rsidR="007F280D" w:rsidRPr="002279A3" w:rsidDel="004A2D26" w14:paraId="5FE3A757" w14:textId="26685544" w:rsidTr="00251692">
        <w:trPr>
          <w:cnfStyle w:val="000000100000" w:firstRow="0" w:lastRow="0" w:firstColumn="0" w:lastColumn="0" w:oddVBand="0" w:evenVBand="0" w:oddHBand="1" w:evenHBand="0" w:firstRowFirstColumn="0" w:firstRowLastColumn="0" w:lastRowFirstColumn="0" w:lastRowLastColumn="0"/>
          <w:trHeight w:val="149"/>
          <w:del w:id="3332"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AAB6427" w14:textId="05E39D84" w:rsidR="007F280D" w:rsidRPr="002279A3" w:rsidDel="004A2D26" w:rsidRDefault="007F280D">
            <w:pPr>
              <w:tabs>
                <w:tab w:val="left" w:pos="2446"/>
              </w:tabs>
              <w:spacing w:line="276" w:lineRule="auto"/>
              <w:rPr>
                <w:del w:id="3333" w:author="Gidon Kupietzky" w:date="2025-02-13T17:45:00Z" w16du:dateUtc="2025-02-13T15:45:00Z"/>
                <w:rFonts w:ascii="David" w:eastAsia="Times New Roman" w:hAnsi="David"/>
                <w:color w:val="000000"/>
                <w:sz w:val="20"/>
                <w:szCs w:val="20"/>
              </w:rPr>
              <w:pPrChange w:id="3334" w:author="Gidon Kupietzky" w:date="2025-02-13T17:45:00Z" w16du:dateUtc="2025-02-13T15:45:00Z">
                <w:pPr>
                  <w:spacing w:line="240" w:lineRule="auto"/>
                  <w:jc w:val="center"/>
                </w:pPr>
              </w:pPrChange>
            </w:pPr>
          </w:p>
        </w:tc>
        <w:tc>
          <w:tcPr>
            <w:tcW w:w="0" w:type="auto"/>
            <w:noWrap/>
            <w:vAlign w:val="center"/>
            <w:hideMark/>
          </w:tcPr>
          <w:p w14:paraId="7C2E0002" w14:textId="163E3C76"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335" w:author="Gidon Kupietzky" w:date="2025-02-13T17:45:00Z" w16du:dateUtc="2025-02-13T15:45:00Z"/>
                <w:rFonts w:ascii="David" w:eastAsia="Times New Roman" w:hAnsi="David"/>
                <w:color w:val="000000"/>
                <w:sz w:val="20"/>
                <w:szCs w:val="20"/>
                <w:rtl/>
              </w:rPr>
              <w:pPrChange w:id="3336"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337" w:author="Gidon Kupietzky" w:date="2025-02-13T17:45:00Z" w16du:dateUtc="2025-02-13T15:45:00Z">
              <w:r w:rsidRPr="002279A3" w:rsidDel="004A2D26">
                <w:rPr>
                  <w:rFonts w:ascii="David" w:eastAsia="Times New Roman" w:hAnsi="David"/>
                  <w:color w:val="000000"/>
                  <w:sz w:val="20"/>
                  <w:szCs w:val="20"/>
                  <w:rtl/>
                </w:rPr>
                <w:delText>משפחות בינוניות</w:delText>
              </w:r>
              <w:bookmarkStart w:id="3338" w:name="_Toc190880860"/>
              <w:bookmarkStart w:id="3339" w:name="_Toc190883573"/>
              <w:bookmarkEnd w:id="3338"/>
              <w:bookmarkEnd w:id="3339"/>
            </w:del>
          </w:p>
        </w:tc>
        <w:tc>
          <w:tcPr>
            <w:tcW w:w="0" w:type="auto"/>
            <w:noWrap/>
            <w:vAlign w:val="center"/>
            <w:hideMark/>
          </w:tcPr>
          <w:p w14:paraId="0BC356BF" w14:textId="28D249DC" w:rsidR="007F280D" w:rsidRPr="002279A3" w:rsidDel="004A2D26" w:rsidRDefault="007F280D">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3340" w:author="Gidon Kupietzky" w:date="2025-02-13T17:45:00Z" w16du:dateUtc="2025-02-13T15:45:00Z"/>
                <w:rFonts w:ascii="David" w:eastAsia="Times New Roman" w:hAnsi="David"/>
                <w:color w:val="000000"/>
                <w:sz w:val="20"/>
                <w:szCs w:val="20"/>
                <w:rtl/>
              </w:rPr>
              <w:pPrChange w:id="3341" w:author="Gidon Kupietzky" w:date="2025-02-13T17:45:00Z" w16du:dateUtc="2025-02-13T15:45:00Z">
                <w:pPr>
                  <w:spacing w:line="240" w:lineRule="auto"/>
                  <w:jc w:val="center"/>
                  <w:cnfStyle w:val="000000100000" w:firstRow="0" w:lastRow="0" w:firstColumn="0" w:lastColumn="0" w:oddVBand="0" w:evenVBand="0" w:oddHBand="1" w:evenHBand="0" w:firstRowFirstColumn="0" w:firstRowLastColumn="0" w:lastRowFirstColumn="0" w:lastRowLastColumn="0"/>
                </w:pPr>
              </w:pPrChange>
            </w:pPr>
            <w:del w:id="3342" w:author="Gidon Kupietzky" w:date="2025-02-13T17:45:00Z" w16du:dateUtc="2025-02-13T15:45:00Z">
              <w:r w:rsidRPr="002279A3" w:rsidDel="004A2D26">
                <w:rPr>
                  <w:rFonts w:ascii="David" w:eastAsia="Times New Roman" w:hAnsi="David"/>
                  <w:color w:val="000000"/>
                  <w:sz w:val="20"/>
                  <w:szCs w:val="20"/>
                </w:rPr>
                <w:delText>4</w:delText>
              </w:r>
              <w:bookmarkStart w:id="3343" w:name="_Toc190880861"/>
              <w:bookmarkStart w:id="3344" w:name="_Toc190883574"/>
              <w:bookmarkEnd w:id="3343"/>
              <w:bookmarkEnd w:id="3344"/>
            </w:del>
          </w:p>
        </w:tc>
        <w:bookmarkStart w:id="3345" w:name="_Toc190880862"/>
        <w:bookmarkStart w:id="3346" w:name="_Toc190883575"/>
        <w:bookmarkEnd w:id="3345"/>
        <w:bookmarkEnd w:id="3346"/>
      </w:tr>
      <w:tr w:rsidR="007F280D" w:rsidRPr="002279A3" w:rsidDel="004A2D26" w14:paraId="7F02E0D2" w14:textId="0C34CE26" w:rsidTr="00251692">
        <w:trPr>
          <w:trHeight w:val="149"/>
          <w:del w:id="3347"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979929" w14:textId="0B9BCB1A" w:rsidR="007F280D" w:rsidRPr="002279A3" w:rsidDel="004A2D26" w:rsidRDefault="007F280D">
            <w:pPr>
              <w:tabs>
                <w:tab w:val="left" w:pos="2446"/>
              </w:tabs>
              <w:spacing w:line="276" w:lineRule="auto"/>
              <w:rPr>
                <w:del w:id="3348" w:author="Gidon Kupietzky" w:date="2025-02-13T17:45:00Z" w16du:dateUtc="2025-02-13T15:45:00Z"/>
                <w:rFonts w:ascii="David" w:eastAsia="Times New Roman" w:hAnsi="David"/>
                <w:color w:val="000000"/>
                <w:sz w:val="20"/>
                <w:szCs w:val="20"/>
              </w:rPr>
              <w:pPrChange w:id="3349" w:author="Gidon Kupietzky" w:date="2025-02-13T17:45:00Z" w16du:dateUtc="2025-02-13T15:45:00Z">
                <w:pPr>
                  <w:spacing w:line="240" w:lineRule="auto"/>
                  <w:jc w:val="center"/>
                </w:pPr>
              </w:pPrChange>
            </w:pPr>
          </w:p>
        </w:tc>
        <w:tc>
          <w:tcPr>
            <w:tcW w:w="0" w:type="auto"/>
            <w:noWrap/>
            <w:vAlign w:val="center"/>
            <w:hideMark/>
          </w:tcPr>
          <w:p w14:paraId="41DB8A98" w14:textId="7EC2015A"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350" w:author="Gidon Kupietzky" w:date="2025-02-13T17:45:00Z" w16du:dateUtc="2025-02-13T15:45:00Z"/>
                <w:rFonts w:ascii="David" w:eastAsia="Times New Roman" w:hAnsi="David"/>
                <w:color w:val="000000"/>
                <w:sz w:val="20"/>
                <w:szCs w:val="20"/>
                <w:rtl/>
              </w:rPr>
              <w:pPrChange w:id="3351"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352" w:author="Gidon Kupietzky" w:date="2025-02-13T17:45:00Z" w16du:dateUtc="2025-02-13T15:45:00Z">
              <w:r w:rsidRPr="002279A3" w:rsidDel="004A2D26">
                <w:rPr>
                  <w:rFonts w:ascii="David" w:eastAsia="Times New Roman" w:hAnsi="David"/>
                  <w:color w:val="000000"/>
                  <w:sz w:val="20"/>
                  <w:szCs w:val="20"/>
                  <w:rtl/>
                </w:rPr>
                <w:delText>משפחות מבוגרות</w:delText>
              </w:r>
              <w:bookmarkStart w:id="3353" w:name="_Toc190880863"/>
              <w:bookmarkStart w:id="3354" w:name="_Toc190883576"/>
              <w:bookmarkEnd w:id="3353"/>
              <w:bookmarkEnd w:id="3354"/>
            </w:del>
          </w:p>
        </w:tc>
        <w:tc>
          <w:tcPr>
            <w:tcW w:w="0" w:type="auto"/>
            <w:noWrap/>
            <w:vAlign w:val="center"/>
            <w:hideMark/>
          </w:tcPr>
          <w:p w14:paraId="1E60B4C0" w14:textId="5F38417A" w:rsidR="007F280D" w:rsidRPr="002279A3" w:rsidDel="004A2D26" w:rsidRDefault="007F280D">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3355" w:author="Gidon Kupietzky" w:date="2025-02-13T17:45:00Z" w16du:dateUtc="2025-02-13T15:45:00Z"/>
                <w:rFonts w:ascii="David" w:eastAsia="Times New Roman" w:hAnsi="David"/>
                <w:color w:val="000000"/>
                <w:sz w:val="20"/>
                <w:szCs w:val="20"/>
                <w:rtl/>
              </w:rPr>
              <w:pPrChange w:id="3356" w:author="Gidon Kupietzky" w:date="2025-02-13T17:45:00Z" w16du:dateUtc="2025-02-13T15:45:00Z">
                <w:pPr>
                  <w:spacing w:line="240" w:lineRule="auto"/>
                  <w:jc w:val="center"/>
                  <w:cnfStyle w:val="000000000000" w:firstRow="0" w:lastRow="0" w:firstColumn="0" w:lastColumn="0" w:oddVBand="0" w:evenVBand="0" w:oddHBand="0" w:evenHBand="0" w:firstRowFirstColumn="0" w:firstRowLastColumn="0" w:lastRowFirstColumn="0" w:lastRowLastColumn="0"/>
                </w:pPr>
              </w:pPrChange>
            </w:pPr>
            <w:del w:id="3357" w:author="Gidon Kupietzky" w:date="2025-02-13T17:45:00Z" w16du:dateUtc="2025-02-13T15:45:00Z">
              <w:r w:rsidRPr="002279A3" w:rsidDel="004A2D26">
                <w:rPr>
                  <w:rFonts w:ascii="David" w:eastAsia="Times New Roman" w:hAnsi="David"/>
                  <w:color w:val="000000"/>
                  <w:sz w:val="20"/>
                  <w:szCs w:val="20"/>
                </w:rPr>
                <w:delText>3.5</w:delText>
              </w:r>
              <w:bookmarkStart w:id="3358" w:name="_Toc190880864"/>
              <w:bookmarkStart w:id="3359" w:name="_Toc190883577"/>
              <w:bookmarkEnd w:id="3358"/>
              <w:bookmarkEnd w:id="3359"/>
            </w:del>
          </w:p>
        </w:tc>
        <w:bookmarkStart w:id="3360" w:name="_Toc190880865"/>
        <w:bookmarkStart w:id="3361" w:name="_Toc190883578"/>
        <w:bookmarkEnd w:id="3360"/>
        <w:bookmarkEnd w:id="3361"/>
      </w:tr>
    </w:tbl>
    <w:p w14:paraId="2C77C589" w14:textId="60D53FB3" w:rsidR="007F280D" w:rsidDel="004A2D26" w:rsidRDefault="007F280D">
      <w:pPr>
        <w:tabs>
          <w:tab w:val="left" w:pos="2446"/>
        </w:tabs>
        <w:spacing w:line="276" w:lineRule="auto"/>
        <w:rPr>
          <w:del w:id="3362" w:author="Gidon Kupietzky" w:date="2025-02-13T17:45:00Z" w16du:dateUtc="2025-02-13T15:45:00Z"/>
          <w:rtl/>
        </w:rPr>
        <w:pPrChange w:id="3363" w:author="Gidon Kupietzky" w:date="2025-02-13T17:45:00Z" w16du:dateUtc="2025-02-13T15:45:00Z">
          <w:pPr/>
        </w:pPrChange>
      </w:pPr>
      <w:bookmarkStart w:id="3364" w:name="_Toc190880866"/>
      <w:bookmarkStart w:id="3365" w:name="_Toc190883579"/>
      <w:bookmarkEnd w:id="3364"/>
      <w:bookmarkEnd w:id="3365"/>
    </w:p>
    <w:p w14:paraId="09E1EC51" w14:textId="0A2D3644" w:rsidR="007F280D" w:rsidDel="004A2D26" w:rsidRDefault="007F280D">
      <w:pPr>
        <w:tabs>
          <w:tab w:val="left" w:pos="2446"/>
        </w:tabs>
        <w:spacing w:line="276" w:lineRule="auto"/>
        <w:rPr>
          <w:del w:id="3366" w:author="Gidon Kupietzky" w:date="2025-02-13T17:45:00Z" w16du:dateUtc="2025-02-13T15:45:00Z"/>
          <w:rtl/>
        </w:rPr>
        <w:pPrChange w:id="3367" w:author="Gidon Kupietzky" w:date="2025-02-13T17:45:00Z" w16du:dateUtc="2025-02-13T15:45:00Z">
          <w:pPr>
            <w:jc w:val="both"/>
          </w:pPr>
        </w:pPrChange>
      </w:pPr>
      <w:del w:id="3368" w:author="Gidon Kupietzky" w:date="2025-02-13T17:45:00Z" w16du:dateUtc="2025-02-13T15:45:00Z">
        <w:r w:rsidDel="004A2D26">
          <w:rPr>
            <w:rFonts w:hint="cs"/>
            <w:rtl/>
          </w:rPr>
          <w:delText>על מנת לנסות ולחזות את השתנות מבנה הגילאים עבור כל אזור</w:delText>
        </w:r>
        <w:r w:rsidR="00CF3B67" w:rsidDel="004A2D26">
          <w:rPr>
            <w:rFonts w:hint="cs"/>
            <w:rtl/>
          </w:rPr>
          <w:delText>,</w:delText>
        </w:r>
        <w:r w:rsidDel="004A2D26">
          <w:rPr>
            <w:rFonts w:hint="cs"/>
            <w:rtl/>
          </w:rPr>
          <w:delText xml:space="preserve"> נדרש לשייך את סוג התפלגות הגילאים </w:delText>
        </w:r>
        <w:r w:rsidR="00CF3B67" w:rsidDel="004A2D26">
          <w:rPr>
            <w:rFonts w:hint="cs"/>
            <w:rtl/>
          </w:rPr>
          <w:delText xml:space="preserve">הקיימת </w:delText>
        </w:r>
        <w:r w:rsidDel="004A2D26">
          <w:rPr>
            <w:rFonts w:hint="cs"/>
            <w:rtl/>
          </w:rPr>
          <w:delText xml:space="preserve">בו בשנת הבסיס לאחת מהקטגוריות הקיימות בקטלוג. </w:delText>
        </w:r>
        <w:commentRangeStart w:id="3369"/>
        <w:commentRangeStart w:id="3370"/>
        <w:r w:rsidDel="004A2D26">
          <w:rPr>
            <w:rFonts w:hint="cs"/>
            <w:rtl/>
          </w:rPr>
          <w:delText xml:space="preserve">מידת </w:delText>
        </w:r>
        <w:commentRangeStart w:id="3371"/>
        <w:commentRangeStart w:id="3372"/>
        <w:r w:rsidDel="004A2D26">
          <w:rPr>
            <w:rFonts w:hint="cs"/>
            <w:rtl/>
          </w:rPr>
          <w:delText>הדמיון בין התפלגות הגילאים הקיימת באזור התנועה</w:delText>
        </w:r>
        <w:commentRangeEnd w:id="3371"/>
        <w:r w:rsidDel="004A2D26">
          <w:rPr>
            <w:rtl/>
          </w:rPr>
          <w:commentReference w:id="3371"/>
        </w:r>
        <w:commentRangeEnd w:id="3372"/>
        <w:r w:rsidDel="004A2D26">
          <w:rPr>
            <w:rStyle w:val="ab"/>
            <w:rtl/>
          </w:rPr>
          <w:commentReference w:id="3372"/>
        </w:r>
        <w:r w:rsidDel="004A2D26">
          <w:rPr>
            <w:rFonts w:hint="cs"/>
            <w:rtl/>
          </w:rPr>
          <w:delText xml:space="preserve"> לבין הקטלוג נקבעה על בסיס מדד של </w:delText>
        </w:r>
        <w:r w:rsidRPr="00D95BCF" w:rsidDel="004A2D26">
          <w:rPr>
            <w:rtl/>
          </w:rPr>
          <w:delText xml:space="preserve">מרחק </w:delText>
        </w:r>
        <w:r w:rsidDel="004A2D26">
          <w:rPr>
            <w:rFonts w:hint="cs"/>
            <w:rtl/>
          </w:rPr>
          <w:delText>"</w:delText>
        </w:r>
        <w:r w:rsidRPr="00D95BCF" w:rsidDel="004A2D26">
          <w:rPr>
            <w:rtl/>
          </w:rPr>
          <w:delText>אוקלידי</w:delText>
        </w:r>
        <w:r w:rsidDel="004A2D26">
          <w:rPr>
            <w:rFonts w:hint="cs"/>
            <w:rtl/>
          </w:rPr>
          <w:delText>" בין השניים.</w:delText>
        </w:r>
        <w:commentRangeEnd w:id="3369"/>
        <w:r w:rsidDel="004A2D26">
          <w:rPr>
            <w:rtl/>
          </w:rPr>
          <w:commentReference w:id="3369"/>
        </w:r>
        <w:commentRangeEnd w:id="3370"/>
        <w:r w:rsidDel="004A2D26">
          <w:rPr>
            <w:rStyle w:val="ab"/>
            <w:rtl/>
          </w:rPr>
          <w:commentReference w:id="3370"/>
        </w:r>
        <w:bookmarkStart w:id="3373" w:name="_Toc190880867"/>
        <w:bookmarkStart w:id="3374" w:name="_Toc190883580"/>
        <w:bookmarkEnd w:id="3373"/>
        <w:bookmarkEnd w:id="3374"/>
      </w:del>
    </w:p>
    <w:p w14:paraId="3B33A735" w14:textId="7B564303" w:rsidR="007F280D" w:rsidRPr="009A5064" w:rsidDel="004A2D26" w:rsidRDefault="007F280D">
      <w:pPr>
        <w:tabs>
          <w:tab w:val="left" w:pos="2446"/>
        </w:tabs>
        <w:spacing w:line="276" w:lineRule="auto"/>
        <w:rPr>
          <w:del w:id="3375" w:author="Gidon Kupietzky" w:date="2025-02-13T17:45:00Z" w16du:dateUtc="2025-02-13T15:45:00Z"/>
          <w:rtl/>
        </w:rPr>
        <w:pPrChange w:id="3376" w:author="Gidon Kupietzky" w:date="2025-02-13T17:45:00Z" w16du:dateUtc="2025-02-13T15:45:00Z">
          <w:pPr>
            <w:jc w:val="both"/>
          </w:pPr>
        </w:pPrChange>
      </w:pPr>
      <w:del w:id="3377" w:author="Gidon Kupietzky" w:date="2025-02-13T17:45:00Z" w16du:dateUtc="2025-02-13T15:45:00Z">
        <w:r w:rsidDel="004A2D26">
          <w:rPr>
            <w:rFonts w:hint="cs"/>
            <w:rtl/>
          </w:rPr>
          <w:delText xml:space="preserve">לאחר ששייכנו כל אזור לסוג </w:delText>
        </w:r>
      </w:del>
      <w:ins w:id="3378" w:author="Lior Glick" w:date="2024-12-02T13:04:00Z" w16du:dateUtc="2024-12-02T11:04:00Z">
        <w:del w:id="3379" w:author="Gidon Kupietzky" w:date="2025-02-13T17:45:00Z" w16du:dateUtc="2025-02-13T15:45:00Z">
          <w:r w:rsidR="00E95743" w:rsidDel="004A2D26">
            <w:rPr>
              <w:rFonts w:hint="cs"/>
              <w:rtl/>
            </w:rPr>
            <w:delText xml:space="preserve">לקטגוריית </w:delText>
          </w:r>
        </w:del>
      </w:ins>
      <w:del w:id="3380" w:author="Gidon Kupietzky" w:date="2025-02-13T17:45:00Z" w16du:dateUtc="2025-02-13T15:45:00Z">
        <w:r w:rsidDel="004A2D26">
          <w:rPr>
            <w:rFonts w:hint="cs"/>
            <w:rtl/>
          </w:rPr>
          <w:delText xml:space="preserve">התפלגות </w:delText>
        </w:r>
        <w:commentRangeStart w:id="3381"/>
        <w:commentRangeStart w:id="3382"/>
        <w:r w:rsidDel="004A2D26">
          <w:rPr>
            <w:rFonts w:hint="cs"/>
            <w:rtl/>
          </w:rPr>
          <w:delText xml:space="preserve">הגילאים </w:delText>
        </w:r>
        <w:commentRangeEnd w:id="3381"/>
        <w:r w:rsidDel="004A2D26">
          <w:rPr>
            <w:rtl/>
          </w:rPr>
          <w:commentReference w:id="3381"/>
        </w:r>
        <w:commentRangeEnd w:id="3382"/>
        <w:r w:rsidDel="004A2D26">
          <w:rPr>
            <w:rStyle w:val="ab"/>
            <w:rtl/>
          </w:rPr>
          <w:commentReference w:id="3382"/>
        </w:r>
        <w:r w:rsidDel="004A2D26">
          <w:rPr>
            <w:rFonts w:hint="cs"/>
            <w:rtl/>
          </w:rPr>
          <w:delText>הרלוונטי בשנת הבסיס</w:delText>
        </w:r>
      </w:del>
      <w:ins w:id="3383" w:author="Lior Glick" w:date="2024-12-02T13:04:00Z" w16du:dateUtc="2024-12-02T11:04:00Z">
        <w:del w:id="3384" w:author="Gidon Kupietzky" w:date="2025-02-13T17:45:00Z" w16du:dateUtc="2025-02-13T15:45:00Z">
          <w:r w:rsidR="00E95743" w:rsidDel="004A2D26">
            <w:rPr>
              <w:rFonts w:hint="cs"/>
              <w:rtl/>
            </w:rPr>
            <w:delText>,</w:delText>
          </w:r>
        </w:del>
      </w:ins>
      <w:del w:id="3385" w:author="Gidon Kupietzky" w:date="2025-02-13T17:45:00Z" w16du:dateUtc="2025-02-13T15:45:00Z">
        <w:r w:rsidDel="004A2D26">
          <w:rPr>
            <w:rFonts w:hint="cs"/>
            <w:rtl/>
          </w:rPr>
          <w:delText xml:space="preserve"> נעשתה הערכה של השתנות התפלגות הגילאים בו לחומשי היעד. השתנות התפלגות הגילאים לאורך זמן נעשתה בחלוקה לאוכלוסייה יהודית כללית, אוכלוסייה חרדית ואוכלוסייה יהודית </w:delText>
        </w:r>
        <w:commentRangeStart w:id="3386"/>
        <w:commentRangeStart w:id="3387"/>
        <w:r w:rsidDel="004A2D26">
          <w:rPr>
            <w:rFonts w:hint="cs"/>
            <w:rtl/>
          </w:rPr>
          <w:delText xml:space="preserve">כללית </w:delText>
        </w:r>
        <w:commentRangeEnd w:id="3386"/>
        <w:r w:rsidDel="004A2D26">
          <w:rPr>
            <w:rtl/>
          </w:rPr>
          <w:commentReference w:id="3386"/>
        </w:r>
        <w:commentRangeEnd w:id="3387"/>
        <w:r w:rsidDel="004A2D26">
          <w:rPr>
            <w:rStyle w:val="ab"/>
            <w:rtl/>
          </w:rPr>
          <w:commentReference w:id="3387"/>
        </w:r>
        <w:r w:rsidDel="004A2D26">
          <w:rPr>
            <w:rFonts w:hint="cs"/>
            <w:rtl/>
          </w:rPr>
          <w:delText>דתית</w:delText>
        </w:r>
      </w:del>
      <w:ins w:id="3388" w:author="Lior Glick" w:date="2024-12-02T13:05:00Z" w16du:dateUtc="2024-12-02T11:05:00Z">
        <w:del w:id="3389" w:author="Gidon Kupietzky" w:date="2025-02-13T17:45:00Z" w16du:dateUtc="2025-02-13T15:45:00Z">
          <w:r w:rsidR="00E95743" w:rsidDel="004A2D26">
            <w:rPr>
              <w:rFonts w:hint="cs"/>
              <w:rtl/>
            </w:rPr>
            <w:delText>,</w:delText>
          </w:r>
        </w:del>
      </w:ins>
      <w:del w:id="3390" w:author="Gidon Kupietzky" w:date="2025-02-13T17:45:00Z" w16du:dateUtc="2025-02-13T15:45:00Z">
        <w:r w:rsidDel="004A2D26">
          <w:rPr>
            <w:rFonts w:hint="cs"/>
            <w:rtl/>
          </w:rPr>
          <w:delText xml:space="preserve">  שגרה ביישובי יהודה ושומרון אשר לה מאפיינים ייחודים.</w:delText>
        </w:r>
        <w:bookmarkStart w:id="3391" w:name="_Toc190880868"/>
        <w:bookmarkStart w:id="3392" w:name="_Toc190883581"/>
        <w:bookmarkEnd w:id="3391"/>
        <w:bookmarkEnd w:id="3392"/>
      </w:del>
    </w:p>
    <w:p w14:paraId="47A2768B" w14:textId="3755C7E5" w:rsidR="007F280D" w:rsidDel="004A2D26" w:rsidRDefault="007F280D">
      <w:pPr>
        <w:tabs>
          <w:tab w:val="left" w:pos="2446"/>
        </w:tabs>
        <w:spacing w:line="276" w:lineRule="auto"/>
        <w:rPr>
          <w:del w:id="3393" w:author="Gidon Kupietzky" w:date="2025-02-13T17:45:00Z" w16du:dateUtc="2025-02-13T15:45:00Z"/>
          <w:rtl/>
        </w:rPr>
        <w:pPrChange w:id="3394" w:author="Gidon Kupietzky" w:date="2025-02-13T17:45:00Z" w16du:dateUtc="2025-02-13T15:45:00Z">
          <w:pPr>
            <w:jc w:val="both"/>
          </w:pPr>
        </w:pPrChange>
      </w:pPr>
      <w:bookmarkStart w:id="3395" w:name="_Toc190880869"/>
      <w:bookmarkStart w:id="3396" w:name="_Toc190883582"/>
      <w:bookmarkEnd w:id="3395"/>
      <w:bookmarkEnd w:id="3396"/>
    </w:p>
    <w:p w14:paraId="303F6C82" w14:textId="77D9C710" w:rsidR="007F280D" w:rsidDel="004A2D26" w:rsidRDefault="007F280D">
      <w:pPr>
        <w:tabs>
          <w:tab w:val="left" w:pos="2446"/>
        </w:tabs>
        <w:spacing w:line="276" w:lineRule="auto"/>
        <w:rPr>
          <w:del w:id="3397" w:author="Gidon Kupietzky" w:date="2025-02-13T17:45:00Z" w16du:dateUtc="2025-02-13T15:45:00Z"/>
          <w:rtl/>
        </w:rPr>
        <w:pPrChange w:id="3398" w:author="Gidon Kupietzky" w:date="2025-02-13T17:45:00Z" w16du:dateUtc="2025-02-13T15:45:00Z">
          <w:pPr>
            <w:pStyle w:val="6"/>
          </w:pPr>
        </w:pPrChange>
      </w:pPr>
      <w:del w:id="3399" w:author="Gidon Kupietzky" w:date="2025-02-13T17:45:00Z" w16du:dateUtc="2025-02-13T15:45:00Z">
        <w:r w:rsidDel="004A2D26">
          <w:rPr>
            <w:rFonts w:hint="cs"/>
            <w:rtl/>
          </w:rPr>
          <w:delText xml:space="preserve">אוכלוסייה יהודית כללית- הגדרת קטגוריות גיל </w:delText>
        </w:r>
        <w:commentRangeStart w:id="3400"/>
        <w:r w:rsidDel="004A2D26">
          <w:rPr>
            <w:rFonts w:hint="cs"/>
            <w:rtl/>
          </w:rPr>
          <w:delText xml:space="preserve">כלליות </w:delText>
        </w:r>
        <w:commentRangeEnd w:id="3400"/>
        <w:r w:rsidR="000D4913" w:rsidDel="004A2D26">
          <w:rPr>
            <w:rStyle w:val="ab"/>
            <w:rtl/>
          </w:rPr>
          <w:commentReference w:id="3400"/>
        </w:r>
        <w:r w:rsidDel="004A2D26">
          <w:rPr>
            <w:rFonts w:hint="cs"/>
            <w:rtl/>
          </w:rPr>
          <w:delText>:</w:delText>
        </w:r>
        <w:bookmarkStart w:id="3401" w:name="_Toc190880870"/>
        <w:bookmarkStart w:id="3402" w:name="_Toc190883583"/>
        <w:bookmarkEnd w:id="3401"/>
        <w:bookmarkEnd w:id="3402"/>
      </w:del>
    </w:p>
    <w:p w14:paraId="0C327AAA" w14:textId="2BA5EA15" w:rsidR="007F280D" w:rsidDel="004A2D26" w:rsidRDefault="007F280D">
      <w:pPr>
        <w:tabs>
          <w:tab w:val="left" w:pos="2446"/>
        </w:tabs>
        <w:spacing w:line="276" w:lineRule="auto"/>
        <w:rPr>
          <w:del w:id="3403" w:author="Gidon Kupietzky" w:date="2025-02-13T17:45:00Z" w16du:dateUtc="2025-02-13T15:45:00Z"/>
          <w:rtl/>
        </w:rPr>
        <w:pPrChange w:id="3404" w:author="Gidon Kupietzky" w:date="2025-02-13T17:45:00Z" w16du:dateUtc="2025-02-13T15:45:00Z">
          <w:pPr>
            <w:jc w:val="both"/>
          </w:pPr>
        </w:pPrChange>
      </w:pPr>
      <w:commentRangeStart w:id="3405"/>
      <w:commentRangeStart w:id="3406"/>
      <w:del w:id="3407" w:author="Gidon Kupietzky" w:date="2025-02-13T17:45:00Z" w16du:dateUtc="2025-02-13T15:45:00Z">
        <w:r w:rsidDel="004A2D26">
          <w:rPr>
            <w:rFonts w:hint="cs"/>
            <w:rtl/>
          </w:rPr>
          <w:delText xml:space="preserve">קטגורית </w:delText>
        </w:r>
        <w:commentRangeEnd w:id="3405"/>
        <w:r w:rsidDel="004A2D26">
          <w:rPr>
            <w:rtl/>
          </w:rPr>
          <w:commentReference w:id="3405"/>
        </w:r>
        <w:commentRangeEnd w:id="3406"/>
        <w:r w:rsidDel="004A2D26">
          <w:rPr>
            <w:rStyle w:val="ab"/>
            <w:rtl/>
          </w:rPr>
          <w:commentReference w:id="3406"/>
        </w:r>
        <w:r w:rsidRPr="000A7D10" w:rsidDel="004A2D26">
          <w:rPr>
            <w:rFonts w:hint="eastAsia"/>
            <w:b/>
            <w:bCs/>
            <w:rtl/>
          </w:rPr>
          <w:delText>משפחות</w:delText>
        </w:r>
        <w:r w:rsidRPr="000A7D10" w:rsidDel="004A2D26">
          <w:rPr>
            <w:b/>
            <w:bCs/>
            <w:rtl/>
          </w:rPr>
          <w:delText xml:space="preserve"> </w:delText>
        </w:r>
        <w:r w:rsidRPr="000A7D10" w:rsidDel="004A2D26">
          <w:rPr>
            <w:rFonts w:hint="eastAsia"/>
            <w:b/>
            <w:bCs/>
            <w:rtl/>
          </w:rPr>
          <w:delText>צעירות</w:delText>
        </w:r>
        <w:r w:rsidDel="004A2D26">
          <w:rPr>
            <w:rFonts w:hint="cs"/>
            <w:rtl/>
          </w:rPr>
          <w:delText xml:space="preserve"> מאופיינ</w:delText>
        </w:r>
        <w:r w:rsidDel="004A2D26">
          <w:rPr>
            <w:rFonts w:hint="eastAsia"/>
            <w:rtl/>
          </w:rPr>
          <w:delText>ת</w:delText>
        </w:r>
        <w:r w:rsidDel="004A2D26">
          <w:rPr>
            <w:rFonts w:hint="cs"/>
            <w:rtl/>
          </w:rPr>
          <w:delText xml:space="preserve"> </w:delText>
        </w:r>
        <w:commentRangeStart w:id="3408"/>
        <w:commentRangeStart w:id="3409"/>
        <w:r w:rsidDel="004A2D26">
          <w:rPr>
            <w:rFonts w:hint="cs"/>
            <w:rtl/>
          </w:rPr>
          <w:delText xml:space="preserve">בריבוי </w:delText>
        </w:r>
        <w:commentRangeEnd w:id="3408"/>
        <w:r w:rsidDel="004A2D26">
          <w:rPr>
            <w:rtl/>
          </w:rPr>
          <w:commentReference w:id="3408"/>
        </w:r>
        <w:commentRangeEnd w:id="3409"/>
        <w:r w:rsidDel="004A2D26">
          <w:rPr>
            <w:rStyle w:val="ab"/>
            <w:rtl/>
          </w:rPr>
          <w:commentReference w:id="3409"/>
        </w:r>
        <w:r w:rsidDel="004A2D26">
          <w:rPr>
            <w:rFonts w:hint="cs"/>
            <w:rtl/>
          </w:rPr>
          <w:delText xml:space="preserve">ילדים (0 עד גיל 18 ) וכן </w:delText>
        </w:r>
        <w:commentRangeStart w:id="3410"/>
        <w:commentRangeStart w:id="3411"/>
        <w:r w:rsidDel="004A2D26">
          <w:rPr>
            <w:rFonts w:hint="cs"/>
            <w:rtl/>
          </w:rPr>
          <w:delText xml:space="preserve">בשכבת גיל משמעותית </w:delText>
        </w:r>
        <w:commentRangeEnd w:id="3410"/>
        <w:r w:rsidDel="004A2D26">
          <w:rPr>
            <w:rtl/>
          </w:rPr>
          <w:commentReference w:id="3410"/>
        </w:r>
        <w:commentRangeEnd w:id="3411"/>
        <w:r w:rsidDel="004A2D26">
          <w:rPr>
            <w:rStyle w:val="ab"/>
            <w:rtl/>
          </w:rPr>
          <w:commentReference w:id="3411"/>
        </w:r>
        <w:r w:rsidDel="004A2D26">
          <w:rPr>
            <w:rFonts w:hint="cs"/>
            <w:rtl/>
          </w:rPr>
          <w:delText xml:space="preserve">בגילאי הורות (30 עד 50) ומיעוט בני 65+. </w:delText>
        </w:r>
        <w:r w:rsidRPr="000A7D10" w:rsidDel="004A2D26">
          <w:rPr>
            <w:rFonts w:hint="eastAsia"/>
            <w:b/>
            <w:bCs/>
            <w:rtl/>
          </w:rPr>
          <w:delText>משפחות</w:delText>
        </w:r>
        <w:r w:rsidRPr="000A7D10" w:rsidDel="004A2D26">
          <w:rPr>
            <w:b/>
            <w:bCs/>
            <w:rtl/>
          </w:rPr>
          <w:delText xml:space="preserve"> </w:delText>
        </w:r>
        <w:r w:rsidRPr="000A7D10" w:rsidDel="004A2D26">
          <w:rPr>
            <w:rFonts w:hint="eastAsia"/>
            <w:b/>
            <w:bCs/>
            <w:rtl/>
          </w:rPr>
          <w:delText>בינוניות</w:delText>
        </w:r>
        <w:r w:rsidDel="004A2D26">
          <w:rPr>
            <w:rFonts w:hint="cs"/>
            <w:rtl/>
          </w:rPr>
          <w:delText xml:space="preserve"> מאופיינות </w:delText>
        </w:r>
        <w:commentRangeStart w:id="3412"/>
        <w:commentRangeStart w:id="3413"/>
        <w:r w:rsidDel="004A2D26">
          <w:rPr>
            <w:rFonts w:hint="cs"/>
            <w:rtl/>
          </w:rPr>
          <w:delText xml:space="preserve">במיעוט </w:delText>
        </w:r>
        <w:commentRangeEnd w:id="3412"/>
        <w:r w:rsidDel="004A2D26">
          <w:rPr>
            <w:rtl/>
          </w:rPr>
          <w:commentReference w:id="3412"/>
        </w:r>
        <w:commentRangeEnd w:id="3413"/>
        <w:r w:rsidDel="004A2D26">
          <w:rPr>
            <w:rStyle w:val="ab"/>
            <w:rtl/>
          </w:rPr>
          <w:commentReference w:id="3413"/>
        </w:r>
        <w:r w:rsidDel="004A2D26">
          <w:rPr>
            <w:rFonts w:hint="cs"/>
            <w:rtl/>
          </w:rPr>
          <w:delText xml:space="preserve">של ילדים מתחת לגיל 18 ובגידול של שנתוני גיל עד גיל 25 וגידול בשכבת גיל מעל 50 וכן בגידול של בני 65+. קטגורית </w:delText>
        </w:r>
        <w:r w:rsidRPr="000A7D10" w:rsidDel="004A2D26">
          <w:rPr>
            <w:b/>
            <w:bCs/>
            <w:rtl/>
          </w:rPr>
          <w:delText>"מגוון"</w:delText>
        </w:r>
        <w:r w:rsidDel="004A2D26">
          <w:rPr>
            <w:rFonts w:hint="cs"/>
            <w:rtl/>
          </w:rPr>
          <w:delText xml:space="preserve"> הינו התפלגות גילאים יחסית הומוגנית. בקטגורית </w:delText>
        </w:r>
        <w:r w:rsidRPr="000A7D10" w:rsidDel="004A2D26">
          <w:rPr>
            <w:b/>
            <w:bCs/>
            <w:rtl/>
          </w:rPr>
          <w:delText>"מבוגר"</w:delText>
        </w:r>
        <w:r w:rsidDel="004A2D26">
          <w:rPr>
            <w:rFonts w:hint="cs"/>
            <w:rtl/>
          </w:rPr>
          <w:delText xml:space="preserve"> ישנו גידול משמעותי בשכבת גיל מעל 65+.</w:delText>
        </w:r>
        <w:bookmarkStart w:id="3414" w:name="_Toc190880871"/>
        <w:bookmarkStart w:id="3415" w:name="_Toc190883584"/>
        <w:bookmarkEnd w:id="3414"/>
        <w:bookmarkEnd w:id="3415"/>
      </w:del>
    </w:p>
    <w:p w14:paraId="07989185" w14:textId="1AFD5B64" w:rsidR="007F280D" w:rsidDel="004A2D26" w:rsidRDefault="007F280D">
      <w:pPr>
        <w:tabs>
          <w:tab w:val="left" w:pos="2446"/>
        </w:tabs>
        <w:spacing w:line="276" w:lineRule="auto"/>
        <w:rPr>
          <w:del w:id="3416" w:author="Gidon Kupietzky" w:date="2025-02-13T17:45:00Z" w16du:dateUtc="2025-02-13T15:45:00Z"/>
          <w:rtl/>
        </w:rPr>
        <w:pPrChange w:id="3417" w:author="Gidon Kupietzky" w:date="2025-02-13T17:45:00Z" w16du:dateUtc="2025-02-13T15:45:00Z">
          <w:pPr>
            <w:jc w:val="both"/>
          </w:pPr>
        </w:pPrChange>
      </w:pPr>
      <w:commentRangeStart w:id="3418"/>
      <w:commentRangeStart w:id="3419"/>
      <w:del w:id="3420" w:author="Gidon Kupietzky" w:date="2025-02-13T17:45:00Z" w16du:dateUtc="2025-02-13T15:45:00Z">
        <w:r w:rsidDel="004A2D26">
          <w:rPr>
            <w:rFonts w:hint="cs"/>
            <w:rtl/>
          </w:rPr>
          <w:delText xml:space="preserve">הנחת </w:delText>
        </w:r>
        <w:commentRangeEnd w:id="3418"/>
        <w:r w:rsidDel="004A2D26">
          <w:rPr>
            <w:rtl/>
          </w:rPr>
          <w:commentReference w:id="3418"/>
        </w:r>
        <w:commentRangeEnd w:id="3419"/>
        <w:r w:rsidDel="004A2D26">
          <w:rPr>
            <w:rStyle w:val="ab"/>
            <w:rtl/>
          </w:rPr>
          <w:commentReference w:id="3419"/>
        </w:r>
        <w:r w:rsidDel="004A2D26">
          <w:rPr>
            <w:rFonts w:hint="cs"/>
            <w:rtl/>
          </w:rPr>
          <w:delText xml:space="preserve">הבסיס היא כי אזורים אשר בשנת הבסיס היו משוייכים לטיפוס משפחות צעירות </w:delText>
        </w:r>
        <w:commentRangeStart w:id="3421"/>
        <w:r w:rsidDel="004A2D26">
          <w:rPr>
            <w:rFonts w:hint="cs"/>
            <w:rtl/>
          </w:rPr>
          <w:delText xml:space="preserve">יהפכו לאחר פרק זמן של 20 שנה </w:delText>
        </w:r>
        <w:commentRangeEnd w:id="3421"/>
        <w:r w:rsidDel="004A2D26">
          <w:rPr>
            <w:rtl/>
          </w:rPr>
          <w:commentReference w:id="3421"/>
        </w:r>
        <w:r w:rsidDel="004A2D26">
          <w:rPr>
            <w:rFonts w:hint="cs"/>
            <w:rtl/>
          </w:rPr>
          <w:delText xml:space="preserve">לטיפוס משפחות </w:delText>
        </w:r>
        <w:commentRangeStart w:id="3422"/>
        <w:commentRangeStart w:id="3423"/>
        <w:r w:rsidDel="004A2D26">
          <w:rPr>
            <w:rFonts w:hint="cs"/>
            <w:rtl/>
          </w:rPr>
          <w:delText>בינוניות</w:delText>
        </w:r>
        <w:commentRangeEnd w:id="3422"/>
        <w:r w:rsidDel="004A2D26">
          <w:rPr>
            <w:rtl/>
          </w:rPr>
          <w:commentReference w:id="3422"/>
        </w:r>
        <w:commentRangeEnd w:id="3423"/>
        <w:r w:rsidDel="004A2D26">
          <w:rPr>
            <w:rStyle w:val="ab"/>
            <w:rtl/>
          </w:rPr>
          <w:commentReference w:id="3423"/>
        </w:r>
        <w:r w:rsidDel="004A2D26">
          <w:rPr>
            <w:rFonts w:hint="cs"/>
            <w:rtl/>
          </w:rPr>
          <w:delText xml:space="preserve">. בשלב ההתפתחות הבא  או במקרה שכבר בשנת הבסיס אזור זה שוייך לקטגורית 'משפחות בינוניות', ישנם שני </w:delText>
        </w:r>
        <w:commentRangeStart w:id="3424"/>
        <w:commentRangeStart w:id="3425"/>
        <w:r w:rsidDel="004A2D26">
          <w:rPr>
            <w:rFonts w:hint="cs"/>
            <w:rtl/>
          </w:rPr>
          <w:delText>תרחישים</w:delText>
        </w:r>
        <w:commentRangeEnd w:id="3424"/>
        <w:r w:rsidDel="004A2D26">
          <w:rPr>
            <w:rtl/>
          </w:rPr>
          <w:commentReference w:id="3424"/>
        </w:r>
        <w:commentRangeEnd w:id="3425"/>
        <w:r w:rsidDel="004A2D26">
          <w:rPr>
            <w:rStyle w:val="ab"/>
            <w:rtl/>
          </w:rPr>
          <w:commentReference w:id="3425"/>
        </w:r>
        <w:r w:rsidDel="004A2D26">
          <w:rPr>
            <w:rFonts w:hint="cs"/>
            <w:rtl/>
          </w:rPr>
          <w:delText xml:space="preserve">:  </w:delText>
        </w:r>
        <w:bookmarkStart w:id="3426" w:name="_Toc190880872"/>
        <w:bookmarkStart w:id="3427" w:name="_Toc190883585"/>
        <w:bookmarkEnd w:id="3426"/>
        <w:bookmarkEnd w:id="3427"/>
      </w:del>
    </w:p>
    <w:p w14:paraId="031352EB" w14:textId="6D5BDAF4" w:rsidR="007F280D" w:rsidDel="004A2D26" w:rsidRDefault="007F280D">
      <w:pPr>
        <w:tabs>
          <w:tab w:val="left" w:pos="2446"/>
        </w:tabs>
        <w:spacing w:line="276" w:lineRule="auto"/>
        <w:rPr>
          <w:del w:id="3428" w:author="Gidon Kupietzky" w:date="2025-02-13T17:45:00Z" w16du:dateUtc="2025-02-13T15:45:00Z"/>
          <w:rtl/>
        </w:rPr>
        <w:pPrChange w:id="3429" w:author="Gidon Kupietzky" w:date="2025-02-13T17:45:00Z" w16du:dateUtc="2025-02-13T15:45:00Z">
          <w:pPr>
            <w:pStyle w:val="a8"/>
            <w:numPr>
              <w:numId w:val="9"/>
            </w:numPr>
            <w:ind w:left="802" w:hanging="360"/>
            <w:jc w:val="both"/>
          </w:pPr>
        </w:pPrChange>
      </w:pPr>
      <w:del w:id="3430" w:author="Gidon Kupietzky" w:date="2025-02-13T17:45:00Z" w16du:dateUtc="2025-02-13T15:45:00Z">
        <w:r w:rsidDel="004A2D26">
          <w:rPr>
            <w:rFonts w:hint="cs"/>
            <w:rtl/>
          </w:rPr>
          <w:delText>האזור ישמור על הגדרתו עם התפלגות גילאים של משפחות בינוניות לאורך כל שנות התחזית וזאת בשל סיבות כמו- היעדר מגוון גודלי דירות, מחירי הדיור אשר בעקבותיהם לאחר התבגרות של משפחה ישנה הגירה וכניסה של משפחה חדשה בעל</w:delText>
        </w:r>
        <w:r w:rsidR="00E20077" w:rsidDel="004A2D26">
          <w:rPr>
            <w:rFonts w:hint="cs"/>
            <w:rtl/>
          </w:rPr>
          <w:delText>ת</w:delText>
        </w:r>
        <w:r w:rsidDel="004A2D26">
          <w:rPr>
            <w:rFonts w:hint="cs"/>
            <w:rtl/>
          </w:rPr>
          <w:delText xml:space="preserve"> אותו אופי (ראה שכבה גיאוגרפית של אזורים כאלו שאנחנו מחילים את התרחיש הזה עליהם)</w:delText>
        </w:r>
        <w:bookmarkStart w:id="3431" w:name="_Toc190880873"/>
        <w:bookmarkStart w:id="3432" w:name="_Toc190883586"/>
        <w:bookmarkEnd w:id="3431"/>
        <w:bookmarkEnd w:id="3432"/>
      </w:del>
    </w:p>
    <w:p w14:paraId="1760AC4F" w14:textId="297C575B" w:rsidR="007F280D" w:rsidDel="004A2D26" w:rsidRDefault="007F280D">
      <w:pPr>
        <w:tabs>
          <w:tab w:val="left" w:pos="2446"/>
        </w:tabs>
        <w:spacing w:line="276" w:lineRule="auto"/>
        <w:rPr>
          <w:del w:id="3433" w:author="Gidon Kupietzky" w:date="2025-02-13T17:45:00Z" w16du:dateUtc="2025-02-13T15:45:00Z"/>
        </w:rPr>
        <w:pPrChange w:id="3434" w:author="Gidon Kupietzky" w:date="2025-02-13T17:45:00Z" w16du:dateUtc="2025-02-13T15:45:00Z">
          <w:pPr>
            <w:pStyle w:val="a8"/>
            <w:numPr>
              <w:numId w:val="9"/>
            </w:numPr>
            <w:ind w:left="802" w:hanging="360"/>
            <w:jc w:val="both"/>
          </w:pPr>
        </w:pPrChange>
      </w:pPr>
      <w:del w:id="3435" w:author="Gidon Kupietzky" w:date="2025-02-13T17:45:00Z" w16du:dateUtc="2025-02-13T15:45:00Z">
        <w:r w:rsidDel="004A2D26">
          <w:rPr>
            <w:rFonts w:hint="cs"/>
            <w:rtl/>
          </w:rPr>
          <w:lastRenderedPageBreak/>
          <w:delText>מקרים אשר ניתן להניח כי תהיה כניסה של מגוון גודלי משק בית וסוגי גילאים לאזור בעקבות תוספת יח"ד שתביא לתמהיל דירות ומחירים אשר מאפשרים כניסה כזו. אז האזור יוגדר כ"מגוון", כלומר תמהיל של גילאים וגודלי משק בית.</w:delText>
        </w:r>
        <w:bookmarkStart w:id="3436" w:name="_Toc190880874"/>
        <w:bookmarkStart w:id="3437" w:name="_Toc190883587"/>
        <w:bookmarkEnd w:id="3436"/>
        <w:bookmarkEnd w:id="3437"/>
      </w:del>
    </w:p>
    <w:p w14:paraId="72BF093F" w14:textId="575B9E8F" w:rsidR="007F280D" w:rsidDel="004A2D26" w:rsidRDefault="007F280D">
      <w:pPr>
        <w:tabs>
          <w:tab w:val="left" w:pos="2446"/>
        </w:tabs>
        <w:spacing w:line="276" w:lineRule="auto"/>
        <w:rPr>
          <w:del w:id="3438" w:author="Gidon Kupietzky" w:date="2025-02-13T17:45:00Z" w16du:dateUtc="2025-02-13T15:45:00Z"/>
          <w:rtl/>
        </w:rPr>
        <w:pPrChange w:id="3439" w:author="Gidon Kupietzky" w:date="2025-02-13T17:45:00Z" w16du:dateUtc="2025-02-13T15:45:00Z">
          <w:pPr>
            <w:jc w:val="both"/>
          </w:pPr>
        </w:pPrChange>
      </w:pPr>
      <w:del w:id="3440" w:author="Gidon Kupietzky" w:date="2025-02-13T17:45:00Z" w16du:dateUtc="2025-02-13T15:45:00Z">
        <w:r w:rsidDel="004A2D26">
          <w:rPr>
            <w:rFonts w:hint="cs"/>
            <w:rtl/>
          </w:rPr>
          <w:delText>בשלב ההתפתחות הבא,  או במקרה שכבר שנת הבסיס אזור זה שויך לקטגורית "מגוון", הנח</w:delText>
        </w:r>
        <w:r w:rsidR="00696D5F" w:rsidDel="004A2D26">
          <w:rPr>
            <w:rFonts w:hint="cs"/>
            <w:rtl/>
          </w:rPr>
          <w:delText>ת</w:delText>
        </w:r>
        <w:r w:rsidDel="004A2D26">
          <w:rPr>
            <w:rFonts w:hint="cs"/>
            <w:rtl/>
          </w:rPr>
          <w:delText xml:space="preserve"> </w:delText>
        </w:r>
        <w:r w:rsidR="00696D5F" w:rsidDel="004A2D26">
          <w:rPr>
            <w:rFonts w:hint="cs"/>
            <w:rtl/>
          </w:rPr>
          <w:delText>העבודה</w:delText>
        </w:r>
        <w:r w:rsidDel="004A2D26">
          <w:rPr>
            <w:rFonts w:hint="cs"/>
            <w:rtl/>
          </w:rPr>
          <w:delText xml:space="preserve"> היא כי האזור ישמור על הגדרתו כמגוון לאורך כל שנות </w:delText>
        </w:r>
        <w:commentRangeStart w:id="3441"/>
        <w:commentRangeStart w:id="3442"/>
        <w:r w:rsidDel="004A2D26">
          <w:rPr>
            <w:rFonts w:hint="cs"/>
            <w:rtl/>
          </w:rPr>
          <w:delText>התחזית</w:delText>
        </w:r>
        <w:commentRangeEnd w:id="3441"/>
        <w:r w:rsidDel="004A2D26">
          <w:rPr>
            <w:rtl/>
          </w:rPr>
          <w:commentReference w:id="3441"/>
        </w:r>
        <w:commentRangeEnd w:id="3442"/>
        <w:r w:rsidDel="004A2D26">
          <w:rPr>
            <w:rStyle w:val="ab"/>
            <w:rtl/>
          </w:rPr>
          <w:commentReference w:id="3442"/>
        </w:r>
        <w:r w:rsidDel="004A2D26">
          <w:rPr>
            <w:rFonts w:hint="cs"/>
            <w:rtl/>
          </w:rPr>
          <w:delText xml:space="preserve">. </w:delText>
        </w:r>
        <w:bookmarkStart w:id="3443" w:name="_Toc190880875"/>
        <w:bookmarkStart w:id="3444" w:name="_Toc190883588"/>
        <w:bookmarkEnd w:id="3443"/>
        <w:bookmarkEnd w:id="3444"/>
      </w:del>
    </w:p>
    <w:p w14:paraId="25D2AFB9" w14:textId="3C70CE65" w:rsidR="007F280D" w:rsidDel="004A2D26" w:rsidRDefault="007F280D">
      <w:pPr>
        <w:tabs>
          <w:tab w:val="left" w:pos="2446"/>
        </w:tabs>
        <w:spacing w:line="276" w:lineRule="auto"/>
        <w:rPr>
          <w:del w:id="3445" w:author="Gidon Kupietzky" w:date="2025-02-13T17:45:00Z" w16du:dateUtc="2025-02-13T15:45:00Z"/>
          <w:rtl/>
        </w:rPr>
        <w:pPrChange w:id="3446" w:author="Gidon Kupietzky" w:date="2025-02-13T17:45:00Z" w16du:dateUtc="2025-02-13T15:45:00Z">
          <w:pPr>
            <w:jc w:val="both"/>
          </w:pPr>
        </w:pPrChange>
      </w:pPr>
      <w:del w:id="3447" w:author="Gidon Kupietzky" w:date="2025-02-13T17:45:00Z" w16du:dateUtc="2025-02-13T15:45:00Z">
        <w:r w:rsidDel="004A2D26">
          <w:rPr>
            <w:rFonts w:hint="cs"/>
            <w:rtl/>
          </w:rPr>
          <w:delText xml:space="preserve">אזור שבשנת הבסיס שוייך לקטגורית </w:delText>
        </w:r>
        <w:r w:rsidR="00630414" w:rsidDel="004A2D26">
          <w:rPr>
            <w:rFonts w:hint="cs"/>
            <w:rtl/>
          </w:rPr>
          <w:delText xml:space="preserve">'יהודי כללי </w:delText>
        </w:r>
        <w:r w:rsidDel="004A2D26">
          <w:rPr>
            <w:rFonts w:hint="cs"/>
            <w:rtl/>
          </w:rPr>
          <w:delText>מבוגר</w:delText>
        </w:r>
        <w:r w:rsidR="00630414" w:rsidDel="004A2D26">
          <w:rPr>
            <w:rFonts w:hint="cs"/>
            <w:rtl/>
          </w:rPr>
          <w:delText>'</w:delText>
        </w:r>
        <w:r w:rsidDel="004A2D26">
          <w:rPr>
            <w:rFonts w:hint="cs"/>
            <w:rtl/>
          </w:rPr>
          <w:delText xml:space="preserve">, יישאר כזה לאורך שנות התחזית מתוך הנחה שגם לאחר פטירה של האוכלוסיה המבוגרת יכנס משק בית בעל אותו מאפיינים דמוגרפים כמו המשק בית הקודם. אלא אם יש אפשרות לכניסה של מגוון גילאים בעקבות </w:delText>
        </w:r>
        <w:commentRangeStart w:id="3448"/>
        <w:r w:rsidDel="004A2D26">
          <w:rPr>
            <w:rFonts w:hint="cs"/>
            <w:rtl/>
          </w:rPr>
          <w:delText>תוספת קיבולת למרחב ואז האזור יהפוך למגוון</w:delText>
        </w:r>
        <w:commentRangeEnd w:id="3448"/>
        <w:r w:rsidDel="004A2D26">
          <w:rPr>
            <w:rtl/>
          </w:rPr>
          <w:commentReference w:id="3448"/>
        </w:r>
        <w:r w:rsidDel="004A2D26">
          <w:rPr>
            <w:rFonts w:hint="cs"/>
            <w:rtl/>
          </w:rPr>
          <w:delText>.</w:delText>
        </w:r>
        <w:bookmarkStart w:id="3449" w:name="_Toc190880876"/>
        <w:bookmarkStart w:id="3450" w:name="_Toc190883589"/>
        <w:bookmarkEnd w:id="3449"/>
        <w:bookmarkEnd w:id="3450"/>
      </w:del>
    </w:p>
    <w:p w14:paraId="1EAC0D2C" w14:textId="0872D311" w:rsidR="007F280D" w:rsidDel="004A2D26" w:rsidRDefault="007F280D">
      <w:pPr>
        <w:tabs>
          <w:tab w:val="left" w:pos="2446"/>
        </w:tabs>
        <w:spacing w:line="276" w:lineRule="auto"/>
        <w:rPr>
          <w:del w:id="3451" w:author="Gidon Kupietzky" w:date="2025-02-13T17:45:00Z" w16du:dateUtc="2025-02-13T15:45:00Z"/>
          <w:rtl/>
        </w:rPr>
        <w:pPrChange w:id="3452" w:author="Gidon Kupietzky" w:date="2025-02-13T17:45:00Z" w16du:dateUtc="2025-02-13T15:45:00Z">
          <w:pPr>
            <w:jc w:val="both"/>
          </w:pPr>
        </w:pPrChange>
      </w:pPr>
      <w:del w:id="3453" w:author="Gidon Kupietzky" w:date="2025-02-13T17:45:00Z" w16du:dateUtc="2025-02-13T15:45:00Z">
        <w:r w:rsidDel="004A2D26">
          <w:rPr>
            <w:rFonts w:hint="cs"/>
            <w:rtl/>
          </w:rPr>
          <w:delText>אזור חדש שנבנה ללא קיטלוג של האוכלוסיה בשנת הבסיס יפורט בהמשך.</w:delText>
        </w:r>
        <w:bookmarkStart w:id="3454" w:name="_Toc190880877"/>
        <w:bookmarkStart w:id="3455" w:name="_Toc190883590"/>
        <w:bookmarkEnd w:id="3454"/>
        <w:bookmarkEnd w:id="3455"/>
      </w:del>
    </w:p>
    <w:p w14:paraId="498216F8" w14:textId="3817F03E" w:rsidR="007F280D" w:rsidDel="004A2D26" w:rsidRDefault="007F280D">
      <w:pPr>
        <w:tabs>
          <w:tab w:val="left" w:pos="2446"/>
        </w:tabs>
        <w:spacing w:line="276" w:lineRule="auto"/>
        <w:rPr>
          <w:del w:id="3456" w:author="Gidon Kupietzky" w:date="2025-02-13T17:45:00Z" w16du:dateUtc="2025-02-13T15:45:00Z"/>
          <w:rtl/>
        </w:rPr>
        <w:pPrChange w:id="3457" w:author="Gidon Kupietzky" w:date="2025-02-13T17:45:00Z" w16du:dateUtc="2025-02-13T15:45:00Z">
          <w:pPr/>
        </w:pPrChange>
      </w:pPr>
      <w:bookmarkStart w:id="3458" w:name="_Toc190880878"/>
      <w:bookmarkStart w:id="3459" w:name="_Toc190883591"/>
      <w:bookmarkEnd w:id="3458"/>
      <w:bookmarkEnd w:id="3459"/>
    </w:p>
    <w:p w14:paraId="1EB7F499" w14:textId="2A707D46" w:rsidR="007F280D" w:rsidDel="004A2D26" w:rsidRDefault="007F280D">
      <w:pPr>
        <w:tabs>
          <w:tab w:val="left" w:pos="2446"/>
        </w:tabs>
        <w:spacing w:line="276" w:lineRule="auto"/>
        <w:rPr>
          <w:del w:id="3460" w:author="Gidon Kupietzky" w:date="2025-02-13T17:45:00Z" w16du:dateUtc="2025-02-13T15:45:00Z"/>
          <w:rtl/>
        </w:rPr>
        <w:pPrChange w:id="3461" w:author="Gidon Kupietzky" w:date="2025-02-13T17:45:00Z" w16du:dateUtc="2025-02-13T15:45:00Z">
          <w:pPr>
            <w:pStyle w:val="6"/>
          </w:pPr>
        </w:pPrChange>
      </w:pPr>
      <w:del w:id="3462" w:author="Gidon Kupietzky" w:date="2025-02-13T17:45:00Z" w16du:dateUtc="2025-02-13T15:45:00Z">
        <w:r w:rsidDel="004A2D26">
          <w:rPr>
            <w:rFonts w:hint="cs"/>
            <w:rtl/>
          </w:rPr>
          <w:delText xml:space="preserve">אוכלוסייה יהודית חרדית -הגדרת קטגוריות גיל </w:delText>
        </w:r>
        <w:commentRangeStart w:id="3463"/>
        <w:r w:rsidDel="004A2D26">
          <w:rPr>
            <w:rFonts w:hint="cs"/>
            <w:rtl/>
          </w:rPr>
          <w:delText xml:space="preserve">כלליות </w:delText>
        </w:r>
        <w:commentRangeEnd w:id="3463"/>
        <w:r w:rsidR="000D4913" w:rsidDel="004A2D26">
          <w:rPr>
            <w:rStyle w:val="ab"/>
            <w:rtl/>
          </w:rPr>
          <w:commentReference w:id="3463"/>
        </w:r>
        <w:r w:rsidDel="004A2D26">
          <w:rPr>
            <w:rFonts w:hint="cs"/>
            <w:rtl/>
          </w:rPr>
          <w:delText>:</w:delText>
        </w:r>
        <w:bookmarkStart w:id="3464" w:name="_Toc190880879"/>
        <w:bookmarkStart w:id="3465" w:name="_Toc190883592"/>
        <w:bookmarkEnd w:id="3464"/>
        <w:bookmarkEnd w:id="3465"/>
      </w:del>
    </w:p>
    <w:p w14:paraId="122F5685" w14:textId="0F83C12F" w:rsidR="007F280D" w:rsidDel="004A2D26" w:rsidRDefault="007F280D">
      <w:pPr>
        <w:tabs>
          <w:tab w:val="left" w:pos="2446"/>
        </w:tabs>
        <w:spacing w:line="276" w:lineRule="auto"/>
        <w:rPr>
          <w:del w:id="3466" w:author="Gidon Kupietzky" w:date="2025-02-13T17:45:00Z" w16du:dateUtc="2025-02-13T15:45:00Z"/>
          <w:rtl/>
        </w:rPr>
        <w:pPrChange w:id="3467" w:author="Gidon Kupietzky" w:date="2025-02-13T17:45:00Z" w16du:dateUtc="2025-02-13T15:45:00Z">
          <w:pPr>
            <w:jc w:val="both"/>
          </w:pPr>
        </w:pPrChange>
      </w:pPr>
      <w:commentRangeStart w:id="3468"/>
      <w:commentRangeStart w:id="3469"/>
      <w:del w:id="3470" w:author="Gidon Kupietzky" w:date="2025-02-13T17:45:00Z" w16du:dateUtc="2025-02-13T15:45:00Z">
        <w:r w:rsidRPr="00DF0F05" w:rsidDel="004A2D26">
          <w:rPr>
            <w:rFonts w:hint="cs"/>
            <w:b/>
            <w:bCs/>
            <w:rtl/>
          </w:rPr>
          <w:delText xml:space="preserve">משפחות </w:delText>
        </w:r>
        <w:commentRangeEnd w:id="3468"/>
        <w:r w:rsidDel="004A2D26">
          <w:rPr>
            <w:rtl/>
          </w:rPr>
          <w:commentReference w:id="3468"/>
        </w:r>
        <w:commentRangeEnd w:id="3469"/>
        <w:r w:rsidDel="004A2D26">
          <w:rPr>
            <w:rStyle w:val="ab"/>
            <w:rtl/>
          </w:rPr>
          <w:commentReference w:id="3469"/>
        </w:r>
        <w:r w:rsidRPr="00DF0F05" w:rsidDel="004A2D26">
          <w:rPr>
            <w:rFonts w:hint="cs"/>
            <w:b/>
            <w:bCs/>
            <w:rtl/>
          </w:rPr>
          <w:delText>צעירות</w:delText>
        </w:r>
        <w:r w:rsidDel="004A2D26">
          <w:rPr>
            <w:rFonts w:hint="cs"/>
            <w:rtl/>
          </w:rPr>
          <w:delText xml:space="preserve">-  קטגוריה זו מאופיינת בכמות רבה יותר של ילדים וכן בריבוי אוכלוסייה בגילאי הורות מוקדמת </w:delText>
        </w:r>
        <w:r w:rsidR="003C1B68" w:rsidDel="004A2D26">
          <w:rPr>
            <w:rFonts w:hint="cs"/>
            <w:rtl/>
          </w:rPr>
          <w:delText>אף</w:delText>
        </w:r>
        <w:r w:rsidDel="004A2D26">
          <w:rPr>
            <w:rFonts w:hint="cs"/>
            <w:rtl/>
          </w:rPr>
          <w:delText xml:space="preserve"> יותר מאשר </w:delText>
        </w:r>
        <w:r w:rsidRPr="77B01882" w:rsidDel="004A2D26">
          <w:rPr>
            <w:rtl/>
          </w:rPr>
          <w:delText>האוכלוסייה</w:delText>
        </w:r>
        <w:r w:rsidDel="004A2D26">
          <w:rPr>
            <w:rFonts w:hint="cs"/>
            <w:rtl/>
          </w:rPr>
          <w:delText xml:space="preserve"> היהודית הכללית. כמו כן כמות מזערית של אוכלוסייה מעל גיל 55.</w:delText>
        </w:r>
        <w:bookmarkStart w:id="3471" w:name="_Toc190880880"/>
        <w:bookmarkStart w:id="3472" w:name="_Toc190883593"/>
        <w:bookmarkEnd w:id="3471"/>
        <w:bookmarkEnd w:id="3472"/>
      </w:del>
    </w:p>
    <w:p w14:paraId="3D16E3FD" w14:textId="738E3EE9" w:rsidR="007F280D" w:rsidDel="004A2D26" w:rsidRDefault="007F280D">
      <w:pPr>
        <w:tabs>
          <w:tab w:val="left" w:pos="2446"/>
        </w:tabs>
        <w:spacing w:line="276" w:lineRule="auto"/>
        <w:rPr>
          <w:del w:id="3473" w:author="Gidon Kupietzky" w:date="2025-02-13T17:45:00Z" w16du:dateUtc="2025-02-13T15:45:00Z"/>
          <w:rtl/>
        </w:rPr>
        <w:pPrChange w:id="3474" w:author="Gidon Kupietzky" w:date="2025-02-13T17:45:00Z" w16du:dateUtc="2025-02-13T15:45:00Z">
          <w:pPr>
            <w:jc w:val="both"/>
          </w:pPr>
        </w:pPrChange>
      </w:pPr>
      <w:del w:id="3475" w:author="Gidon Kupietzky" w:date="2025-02-13T17:45:00Z" w16du:dateUtc="2025-02-13T15:45:00Z">
        <w:r w:rsidDel="004A2D26">
          <w:rPr>
            <w:rFonts w:hint="cs"/>
            <w:rtl/>
          </w:rPr>
          <w:delText xml:space="preserve">בהשוואה למשפחות צעירות </w:delText>
        </w:r>
        <w:r w:rsidRPr="77B01882" w:rsidDel="004A2D26">
          <w:rPr>
            <w:rtl/>
          </w:rPr>
          <w:delText>באוכלוסייה</w:delText>
        </w:r>
        <w:r w:rsidDel="004A2D26">
          <w:rPr>
            <w:rFonts w:hint="cs"/>
            <w:rtl/>
          </w:rPr>
          <w:delText xml:space="preserve"> החרדית</w:delText>
        </w:r>
        <w:r w:rsidR="00200551" w:rsidDel="004A2D26">
          <w:rPr>
            <w:rFonts w:hint="cs"/>
            <w:rtl/>
          </w:rPr>
          <w:delText>,</w:delText>
        </w:r>
        <w:r w:rsidDel="004A2D26">
          <w:rPr>
            <w:rFonts w:hint="cs"/>
            <w:rtl/>
          </w:rPr>
          <w:delText xml:space="preserve"> </w:delText>
        </w:r>
        <w:r w:rsidDel="004A2D26">
          <w:rPr>
            <w:rFonts w:hint="cs"/>
            <w:b/>
            <w:bCs/>
            <w:rtl/>
          </w:rPr>
          <w:delText xml:space="preserve">קטגורית </w:delText>
        </w:r>
        <w:r w:rsidRPr="00DF0F05" w:rsidDel="004A2D26">
          <w:rPr>
            <w:rFonts w:hint="cs"/>
            <w:b/>
            <w:bCs/>
            <w:rtl/>
          </w:rPr>
          <w:delText>המשפחות הבינוניות</w:delText>
        </w:r>
        <w:r w:rsidRPr="000A7D10" w:rsidDel="004A2D26">
          <w:rPr>
            <w:b/>
            <w:bCs/>
            <w:rtl/>
          </w:rPr>
          <w:delText xml:space="preserve"> </w:delText>
        </w:r>
        <w:r w:rsidDel="004A2D26">
          <w:rPr>
            <w:rFonts w:hint="cs"/>
            <w:rtl/>
          </w:rPr>
          <w:delText>מאופיינת ביותר ילדים בגילאים שמעל גיל 15 וכן בהסטה של כובד המשקל של גילאי הורות לגיל 40+.</w:delText>
        </w:r>
        <w:bookmarkStart w:id="3476" w:name="_Toc190880881"/>
        <w:bookmarkStart w:id="3477" w:name="_Toc190883594"/>
        <w:bookmarkEnd w:id="3476"/>
        <w:bookmarkEnd w:id="3477"/>
      </w:del>
    </w:p>
    <w:p w14:paraId="3235392D" w14:textId="546F38C5" w:rsidR="007F280D" w:rsidDel="004A2D26" w:rsidRDefault="007F280D">
      <w:pPr>
        <w:tabs>
          <w:tab w:val="left" w:pos="2446"/>
        </w:tabs>
        <w:spacing w:line="276" w:lineRule="auto"/>
        <w:rPr>
          <w:del w:id="3478" w:author="Gidon Kupietzky" w:date="2025-02-13T17:45:00Z" w16du:dateUtc="2025-02-13T15:45:00Z"/>
          <w:rtl/>
        </w:rPr>
        <w:pPrChange w:id="3479" w:author="Gidon Kupietzky" w:date="2025-02-13T17:45:00Z" w16du:dateUtc="2025-02-13T15:45:00Z">
          <w:pPr>
            <w:jc w:val="both"/>
          </w:pPr>
        </w:pPrChange>
      </w:pPr>
      <w:del w:id="3480" w:author="Gidon Kupietzky" w:date="2025-02-13T17:45:00Z" w16du:dateUtc="2025-02-13T15:45:00Z">
        <w:r w:rsidDel="004A2D26">
          <w:rPr>
            <w:rFonts w:hint="cs"/>
            <w:rtl/>
          </w:rPr>
          <w:delText xml:space="preserve">קטגורית </w:delText>
        </w:r>
        <w:r w:rsidRPr="00DF0F05" w:rsidDel="004A2D26">
          <w:rPr>
            <w:rFonts w:hint="cs"/>
            <w:b/>
            <w:bCs/>
            <w:rtl/>
          </w:rPr>
          <w:delText>"</w:delText>
        </w:r>
        <w:r w:rsidDel="004A2D26">
          <w:rPr>
            <w:rFonts w:hint="cs"/>
            <w:b/>
            <w:bCs/>
            <w:rtl/>
          </w:rPr>
          <w:delText xml:space="preserve">חרדי </w:delText>
        </w:r>
        <w:r w:rsidRPr="00DF0F05" w:rsidDel="004A2D26">
          <w:rPr>
            <w:rFonts w:hint="cs"/>
            <w:b/>
            <w:bCs/>
            <w:rtl/>
          </w:rPr>
          <w:delText>מבוגר"</w:delText>
        </w:r>
        <w:r w:rsidDel="004A2D26">
          <w:rPr>
            <w:rFonts w:hint="cs"/>
            <w:rtl/>
          </w:rPr>
          <w:delText xml:space="preserve"> דומה לקטגורית משפחות בינוניות במגזר היהודי הכללי</w:delText>
        </w:r>
        <w:r w:rsidR="0051418F" w:rsidDel="004A2D26">
          <w:rPr>
            <w:rFonts w:hint="cs"/>
            <w:rtl/>
          </w:rPr>
          <w:delText>,</w:delText>
        </w:r>
        <w:r w:rsidDel="004A2D26">
          <w:rPr>
            <w:rFonts w:hint="cs"/>
            <w:rtl/>
          </w:rPr>
          <w:delText xml:space="preserve"> עם הסטה נוספת של כובד המשקל לגילאים המבוגרים יותר וכן במיעוט אוכלוסייה ב</w:delText>
        </w:r>
        <w:r w:rsidR="005E7BF8" w:rsidDel="004A2D26">
          <w:rPr>
            <w:rFonts w:hint="cs"/>
            <w:rtl/>
          </w:rPr>
          <w:delText>שכבת ה</w:delText>
        </w:r>
        <w:r w:rsidDel="004A2D26">
          <w:rPr>
            <w:rFonts w:hint="cs"/>
            <w:rtl/>
          </w:rPr>
          <w:delText>גילאים עד 18.</w:delText>
        </w:r>
        <w:bookmarkStart w:id="3481" w:name="_Toc190880882"/>
        <w:bookmarkStart w:id="3482" w:name="_Toc190883595"/>
        <w:bookmarkEnd w:id="3481"/>
        <w:bookmarkEnd w:id="3482"/>
      </w:del>
    </w:p>
    <w:p w14:paraId="3EDF4C23" w14:textId="75BF0752" w:rsidR="007F280D" w:rsidDel="004A2D26" w:rsidRDefault="007F280D">
      <w:pPr>
        <w:tabs>
          <w:tab w:val="left" w:pos="2446"/>
        </w:tabs>
        <w:spacing w:line="276" w:lineRule="auto"/>
        <w:rPr>
          <w:del w:id="3483" w:author="Gidon Kupietzky" w:date="2025-02-13T17:45:00Z" w16du:dateUtc="2025-02-13T15:45:00Z"/>
          <w:rtl/>
        </w:rPr>
        <w:pPrChange w:id="3484" w:author="Gidon Kupietzky" w:date="2025-02-13T17:45:00Z" w16du:dateUtc="2025-02-13T15:45:00Z">
          <w:pPr>
            <w:jc w:val="both"/>
          </w:pPr>
        </w:pPrChange>
      </w:pPr>
      <w:del w:id="3485" w:author="Gidon Kupietzky" w:date="2025-02-13T17:45:00Z" w16du:dateUtc="2025-02-13T15:45:00Z">
        <w:r w:rsidDel="004A2D26">
          <w:rPr>
            <w:rFonts w:hint="cs"/>
            <w:rtl/>
          </w:rPr>
          <w:delText xml:space="preserve">קטגורית </w:delText>
        </w:r>
        <w:r w:rsidRPr="00DF0F05" w:rsidDel="004A2D26">
          <w:rPr>
            <w:rFonts w:hint="cs"/>
            <w:b/>
            <w:bCs/>
            <w:rtl/>
          </w:rPr>
          <w:delText>"</w:delText>
        </w:r>
        <w:r w:rsidDel="004A2D26">
          <w:rPr>
            <w:rFonts w:hint="cs"/>
            <w:b/>
            <w:bCs/>
            <w:rtl/>
          </w:rPr>
          <w:delText xml:space="preserve">חרדי </w:delText>
        </w:r>
        <w:r w:rsidRPr="00DF0F05" w:rsidDel="004A2D26">
          <w:rPr>
            <w:rFonts w:hint="cs"/>
            <w:b/>
            <w:bCs/>
            <w:rtl/>
          </w:rPr>
          <w:delText>מגוון"</w:delText>
        </w:r>
        <w:r w:rsidDel="004A2D26">
          <w:rPr>
            <w:rFonts w:hint="cs"/>
            <w:rtl/>
          </w:rPr>
          <w:delText xml:space="preserve"> במגזר החרדי מתאפיינת בהתפלגות גילאים הומוגנית יותר באופן יחסי , כך שיש פריסה אחידה יותר של </w:delText>
        </w:r>
        <w:r w:rsidRPr="77B01882" w:rsidDel="004A2D26">
          <w:rPr>
            <w:rtl/>
          </w:rPr>
          <w:delText>אוכלוסייה</w:delText>
        </w:r>
        <w:r w:rsidDel="004A2D26">
          <w:rPr>
            <w:rFonts w:hint="cs"/>
            <w:rtl/>
          </w:rPr>
          <w:delText xml:space="preserve"> בכל חמישון גיל. מאפיין שכונות עם מגוון סוגי משקי בית.</w:delText>
        </w:r>
        <w:bookmarkStart w:id="3486" w:name="_Toc190880883"/>
        <w:bookmarkStart w:id="3487" w:name="_Toc190883596"/>
        <w:bookmarkEnd w:id="3486"/>
        <w:bookmarkEnd w:id="3487"/>
      </w:del>
    </w:p>
    <w:p w14:paraId="1778BDEC" w14:textId="6ED6C409" w:rsidR="007F280D" w:rsidDel="004A2D26" w:rsidRDefault="007F280D">
      <w:pPr>
        <w:tabs>
          <w:tab w:val="left" w:pos="2446"/>
        </w:tabs>
        <w:spacing w:line="276" w:lineRule="auto"/>
        <w:rPr>
          <w:del w:id="3488" w:author="Gidon Kupietzky" w:date="2025-02-13T17:45:00Z" w16du:dateUtc="2025-02-13T15:45:00Z"/>
          <w:rtl/>
        </w:rPr>
        <w:pPrChange w:id="3489" w:author="Gidon Kupietzky" w:date="2025-02-13T17:45:00Z" w16du:dateUtc="2025-02-13T15:45:00Z">
          <w:pPr>
            <w:jc w:val="both"/>
          </w:pPr>
        </w:pPrChange>
      </w:pPr>
      <w:del w:id="3490" w:author="Gidon Kupietzky" w:date="2025-02-13T17:45:00Z" w16du:dateUtc="2025-02-13T15:45:00Z">
        <w:r w:rsidDel="004A2D26">
          <w:rPr>
            <w:rFonts w:hint="cs"/>
            <w:rtl/>
          </w:rPr>
          <w:delText xml:space="preserve">הנחת התחזית היא כי אזורים אשר בשנת הבסיס היו משוייכים למשפחות צעירות יהפכו לאחר </w:delText>
        </w:r>
        <w:commentRangeStart w:id="3491"/>
        <w:r w:rsidDel="004A2D26">
          <w:rPr>
            <w:rFonts w:hint="cs"/>
            <w:rtl/>
          </w:rPr>
          <w:delText xml:space="preserve">פרק זמן </w:delText>
        </w:r>
        <w:commentRangeEnd w:id="3491"/>
        <w:r w:rsidDel="004A2D26">
          <w:rPr>
            <w:rtl/>
          </w:rPr>
          <w:commentReference w:id="3491"/>
        </w:r>
        <w:r w:rsidDel="004A2D26">
          <w:rPr>
            <w:rFonts w:hint="cs"/>
            <w:rtl/>
          </w:rPr>
          <w:delText xml:space="preserve">למשפחות בינוניות. בשלב ההתפתחות הבא  או במקרה שכבר בשנת הבסיס אזור זה שוייך לקטגוריית משפחות בינוניות, ישתנה </w:delText>
        </w:r>
        <w:r w:rsidRPr="77B01882" w:rsidDel="004A2D26">
          <w:rPr>
            <w:rtl/>
          </w:rPr>
          <w:delText>האזור</w:delText>
        </w:r>
        <w:r w:rsidDel="004A2D26">
          <w:rPr>
            <w:rFonts w:hint="cs"/>
            <w:rtl/>
          </w:rPr>
          <w:delText xml:space="preserve"> לקטגורית 'משפחות </w:delText>
        </w:r>
        <w:commentRangeStart w:id="3492"/>
        <w:r w:rsidDel="004A2D26">
          <w:rPr>
            <w:rFonts w:hint="cs"/>
            <w:rtl/>
          </w:rPr>
          <w:delText>מבוגרות'</w:delText>
        </w:r>
        <w:commentRangeEnd w:id="3492"/>
        <w:r w:rsidDel="004A2D26">
          <w:rPr>
            <w:rtl/>
          </w:rPr>
          <w:commentReference w:id="3492"/>
        </w:r>
        <w:r w:rsidDel="004A2D26">
          <w:rPr>
            <w:rFonts w:hint="cs"/>
            <w:rtl/>
          </w:rPr>
          <w:delText xml:space="preserve">. במקרים אשר ניתן להניח כניסה של מגוון סוגי גילאים בעקבות </w:delText>
        </w:r>
        <w:commentRangeStart w:id="3493"/>
        <w:r w:rsidDel="004A2D26">
          <w:rPr>
            <w:rFonts w:hint="cs"/>
            <w:rtl/>
          </w:rPr>
          <w:delText xml:space="preserve">תמהיל דירות </w:delText>
        </w:r>
        <w:commentRangeEnd w:id="3493"/>
        <w:r w:rsidDel="004A2D26">
          <w:rPr>
            <w:rtl/>
          </w:rPr>
          <w:commentReference w:id="3493"/>
        </w:r>
        <w:commentRangeStart w:id="3494"/>
        <w:commentRangeStart w:id="3495"/>
        <w:r w:rsidDel="004A2D26">
          <w:rPr>
            <w:rFonts w:hint="cs"/>
            <w:rtl/>
          </w:rPr>
          <w:delText xml:space="preserve">ומחירים </w:delText>
        </w:r>
        <w:commentRangeEnd w:id="3494"/>
        <w:r w:rsidDel="004A2D26">
          <w:rPr>
            <w:rtl/>
          </w:rPr>
          <w:commentReference w:id="3494"/>
        </w:r>
        <w:commentRangeEnd w:id="3495"/>
        <w:r w:rsidDel="004A2D26">
          <w:rPr>
            <w:rStyle w:val="ab"/>
            <w:rtl/>
          </w:rPr>
          <w:commentReference w:id="3495"/>
        </w:r>
        <w:r w:rsidDel="004A2D26">
          <w:rPr>
            <w:rFonts w:hint="cs"/>
            <w:rtl/>
          </w:rPr>
          <w:delText xml:space="preserve">אשר מאפשרים זאת, ישתנה </w:delText>
        </w:r>
        <w:r w:rsidRPr="77B01882" w:rsidDel="004A2D26">
          <w:rPr>
            <w:rtl/>
          </w:rPr>
          <w:delText>האזור</w:delText>
        </w:r>
        <w:commentRangeStart w:id="3496"/>
        <w:r w:rsidDel="004A2D26">
          <w:rPr>
            <w:rFonts w:hint="cs"/>
            <w:rtl/>
          </w:rPr>
          <w:delText xml:space="preserve"> </w:delText>
        </w:r>
        <w:commentRangeEnd w:id="3496"/>
        <w:r w:rsidDel="004A2D26">
          <w:rPr>
            <w:rtl/>
          </w:rPr>
          <w:commentReference w:id="3496"/>
        </w:r>
        <w:r w:rsidDel="004A2D26">
          <w:rPr>
            <w:rFonts w:hint="cs"/>
            <w:rtl/>
          </w:rPr>
          <w:delText xml:space="preserve">להגדרה של קטגוריה חרדי 'מגוון'. בשלב ההתפתחות הבא  או במקרה שכבר בשנת הבסיס אזור זה שוייך כקטגורית 'חרדי מגוון' המקום ישאר תחת קטגוריה זו לאורך כל שנות התחזית. </w:delText>
        </w:r>
        <w:bookmarkStart w:id="3497" w:name="_Toc190880884"/>
        <w:bookmarkStart w:id="3498" w:name="_Toc190883597"/>
        <w:bookmarkEnd w:id="3497"/>
        <w:bookmarkEnd w:id="3498"/>
      </w:del>
    </w:p>
    <w:p w14:paraId="0E1ACD18" w14:textId="53985F88" w:rsidR="007F280D" w:rsidDel="004A2D26" w:rsidRDefault="007F280D">
      <w:pPr>
        <w:tabs>
          <w:tab w:val="left" w:pos="2446"/>
        </w:tabs>
        <w:spacing w:line="276" w:lineRule="auto"/>
        <w:rPr>
          <w:del w:id="3499" w:author="Gidon Kupietzky" w:date="2025-02-13T17:45:00Z" w16du:dateUtc="2025-02-13T15:45:00Z"/>
          <w:rtl/>
        </w:rPr>
        <w:pPrChange w:id="3500" w:author="Gidon Kupietzky" w:date="2025-02-13T17:45:00Z" w16du:dateUtc="2025-02-13T15:45:00Z">
          <w:pPr>
            <w:jc w:val="both"/>
          </w:pPr>
        </w:pPrChange>
      </w:pPr>
      <w:del w:id="3501" w:author="Gidon Kupietzky" w:date="2025-02-13T17:45:00Z" w16du:dateUtc="2025-02-13T15:45:00Z">
        <w:r w:rsidDel="004A2D26">
          <w:rPr>
            <w:rFonts w:hint="cs"/>
            <w:rtl/>
          </w:rPr>
          <w:delText xml:space="preserve">אזור שבשנת הבסיס שוייך לקטגורית 'חרדי מבוגר' ישאר ככה לאורך שנות התחזית אלא אם יש אפשרות לכניסה של מגוון גילאים בעקבות תמהיל של גדלי דירות ומחירים שישנה את קטגורית </w:delText>
        </w:r>
        <w:r w:rsidRPr="77B01882" w:rsidDel="004A2D26">
          <w:rPr>
            <w:rtl/>
          </w:rPr>
          <w:delText>האוכלוסייה</w:delText>
        </w:r>
        <w:r w:rsidDel="004A2D26">
          <w:rPr>
            <w:rFonts w:hint="cs"/>
            <w:rtl/>
          </w:rPr>
          <w:delText xml:space="preserve"> באזור </w:delText>
        </w:r>
        <w:commentRangeStart w:id="3502"/>
        <w:commentRangeStart w:id="3503"/>
        <w:commentRangeStart w:id="3504"/>
        <w:r w:rsidDel="004A2D26">
          <w:rPr>
            <w:rFonts w:hint="cs"/>
            <w:rtl/>
          </w:rPr>
          <w:delText>ל'מגוון'</w:delText>
        </w:r>
        <w:commentRangeEnd w:id="3502"/>
        <w:r w:rsidDel="004A2D26">
          <w:rPr>
            <w:rtl/>
          </w:rPr>
          <w:commentReference w:id="3502"/>
        </w:r>
        <w:commentRangeEnd w:id="3503"/>
        <w:r w:rsidDel="004A2D26">
          <w:rPr>
            <w:rStyle w:val="ab"/>
            <w:rtl/>
          </w:rPr>
          <w:commentReference w:id="3503"/>
        </w:r>
        <w:commentRangeEnd w:id="3504"/>
        <w:r w:rsidDel="004A2D26">
          <w:rPr>
            <w:rtl/>
          </w:rPr>
          <w:commentReference w:id="3504"/>
        </w:r>
        <w:r w:rsidDel="004A2D26">
          <w:rPr>
            <w:rFonts w:hint="cs"/>
            <w:rtl/>
          </w:rPr>
          <w:delText>.</w:delText>
        </w:r>
        <w:bookmarkStart w:id="3505" w:name="_Toc190880885"/>
        <w:bookmarkStart w:id="3506" w:name="_Toc190883598"/>
        <w:bookmarkEnd w:id="3505"/>
        <w:bookmarkEnd w:id="3506"/>
      </w:del>
    </w:p>
    <w:p w14:paraId="353ADAB3" w14:textId="1795C870" w:rsidR="007F280D" w:rsidDel="004A2D26" w:rsidRDefault="007F280D">
      <w:pPr>
        <w:tabs>
          <w:tab w:val="left" w:pos="2446"/>
        </w:tabs>
        <w:spacing w:line="276" w:lineRule="auto"/>
        <w:rPr>
          <w:del w:id="3507" w:author="Gidon Kupietzky" w:date="2025-02-13T17:45:00Z" w16du:dateUtc="2025-02-13T15:45:00Z"/>
          <w:rtl/>
        </w:rPr>
        <w:pPrChange w:id="3508" w:author="Gidon Kupietzky" w:date="2025-02-13T17:45:00Z" w16du:dateUtc="2025-02-13T15:45:00Z">
          <w:pPr>
            <w:jc w:val="both"/>
          </w:pPr>
        </w:pPrChange>
      </w:pPr>
      <w:bookmarkStart w:id="3509" w:name="_Toc190880886"/>
      <w:bookmarkStart w:id="3510" w:name="_Toc190883599"/>
      <w:bookmarkEnd w:id="3509"/>
      <w:bookmarkEnd w:id="3510"/>
    </w:p>
    <w:p w14:paraId="2DE4DBB9" w14:textId="6ED8E49A" w:rsidR="007F280D" w:rsidDel="004A2D26" w:rsidRDefault="007F280D">
      <w:pPr>
        <w:tabs>
          <w:tab w:val="left" w:pos="2446"/>
        </w:tabs>
        <w:spacing w:line="276" w:lineRule="auto"/>
        <w:rPr>
          <w:del w:id="3511" w:author="Gidon Kupietzky" w:date="2025-02-13T17:45:00Z" w16du:dateUtc="2025-02-13T15:45:00Z"/>
          <w:rtl/>
        </w:rPr>
        <w:pPrChange w:id="3512" w:author="Gidon Kupietzky" w:date="2025-02-13T17:45:00Z" w16du:dateUtc="2025-02-13T15:45:00Z">
          <w:pPr>
            <w:pStyle w:val="6"/>
          </w:pPr>
        </w:pPrChange>
      </w:pPr>
      <w:del w:id="3513" w:author="Gidon Kupietzky" w:date="2025-02-13T17:45:00Z" w16du:dateUtc="2025-02-13T15:45:00Z">
        <w:r w:rsidDel="004A2D26">
          <w:rPr>
            <w:rFonts w:hint="cs"/>
            <w:rtl/>
          </w:rPr>
          <w:delText xml:space="preserve">אוכלוסייה יהודית כללית ביישובי יהודה ושומרון- הגדרת קטגוריות גיל </w:delText>
        </w:r>
        <w:commentRangeStart w:id="3514"/>
        <w:commentRangeStart w:id="3515"/>
        <w:r w:rsidDel="004A2D26">
          <w:rPr>
            <w:rFonts w:hint="cs"/>
            <w:rtl/>
          </w:rPr>
          <w:delText xml:space="preserve">כלליות </w:delText>
        </w:r>
        <w:commentRangeEnd w:id="3514"/>
        <w:r w:rsidDel="004A2D26">
          <w:rPr>
            <w:rtl/>
          </w:rPr>
          <w:commentReference w:id="3514"/>
        </w:r>
        <w:commentRangeEnd w:id="3515"/>
        <w:r w:rsidR="000D4913" w:rsidDel="004A2D26">
          <w:rPr>
            <w:rStyle w:val="ab"/>
            <w:rtl/>
          </w:rPr>
          <w:commentReference w:id="3515"/>
        </w:r>
        <w:r w:rsidDel="004A2D26">
          <w:rPr>
            <w:rFonts w:hint="cs"/>
            <w:rtl/>
          </w:rPr>
          <w:delText>:</w:delText>
        </w:r>
        <w:bookmarkStart w:id="3516" w:name="_Toc190880887"/>
        <w:bookmarkStart w:id="3517" w:name="_Toc190883600"/>
        <w:bookmarkEnd w:id="3516"/>
        <w:bookmarkEnd w:id="3517"/>
      </w:del>
    </w:p>
    <w:p w14:paraId="3FCE01C1" w14:textId="2391AEFA" w:rsidR="007F280D" w:rsidDel="004A2D26" w:rsidRDefault="007F280D">
      <w:pPr>
        <w:tabs>
          <w:tab w:val="left" w:pos="2446"/>
        </w:tabs>
        <w:spacing w:line="276" w:lineRule="auto"/>
        <w:rPr>
          <w:del w:id="3518" w:author="Gidon Kupietzky" w:date="2025-02-13T17:45:00Z" w16du:dateUtc="2025-02-13T15:45:00Z"/>
          <w:rtl/>
        </w:rPr>
        <w:pPrChange w:id="3519" w:author="Gidon Kupietzky" w:date="2025-02-13T17:45:00Z" w16du:dateUtc="2025-02-13T15:45:00Z">
          <w:pPr>
            <w:jc w:val="both"/>
          </w:pPr>
        </w:pPrChange>
      </w:pPr>
      <w:del w:id="3520" w:author="Gidon Kupietzky" w:date="2025-02-13T17:45:00Z" w16du:dateUtc="2025-02-13T15:45:00Z">
        <w:r w:rsidDel="004A2D26">
          <w:rPr>
            <w:rFonts w:hint="cs"/>
            <w:rtl/>
          </w:rPr>
          <w:delText>חלקים ניכרים מ</w:delText>
        </w:r>
        <w:r w:rsidRPr="77B01882" w:rsidDel="004A2D26">
          <w:rPr>
            <w:rtl/>
          </w:rPr>
          <w:delText>האוכלוסייה</w:delText>
        </w:r>
        <w:r w:rsidDel="004A2D26">
          <w:rPr>
            <w:rFonts w:hint="cs"/>
            <w:rtl/>
          </w:rPr>
          <w:delText xml:space="preserve"> ביהודה ושומרון ובייחוד בישובים דתיים, מתאפיינת </w:delText>
        </w:r>
        <w:r w:rsidRPr="000A7D10" w:rsidDel="004A2D26">
          <w:rPr>
            <w:rFonts w:hint="eastAsia"/>
            <w:b/>
            <w:bCs/>
            <w:rtl/>
          </w:rPr>
          <w:delText>במשפחות</w:delText>
        </w:r>
        <w:r w:rsidRPr="000A7D10" w:rsidDel="004A2D26">
          <w:rPr>
            <w:b/>
            <w:bCs/>
            <w:rtl/>
          </w:rPr>
          <w:delText xml:space="preserve"> </w:delText>
        </w:r>
        <w:r w:rsidRPr="000A7D10" w:rsidDel="004A2D26">
          <w:rPr>
            <w:rFonts w:hint="eastAsia"/>
            <w:b/>
            <w:bCs/>
            <w:rtl/>
          </w:rPr>
          <w:delText>צעירות</w:delText>
        </w:r>
        <w:r w:rsidRPr="000A7D10" w:rsidDel="004A2D26">
          <w:rPr>
            <w:b/>
            <w:bCs/>
            <w:rtl/>
          </w:rPr>
          <w:delText xml:space="preserve"> </w:delText>
        </w:r>
        <w:r w:rsidRPr="000A7D10" w:rsidDel="004A2D26">
          <w:rPr>
            <w:rFonts w:hint="eastAsia"/>
            <w:b/>
            <w:bCs/>
            <w:rtl/>
          </w:rPr>
          <w:delText>מאוד</w:delText>
        </w:r>
        <w:r w:rsidDel="004A2D26">
          <w:rPr>
            <w:rFonts w:hint="cs"/>
            <w:rtl/>
          </w:rPr>
          <w:delText xml:space="preserve"> המאופיינות בריבוי ילדים עד גיל 15  וריבוי של אוכלוסייה בגילאי 25 -35 ביחס לשאר הגילאים המבוגרים.</w:delText>
        </w:r>
        <w:bookmarkStart w:id="3521" w:name="_Toc190880888"/>
        <w:bookmarkStart w:id="3522" w:name="_Toc190883601"/>
        <w:bookmarkEnd w:id="3521"/>
        <w:bookmarkEnd w:id="3522"/>
      </w:del>
    </w:p>
    <w:p w14:paraId="5D260FC5" w14:textId="4B74DBF3" w:rsidR="007F280D" w:rsidDel="004A2D26" w:rsidRDefault="007F280D">
      <w:pPr>
        <w:tabs>
          <w:tab w:val="left" w:pos="2446"/>
        </w:tabs>
        <w:spacing w:line="276" w:lineRule="auto"/>
        <w:rPr>
          <w:del w:id="3523" w:author="Gidon Kupietzky" w:date="2025-02-13T17:45:00Z" w16du:dateUtc="2025-02-13T15:45:00Z"/>
          <w:rtl/>
        </w:rPr>
        <w:pPrChange w:id="3524" w:author="Gidon Kupietzky" w:date="2025-02-13T17:45:00Z" w16du:dateUtc="2025-02-13T15:45:00Z">
          <w:pPr>
            <w:jc w:val="both"/>
          </w:pPr>
        </w:pPrChange>
      </w:pPr>
      <w:del w:id="3525" w:author="Gidon Kupietzky" w:date="2025-02-13T17:45:00Z" w16du:dateUtc="2025-02-13T15:45:00Z">
        <w:r w:rsidDel="004A2D26">
          <w:rPr>
            <w:rFonts w:hint="cs"/>
            <w:rtl/>
          </w:rPr>
          <w:delText xml:space="preserve">קטגורית </w:delText>
        </w:r>
        <w:r w:rsidRPr="000A7D10" w:rsidDel="004A2D26">
          <w:rPr>
            <w:b/>
            <w:bCs/>
            <w:rtl/>
          </w:rPr>
          <w:delText>'</w:delText>
        </w:r>
        <w:r w:rsidRPr="000A7D10" w:rsidDel="004A2D26">
          <w:rPr>
            <w:rFonts w:hint="eastAsia"/>
            <w:b/>
            <w:bCs/>
            <w:rtl/>
          </w:rPr>
          <w:delText>משפחות</w:delText>
        </w:r>
        <w:r w:rsidRPr="000A7D10" w:rsidDel="004A2D26">
          <w:rPr>
            <w:b/>
            <w:bCs/>
            <w:rtl/>
          </w:rPr>
          <w:delText xml:space="preserve"> </w:delText>
        </w:r>
        <w:r w:rsidRPr="000A7D10" w:rsidDel="004A2D26">
          <w:rPr>
            <w:rFonts w:hint="eastAsia"/>
            <w:b/>
            <w:bCs/>
            <w:rtl/>
          </w:rPr>
          <w:delText>צעירות</w:delText>
        </w:r>
        <w:r w:rsidRPr="000A7D10" w:rsidDel="004A2D26">
          <w:rPr>
            <w:b/>
            <w:bCs/>
            <w:rtl/>
          </w:rPr>
          <w:delText>'</w:delText>
        </w:r>
        <w:r w:rsidDel="004A2D26">
          <w:rPr>
            <w:rFonts w:hint="cs"/>
            <w:rtl/>
          </w:rPr>
          <w:delText xml:space="preserve"> מאופיינת בהסטה של כובד המשקל של משפחות צעירות מאד לגילאי ילדים מעל גיל 5 וגילאי הורים ל 35 ויותר.</w:delText>
        </w:r>
        <w:bookmarkStart w:id="3526" w:name="_Toc190880889"/>
        <w:bookmarkStart w:id="3527" w:name="_Toc190883602"/>
        <w:bookmarkEnd w:id="3526"/>
        <w:bookmarkEnd w:id="3527"/>
      </w:del>
    </w:p>
    <w:p w14:paraId="1837DD6C" w14:textId="768F552D" w:rsidR="007F280D" w:rsidDel="004A2D26" w:rsidRDefault="007F280D">
      <w:pPr>
        <w:tabs>
          <w:tab w:val="left" w:pos="2446"/>
        </w:tabs>
        <w:spacing w:line="276" w:lineRule="auto"/>
        <w:rPr>
          <w:del w:id="3528" w:author="Gidon Kupietzky" w:date="2025-02-13T17:45:00Z" w16du:dateUtc="2025-02-13T15:45:00Z"/>
          <w:rtl/>
        </w:rPr>
        <w:pPrChange w:id="3529" w:author="Gidon Kupietzky" w:date="2025-02-13T17:45:00Z" w16du:dateUtc="2025-02-13T15:45:00Z">
          <w:pPr>
            <w:jc w:val="both"/>
          </w:pPr>
        </w:pPrChange>
      </w:pPr>
      <w:del w:id="3530" w:author="Gidon Kupietzky" w:date="2025-02-13T17:45:00Z" w16du:dateUtc="2025-02-13T15:45:00Z">
        <w:r w:rsidDel="004A2D26">
          <w:rPr>
            <w:rFonts w:hint="cs"/>
            <w:rtl/>
          </w:rPr>
          <w:delText xml:space="preserve">בקטגורית </w:delText>
        </w:r>
        <w:r w:rsidRPr="000A7D10" w:rsidDel="004A2D26">
          <w:rPr>
            <w:rFonts w:hint="eastAsia"/>
            <w:b/>
            <w:bCs/>
            <w:rtl/>
          </w:rPr>
          <w:delText>משפחות</w:delText>
        </w:r>
        <w:r w:rsidRPr="000A7D10" w:rsidDel="004A2D26">
          <w:rPr>
            <w:b/>
            <w:bCs/>
            <w:rtl/>
          </w:rPr>
          <w:delText xml:space="preserve"> </w:delText>
        </w:r>
        <w:r w:rsidRPr="000A7D10" w:rsidDel="004A2D26">
          <w:rPr>
            <w:rFonts w:hint="eastAsia"/>
            <w:b/>
            <w:bCs/>
            <w:rtl/>
          </w:rPr>
          <w:delText>בינוניות</w:delText>
        </w:r>
        <w:r w:rsidDel="004A2D26">
          <w:rPr>
            <w:rFonts w:hint="cs"/>
            <w:rtl/>
          </w:rPr>
          <w:delText xml:space="preserve"> אנו מזהים </w:delText>
        </w:r>
        <w:commentRangeStart w:id="3531"/>
        <w:r w:rsidDel="004A2D26">
          <w:rPr>
            <w:rFonts w:hint="cs"/>
            <w:rtl/>
          </w:rPr>
          <w:delText xml:space="preserve">המשך מגמה </w:delText>
        </w:r>
        <w:commentRangeEnd w:id="3531"/>
        <w:r w:rsidDel="004A2D26">
          <w:rPr>
            <w:rtl/>
          </w:rPr>
          <w:commentReference w:id="3531"/>
        </w:r>
        <w:r w:rsidDel="004A2D26">
          <w:rPr>
            <w:rFonts w:hint="cs"/>
            <w:rtl/>
          </w:rPr>
          <w:delText>של הסטת כובד המשקל לגילאים המבוגרים יותר מאשר משפחות צעירות.</w:delText>
        </w:r>
        <w:bookmarkStart w:id="3532" w:name="_Toc190880890"/>
        <w:bookmarkStart w:id="3533" w:name="_Toc190883603"/>
        <w:bookmarkEnd w:id="3532"/>
        <w:bookmarkEnd w:id="3533"/>
      </w:del>
    </w:p>
    <w:p w14:paraId="32363E71" w14:textId="70B29249" w:rsidR="007F280D" w:rsidDel="004A2D26" w:rsidRDefault="007F280D">
      <w:pPr>
        <w:tabs>
          <w:tab w:val="left" w:pos="2446"/>
        </w:tabs>
        <w:spacing w:line="276" w:lineRule="auto"/>
        <w:rPr>
          <w:del w:id="3534" w:author="Gidon Kupietzky" w:date="2025-02-13T17:45:00Z" w16du:dateUtc="2025-02-13T15:45:00Z"/>
          <w:rtl/>
        </w:rPr>
        <w:pPrChange w:id="3535" w:author="Gidon Kupietzky" w:date="2025-02-13T17:45:00Z" w16du:dateUtc="2025-02-13T15:45:00Z">
          <w:pPr>
            <w:jc w:val="both"/>
          </w:pPr>
        </w:pPrChange>
      </w:pPr>
      <w:del w:id="3536" w:author="Gidon Kupietzky" w:date="2025-02-13T17:45:00Z" w16du:dateUtc="2025-02-13T15:45:00Z">
        <w:r w:rsidDel="004A2D26">
          <w:rPr>
            <w:rFonts w:hint="cs"/>
            <w:rtl/>
          </w:rPr>
          <w:delText xml:space="preserve">קטגורית </w:delText>
        </w:r>
        <w:r w:rsidRPr="000A7D10" w:rsidDel="004A2D26">
          <w:rPr>
            <w:rFonts w:hint="eastAsia"/>
            <w:b/>
            <w:bCs/>
            <w:rtl/>
          </w:rPr>
          <w:delText>משפחות</w:delText>
        </w:r>
        <w:r w:rsidRPr="000A7D10" w:rsidDel="004A2D26">
          <w:rPr>
            <w:b/>
            <w:bCs/>
            <w:rtl/>
          </w:rPr>
          <w:delText xml:space="preserve"> </w:delText>
        </w:r>
        <w:r w:rsidRPr="000A7D10" w:rsidDel="004A2D26">
          <w:rPr>
            <w:rFonts w:hint="eastAsia"/>
            <w:b/>
            <w:bCs/>
            <w:rtl/>
          </w:rPr>
          <w:delText>מבוגרות</w:delText>
        </w:r>
        <w:r w:rsidDel="004A2D26">
          <w:rPr>
            <w:rFonts w:hint="cs"/>
            <w:rtl/>
          </w:rPr>
          <w:delText xml:space="preserve"> ממשיכה את  </w:delText>
        </w:r>
        <w:commentRangeStart w:id="3537"/>
        <w:r w:rsidDel="004A2D26">
          <w:rPr>
            <w:rFonts w:hint="cs"/>
            <w:rtl/>
          </w:rPr>
          <w:delText xml:space="preserve">המגמה </w:delText>
        </w:r>
        <w:commentRangeEnd w:id="3537"/>
        <w:r w:rsidDel="004A2D26">
          <w:rPr>
            <w:rtl/>
          </w:rPr>
          <w:commentReference w:id="3537"/>
        </w:r>
        <w:r w:rsidDel="004A2D26">
          <w:rPr>
            <w:rFonts w:hint="cs"/>
            <w:rtl/>
          </w:rPr>
          <w:delText>של הסטת כובד המשקל לגילאים המבוגרים עם מיעוט משמעותי בכמות הילדים עד גיל 20.</w:delText>
        </w:r>
        <w:bookmarkStart w:id="3538" w:name="_Toc190880891"/>
        <w:bookmarkStart w:id="3539" w:name="_Toc190883604"/>
        <w:bookmarkEnd w:id="3538"/>
        <w:bookmarkEnd w:id="3539"/>
      </w:del>
    </w:p>
    <w:p w14:paraId="66065675" w14:textId="12291831" w:rsidR="007F280D" w:rsidRPr="005957FF" w:rsidDel="004A2D26" w:rsidRDefault="007F280D">
      <w:pPr>
        <w:tabs>
          <w:tab w:val="left" w:pos="2446"/>
        </w:tabs>
        <w:spacing w:line="276" w:lineRule="auto"/>
        <w:rPr>
          <w:del w:id="3540" w:author="Gidon Kupietzky" w:date="2025-02-13T17:45:00Z" w16du:dateUtc="2025-02-13T15:45:00Z"/>
          <w:rtl/>
        </w:rPr>
        <w:pPrChange w:id="3541" w:author="Gidon Kupietzky" w:date="2025-02-13T17:45:00Z" w16du:dateUtc="2025-02-13T15:45:00Z">
          <w:pPr>
            <w:jc w:val="both"/>
          </w:pPr>
        </w:pPrChange>
      </w:pPr>
      <w:del w:id="3542" w:author="Gidon Kupietzky" w:date="2025-02-13T17:45:00Z" w16du:dateUtc="2025-02-13T15:45:00Z">
        <w:r w:rsidDel="004A2D26">
          <w:rPr>
            <w:rFonts w:hint="cs"/>
            <w:rtl/>
          </w:rPr>
          <w:lastRenderedPageBreak/>
          <w:delText xml:space="preserve">הנחת הבסיס היא כי אזורים אשר בשנת הבסיס היו משוייכים לקטגורית 'משפחות צעירות מאוד' יתפתחו </w:delText>
        </w:r>
        <w:commentRangeStart w:id="3543"/>
        <w:r w:rsidDel="004A2D26">
          <w:rPr>
            <w:rFonts w:hint="cs"/>
            <w:rtl/>
          </w:rPr>
          <w:delText xml:space="preserve">לאחר </w:delText>
        </w:r>
        <w:commentRangeEnd w:id="3543"/>
        <w:r w:rsidDel="004A2D26">
          <w:rPr>
            <w:rtl/>
          </w:rPr>
          <w:commentReference w:id="3543"/>
        </w:r>
        <w:r w:rsidDel="004A2D26">
          <w:rPr>
            <w:rFonts w:hint="cs"/>
            <w:rtl/>
          </w:rPr>
          <w:delText xml:space="preserve">פרק זמן לקטגורית 'משפחות צעירות'. בשלב ההתפתחות הבא  או במקרה שבשנת הבסיס אזור זה שוייך לקטגוריית 'משפחות צעירות ' יעבור </w:delText>
        </w:r>
        <w:r w:rsidRPr="77B01882" w:rsidDel="004A2D26">
          <w:rPr>
            <w:rtl/>
          </w:rPr>
          <w:delText>האזור</w:delText>
        </w:r>
        <w:r w:rsidDel="004A2D26">
          <w:rPr>
            <w:rFonts w:hint="cs"/>
            <w:rtl/>
          </w:rPr>
          <w:delText xml:space="preserve"> לקטגורית 'משפחות בינוניות'. בשלב ההתפתחות הבא  או במקרה שכבר בשנת הבסיס אזור זה שוייך כקטגורית 'משפחות בינוניות' יהפך לקטגורית 'משפחות מבוגרות'. אזור שבשנת הבסיס שוייך לקטגורית 'מבוגר' או שהפך למבוגר עם הזמן  יישאר כזה לאורך שנות התחזית.</w:delText>
        </w:r>
        <w:bookmarkStart w:id="3544" w:name="_Toc190880892"/>
        <w:bookmarkStart w:id="3545" w:name="_Toc190883605"/>
        <w:bookmarkEnd w:id="3544"/>
        <w:bookmarkEnd w:id="3545"/>
      </w:del>
    </w:p>
    <w:p w14:paraId="1C2FA571" w14:textId="4D91D795" w:rsidR="007F280D" w:rsidDel="004A2D26" w:rsidRDefault="007F280D">
      <w:pPr>
        <w:tabs>
          <w:tab w:val="left" w:pos="2446"/>
        </w:tabs>
        <w:spacing w:line="276" w:lineRule="auto"/>
        <w:rPr>
          <w:del w:id="3546" w:author="Gidon Kupietzky" w:date="2025-02-13T17:45:00Z" w16du:dateUtc="2025-02-13T15:45:00Z"/>
          <w:rtl/>
        </w:rPr>
        <w:pPrChange w:id="3547" w:author="Gidon Kupietzky" w:date="2025-02-13T17:45:00Z" w16du:dateUtc="2025-02-13T15:45:00Z">
          <w:pPr/>
        </w:pPrChange>
      </w:pPr>
      <w:bookmarkStart w:id="3548" w:name="_Toc190880893"/>
      <w:bookmarkStart w:id="3549" w:name="_Toc190883606"/>
      <w:bookmarkEnd w:id="3548"/>
      <w:bookmarkEnd w:id="3549"/>
    </w:p>
    <w:p w14:paraId="6AEA98D8" w14:textId="0098F3C8" w:rsidR="007F280D" w:rsidRPr="005A6117" w:rsidDel="004A2D26" w:rsidRDefault="007F280D">
      <w:pPr>
        <w:tabs>
          <w:tab w:val="left" w:pos="2446"/>
        </w:tabs>
        <w:spacing w:line="276" w:lineRule="auto"/>
        <w:rPr>
          <w:del w:id="3550" w:author="Gidon Kupietzky" w:date="2025-02-13T17:45:00Z" w16du:dateUtc="2025-02-13T15:45:00Z"/>
          <w:rtl/>
        </w:rPr>
        <w:pPrChange w:id="3551" w:author="Gidon Kupietzky" w:date="2025-02-13T17:45:00Z" w16du:dateUtc="2025-02-13T15:45:00Z">
          <w:pPr>
            <w:pStyle w:val="6"/>
          </w:pPr>
        </w:pPrChange>
      </w:pPr>
      <w:commentRangeStart w:id="3552"/>
      <w:del w:id="3553" w:author="Gidon Kupietzky" w:date="2025-02-13T17:45:00Z" w16du:dateUtc="2025-02-13T15:45:00Z">
        <w:r w:rsidDel="004A2D26">
          <w:rPr>
            <w:rFonts w:hint="cs"/>
            <w:rtl/>
          </w:rPr>
          <w:delText xml:space="preserve">תוספת </w:delText>
        </w:r>
        <w:commentRangeEnd w:id="3552"/>
        <w:r w:rsidR="000A0513" w:rsidDel="004A2D26">
          <w:rPr>
            <w:rStyle w:val="ab"/>
            <w:rtl/>
          </w:rPr>
          <w:commentReference w:id="3552"/>
        </w:r>
        <w:r w:rsidDel="004A2D26">
          <w:rPr>
            <w:rFonts w:hint="cs"/>
            <w:rtl/>
          </w:rPr>
          <w:delText>קיבולת משמעותית (במ</w:delText>
        </w:r>
        <w:r w:rsidR="0051418F" w:rsidDel="004A2D26">
          <w:rPr>
            <w:rFonts w:hint="cs"/>
            <w:rtl/>
          </w:rPr>
          <w:delText>ר</w:delText>
        </w:r>
        <w:r w:rsidDel="004A2D26">
          <w:rPr>
            <w:rFonts w:hint="cs"/>
            <w:rtl/>
          </w:rPr>
          <w:delText>קם קיים או בנייה חדשה)</w:delText>
        </w:r>
        <w:bookmarkStart w:id="3554" w:name="_Toc190880894"/>
        <w:bookmarkStart w:id="3555" w:name="_Toc190883607"/>
        <w:bookmarkEnd w:id="3554"/>
        <w:bookmarkEnd w:id="3555"/>
      </w:del>
    </w:p>
    <w:p w14:paraId="44F68A88" w14:textId="35DBBB07" w:rsidR="007F280D" w:rsidDel="004A2D26" w:rsidRDefault="007F280D">
      <w:pPr>
        <w:tabs>
          <w:tab w:val="left" w:pos="2446"/>
        </w:tabs>
        <w:spacing w:line="276" w:lineRule="auto"/>
        <w:rPr>
          <w:del w:id="3556" w:author="Gidon Kupietzky" w:date="2025-02-13T17:45:00Z" w16du:dateUtc="2025-02-13T15:45:00Z"/>
          <w:rtl/>
        </w:rPr>
        <w:pPrChange w:id="3557" w:author="Gidon Kupietzky" w:date="2025-02-13T17:45:00Z" w16du:dateUtc="2025-02-13T15:45:00Z">
          <w:pPr>
            <w:jc w:val="both"/>
          </w:pPr>
        </w:pPrChange>
      </w:pPr>
      <w:del w:id="3558" w:author="Gidon Kupietzky" w:date="2025-02-13T17:45:00Z" w16du:dateUtc="2025-02-13T15:45:00Z">
        <w:r w:rsidDel="004A2D26">
          <w:rPr>
            <w:rFonts w:hint="cs"/>
            <w:rtl/>
          </w:rPr>
          <w:delText xml:space="preserve">ההנחות שפורטו לעיל מתייחסות לאזורים </w:delText>
        </w:r>
        <w:commentRangeStart w:id="3559"/>
        <w:commentRangeEnd w:id="3559"/>
        <w:r w:rsidDel="004A2D26">
          <w:rPr>
            <w:rtl/>
          </w:rPr>
          <w:commentReference w:id="3559"/>
        </w:r>
        <w:r w:rsidDel="004A2D26">
          <w:rPr>
            <w:rFonts w:hint="cs"/>
            <w:rtl/>
          </w:rPr>
          <w:delText xml:space="preserve">בהם התפתחות </w:delText>
        </w:r>
        <w:r w:rsidRPr="77B01882" w:rsidDel="004A2D26">
          <w:rPr>
            <w:rtl/>
          </w:rPr>
          <w:delText>האזור</w:delText>
        </w:r>
        <w:r w:rsidDel="004A2D26">
          <w:rPr>
            <w:rFonts w:hint="cs"/>
            <w:rtl/>
          </w:rPr>
          <w:delText xml:space="preserve"> הינה ללא בינוי חדש מאסיבי שמשנה בצורה משמעותית מאד את פני </w:delText>
        </w:r>
        <w:commentRangeStart w:id="3560"/>
        <w:r w:rsidDel="004A2D26">
          <w:rPr>
            <w:rFonts w:hint="cs"/>
            <w:rtl/>
          </w:rPr>
          <w:delText>האזור</w:delText>
        </w:r>
        <w:commentRangeEnd w:id="3560"/>
        <w:r w:rsidDel="004A2D26">
          <w:rPr>
            <w:rtl/>
          </w:rPr>
          <w:commentReference w:id="3560"/>
        </w:r>
        <w:r w:rsidDel="004A2D26">
          <w:rPr>
            <w:rFonts w:hint="cs"/>
            <w:rtl/>
          </w:rPr>
          <w:delText>. במקרים בהם אכן חזוי בינוי נו</w:delText>
        </w:r>
        <w:commentRangeStart w:id="3561"/>
        <w:r w:rsidDel="004A2D26">
          <w:rPr>
            <w:rFonts w:hint="cs"/>
            <w:rtl/>
          </w:rPr>
          <w:delText>סף ומאסיבי</w:delText>
        </w:r>
        <w:commentRangeEnd w:id="3561"/>
        <w:r w:rsidDel="004A2D26">
          <w:rPr>
            <w:rtl/>
          </w:rPr>
          <w:commentReference w:id="3561"/>
        </w:r>
        <w:r w:rsidDel="004A2D26">
          <w:rPr>
            <w:rFonts w:hint="cs"/>
            <w:rtl/>
          </w:rPr>
          <w:delText xml:space="preserve"> (תוספת של יותר מ50% יח"ד ביחס למצב הקיים), תהליך ההזדקנות של המרחב מתאפס וסבב התבגרות מתחיל מההתחלה. כאשר בינוי כזה מתרחש בישובים או שכונות </w:delText>
        </w:r>
        <w:commentRangeStart w:id="3562"/>
        <w:commentRangeStart w:id="3563"/>
        <w:r w:rsidDel="004A2D26">
          <w:rPr>
            <w:rFonts w:hint="cs"/>
            <w:rtl/>
          </w:rPr>
          <w:delText xml:space="preserve">פריפריאליות </w:delText>
        </w:r>
        <w:commentRangeEnd w:id="3562"/>
        <w:r w:rsidDel="004A2D26">
          <w:rPr>
            <w:rtl/>
          </w:rPr>
          <w:commentReference w:id="3562"/>
        </w:r>
        <w:commentRangeEnd w:id="3563"/>
        <w:r w:rsidDel="004A2D26">
          <w:rPr>
            <w:rStyle w:val="ab"/>
            <w:rtl/>
          </w:rPr>
          <w:commentReference w:id="3563"/>
        </w:r>
        <w:r w:rsidDel="004A2D26">
          <w:rPr>
            <w:rFonts w:hint="cs"/>
            <w:rtl/>
          </w:rPr>
          <w:delText xml:space="preserve">ההנחה היתה כי האוכלוסייה שתאכלס את המקום תהיה צעירה. אם בינוי מאסיבי מתרחש באזור תנועה מרכזי או יוקר הדיור בו גבוה באופן יחסי  עבור </w:delText>
        </w:r>
        <w:r w:rsidRPr="77B01882" w:rsidDel="004A2D26">
          <w:rPr>
            <w:rtl/>
          </w:rPr>
          <w:delText>אוכלוסייה</w:delText>
        </w:r>
        <w:r w:rsidDel="004A2D26">
          <w:rPr>
            <w:rFonts w:hint="cs"/>
            <w:rtl/>
          </w:rPr>
          <w:delText xml:space="preserve"> צעירה ההנחה היא כי   האזור יאוכלס על ידי </w:delText>
        </w:r>
        <w:r w:rsidRPr="77B01882" w:rsidDel="004A2D26">
          <w:rPr>
            <w:rtl/>
          </w:rPr>
          <w:delText>אוכלוסייה</w:delText>
        </w:r>
        <w:r w:rsidDel="004A2D26">
          <w:rPr>
            <w:rFonts w:hint="cs"/>
            <w:rtl/>
          </w:rPr>
          <w:delText xml:space="preserve"> מקטגורית 'משפחות בינוניות'.</w:delText>
        </w:r>
        <w:bookmarkStart w:id="3564" w:name="_Toc190880895"/>
        <w:bookmarkStart w:id="3565" w:name="_Toc190883608"/>
        <w:bookmarkEnd w:id="3564"/>
        <w:bookmarkEnd w:id="3565"/>
      </w:del>
    </w:p>
    <w:p w14:paraId="412D6B2F" w14:textId="456D620C" w:rsidR="007F280D" w:rsidRDefault="007F280D">
      <w:pPr>
        <w:tabs>
          <w:tab w:val="left" w:pos="2446"/>
        </w:tabs>
        <w:spacing w:line="276" w:lineRule="auto"/>
        <w:rPr>
          <w:del w:id="3566" w:author="Gidon Kupietzky" w:date="2024-12-30T11:53:00Z" w16du:dateUtc="2024-12-30T09:53:00Z"/>
          <w:rtl/>
        </w:rPr>
        <w:pPrChange w:id="3567" w:author="Gidon Kupietzky" w:date="2025-02-13T17:45:00Z" w16du:dateUtc="2025-02-13T15:45:00Z">
          <w:pPr/>
        </w:pPrChange>
      </w:pPr>
      <w:bookmarkStart w:id="3568" w:name="_Toc190880896"/>
      <w:bookmarkStart w:id="3569" w:name="_Toc190883609"/>
      <w:bookmarkEnd w:id="3568"/>
      <w:bookmarkEnd w:id="3569"/>
    </w:p>
    <w:p w14:paraId="0675B382" w14:textId="7C0C0CDF" w:rsidR="007F280D" w:rsidRDefault="007F280D">
      <w:pPr>
        <w:tabs>
          <w:tab w:val="left" w:pos="2446"/>
        </w:tabs>
        <w:spacing w:line="276" w:lineRule="auto"/>
        <w:rPr>
          <w:del w:id="3570" w:author="Gidon Kupietzky" w:date="2024-12-30T11:53:00Z" w16du:dateUtc="2024-12-30T09:53:00Z"/>
          <w:rtl/>
        </w:rPr>
        <w:pPrChange w:id="3571" w:author="Gidon Kupietzky" w:date="2025-02-13T17:45:00Z" w16du:dateUtc="2025-02-13T15:45:00Z">
          <w:pPr/>
        </w:pPrChange>
      </w:pPr>
      <w:bookmarkStart w:id="3572" w:name="_Toc190880897"/>
      <w:bookmarkStart w:id="3573" w:name="_Toc190883610"/>
      <w:bookmarkEnd w:id="3572"/>
      <w:bookmarkEnd w:id="3573"/>
    </w:p>
    <w:p w14:paraId="6C743600" w14:textId="7556CC62" w:rsidR="007F280D" w:rsidRPr="00640514" w:rsidRDefault="007F280D">
      <w:pPr>
        <w:tabs>
          <w:tab w:val="left" w:pos="2446"/>
        </w:tabs>
        <w:spacing w:line="276" w:lineRule="auto"/>
        <w:rPr>
          <w:del w:id="3574" w:author="Gidon Kupietzky" w:date="2024-12-30T11:53:00Z" w16du:dateUtc="2024-12-30T09:53:00Z"/>
          <w:rtl/>
        </w:rPr>
        <w:pPrChange w:id="3575" w:author="Gidon Kupietzky" w:date="2025-02-13T17:45:00Z" w16du:dateUtc="2025-02-13T15:45:00Z">
          <w:pPr/>
        </w:pPrChange>
      </w:pPr>
      <w:bookmarkStart w:id="3576" w:name="_Toc190880898"/>
      <w:bookmarkStart w:id="3577" w:name="_Toc190883611"/>
      <w:bookmarkEnd w:id="3576"/>
      <w:bookmarkEnd w:id="3577"/>
    </w:p>
    <w:p w14:paraId="41488B8C" w14:textId="1DEBB1BB" w:rsidR="007F280D" w:rsidRDefault="007F280D">
      <w:pPr>
        <w:tabs>
          <w:tab w:val="left" w:pos="2446"/>
        </w:tabs>
        <w:spacing w:line="276" w:lineRule="auto"/>
        <w:rPr>
          <w:del w:id="3578" w:author="Gidon Kupietzky" w:date="2024-12-30T11:53:00Z" w16du:dateUtc="2024-12-30T09:53:00Z"/>
          <w:rtl/>
        </w:rPr>
        <w:pPrChange w:id="3579" w:author="Gidon Kupietzky" w:date="2025-02-13T17:45:00Z" w16du:dateUtc="2025-02-13T15:45:00Z">
          <w:pPr/>
        </w:pPrChange>
      </w:pPr>
      <w:bookmarkStart w:id="3580" w:name="_Toc190880899"/>
      <w:bookmarkStart w:id="3581" w:name="_Toc190883612"/>
      <w:bookmarkEnd w:id="3580"/>
      <w:bookmarkEnd w:id="3581"/>
    </w:p>
    <w:p w14:paraId="171E42EB" w14:textId="760E1C96" w:rsidR="007F280D" w:rsidRDefault="007F280D">
      <w:pPr>
        <w:tabs>
          <w:tab w:val="left" w:pos="2446"/>
        </w:tabs>
        <w:spacing w:line="276" w:lineRule="auto"/>
        <w:rPr>
          <w:del w:id="3582" w:author="Gidon Kupietzky" w:date="2024-12-30T11:53:00Z" w16du:dateUtc="2024-12-30T09:53:00Z"/>
          <w:rtl/>
        </w:rPr>
        <w:pPrChange w:id="3583" w:author="Gidon Kupietzky" w:date="2025-02-13T17:45:00Z" w16du:dateUtc="2025-02-13T15:45:00Z">
          <w:pPr/>
        </w:pPrChange>
      </w:pPr>
      <w:bookmarkStart w:id="3584" w:name="_Toc190880900"/>
      <w:bookmarkStart w:id="3585" w:name="_Toc190883613"/>
      <w:bookmarkEnd w:id="3584"/>
      <w:bookmarkEnd w:id="3585"/>
    </w:p>
    <w:p w14:paraId="7EF9E8AA" w14:textId="166B958A" w:rsidR="007F280D" w:rsidRDefault="007F280D">
      <w:pPr>
        <w:tabs>
          <w:tab w:val="left" w:pos="2446"/>
        </w:tabs>
        <w:spacing w:line="276" w:lineRule="auto"/>
        <w:rPr>
          <w:del w:id="3586" w:author="Gidon Kupietzky" w:date="2024-12-30T11:53:00Z" w16du:dateUtc="2024-12-30T09:53:00Z"/>
          <w:rtl/>
        </w:rPr>
        <w:pPrChange w:id="3587" w:author="Gidon Kupietzky" w:date="2025-02-13T17:45:00Z" w16du:dateUtc="2025-02-13T15:45:00Z">
          <w:pPr/>
        </w:pPrChange>
      </w:pPr>
      <w:bookmarkStart w:id="3588" w:name="_Toc190880901"/>
      <w:bookmarkStart w:id="3589" w:name="_Toc190883614"/>
      <w:bookmarkEnd w:id="3588"/>
      <w:bookmarkEnd w:id="3589"/>
    </w:p>
    <w:p w14:paraId="545FC3E8" w14:textId="49A2D1DC" w:rsidR="007F280D" w:rsidDel="004A2D26" w:rsidRDefault="007F280D">
      <w:pPr>
        <w:tabs>
          <w:tab w:val="left" w:pos="2446"/>
        </w:tabs>
        <w:spacing w:line="276" w:lineRule="auto"/>
        <w:rPr>
          <w:del w:id="3590" w:author="Gidon Kupietzky" w:date="2025-02-13T17:45:00Z" w16du:dateUtc="2025-02-13T15:45:00Z"/>
          <w:rtl/>
        </w:rPr>
        <w:pPrChange w:id="3591" w:author="Gidon Kupietzky" w:date="2025-02-13T17:45:00Z" w16du:dateUtc="2025-02-13T15:45:00Z">
          <w:pPr/>
        </w:pPrChange>
      </w:pPr>
      <w:bookmarkStart w:id="3592" w:name="_Toc190880902"/>
      <w:bookmarkStart w:id="3593" w:name="_Toc190883615"/>
      <w:bookmarkEnd w:id="3592"/>
      <w:bookmarkEnd w:id="3593"/>
    </w:p>
    <w:p w14:paraId="78EB88C0" w14:textId="1A66FB1B" w:rsidR="007F280D" w:rsidRDefault="007F280D">
      <w:pPr>
        <w:tabs>
          <w:tab w:val="left" w:pos="2446"/>
        </w:tabs>
        <w:spacing w:line="276" w:lineRule="auto"/>
        <w:rPr>
          <w:del w:id="3594" w:author="Gidon Kupietzky" w:date="2024-12-30T11:53:00Z" w16du:dateUtc="2024-12-30T09:53:00Z"/>
          <w:rFonts w:asciiTheme="majorHAnsi" w:eastAsiaTheme="majorEastAsia" w:hAnsiTheme="majorHAnsi"/>
          <w:i/>
          <w:iCs/>
          <w:color w:val="2F5496" w:themeColor="accent1" w:themeShade="BF"/>
          <w:szCs w:val="24"/>
          <w:rtl/>
        </w:rPr>
        <w:pPrChange w:id="3595" w:author="Gidon Kupietzky" w:date="2025-02-13T17:45:00Z" w16du:dateUtc="2025-02-13T15:45:00Z">
          <w:pPr>
            <w:spacing w:line="259" w:lineRule="auto"/>
          </w:pPr>
        </w:pPrChange>
      </w:pPr>
      <w:del w:id="3596" w:author="Gidon Kupietzky" w:date="2024-12-30T11:53:00Z" w16du:dateUtc="2024-12-30T09:53:00Z">
        <w:r>
          <w:rPr>
            <w:rtl/>
          </w:rPr>
          <w:br w:type="page"/>
        </w:r>
      </w:del>
    </w:p>
    <w:p w14:paraId="7EEA160C" w14:textId="3D67FFF5" w:rsidR="007F280D" w:rsidRPr="00DE4801" w:rsidDel="004A2D26" w:rsidRDefault="007F280D">
      <w:pPr>
        <w:tabs>
          <w:tab w:val="left" w:pos="2446"/>
        </w:tabs>
        <w:spacing w:line="276" w:lineRule="auto"/>
        <w:rPr>
          <w:del w:id="3597" w:author="Gidon Kupietzky" w:date="2025-02-13T17:45:00Z" w16du:dateUtc="2025-02-13T15:45:00Z"/>
          <w:rFonts w:eastAsia="David"/>
          <w:rtl/>
        </w:rPr>
        <w:pPrChange w:id="3598" w:author="Gidon Kupietzky" w:date="2025-02-13T17:45:00Z" w16du:dateUtc="2025-02-13T15:45:00Z">
          <w:pPr>
            <w:pStyle w:val="5"/>
          </w:pPr>
        </w:pPrChange>
      </w:pPr>
      <w:del w:id="3599" w:author="Gidon Kupietzky" w:date="2025-02-13T17:45:00Z" w16du:dateUtc="2025-02-13T15:45:00Z">
        <w:r w:rsidRPr="00DE4801" w:rsidDel="004A2D26">
          <w:rPr>
            <w:rFonts w:eastAsia="David"/>
            <w:rtl/>
          </w:rPr>
          <w:lastRenderedPageBreak/>
          <w:delText>אוכלוסייה ערבית</w:delText>
        </w:r>
        <w:bookmarkStart w:id="3600" w:name="_Toc190880903"/>
        <w:bookmarkStart w:id="3601" w:name="_Toc190883616"/>
        <w:bookmarkEnd w:id="3600"/>
        <w:bookmarkEnd w:id="3601"/>
      </w:del>
    </w:p>
    <w:p w14:paraId="755CC491" w14:textId="17D7675E" w:rsidR="007F280D" w:rsidRPr="00DE4801" w:rsidDel="004A2D26" w:rsidRDefault="007F280D">
      <w:pPr>
        <w:tabs>
          <w:tab w:val="left" w:pos="2446"/>
        </w:tabs>
        <w:spacing w:line="276" w:lineRule="auto"/>
        <w:rPr>
          <w:del w:id="3602" w:author="Gidon Kupietzky" w:date="2025-02-13T17:45:00Z" w16du:dateUtc="2025-02-13T15:45:00Z"/>
          <w:rtl/>
        </w:rPr>
        <w:pPrChange w:id="3603" w:author="Gidon Kupietzky" w:date="2025-02-13T17:45:00Z" w16du:dateUtc="2025-02-13T15:45:00Z">
          <w:pPr>
            <w:pStyle w:val="6"/>
          </w:pPr>
        </w:pPrChange>
      </w:pPr>
      <w:del w:id="3604" w:author="Gidon Kupietzky" w:date="2025-02-13T17:45:00Z" w16du:dateUtc="2025-02-13T15:45:00Z">
        <w:r w:rsidRPr="00DE4801" w:rsidDel="004A2D26">
          <w:rPr>
            <w:rtl/>
          </w:rPr>
          <w:delText>גידול דמוגרפי</w:delText>
        </w:r>
        <w:bookmarkStart w:id="3605" w:name="_Toc190880904"/>
        <w:bookmarkStart w:id="3606" w:name="_Toc190883617"/>
        <w:bookmarkEnd w:id="3605"/>
        <w:bookmarkEnd w:id="3606"/>
      </w:del>
    </w:p>
    <w:p w14:paraId="02EDD269" w14:textId="31C4B8BB" w:rsidR="007F280D" w:rsidRPr="00DE4801" w:rsidDel="004A2D26" w:rsidRDefault="007F280D">
      <w:pPr>
        <w:tabs>
          <w:tab w:val="left" w:pos="2446"/>
        </w:tabs>
        <w:spacing w:line="276" w:lineRule="auto"/>
        <w:rPr>
          <w:del w:id="3607" w:author="Gidon Kupietzky" w:date="2025-02-13T17:45:00Z" w16du:dateUtc="2025-02-13T15:45:00Z"/>
          <w:rFonts w:ascii="David" w:hAnsi="David"/>
          <w:rtl/>
        </w:rPr>
        <w:pPrChange w:id="3608" w:author="Gidon Kupietzky" w:date="2025-02-13T17:45:00Z" w16du:dateUtc="2025-02-13T15:45:00Z">
          <w:pPr>
            <w:jc w:val="both"/>
          </w:pPr>
        </w:pPrChange>
      </w:pPr>
      <w:del w:id="3609" w:author="Gidon Kupietzky" w:date="2025-02-13T17:45:00Z" w16du:dateUtc="2025-02-13T15:45:00Z">
        <w:r w:rsidRPr="00DE4801" w:rsidDel="004A2D26">
          <w:rPr>
            <w:rFonts w:ascii="David" w:hAnsi="David"/>
            <w:rtl/>
          </w:rPr>
          <w:delText>הערכות הגידול הדמ</w:delText>
        </w:r>
        <w:r w:rsidDel="004A2D26">
          <w:rPr>
            <w:rFonts w:ascii="David" w:hAnsi="David" w:hint="cs"/>
            <w:rtl/>
          </w:rPr>
          <w:delText>ו</w:delText>
        </w:r>
        <w:r w:rsidRPr="00DE4801" w:rsidDel="004A2D26">
          <w:rPr>
            <w:rFonts w:ascii="David" w:hAnsi="David"/>
            <w:rtl/>
          </w:rPr>
          <w:delText xml:space="preserve">גרפי </w:delText>
        </w:r>
        <w:r w:rsidR="005667D3" w:rsidDel="004A2D26">
          <w:rPr>
            <w:rFonts w:ascii="David" w:hAnsi="David" w:hint="cs"/>
            <w:rtl/>
          </w:rPr>
          <w:delText>נקבעו</w:delText>
        </w:r>
        <w:r w:rsidR="005667D3" w:rsidRPr="00DE4801" w:rsidDel="004A2D26">
          <w:rPr>
            <w:rFonts w:ascii="David" w:hAnsi="David"/>
            <w:rtl/>
          </w:rPr>
          <w:delText xml:space="preserve"> </w:delText>
        </w:r>
        <w:r w:rsidDel="004A2D26">
          <w:rPr>
            <w:rFonts w:ascii="David" w:hAnsi="David" w:hint="cs"/>
            <w:rtl/>
          </w:rPr>
          <w:delText xml:space="preserve">באמצעות הטלות </w:delText>
        </w:r>
        <w:r w:rsidRPr="77B01882" w:rsidDel="004A2D26">
          <w:rPr>
            <w:rFonts w:ascii="David" w:hAnsi="David"/>
            <w:rtl/>
          </w:rPr>
          <w:delText>אוכלוסייה</w:delText>
        </w:r>
        <w:r w:rsidDel="004A2D26">
          <w:rPr>
            <w:rFonts w:ascii="David" w:hAnsi="David" w:hint="cs"/>
            <w:rtl/>
          </w:rPr>
          <w:delText xml:space="preserve"> </w:delText>
        </w:r>
        <w:r w:rsidR="005667D3" w:rsidDel="004A2D26">
          <w:rPr>
            <w:rFonts w:ascii="David" w:hAnsi="David" w:hint="cs"/>
            <w:rtl/>
          </w:rPr>
          <w:delText xml:space="preserve">שבוצעו </w:delText>
        </w:r>
        <w:r w:rsidRPr="00DE4801" w:rsidDel="004A2D26">
          <w:rPr>
            <w:rFonts w:ascii="David" w:hAnsi="David"/>
            <w:rtl/>
          </w:rPr>
          <w:delText>על ידי הדמוגרף ד"ר אליהו בן משה</w:delText>
        </w:r>
        <w:r w:rsidDel="004A2D26">
          <w:rPr>
            <w:rFonts w:ascii="David" w:hAnsi="David" w:hint="cs"/>
            <w:rtl/>
          </w:rPr>
          <w:delText xml:space="preserve">, </w:delText>
        </w:r>
        <w:r w:rsidRPr="00DE4801" w:rsidDel="004A2D26">
          <w:rPr>
            <w:rFonts w:ascii="David" w:hAnsi="David"/>
            <w:rtl/>
          </w:rPr>
          <w:delText xml:space="preserve">בהתאם להחלטה לבצע </w:delText>
        </w:r>
        <w:r w:rsidR="00494874" w:rsidDel="004A2D26">
          <w:rPr>
            <w:rFonts w:ascii="David" w:hAnsi="David" w:hint="cs"/>
            <w:rtl/>
          </w:rPr>
          <w:delText>קידום</w:delText>
        </w:r>
        <w:r w:rsidR="00494874" w:rsidRPr="00DE4801" w:rsidDel="004A2D26">
          <w:rPr>
            <w:rFonts w:ascii="David" w:hAnsi="David"/>
            <w:rtl/>
          </w:rPr>
          <w:delText xml:space="preserve"> </w:delText>
        </w:r>
        <w:r w:rsidRPr="00DE4801" w:rsidDel="004A2D26">
          <w:rPr>
            <w:rFonts w:ascii="David" w:hAnsi="David"/>
            <w:rtl/>
          </w:rPr>
          <w:delText xml:space="preserve">של התחזיות </w:delText>
        </w:r>
        <w:r w:rsidDel="004A2D26">
          <w:rPr>
            <w:rFonts w:ascii="David" w:hAnsi="David" w:hint="cs"/>
            <w:rtl/>
          </w:rPr>
          <w:delText xml:space="preserve">הקודמות שהוכנו בשנת 2015 </w:delText>
        </w:r>
        <w:r w:rsidRPr="00DE4801" w:rsidDel="004A2D26">
          <w:rPr>
            <w:rFonts w:ascii="David" w:hAnsi="David"/>
            <w:rtl/>
          </w:rPr>
          <w:delText>ב</w:delText>
        </w:r>
        <w:r w:rsidDel="004A2D26">
          <w:rPr>
            <w:rFonts w:ascii="David" w:hAnsi="David" w:hint="cs"/>
            <w:rtl/>
          </w:rPr>
          <w:delText>-</w:delText>
        </w:r>
        <w:r w:rsidRPr="00DE4801" w:rsidDel="004A2D26">
          <w:rPr>
            <w:rFonts w:ascii="David" w:hAnsi="David"/>
            <w:rtl/>
          </w:rPr>
          <w:delText>10 שנים</w:delText>
        </w:r>
        <w:r w:rsidDel="004A2D26">
          <w:rPr>
            <w:rFonts w:ascii="David" w:hAnsi="David" w:hint="cs"/>
            <w:rtl/>
          </w:rPr>
          <w:delText xml:space="preserve"> נוספות</w:delText>
        </w:r>
        <w:r w:rsidRPr="00DE4801" w:rsidDel="004A2D26">
          <w:rPr>
            <w:rFonts w:ascii="David" w:hAnsi="David"/>
            <w:rtl/>
          </w:rPr>
          <w:delText xml:space="preserve"> תוך היצמדות לשיטה ששמשה </w:delText>
        </w:r>
        <w:r w:rsidDel="004A2D26">
          <w:rPr>
            <w:rFonts w:ascii="David" w:hAnsi="David" w:hint="cs"/>
            <w:rtl/>
          </w:rPr>
          <w:delText>את</w:delText>
        </w:r>
        <w:r w:rsidRPr="00DE4801" w:rsidDel="004A2D26">
          <w:rPr>
            <w:rFonts w:ascii="David" w:hAnsi="David"/>
            <w:rtl/>
          </w:rPr>
          <w:delText xml:space="preserve"> ההטלות של אזורי התנועה הערבים במטרופולין ירושלים</w:delText>
        </w:r>
        <w:r w:rsidDel="004A2D26">
          <w:rPr>
            <w:rFonts w:ascii="David" w:hAnsi="David" w:hint="cs"/>
            <w:rtl/>
          </w:rPr>
          <w:delText>.</w:delText>
        </w:r>
        <w:r w:rsidRPr="00DE4801" w:rsidDel="004A2D26">
          <w:rPr>
            <w:rFonts w:ascii="David" w:hAnsi="David"/>
            <w:rtl/>
          </w:rPr>
          <w:delText xml:space="preserve"> </w:delText>
        </w:r>
        <w:r w:rsidDel="004A2D26">
          <w:rPr>
            <w:rFonts w:ascii="David" w:hAnsi="David" w:hint="cs"/>
            <w:rtl/>
          </w:rPr>
          <w:delText>זאת</w:delText>
        </w:r>
        <w:r w:rsidRPr="00DE4801" w:rsidDel="004A2D26">
          <w:rPr>
            <w:rFonts w:ascii="David" w:hAnsi="David"/>
            <w:rtl/>
          </w:rPr>
          <w:delText xml:space="preserve"> תחת ההנחה כי האוכלוסייה תגדל על בסיס ריבוי טבעי בלבד (ללא הגירה</w:delText>
        </w:r>
        <w:r w:rsidDel="004A2D26">
          <w:rPr>
            <w:rFonts w:ascii="David" w:hAnsi="David" w:hint="cs"/>
            <w:rtl/>
          </w:rPr>
          <w:delText xml:space="preserve"> </w:delText>
        </w:r>
        <w:r w:rsidRPr="00DE4801" w:rsidDel="004A2D26">
          <w:rPr>
            <w:rFonts w:ascii="David" w:hAnsi="David"/>
            <w:rtl/>
          </w:rPr>
          <w:delText>)</w:delText>
        </w:r>
        <w:r w:rsidDel="004A2D26">
          <w:rPr>
            <w:rFonts w:ascii="David" w:hAnsi="David" w:hint="cs"/>
            <w:rtl/>
          </w:rPr>
          <w:delText xml:space="preserve">. ההטלות </w:delText>
        </w:r>
        <w:r w:rsidRPr="00DE4801" w:rsidDel="004A2D26">
          <w:rPr>
            <w:rFonts w:ascii="David" w:hAnsi="David"/>
            <w:rtl/>
          </w:rPr>
          <w:delText xml:space="preserve">בוצעו כדלהלן: </w:delText>
        </w:r>
        <w:bookmarkStart w:id="3610" w:name="_Toc190880905"/>
        <w:bookmarkStart w:id="3611" w:name="_Toc190883618"/>
        <w:bookmarkEnd w:id="3610"/>
        <w:bookmarkEnd w:id="3611"/>
      </w:del>
    </w:p>
    <w:p w14:paraId="78ADB0A0" w14:textId="13C890E1" w:rsidR="007F280D" w:rsidRPr="00DE4801" w:rsidDel="004A2D26" w:rsidRDefault="007F280D">
      <w:pPr>
        <w:tabs>
          <w:tab w:val="left" w:pos="2446"/>
        </w:tabs>
        <w:spacing w:line="276" w:lineRule="auto"/>
        <w:rPr>
          <w:del w:id="3612" w:author="Gidon Kupietzky" w:date="2025-02-13T17:45:00Z" w16du:dateUtc="2025-02-13T15:45:00Z"/>
          <w:rFonts w:ascii="David" w:eastAsia="Calibri" w:hAnsi="David"/>
          <w:lang w:val="es-AR"/>
        </w:rPr>
        <w:pPrChange w:id="3613" w:author="Gidon Kupietzky" w:date="2025-02-13T17:45:00Z" w16du:dateUtc="2025-02-13T15:45:00Z">
          <w:pPr>
            <w:pStyle w:val="a8"/>
            <w:numPr>
              <w:numId w:val="5"/>
            </w:numPr>
            <w:ind w:hanging="360"/>
            <w:jc w:val="both"/>
          </w:pPr>
        </w:pPrChange>
      </w:pPr>
      <w:del w:id="3614" w:author="Gidon Kupietzky" w:date="2025-02-13T17:45:00Z" w16du:dateUtc="2025-02-13T15:45:00Z">
        <w:r w:rsidRPr="00DE4801" w:rsidDel="004A2D26">
          <w:rPr>
            <w:rFonts w:ascii="David" w:eastAsia="Calibri" w:hAnsi="David"/>
            <w:rtl/>
            <w:lang w:val="es-AR"/>
          </w:rPr>
          <w:delText xml:space="preserve">אומדני בסיס של האוכלוסייה לפי גיל ומין בכל אזור הטלה לסוף שנת </w:delText>
        </w:r>
        <w:commentRangeStart w:id="3615"/>
        <w:commentRangeStart w:id="3616"/>
        <w:r w:rsidRPr="00DE4801" w:rsidDel="004A2D26">
          <w:rPr>
            <w:rFonts w:ascii="David" w:eastAsia="Calibri" w:hAnsi="David"/>
            <w:rtl/>
            <w:lang w:val="es-AR"/>
          </w:rPr>
          <w:delText xml:space="preserve">2040 נלקחו </w:delText>
        </w:r>
        <w:r w:rsidR="00DE3E56" w:rsidDel="004A2D26">
          <w:rPr>
            <w:rFonts w:ascii="David" w:eastAsia="Calibri" w:hAnsi="David" w:hint="cs"/>
            <w:rtl/>
            <w:lang w:val="es-AR"/>
          </w:rPr>
          <w:delText>מההטלות</w:delText>
        </w:r>
        <w:r w:rsidR="00DE3E56" w:rsidRPr="00DE4801" w:rsidDel="004A2D26">
          <w:rPr>
            <w:rFonts w:ascii="David" w:eastAsia="Calibri" w:hAnsi="David"/>
            <w:rtl/>
            <w:lang w:val="es-AR"/>
          </w:rPr>
          <w:delText xml:space="preserve"> </w:delText>
        </w:r>
        <w:r w:rsidRPr="00DE4801" w:rsidDel="004A2D26">
          <w:rPr>
            <w:rFonts w:ascii="David" w:eastAsia="Calibri" w:hAnsi="David"/>
            <w:rtl/>
            <w:lang w:val="es-AR"/>
          </w:rPr>
          <w:delText xml:space="preserve">הקודמות </w:delText>
        </w:r>
        <w:commentRangeEnd w:id="3615"/>
        <w:r w:rsidDel="004A2D26">
          <w:rPr>
            <w:rtl/>
          </w:rPr>
          <w:commentReference w:id="3615"/>
        </w:r>
        <w:commentRangeEnd w:id="3616"/>
        <w:r w:rsidDel="004A2D26">
          <w:rPr>
            <w:rStyle w:val="ab"/>
            <w:rtl/>
          </w:rPr>
          <w:commentReference w:id="3616"/>
        </w:r>
        <w:r w:rsidRPr="00DE4801" w:rsidDel="004A2D26">
          <w:rPr>
            <w:rFonts w:ascii="David" w:eastAsia="Calibri" w:hAnsi="David"/>
            <w:rtl/>
            <w:lang w:val="es-AR"/>
          </w:rPr>
          <w:delText xml:space="preserve"> </w:delText>
        </w:r>
        <w:bookmarkStart w:id="3618" w:name="_Toc190880906"/>
        <w:bookmarkStart w:id="3619" w:name="_Toc190883619"/>
        <w:bookmarkEnd w:id="3618"/>
        <w:bookmarkEnd w:id="3619"/>
      </w:del>
    </w:p>
    <w:p w14:paraId="3A5DE9F5" w14:textId="585AB750" w:rsidR="007F280D" w:rsidRPr="00DE4801" w:rsidDel="004A2D26" w:rsidRDefault="007F280D">
      <w:pPr>
        <w:tabs>
          <w:tab w:val="left" w:pos="2446"/>
        </w:tabs>
        <w:spacing w:line="276" w:lineRule="auto"/>
        <w:rPr>
          <w:del w:id="3620" w:author="Gidon Kupietzky" w:date="2025-02-13T17:45:00Z" w16du:dateUtc="2025-02-13T15:45:00Z"/>
          <w:rFonts w:ascii="David" w:eastAsia="Calibri" w:hAnsi="David"/>
          <w:lang w:val="es-AR"/>
        </w:rPr>
        <w:pPrChange w:id="3621" w:author="Gidon Kupietzky" w:date="2025-02-13T17:45:00Z" w16du:dateUtc="2025-02-13T15:45:00Z">
          <w:pPr>
            <w:pStyle w:val="a8"/>
            <w:numPr>
              <w:numId w:val="5"/>
            </w:numPr>
            <w:ind w:hanging="360"/>
            <w:jc w:val="both"/>
          </w:pPr>
        </w:pPrChange>
      </w:pPr>
      <w:del w:id="3622" w:author="Gidon Kupietzky" w:date="2025-02-13T17:45:00Z" w16du:dateUtc="2025-02-13T15:45:00Z">
        <w:r w:rsidRPr="00DE4801" w:rsidDel="004A2D26">
          <w:rPr>
            <w:rFonts w:ascii="David" w:eastAsia="Calibri" w:hAnsi="David"/>
            <w:rtl/>
            <w:lang w:val="es-AR"/>
          </w:rPr>
          <w:delText xml:space="preserve">יצירת אומדני אוכלוסייה סוף שנה לפי גיל ומין </w:delText>
        </w:r>
        <w:r w:rsidRPr="00DE4801" w:rsidDel="004A2D26">
          <w:rPr>
            <w:rFonts w:ascii="David" w:eastAsia="Calibri" w:hAnsi="David"/>
            <w:u w:val="single"/>
            <w:rtl/>
            <w:lang w:val="es-AR"/>
          </w:rPr>
          <w:delText>בכל אזור הטלה</w:delText>
        </w:r>
        <w:r w:rsidRPr="00DE4801" w:rsidDel="004A2D26">
          <w:rPr>
            <w:rFonts w:ascii="David" w:eastAsia="Calibri" w:hAnsi="David"/>
            <w:rtl/>
            <w:lang w:val="es-AR"/>
          </w:rPr>
          <w:delText xml:space="preserve"> לשנים 2045 ו- 2050</w:delText>
        </w:r>
        <w:bookmarkStart w:id="3623" w:name="_Toc190880907"/>
        <w:bookmarkStart w:id="3624" w:name="_Toc190883620"/>
        <w:bookmarkEnd w:id="3623"/>
        <w:bookmarkEnd w:id="3624"/>
      </w:del>
    </w:p>
    <w:p w14:paraId="3FE521EA" w14:textId="0539A8FE" w:rsidR="007F280D" w:rsidRPr="00DE4801" w:rsidDel="004A2D26" w:rsidRDefault="007F280D">
      <w:pPr>
        <w:tabs>
          <w:tab w:val="left" w:pos="2446"/>
        </w:tabs>
        <w:spacing w:line="276" w:lineRule="auto"/>
        <w:rPr>
          <w:del w:id="3625" w:author="Gidon Kupietzky" w:date="2025-02-13T17:45:00Z" w16du:dateUtc="2025-02-13T15:45:00Z"/>
          <w:rFonts w:ascii="David" w:eastAsia="Calibri" w:hAnsi="David"/>
          <w:lang w:val="es-AR"/>
        </w:rPr>
        <w:pPrChange w:id="3626" w:author="Gidon Kupietzky" w:date="2025-02-13T17:45:00Z" w16du:dateUtc="2025-02-13T15:45:00Z">
          <w:pPr>
            <w:pStyle w:val="a8"/>
            <w:numPr>
              <w:numId w:val="5"/>
            </w:numPr>
            <w:ind w:hanging="360"/>
            <w:jc w:val="both"/>
          </w:pPr>
        </w:pPrChange>
      </w:pPr>
      <w:del w:id="3627" w:author="Gidon Kupietzky" w:date="2025-02-13T17:45:00Z" w16du:dateUtc="2025-02-13T15:45:00Z">
        <w:r w:rsidRPr="00DE4801" w:rsidDel="004A2D26">
          <w:rPr>
            <w:rFonts w:ascii="David" w:eastAsia="Calibri" w:hAnsi="David"/>
            <w:rtl/>
            <w:lang w:val="es-AR"/>
          </w:rPr>
          <w:delText xml:space="preserve">בחירת הנחות פריון ותמותה לשנים 2041-50 </w:delText>
        </w:r>
        <w:bookmarkStart w:id="3628" w:name="_Toc190880908"/>
        <w:bookmarkStart w:id="3629" w:name="_Toc190883621"/>
        <w:bookmarkEnd w:id="3628"/>
        <w:bookmarkEnd w:id="3629"/>
      </w:del>
    </w:p>
    <w:p w14:paraId="5452D38A" w14:textId="755E2078" w:rsidR="007F280D" w:rsidRPr="00DE4801" w:rsidDel="004A2D26" w:rsidRDefault="007F280D">
      <w:pPr>
        <w:tabs>
          <w:tab w:val="left" w:pos="2446"/>
        </w:tabs>
        <w:spacing w:line="276" w:lineRule="auto"/>
        <w:rPr>
          <w:del w:id="3630" w:author="Gidon Kupietzky" w:date="2025-02-13T17:45:00Z" w16du:dateUtc="2025-02-13T15:45:00Z"/>
          <w:rFonts w:ascii="David" w:eastAsia="Calibri" w:hAnsi="David"/>
          <w:lang w:val="es-AR"/>
        </w:rPr>
        <w:pPrChange w:id="3631" w:author="Gidon Kupietzky" w:date="2025-02-13T17:45:00Z" w16du:dateUtc="2025-02-13T15:45:00Z">
          <w:pPr>
            <w:pStyle w:val="a8"/>
            <w:numPr>
              <w:numId w:val="5"/>
            </w:numPr>
            <w:ind w:hanging="360"/>
            <w:jc w:val="both"/>
          </w:pPr>
        </w:pPrChange>
      </w:pPr>
      <w:del w:id="3632" w:author="Gidon Kupietzky" w:date="2025-02-13T17:45:00Z" w16du:dateUtc="2025-02-13T15:45:00Z">
        <w:r w:rsidRPr="00DE4801" w:rsidDel="004A2D26">
          <w:rPr>
            <w:rFonts w:ascii="David" w:eastAsia="Calibri" w:hAnsi="David"/>
            <w:rtl/>
            <w:lang w:val="es-AR"/>
          </w:rPr>
          <w:delText xml:space="preserve">ביצוע הטלות מסוף שנת 2040 לשנת 2050 על בסיס הנחות תמותה ופריון </w:delText>
        </w:r>
        <w:r w:rsidRPr="00DE4801" w:rsidDel="004A2D26">
          <w:rPr>
            <w:rFonts w:ascii="David" w:eastAsia="Calibri" w:hAnsi="David"/>
            <w:u w:val="single"/>
            <w:rtl/>
            <w:lang w:val="es-AR"/>
          </w:rPr>
          <w:delText>בכל אזור הטלה</w:delText>
        </w:r>
        <w:r w:rsidRPr="00DE4801" w:rsidDel="004A2D26">
          <w:rPr>
            <w:rFonts w:ascii="David" w:eastAsia="Calibri" w:hAnsi="David"/>
            <w:rtl/>
            <w:lang w:val="es-AR"/>
          </w:rPr>
          <w:delText>.</w:delText>
        </w:r>
        <w:bookmarkStart w:id="3633" w:name="_Toc190880909"/>
        <w:bookmarkStart w:id="3634" w:name="_Toc190883622"/>
        <w:bookmarkEnd w:id="3633"/>
        <w:bookmarkEnd w:id="3634"/>
      </w:del>
    </w:p>
    <w:p w14:paraId="088A448E" w14:textId="0F28019F" w:rsidR="007F280D" w:rsidRPr="00DE4801" w:rsidDel="004A2D26" w:rsidRDefault="007F280D">
      <w:pPr>
        <w:tabs>
          <w:tab w:val="left" w:pos="2446"/>
        </w:tabs>
        <w:spacing w:line="276" w:lineRule="auto"/>
        <w:rPr>
          <w:del w:id="3635" w:author="Gidon Kupietzky" w:date="2025-02-13T17:45:00Z" w16du:dateUtc="2025-02-13T15:45:00Z"/>
          <w:rtl/>
          <w:lang w:val="es-AR"/>
        </w:rPr>
        <w:pPrChange w:id="3636" w:author="Gidon Kupietzky" w:date="2025-02-13T17:45:00Z" w16du:dateUtc="2025-02-13T15:45:00Z">
          <w:pPr>
            <w:pStyle w:val="6"/>
          </w:pPr>
        </w:pPrChange>
      </w:pPr>
      <w:del w:id="3637" w:author="Gidon Kupietzky" w:date="2025-02-13T17:45:00Z" w16du:dateUtc="2025-02-13T15:45:00Z">
        <w:r w:rsidRPr="00DE4801" w:rsidDel="004A2D26">
          <w:rPr>
            <w:rtl/>
            <w:lang w:val="es-AR"/>
          </w:rPr>
          <w:delText>הנחות תמותה</w:delText>
        </w:r>
        <w:bookmarkStart w:id="3638" w:name="_Toc190880910"/>
        <w:bookmarkStart w:id="3639" w:name="_Toc190883623"/>
        <w:bookmarkEnd w:id="3638"/>
        <w:bookmarkEnd w:id="3639"/>
      </w:del>
    </w:p>
    <w:p w14:paraId="3B74B2E2" w14:textId="1A86E560" w:rsidR="007F280D" w:rsidRPr="00DE4801" w:rsidDel="004A2D26" w:rsidRDefault="007F280D">
      <w:pPr>
        <w:tabs>
          <w:tab w:val="left" w:pos="2446"/>
        </w:tabs>
        <w:spacing w:line="276" w:lineRule="auto"/>
        <w:rPr>
          <w:del w:id="3640" w:author="Gidon Kupietzky" w:date="2025-02-13T17:45:00Z" w16du:dateUtc="2025-02-13T15:45:00Z"/>
          <w:rFonts w:ascii="David" w:hAnsi="David"/>
          <w:rtl/>
        </w:rPr>
        <w:pPrChange w:id="3641" w:author="Gidon Kupietzky" w:date="2025-02-13T17:45:00Z" w16du:dateUtc="2025-02-13T15:45:00Z">
          <w:pPr>
            <w:jc w:val="both"/>
          </w:pPr>
        </w:pPrChange>
      </w:pPr>
      <w:del w:id="3642" w:author="Gidon Kupietzky" w:date="2025-02-13T17:45:00Z" w16du:dateUtc="2025-02-13T15:45:00Z">
        <w:r w:rsidRPr="00DE4801" w:rsidDel="004A2D26">
          <w:rPr>
            <w:rFonts w:ascii="David" w:hAnsi="David"/>
            <w:rtl/>
          </w:rPr>
          <w:delText xml:space="preserve">הנחות התמותה בדומה </w:delText>
        </w:r>
        <w:r w:rsidDel="004A2D26">
          <w:rPr>
            <w:rFonts w:ascii="David" w:hAnsi="David" w:hint="cs"/>
            <w:rtl/>
          </w:rPr>
          <w:delText>לתחזית  הקודמת</w:delText>
        </w:r>
        <w:r w:rsidRPr="00DE4801" w:rsidDel="004A2D26">
          <w:rPr>
            <w:rFonts w:ascii="David" w:hAnsi="David"/>
            <w:rtl/>
          </w:rPr>
          <w:delText>ם נלקחו מהנחות התמותה ששמשו את הלמ"ס בחישוב תחזיות האוכלוסייה לשנת 2065 עבור האוכלוסייה הערבית. הנחות אלה היו אחידות עבור כל אזורי התנועה הערבים (</w:delText>
        </w:r>
        <w:r w:rsidR="00CC74D7" w:rsidDel="004A2D26">
          <w:fldChar w:fldCharType="begin"/>
        </w:r>
        <w:r w:rsidR="00CC74D7" w:rsidDel="004A2D26">
          <w:delInstrText>HYPERLINK \l "_</w:delInstrText>
        </w:r>
        <w:r w:rsidR="00CC74D7" w:rsidDel="004A2D26">
          <w:rPr>
            <w:rtl/>
          </w:rPr>
          <w:delInstrText>נספח_פירוט_הנחות_1</w:delInstrText>
        </w:r>
        <w:r w:rsidR="00CC74D7" w:rsidDel="004A2D26">
          <w:delInstrText>"</w:delInstrText>
        </w:r>
        <w:r w:rsidR="00CC74D7" w:rsidDel="004A2D26">
          <w:fldChar w:fldCharType="separate"/>
        </w:r>
        <w:r w:rsidR="00CC74D7" w:rsidRPr="00E6134C" w:rsidDel="004A2D26">
          <w:rPr>
            <w:rStyle w:val="Hyperlink"/>
            <w:rFonts w:ascii="David" w:hAnsi="David" w:hint="cs"/>
            <w:rtl/>
          </w:rPr>
          <w:delText xml:space="preserve">ראה נספח </w:delText>
        </w:r>
        <w:r w:rsidR="00E6134C" w:rsidRPr="00E6134C" w:rsidDel="004A2D26">
          <w:rPr>
            <w:rStyle w:val="Hyperlink"/>
            <w:rFonts w:ascii="David" w:hAnsi="David" w:hint="cs"/>
            <w:rtl/>
          </w:rPr>
          <w:delText>7.</w:delText>
        </w:r>
        <w:r w:rsidR="00EB0006" w:rsidDel="004A2D26">
          <w:rPr>
            <w:rStyle w:val="Hyperlink"/>
            <w:rFonts w:ascii="David" w:hAnsi="David" w:hint="cs"/>
            <w:rtl/>
          </w:rPr>
          <w:delText>2</w:delText>
        </w:r>
        <w:r w:rsidR="00CC74D7" w:rsidDel="004A2D26">
          <w:fldChar w:fldCharType="end"/>
        </w:r>
        <w:r w:rsidRPr="00DE4801" w:rsidDel="004A2D26">
          <w:rPr>
            <w:rFonts w:ascii="David" w:hAnsi="David"/>
            <w:rtl/>
          </w:rPr>
          <w:delText>)</w:delText>
        </w:r>
        <w:r w:rsidDel="004A2D26">
          <w:rPr>
            <w:rFonts w:ascii="David" w:hAnsi="David" w:hint="cs"/>
            <w:rtl/>
          </w:rPr>
          <w:delText>.</w:delText>
        </w:r>
        <w:bookmarkStart w:id="3643" w:name="_Toc190880911"/>
        <w:bookmarkStart w:id="3644" w:name="_Toc190883624"/>
        <w:bookmarkEnd w:id="3643"/>
        <w:bookmarkEnd w:id="3644"/>
      </w:del>
    </w:p>
    <w:p w14:paraId="06FF63E4" w14:textId="422CB6F7" w:rsidR="007F280D" w:rsidRPr="00DE4801" w:rsidDel="004A2D26" w:rsidRDefault="007F280D">
      <w:pPr>
        <w:tabs>
          <w:tab w:val="left" w:pos="2446"/>
        </w:tabs>
        <w:spacing w:line="276" w:lineRule="auto"/>
        <w:rPr>
          <w:del w:id="3645" w:author="Gidon Kupietzky" w:date="2025-02-13T17:45:00Z" w16du:dateUtc="2025-02-13T15:45:00Z"/>
          <w:rtl/>
          <w:lang w:val="es-AR"/>
        </w:rPr>
        <w:pPrChange w:id="3646" w:author="Gidon Kupietzky" w:date="2025-02-13T17:45:00Z" w16du:dateUtc="2025-02-13T15:45:00Z">
          <w:pPr>
            <w:pStyle w:val="6"/>
          </w:pPr>
        </w:pPrChange>
      </w:pPr>
      <w:del w:id="3647" w:author="Gidon Kupietzky" w:date="2025-02-13T17:45:00Z" w16du:dateUtc="2025-02-13T15:45:00Z">
        <w:r w:rsidRPr="00DE4801" w:rsidDel="004A2D26">
          <w:rPr>
            <w:rtl/>
            <w:lang w:val="es-AR"/>
          </w:rPr>
          <w:delText>פריון</w:delText>
        </w:r>
        <w:bookmarkStart w:id="3648" w:name="_Toc190880912"/>
        <w:bookmarkStart w:id="3649" w:name="_Toc190883625"/>
        <w:bookmarkEnd w:id="3648"/>
        <w:bookmarkEnd w:id="3649"/>
      </w:del>
    </w:p>
    <w:p w14:paraId="0EA7E8DD" w14:textId="1CEA2FC1" w:rsidR="007F280D" w:rsidRPr="00FF176D" w:rsidDel="004A2D26" w:rsidRDefault="007F280D">
      <w:pPr>
        <w:tabs>
          <w:tab w:val="left" w:pos="2446"/>
        </w:tabs>
        <w:spacing w:line="276" w:lineRule="auto"/>
        <w:rPr>
          <w:del w:id="3650" w:author="Gidon Kupietzky" w:date="2025-02-13T17:45:00Z" w16du:dateUtc="2025-02-13T15:45:00Z"/>
          <w:rFonts w:ascii="David" w:eastAsia="Calibri" w:hAnsi="David"/>
          <w:rtl/>
          <w:lang w:val="es-AR"/>
        </w:rPr>
        <w:pPrChange w:id="3651" w:author="Gidon Kupietzky" w:date="2025-02-13T17:45:00Z" w16du:dateUtc="2025-02-13T15:45:00Z">
          <w:pPr>
            <w:jc w:val="both"/>
          </w:pPr>
        </w:pPrChange>
      </w:pPr>
      <w:del w:id="3652" w:author="Gidon Kupietzky" w:date="2025-02-13T17:45:00Z" w16du:dateUtc="2025-02-13T15:45:00Z">
        <w:r w:rsidRPr="00DE4801" w:rsidDel="004A2D26">
          <w:rPr>
            <w:rFonts w:ascii="David" w:eastAsia="Calibri" w:hAnsi="David"/>
            <w:rtl/>
            <w:lang w:val="es-AR"/>
          </w:rPr>
          <w:delText xml:space="preserve">גם </w:delText>
        </w:r>
        <w:commentRangeStart w:id="3653"/>
        <w:commentRangeStart w:id="3654"/>
        <w:r w:rsidRPr="00DE4801" w:rsidDel="004A2D26">
          <w:rPr>
            <w:rFonts w:ascii="David" w:eastAsia="Calibri" w:hAnsi="David"/>
            <w:rtl/>
            <w:lang w:val="es-AR"/>
          </w:rPr>
          <w:delText xml:space="preserve">הנחות הפריון </w:delText>
        </w:r>
        <w:commentRangeEnd w:id="3653"/>
        <w:r w:rsidDel="004A2D26">
          <w:rPr>
            <w:rtl/>
          </w:rPr>
          <w:commentReference w:id="3653"/>
        </w:r>
        <w:commentRangeEnd w:id="3654"/>
        <w:r w:rsidDel="004A2D26">
          <w:rPr>
            <w:rStyle w:val="ab"/>
            <w:rtl/>
          </w:rPr>
          <w:commentReference w:id="3654"/>
        </w:r>
        <w:r w:rsidRPr="00DE4801" w:rsidDel="004A2D26">
          <w:rPr>
            <w:rFonts w:ascii="David" w:eastAsia="Calibri" w:hAnsi="David"/>
            <w:rtl/>
            <w:lang w:val="es-AR"/>
          </w:rPr>
          <w:delText xml:space="preserve">התבססו על הנחת המשך </w:delText>
        </w:r>
        <w:r w:rsidDel="004A2D26">
          <w:rPr>
            <w:rFonts w:ascii="David" w:eastAsia="Calibri" w:hAnsi="David" w:hint="cs"/>
            <w:rtl/>
            <w:lang w:val="es-AR"/>
          </w:rPr>
          <w:delText>ה</w:delText>
        </w:r>
        <w:r w:rsidRPr="00DE4801" w:rsidDel="004A2D26">
          <w:rPr>
            <w:rFonts w:ascii="David" w:eastAsia="Calibri" w:hAnsi="David"/>
            <w:rtl/>
            <w:lang w:val="es-AR"/>
          </w:rPr>
          <w:delText xml:space="preserve">מגמות </w:delText>
        </w:r>
        <w:r w:rsidDel="004A2D26">
          <w:rPr>
            <w:rFonts w:ascii="David" w:eastAsia="Calibri" w:hAnsi="David" w:hint="cs"/>
            <w:rtl/>
            <w:lang w:val="es-AR"/>
          </w:rPr>
          <w:delText>של ירידה</w:delText>
        </w:r>
        <w:r w:rsidRPr="00DE4801" w:rsidDel="004A2D26">
          <w:rPr>
            <w:rFonts w:ascii="David" w:eastAsia="Calibri" w:hAnsi="David"/>
            <w:rtl/>
            <w:lang w:val="es-AR"/>
          </w:rPr>
          <w:delText>. בסה"כ האזורים האלה הנחות הפריון עד 2040 הצביעו על ירידה של 3.5 לידות ממוצע לאישה בתקופה 2011-15 לרמה של 2.9 בתקופה 2036-40. המשך המגמה הזו לתוך השנים 2041-45 ו- 2046-50 משמעותו פריון כולל של 2.7 ו 2.6 בהתאמה.</w:delText>
        </w:r>
        <w:bookmarkStart w:id="3655" w:name="_Toc190880913"/>
        <w:bookmarkStart w:id="3656" w:name="_Toc190883626"/>
        <w:bookmarkEnd w:id="3655"/>
        <w:bookmarkEnd w:id="3656"/>
      </w:del>
    </w:p>
    <w:p w14:paraId="5A9D2141" w14:textId="5F36C505" w:rsidR="007F280D" w:rsidRPr="00DE4801" w:rsidDel="004A2D26" w:rsidRDefault="007F280D">
      <w:pPr>
        <w:tabs>
          <w:tab w:val="left" w:pos="2446"/>
        </w:tabs>
        <w:spacing w:line="276" w:lineRule="auto"/>
        <w:rPr>
          <w:del w:id="3657" w:author="Gidon Kupietzky" w:date="2025-02-13T17:45:00Z" w16du:dateUtc="2025-02-13T15:45:00Z"/>
          <w:rFonts w:ascii="David" w:hAnsi="David"/>
          <w:rtl/>
        </w:rPr>
        <w:pPrChange w:id="3658" w:author="Gidon Kupietzky" w:date="2025-02-13T17:45:00Z" w16du:dateUtc="2025-02-13T15:45:00Z">
          <w:pPr>
            <w:jc w:val="both"/>
          </w:pPr>
        </w:pPrChange>
      </w:pPr>
      <w:bookmarkStart w:id="3659" w:name="_Toc190880914"/>
      <w:bookmarkStart w:id="3660" w:name="_Toc190883627"/>
      <w:bookmarkEnd w:id="3659"/>
      <w:bookmarkEnd w:id="3660"/>
    </w:p>
    <w:p w14:paraId="59119294" w14:textId="7A0C79C7" w:rsidR="007F280D" w:rsidRPr="00DE4801" w:rsidDel="004A2D26" w:rsidRDefault="007F280D">
      <w:pPr>
        <w:tabs>
          <w:tab w:val="left" w:pos="2446"/>
        </w:tabs>
        <w:spacing w:line="276" w:lineRule="auto"/>
        <w:rPr>
          <w:del w:id="3661" w:author="Gidon Kupietzky" w:date="2025-02-13T17:45:00Z" w16du:dateUtc="2025-02-13T15:45:00Z"/>
          <w:rtl/>
        </w:rPr>
        <w:pPrChange w:id="3662" w:author="Gidon Kupietzky" w:date="2025-02-13T17:45:00Z" w16du:dateUtc="2025-02-13T15:45:00Z">
          <w:pPr>
            <w:pStyle w:val="6"/>
          </w:pPr>
        </w:pPrChange>
      </w:pPr>
      <w:commentRangeStart w:id="3663"/>
      <w:del w:id="3664" w:author="Gidon Kupietzky" w:date="2025-02-13T17:45:00Z" w16du:dateUtc="2025-02-13T15:45:00Z">
        <w:r w:rsidRPr="00DE4801" w:rsidDel="004A2D26">
          <w:rPr>
            <w:rtl/>
          </w:rPr>
          <w:delText xml:space="preserve">קיבולת </w:delText>
        </w:r>
        <w:r w:rsidDel="004A2D26">
          <w:rPr>
            <w:rFonts w:hint="cs"/>
            <w:rtl/>
          </w:rPr>
          <w:delText>למגזר הערבי במזרח ה</w:delText>
        </w:r>
        <w:r w:rsidRPr="00DE4801" w:rsidDel="004A2D26">
          <w:rPr>
            <w:rtl/>
          </w:rPr>
          <w:delText>עיר ירושלים</w:delText>
        </w:r>
        <w:commentRangeEnd w:id="3663"/>
        <w:r w:rsidDel="004A2D26">
          <w:rPr>
            <w:rtl/>
          </w:rPr>
          <w:commentReference w:id="3663"/>
        </w:r>
        <w:bookmarkStart w:id="3665" w:name="_Toc190880915"/>
        <w:bookmarkStart w:id="3666" w:name="_Toc190883628"/>
        <w:bookmarkEnd w:id="3665"/>
        <w:bookmarkEnd w:id="3666"/>
      </w:del>
    </w:p>
    <w:p w14:paraId="12311B0C" w14:textId="24695834" w:rsidR="007F280D" w:rsidDel="004A2D26" w:rsidRDefault="007F280D">
      <w:pPr>
        <w:tabs>
          <w:tab w:val="left" w:pos="2446"/>
        </w:tabs>
        <w:spacing w:line="276" w:lineRule="auto"/>
        <w:rPr>
          <w:del w:id="3667" w:author="Gidon Kupietzky" w:date="2025-02-13T17:45:00Z" w16du:dateUtc="2025-02-13T15:45:00Z"/>
          <w:rFonts w:ascii="David" w:hAnsi="David"/>
          <w:rtl/>
        </w:rPr>
        <w:pPrChange w:id="3668" w:author="Gidon Kupietzky" w:date="2025-02-13T17:45:00Z" w16du:dateUtc="2025-02-13T15:45:00Z">
          <w:pPr>
            <w:jc w:val="both"/>
          </w:pPr>
        </w:pPrChange>
      </w:pPr>
      <w:del w:id="3669" w:author="Gidon Kupietzky" w:date="2025-02-13T17:45:00Z" w16du:dateUtc="2025-02-13T15:45:00Z">
        <w:r w:rsidDel="004A2D26">
          <w:rPr>
            <w:rFonts w:ascii="David" w:hAnsi="David" w:hint="cs"/>
            <w:rtl/>
          </w:rPr>
          <w:delText xml:space="preserve">נערכה הערכה שמשכללת את פוטנציאל הבנייה ואופי האזור של </w:delText>
        </w:r>
        <w:r w:rsidRPr="00DE4801" w:rsidDel="004A2D26">
          <w:rPr>
            <w:rFonts w:ascii="David" w:hAnsi="David"/>
            <w:rtl/>
          </w:rPr>
          <w:delText xml:space="preserve">כמות יח"ד שתהווה סף קיבולת </w:delText>
        </w:r>
        <w:r w:rsidDel="004A2D26">
          <w:rPr>
            <w:rFonts w:ascii="David" w:hAnsi="David" w:hint="cs"/>
            <w:rtl/>
          </w:rPr>
          <w:delText>ברמה של שכונות ואזורי תנועה במזרח</w:delText>
        </w:r>
        <w:r w:rsidRPr="00DE4801" w:rsidDel="004A2D26">
          <w:rPr>
            <w:rFonts w:ascii="David" w:hAnsi="David"/>
            <w:rtl/>
          </w:rPr>
          <w:delText xml:space="preserve"> ירושלים</w:delText>
        </w:r>
        <w:r w:rsidDel="004A2D26">
          <w:rPr>
            <w:rFonts w:ascii="David" w:hAnsi="David" w:hint="cs"/>
            <w:rtl/>
          </w:rPr>
          <w:delText xml:space="preserve">. הערכה זו נעשתה </w:delText>
        </w:r>
        <w:commentRangeStart w:id="3670"/>
        <w:commentRangeStart w:id="3671"/>
        <w:r w:rsidDel="004A2D26">
          <w:rPr>
            <w:rFonts w:ascii="David" w:hAnsi="David" w:hint="cs"/>
            <w:rtl/>
          </w:rPr>
          <w:delText xml:space="preserve">ללא התחשבות </w:delText>
        </w:r>
        <w:r w:rsidRPr="77B01882" w:rsidDel="004A2D26">
          <w:rPr>
            <w:rFonts w:ascii="David" w:hAnsi="David"/>
            <w:rtl/>
          </w:rPr>
          <w:delText>בתוכניות</w:delText>
        </w:r>
        <w:r w:rsidDel="004A2D26">
          <w:rPr>
            <w:rFonts w:ascii="David" w:hAnsi="David" w:hint="cs"/>
            <w:rtl/>
          </w:rPr>
          <w:delText xml:space="preserve"> בנייה המקודמות כיום </w:delText>
        </w:r>
        <w:commentRangeEnd w:id="3670"/>
        <w:r w:rsidDel="004A2D26">
          <w:rPr>
            <w:rtl/>
          </w:rPr>
          <w:commentReference w:id="3670"/>
        </w:r>
        <w:commentRangeEnd w:id="3671"/>
        <w:r w:rsidDel="004A2D26">
          <w:rPr>
            <w:rStyle w:val="ab"/>
            <w:rtl/>
          </w:rPr>
          <w:commentReference w:id="3671"/>
        </w:r>
        <w:r w:rsidR="002E6384" w:rsidDel="004A2D26">
          <w:rPr>
            <w:rFonts w:ascii="David" w:hAnsi="David" w:hint="cs"/>
            <w:rtl/>
          </w:rPr>
          <w:delText>כיוון</w:delText>
        </w:r>
        <w:r w:rsidDel="004A2D26">
          <w:rPr>
            <w:rFonts w:ascii="David" w:hAnsi="David" w:hint="cs"/>
            <w:rtl/>
          </w:rPr>
          <w:delText xml:space="preserve"> שההנחה היא שתכניות אלו הם רק מקצת מהקיבולת שנבנת בשכונות אלו</w:delText>
        </w:r>
        <w:r w:rsidR="00B00F91" w:rsidDel="004A2D26">
          <w:rPr>
            <w:rFonts w:ascii="David" w:hAnsi="David" w:hint="cs"/>
            <w:rtl/>
          </w:rPr>
          <w:delText xml:space="preserve"> בפועל</w:delText>
        </w:r>
        <w:r w:rsidDel="004A2D26">
          <w:rPr>
            <w:rFonts w:ascii="David" w:hAnsi="David" w:hint="cs"/>
            <w:rtl/>
          </w:rPr>
          <w:delText xml:space="preserve">. </w:delText>
        </w:r>
        <w:bookmarkStart w:id="3672" w:name="_Toc190880916"/>
        <w:bookmarkStart w:id="3673" w:name="_Toc190883629"/>
        <w:bookmarkEnd w:id="3672"/>
        <w:bookmarkEnd w:id="3673"/>
      </w:del>
    </w:p>
    <w:p w14:paraId="00E768B1" w14:textId="7B1C6FCD" w:rsidR="007F280D" w:rsidRPr="00DE4801" w:rsidDel="004A2D26" w:rsidRDefault="007F280D">
      <w:pPr>
        <w:tabs>
          <w:tab w:val="left" w:pos="2446"/>
        </w:tabs>
        <w:spacing w:line="276" w:lineRule="auto"/>
        <w:rPr>
          <w:del w:id="3674" w:author="Gidon Kupietzky" w:date="2025-02-13T17:45:00Z" w16du:dateUtc="2025-02-13T15:45:00Z"/>
          <w:rFonts w:ascii="David" w:hAnsi="David"/>
        </w:rPr>
        <w:pPrChange w:id="3675" w:author="Gidon Kupietzky" w:date="2025-02-13T17:45:00Z" w16du:dateUtc="2025-02-13T15:45:00Z">
          <w:pPr>
            <w:jc w:val="both"/>
          </w:pPr>
        </w:pPrChange>
      </w:pPr>
      <w:del w:id="3676" w:author="Gidon Kupietzky" w:date="2025-02-13T17:45:00Z" w16du:dateUtc="2025-02-13T15:45:00Z">
        <w:r w:rsidDel="004A2D26">
          <w:rPr>
            <w:rFonts w:ascii="David" w:hAnsi="David" w:hint="cs"/>
            <w:rtl/>
          </w:rPr>
          <w:delText xml:space="preserve">לטובת פיזור </w:delText>
        </w:r>
        <w:r w:rsidRPr="77B01882" w:rsidDel="004A2D26">
          <w:rPr>
            <w:rFonts w:ascii="David" w:hAnsi="David"/>
            <w:rtl/>
          </w:rPr>
          <w:delText>האוכלוסייה</w:delText>
        </w:r>
        <w:r w:rsidDel="004A2D26">
          <w:rPr>
            <w:rFonts w:ascii="David" w:hAnsi="David" w:hint="cs"/>
            <w:rtl/>
          </w:rPr>
          <w:delText xml:space="preserve"> </w:delText>
        </w:r>
        <w:commentRangeStart w:id="3677"/>
        <w:commentRangeStart w:id="3678"/>
        <w:r w:rsidDel="004A2D26">
          <w:rPr>
            <w:rFonts w:ascii="David" w:hAnsi="David" w:hint="cs"/>
            <w:rtl/>
          </w:rPr>
          <w:delText xml:space="preserve">הערבית </w:delText>
        </w:r>
        <w:commentRangeEnd w:id="3677"/>
        <w:r w:rsidDel="004A2D26">
          <w:rPr>
            <w:rtl/>
          </w:rPr>
          <w:commentReference w:id="3677"/>
        </w:r>
        <w:commentRangeEnd w:id="3678"/>
        <w:r w:rsidDel="004A2D26">
          <w:rPr>
            <w:rStyle w:val="ab"/>
            <w:rtl/>
          </w:rPr>
          <w:commentReference w:id="3678"/>
        </w:r>
        <w:r w:rsidDel="004A2D26">
          <w:rPr>
            <w:rFonts w:ascii="David" w:hAnsi="David" w:hint="cs"/>
            <w:rtl/>
          </w:rPr>
          <w:delText xml:space="preserve">החזויה בירושלים לאורך שנות התחזית בוצע מאזן של קיבולת אפשרית בשכונות השונות כך </w:delText>
        </w:r>
        <w:r w:rsidR="00C45C6C" w:rsidDel="004A2D26">
          <w:rPr>
            <w:rFonts w:ascii="David" w:hAnsi="David" w:hint="cs"/>
            <w:rtl/>
          </w:rPr>
          <w:delText xml:space="preserve">שלשכונות </w:delText>
        </w:r>
        <w:r w:rsidDel="004A2D26">
          <w:rPr>
            <w:rFonts w:ascii="David" w:hAnsi="David" w:hint="cs"/>
            <w:rtl/>
          </w:rPr>
          <w:delText xml:space="preserve">בהם קיים היצע עודף </w:delText>
        </w:r>
        <w:r w:rsidR="006B3BAF" w:rsidDel="004A2D26">
          <w:rPr>
            <w:rFonts w:ascii="David" w:hAnsi="David" w:hint="cs"/>
            <w:rtl/>
          </w:rPr>
          <w:delText xml:space="preserve">תהגר </w:delText>
        </w:r>
        <w:r w:rsidRPr="77B01882" w:rsidDel="004A2D26">
          <w:rPr>
            <w:rFonts w:ascii="David" w:hAnsi="David"/>
            <w:rtl/>
          </w:rPr>
          <w:delText>אוכלוסייה</w:delText>
        </w:r>
        <w:r w:rsidDel="004A2D26">
          <w:rPr>
            <w:rFonts w:ascii="David" w:hAnsi="David" w:hint="cs"/>
            <w:rtl/>
          </w:rPr>
          <w:delText xml:space="preserve"> משכונות בהם הגידול הדמוגרפי עבר </w:delText>
        </w:r>
        <w:r w:rsidR="006B3BAF" w:rsidDel="004A2D26">
          <w:rPr>
            <w:rFonts w:ascii="David" w:hAnsi="David" w:hint="cs"/>
            <w:rtl/>
          </w:rPr>
          <w:delText xml:space="preserve">או קרוב לעבור </w:delText>
        </w:r>
        <w:r w:rsidDel="004A2D26">
          <w:rPr>
            <w:rFonts w:ascii="David" w:hAnsi="David" w:hint="cs"/>
            <w:rtl/>
          </w:rPr>
          <w:delText>את הקיבולת האפשרית לפי הערכותינו. יש לציין כי התפלגות הגילאים לאזור תנועה בכל חומש התבססה על ההטלות של  הדמוגרף.</w:delText>
        </w:r>
        <w:bookmarkStart w:id="3679" w:name="_Toc190880917"/>
        <w:bookmarkStart w:id="3680" w:name="_Toc190883630"/>
        <w:bookmarkEnd w:id="3679"/>
        <w:bookmarkEnd w:id="3680"/>
      </w:del>
    </w:p>
    <w:p w14:paraId="48A7ECCC" w14:textId="372F7424" w:rsidR="007F280D" w:rsidRPr="00335244" w:rsidDel="004A2D26" w:rsidRDefault="007F280D">
      <w:pPr>
        <w:tabs>
          <w:tab w:val="left" w:pos="2446"/>
        </w:tabs>
        <w:spacing w:line="276" w:lineRule="auto"/>
        <w:rPr>
          <w:del w:id="3681" w:author="Gidon Kupietzky" w:date="2025-02-13T17:45:00Z" w16du:dateUtc="2025-02-13T15:45:00Z"/>
          <w:rFonts w:ascii="David" w:hAnsi="David"/>
          <w:rtl/>
        </w:rPr>
        <w:pPrChange w:id="3682" w:author="Gidon Kupietzky" w:date="2025-02-13T17:45:00Z" w16du:dateUtc="2025-02-13T15:45:00Z">
          <w:pPr>
            <w:jc w:val="both"/>
          </w:pPr>
        </w:pPrChange>
      </w:pPr>
      <w:del w:id="3683" w:author="Gidon Kupietzky" w:date="2025-02-13T17:45:00Z" w16du:dateUtc="2025-02-13T15:45:00Z">
        <w:r w:rsidDel="004A2D26">
          <w:rPr>
            <w:rFonts w:ascii="David" w:hAnsi="David" w:hint="cs"/>
            <w:rtl/>
          </w:rPr>
          <w:delText xml:space="preserve">גידול דמוגרפי ברמת העיר ירושלים מעבר לקיבולת האפשרית המוערכת (אנו מניחים כי יש סף בניה פר </w:delText>
        </w:r>
        <w:r w:rsidRPr="77B01882" w:rsidDel="004A2D26">
          <w:rPr>
            <w:rFonts w:ascii="David" w:hAnsi="David"/>
            <w:rtl/>
          </w:rPr>
          <w:delText>אזור</w:delText>
        </w:r>
        <w:r w:rsidDel="004A2D26">
          <w:rPr>
            <w:rFonts w:ascii="David" w:hAnsi="David" w:hint="cs"/>
            <w:rtl/>
          </w:rPr>
          <w:delText xml:space="preserve"> פר שנה אותו יהיה קשה לעבור) </w:delText>
        </w:r>
        <w:commentRangeStart w:id="3684"/>
        <w:commentRangeStart w:id="3685"/>
        <w:r w:rsidDel="004A2D26">
          <w:rPr>
            <w:rFonts w:ascii="David" w:hAnsi="David" w:hint="cs"/>
            <w:rtl/>
          </w:rPr>
          <w:delText xml:space="preserve">תגרור הגירה </w:delText>
        </w:r>
        <w:r w:rsidR="00C45C6C" w:rsidDel="004A2D26">
          <w:rPr>
            <w:rFonts w:ascii="David" w:hAnsi="David" w:hint="cs"/>
            <w:rtl/>
          </w:rPr>
          <w:delText xml:space="preserve">מסויימת </w:delText>
        </w:r>
        <w:r w:rsidDel="004A2D26">
          <w:rPr>
            <w:rFonts w:ascii="David" w:hAnsi="David" w:hint="cs"/>
            <w:rtl/>
          </w:rPr>
          <w:delText>מחוץ למחוז ירושלים</w:delText>
        </w:r>
        <w:commentRangeEnd w:id="3684"/>
        <w:r w:rsidDel="004A2D26">
          <w:rPr>
            <w:rtl/>
          </w:rPr>
          <w:commentReference w:id="3684"/>
        </w:r>
        <w:commentRangeEnd w:id="3685"/>
        <w:r w:rsidDel="004A2D26">
          <w:rPr>
            <w:rStyle w:val="ab"/>
            <w:rtl/>
          </w:rPr>
          <w:commentReference w:id="3685"/>
        </w:r>
        <w:r w:rsidDel="004A2D26">
          <w:rPr>
            <w:rFonts w:ascii="David" w:hAnsi="David" w:hint="cs"/>
            <w:rtl/>
          </w:rPr>
          <w:delText xml:space="preserve">, בעיקר לישובים ולעיירות הפלסטינים הסמוכים לירושלים. מנגד </w:delText>
        </w:r>
        <w:r w:rsidDel="004A2D26">
          <w:rPr>
            <w:rFonts w:ascii="David" w:hAnsi="David"/>
            <w:rtl/>
          </w:rPr>
          <w:delText>באבו גוש</w:delText>
        </w:r>
        <w:r w:rsidDel="004A2D26">
          <w:rPr>
            <w:rFonts w:ascii="David" w:hAnsi="David" w:hint="cs"/>
            <w:rtl/>
          </w:rPr>
          <w:delText xml:space="preserve">, </w:delText>
        </w:r>
        <w:r w:rsidDel="004A2D26">
          <w:rPr>
            <w:rFonts w:ascii="David" w:hAnsi="David"/>
            <w:rtl/>
          </w:rPr>
          <w:delText>עין רפא ועין נקו</w:delText>
        </w:r>
        <w:r w:rsidDel="004A2D26">
          <w:rPr>
            <w:rFonts w:ascii="David" w:hAnsi="David" w:hint="cs"/>
            <w:rtl/>
          </w:rPr>
          <w:delText>בה</w:delText>
        </w:r>
        <w:r w:rsidRPr="00DE4801" w:rsidDel="004A2D26">
          <w:rPr>
            <w:rFonts w:ascii="David" w:hAnsi="David"/>
            <w:rtl/>
          </w:rPr>
          <w:delText xml:space="preserve"> </w:delText>
        </w:r>
        <w:r w:rsidDel="004A2D26">
          <w:rPr>
            <w:rFonts w:ascii="David" w:hAnsi="David" w:hint="cs"/>
            <w:rtl/>
          </w:rPr>
          <w:delText>הנחת היסוד היא</w:delText>
        </w:r>
        <w:r w:rsidRPr="00DE4801" w:rsidDel="004A2D26">
          <w:rPr>
            <w:rFonts w:ascii="David" w:hAnsi="David"/>
            <w:rtl/>
          </w:rPr>
          <w:delText xml:space="preserve"> </w:delText>
        </w:r>
        <w:r w:rsidDel="004A2D26">
          <w:rPr>
            <w:rFonts w:ascii="David" w:hAnsi="David" w:hint="cs"/>
            <w:rtl/>
          </w:rPr>
          <w:delText>שהגידול</w:delText>
        </w:r>
        <w:r w:rsidRPr="00DE4801" w:rsidDel="004A2D26">
          <w:rPr>
            <w:rFonts w:ascii="David" w:hAnsi="David"/>
            <w:rtl/>
          </w:rPr>
          <w:delText xml:space="preserve"> הדמוגרפי </w:delText>
        </w:r>
        <w:r w:rsidDel="004A2D26">
          <w:rPr>
            <w:rFonts w:ascii="David" w:hAnsi="David" w:hint="cs"/>
            <w:rtl/>
          </w:rPr>
          <w:delText xml:space="preserve">יקבל מענה בתחומי הישוב, </w:delText>
        </w:r>
        <w:commentRangeStart w:id="3686"/>
        <w:commentRangeStart w:id="3687"/>
        <w:r w:rsidDel="004A2D26">
          <w:rPr>
            <w:rFonts w:ascii="David" w:hAnsi="David" w:hint="cs"/>
            <w:rtl/>
          </w:rPr>
          <w:delText xml:space="preserve">ולכן לא תהיה גלישה של </w:delText>
        </w:r>
        <w:r w:rsidRPr="77B01882" w:rsidDel="004A2D26">
          <w:rPr>
            <w:rFonts w:ascii="David" w:hAnsi="David"/>
            <w:rtl/>
          </w:rPr>
          <w:delText>אוכלוסייה</w:delText>
        </w:r>
        <w:r w:rsidDel="004A2D26">
          <w:rPr>
            <w:rFonts w:ascii="David" w:hAnsi="David" w:hint="cs"/>
            <w:rtl/>
          </w:rPr>
          <w:delText xml:space="preserve"> מחוץ לישוב</w:delText>
        </w:r>
        <w:commentRangeEnd w:id="3686"/>
        <w:r w:rsidDel="004A2D26">
          <w:rPr>
            <w:rtl/>
          </w:rPr>
          <w:commentReference w:id="3686"/>
        </w:r>
        <w:commentRangeEnd w:id="3687"/>
        <w:r w:rsidDel="004A2D26">
          <w:rPr>
            <w:rStyle w:val="ab"/>
            <w:rtl/>
          </w:rPr>
          <w:commentReference w:id="3687"/>
        </w:r>
        <w:r w:rsidRPr="00DE4801" w:rsidDel="004A2D26">
          <w:rPr>
            <w:rFonts w:ascii="David" w:hAnsi="David"/>
            <w:rtl/>
          </w:rPr>
          <w:delText>.</w:delText>
        </w:r>
        <w:bookmarkStart w:id="3688" w:name="_Toc190880918"/>
        <w:bookmarkStart w:id="3689" w:name="_Toc190883631"/>
        <w:bookmarkEnd w:id="3688"/>
        <w:bookmarkEnd w:id="3689"/>
      </w:del>
    </w:p>
    <w:p w14:paraId="6D34252D" w14:textId="32875608" w:rsidR="007F280D" w:rsidDel="004A2D26" w:rsidRDefault="007F280D">
      <w:pPr>
        <w:tabs>
          <w:tab w:val="left" w:pos="2446"/>
        </w:tabs>
        <w:spacing w:line="276" w:lineRule="auto"/>
        <w:rPr>
          <w:del w:id="3690" w:author="Gidon Kupietzky" w:date="2025-02-13T17:45:00Z" w16du:dateUtc="2025-02-13T15:45:00Z"/>
          <w:rFonts w:ascii="David" w:hAnsi="David"/>
          <w:rtl/>
        </w:rPr>
        <w:pPrChange w:id="3691" w:author="Gidon Kupietzky" w:date="2025-02-13T17:45:00Z" w16du:dateUtc="2025-02-13T15:45:00Z">
          <w:pPr>
            <w:jc w:val="both"/>
          </w:pPr>
        </w:pPrChange>
      </w:pPr>
      <w:bookmarkStart w:id="3692" w:name="_Toc190880919"/>
      <w:bookmarkStart w:id="3693" w:name="_Toc190883632"/>
      <w:bookmarkEnd w:id="3692"/>
      <w:bookmarkEnd w:id="3693"/>
    </w:p>
    <w:p w14:paraId="1A805F45" w14:textId="432E9131" w:rsidR="007F280D" w:rsidRPr="00A77C1E" w:rsidDel="004A2D26" w:rsidRDefault="007F280D">
      <w:pPr>
        <w:tabs>
          <w:tab w:val="left" w:pos="2446"/>
        </w:tabs>
        <w:spacing w:line="276" w:lineRule="auto"/>
        <w:rPr>
          <w:del w:id="3694" w:author="Gidon Kupietzky" w:date="2025-02-13T17:45:00Z" w16du:dateUtc="2025-02-13T15:45:00Z"/>
          <w:rtl/>
        </w:rPr>
        <w:pPrChange w:id="3695" w:author="Gidon Kupietzky" w:date="2025-02-13T17:45:00Z" w16du:dateUtc="2025-02-13T15:45:00Z">
          <w:pPr>
            <w:pStyle w:val="3"/>
          </w:pPr>
        </w:pPrChange>
      </w:pPr>
      <w:del w:id="3696" w:author="Gidon Kupietzky" w:date="2025-02-13T17:45:00Z" w16du:dateUtc="2025-02-13T15:45:00Z">
        <w:r w:rsidRPr="00A77C1E" w:rsidDel="004A2D26">
          <w:rPr>
            <w:rFonts w:hint="cs"/>
            <w:rtl/>
          </w:rPr>
          <w:delText>חינוך</w:delText>
        </w:r>
        <w:bookmarkStart w:id="3697" w:name="_Toc190880920"/>
        <w:bookmarkStart w:id="3698" w:name="_Toc190883633"/>
        <w:bookmarkEnd w:id="3697"/>
        <w:bookmarkEnd w:id="3698"/>
      </w:del>
    </w:p>
    <w:p w14:paraId="49D3A7EB" w14:textId="437E6426" w:rsidR="007F280D" w:rsidRPr="00F76067" w:rsidDel="004A2D26" w:rsidRDefault="007F280D">
      <w:pPr>
        <w:tabs>
          <w:tab w:val="left" w:pos="2446"/>
        </w:tabs>
        <w:spacing w:line="276" w:lineRule="auto"/>
        <w:rPr>
          <w:del w:id="3699" w:author="Gidon Kupietzky" w:date="2025-02-13T17:45:00Z" w16du:dateUtc="2025-02-13T15:45:00Z"/>
          <w:rtl/>
        </w:rPr>
        <w:pPrChange w:id="3700" w:author="Gidon Kupietzky" w:date="2025-02-13T17:45:00Z" w16du:dateUtc="2025-02-13T15:45:00Z">
          <w:pPr>
            <w:jc w:val="both"/>
          </w:pPr>
        </w:pPrChange>
      </w:pPr>
      <w:del w:id="3701" w:author="Gidon Kupietzky" w:date="2025-02-13T17:45:00Z" w16du:dateUtc="2025-02-13T15:45:00Z">
        <w:r w:rsidDel="004A2D26">
          <w:rPr>
            <w:rFonts w:hint="cs"/>
            <w:rtl/>
          </w:rPr>
          <w:lastRenderedPageBreak/>
          <w:delText>תחזיות התלמידים לשנות היעד של התחזית לפי קטגוריות מוסדות חינוך</w:delText>
        </w:r>
        <w:r w:rsidR="007119AA" w:rsidDel="004A2D26">
          <w:rPr>
            <w:rFonts w:hint="cs"/>
            <w:rtl/>
          </w:rPr>
          <w:delText>,</w:delText>
        </w:r>
        <w:r w:rsidDel="004A2D26">
          <w:rPr>
            <w:rFonts w:hint="cs"/>
            <w:rtl/>
          </w:rPr>
          <w:delText xml:space="preserve"> נגזרות מתחזיות </w:delText>
        </w:r>
        <w:r w:rsidRPr="77B01882" w:rsidDel="004A2D26">
          <w:rPr>
            <w:rtl/>
          </w:rPr>
          <w:delText>האוכלוסייה</w:delText>
        </w:r>
        <w:r w:rsidDel="004A2D26">
          <w:rPr>
            <w:rFonts w:hint="cs"/>
            <w:rtl/>
          </w:rPr>
          <w:delText xml:space="preserve"> בשנתונים הרלוונטיים לחינוך. ההנחה היא כי היצע מוסדות החינוך הקיים היום יוותר גם בעתיד בתוספת מוסדות חדשים שיקלטו את תוספת התלמידים החזויה.  להלן פירוט ההנחות שסייעו בהערכת תחזית התלמידים העתידית:</w:delText>
        </w:r>
        <w:bookmarkStart w:id="3702" w:name="_Toc190880921"/>
        <w:bookmarkStart w:id="3703" w:name="_Toc190883634"/>
        <w:bookmarkEnd w:id="3702"/>
        <w:bookmarkEnd w:id="3703"/>
      </w:del>
    </w:p>
    <w:p w14:paraId="57DDB1A5" w14:textId="5696090C" w:rsidR="007F280D" w:rsidDel="004A2D26" w:rsidRDefault="007F280D">
      <w:pPr>
        <w:tabs>
          <w:tab w:val="left" w:pos="2446"/>
        </w:tabs>
        <w:spacing w:line="276" w:lineRule="auto"/>
        <w:rPr>
          <w:del w:id="3704" w:author="Gidon Kupietzky" w:date="2025-02-13T17:45:00Z" w16du:dateUtc="2025-02-13T15:45:00Z"/>
          <w:rtl/>
        </w:rPr>
        <w:pPrChange w:id="3705" w:author="Gidon Kupietzky" w:date="2025-02-13T17:45:00Z" w16du:dateUtc="2025-02-13T15:45:00Z">
          <w:pPr>
            <w:pStyle w:val="4"/>
          </w:pPr>
        </w:pPrChange>
      </w:pPr>
      <w:del w:id="3706" w:author="Gidon Kupietzky" w:date="2025-02-13T17:45:00Z" w16du:dateUtc="2025-02-13T15:45:00Z">
        <w:r w:rsidDel="004A2D26">
          <w:rPr>
            <w:rFonts w:hint="cs"/>
            <w:rtl/>
          </w:rPr>
          <w:delText>תחזיות</w:delText>
        </w:r>
        <w:r w:rsidRPr="00AA1E37" w:rsidDel="004A2D26">
          <w:rPr>
            <w:rtl/>
          </w:rPr>
          <w:delText xml:space="preserve"> בתי ספר</w:delText>
        </w:r>
        <w:bookmarkStart w:id="3707" w:name="_Toc190880922"/>
        <w:bookmarkStart w:id="3708" w:name="_Toc190883635"/>
        <w:bookmarkEnd w:id="3707"/>
        <w:bookmarkEnd w:id="3708"/>
      </w:del>
    </w:p>
    <w:p w14:paraId="6EF4E785" w14:textId="12C74E6F" w:rsidR="007F280D" w:rsidDel="004A2D26" w:rsidRDefault="007F280D">
      <w:pPr>
        <w:tabs>
          <w:tab w:val="left" w:pos="2446"/>
        </w:tabs>
        <w:spacing w:line="276" w:lineRule="auto"/>
        <w:rPr>
          <w:del w:id="3709" w:author="Gidon Kupietzky" w:date="2025-02-13T17:45:00Z" w16du:dateUtc="2025-02-13T15:45:00Z"/>
          <w:rtl/>
        </w:rPr>
        <w:pPrChange w:id="3710" w:author="Gidon Kupietzky" w:date="2025-02-13T17:45:00Z" w16du:dateUtc="2025-02-13T15:45:00Z">
          <w:pPr>
            <w:jc w:val="both"/>
          </w:pPr>
        </w:pPrChange>
      </w:pPr>
      <w:del w:id="3711" w:author="Gidon Kupietzky" w:date="2025-02-13T17:45:00Z" w16du:dateUtc="2025-02-13T15:45:00Z">
        <w:r w:rsidDel="004A2D26">
          <w:rPr>
            <w:rFonts w:hint="cs"/>
            <w:rtl/>
          </w:rPr>
          <w:delText xml:space="preserve">ראשית חושב הביקוש העתידי ברמת רשות מקומית </w:delText>
        </w:r>
        <w:r w:rsidR="000A0147" w:rsidDel="004A2D26">
          <w:rPr>
            <w:rFonts w:hint="cs"/>
            <w:rtl/>
          </w:rPr>
          <w:delText>ב</w:delText>
        </w:r>
        <w:r w:rsidDel="004A2D26">
          <w:rPr>
            <w:rFonts w:hint="cs"/>
            <w:rtl/>
          </w:rPr>
          <w:delText>סכימה לפי שכבות הגיל והמגזר. לאחר מכאן</w:delText>
        </w:r>
        <w:r w:rsidR="000A0147" w:rsidDel="004A2D26">
          <w:rPr>
            <w:rFonts w:hint="cs"/>
            <w:rtl/>
          </w:rPr>
          <w:delText>,</w:delText>
        </w:r>
        <w:r w:rsidDel="004A2D26">
          <w:rPr>
            <w:rFonts w:hint="cs"/>
            <w:rtl/>
          </w:rPr>
          <w:delText xml:space="preserve"> חושב ההפרש בין ההיצע הקיים לבין הביקוש של שנת היעד בשכבות גיל ומגזרים אלו. במקרה שבו יש ביקוש שגדול מההיצע אנחנו מניחים </w:delText>
        </w:r>
        <w:r w:rsidR="000A0147" w:rsidDel="004A2D26">
          <w:rPr>
            <w:rFonts w:hint="cs"/>
            <w:rtl/>
          </w:rPr>
          <w:delText xml:space="preserve">שיוקמו </w:delText>
        </w:r>
        <w:r w:rsidDel="004A2D26">
          <w:rPr>
            <w:rFonts w:hint="cs"/>
            <w:rtl/>
          </w:rPr>
          <w:delText xml:space="preserve">מוסדות חדשים שיקלטו את הביקוש לחינוך. </w:delText>
        </w:r>
        <w:r w:rsidR="007C6135" w:rsidDel="004A2D26">
          <w:rPr>
            <w:rFonts w:hint="cs"/>
            <w:rtl/>
          </w:rPr>
          <w:delText xml:space="preserve">לרוב, </w:delText>
        </w:r>
        <w:r w:rsidDel="004A2D26">
          <w:rPr>
            <w:rFonts w:hint="cs"/>
            <w:rtl/>
          </w:rPr>
          <w:delText xml:space="preserve">אין </w:delText>
        </w:r>
        <w:r w:rsidR="007C6135" w:rsidDel="004A2D26">
          <w:rPr>
            <w:rFonts w:hint="cs"/>
            <w:rtl/>
          </w:rPr>
          <w:delText xml:space="preserve">ברשותינו </w:delText>
        </w:r>
        <w:r w:rsidDel="004A2D26">
          <w:rPr>
            <w:rFonts w:hint="cs"/>
            <w:rtl/>
          </w:rPr>
          <w:delText xml:space="preserve">מידע </w:delText>
        </w:r>
        <w:r w:rsidR="007C6135" w:rsidDel="004A2D26">
          <w:rPr>
            <w:rFonts w:hint="cs"/>
            <w:rtl/>
          </w:rPr>
          <w:delText xml:space="preserve">היכן </w:delText>
        </w:r>
        <w:r w:rsidDel="004A2D26">
          <w:rPr>
            <w:rFonts w:hint="cs"/>
            <w:rtl/>
          </w:rPr>
          <w:delText xml:space="preserve">מוסדות אלו </w:delText>
        </w:r>
        <w:r w:rsidR="00316FC6" w:rsidDel="004A2D26">
          <w:rPr>
            <w:rFonts w:hint="cs"/>
            <w:rtl/>
          </w:rPr>
          <w:delText>יוקמו</w:delText>
        </w:r>
        <w:r w:rsidDel="004A2D26">
          <w:rPr>
            <w:rFonts w:hint="cs"/>
            <w:rtl/>
          </w:rPr>
          <w:delText xml:space="preserve">. תוספת החינוך </w:delText>
        </w:r>
        <w:r w:rsidR="00747F91" w:rsidDel="004A2D26">
          <w:rPr>
            <w:rFonts w:hint="cs"/>
            <w:rtl/>
          </w:rPr>
          <w:delText xml:space="preserve">מפוצלת </w:delText>
        </w:r>
        <w:r w:rsidDel="004A2D26">
          <w:rPr>
            <w:rFonts w:hint="cs"/>
            <w:rtl/>
          </w:rPr>
          <w:delText>באזורי התנועה של הרשות המקומית באופן פרופורציונל</w:delText>
        </w:r>
        <w:r w:rsidDel="004A2D26">
          <w:rPr>
            <w:rFonts w:hint="eastAsia"/>
            <w:rtl/>
          </w:rPr>
          <w:delText>י</w:delText>
        </w:r>
        <w:r w:rsidDel="004A2D26">
          <w:rPr>
            <w:rFonts w:hint="cs"/>
            <w:rtl/>
          </w:rPr>
          <w:delText xml:space="preserve"> ל"תוספת הביקוש על ההיצע" באותו אזור תנועה. לדוגמא</w:delText>
        </w:r>
        <w:r w:rsidR="00747F91" w:rsidDel="004A2D26">
          <w:rPr>
            <w:rFonts w:hint="cs"/>
            <w:rtl/>
          </w:rPr>
          <w:delText>,</w:delText>
        </w:r>
        <w:r w:rsidDel="004A2D26">
          <w:rPr>
            <w:rFonts w:hint="cs"/>
            <w:rtl/>
          </w:rPr>
          <w:delText xml:space="preserve"> לרשות מקומית יש צורך בעוד אלף מקומות לימוד בשנת היעד מעבר למקומות לימוד הקיימים. אלף מקומות אלו מורכבים מצורך ב350 מקומות לימוד לשכבות </w:delText>
        </w:r>
        <w:r w:rsidR="001A5412" w:rsidDel="004A2D26">
          <w:rPr>
            <w:rFonts w:hint="cs"/>
            <w:rtl/>
          </w:rPr>
          <w:delText xml:space="preserve"> חינוך יסודי</w:delText>
        </w:r>
        <w:r w:rsidDel="004A2D26">
          <w:rPr>
            <w:rFonts w:hint="cs"/>
            <w:rtl/>
          </w:rPr>
          <w:delText xml:space="preserve">, 300 לשכבות </w:delText>
        </w:r>
        <w:r w:rsidR="001A5412" w:rsidDel="004A2D26">
          <w:rPr>
            <w:rFonts w:hint="cs"/>
            <w:rtl/>
          </w:rPr>
          <w:delText xml:space="preserve">חטיבת ביניים </w:delText>
        </w:r>
        <w:r w:rsidDel="004A2D26">
          <w:rPr>
            <w:rFonts w:hint="cs"/>
            <w:rtl/>
          </w:rPr>
          <w:delText xml:space="preserve">ו350 לשכבות התיכון. </w:delText>
        </w:r>
        <w:r w:rsidR="004C5F69" w:rsidDel="004A2D26">
          <w:rPr>
            <w:rFonts w:hint="cs"/>
            <w:rtl/>
          </w:rPr>
          <w:delText>אם ה</w:delText>
        </w:r>
        <w:r w:rsidDel="004A2D26">
          <w:rPr>
            <w:rFonts w:hint="cs"/>
            <w:rtl/>
          </w:rPr>
          <w:delText xml:space="preserve">רשות המקומית </w:delText>
        </w:r>
        <w:r w:rsidR="004C5F69" w:rsidDel="004A2D26">
          <w:rPr>
            <w:rFonts w:hint="cs"/>
            <w:rtl/>
          </w:rPr>
          <w:delText>מפוצלת</w:delText>
        </w:r>
        <w:r w:rsidDel="004A2D26">
          <w:rPr>
            <w:rFonts w:hint="cs"/>
            <w:rtl/>
          </w:rPr>
          <w:delText xml:space="preserve"> 5 אזורי תנועה. הפיזור של מקומות הלימוד יהיה לפי היחס שיש בין הביקושים שיש באזורי תנועה השונים. כלומר נניח שמתוך </w:delText>
        </w:r>
        <w:r w:rsidR="00675524" w:rsidDel="004A2D26">
          <w:rPr>
            <w:rFonts w:hint="cs"/>
            <w:rtl/>
          </w:rPr>
          <w:delText xml:space="preserve">חמשת </w:delText>
        </w:r>
        <w:r w:rsidDel="004A2D26">
          <w:rPr>
            <w:rFonts w:hint="cs"/>
            <w:rtl/>
          </w:rPr>
          <w:delText xml:space="preserve">אזורי תנועה רק </w:delText>
        </w:r>
        <w:r w:rsidR="000A284D" w:rsidDel="004A2D26">
          <w:rPr>
            <w:rFonts w:hint="cs"/>
            <w:rtl/>
          </w:rPr>
          <w:delText xml:space="preserve">בשלושה </w:delText>
        </w:r>
        <w:r w:rsidR="00833658" w:rsidDel="004A2D26">
          <w:rPr>
            <w:rFonts w:hint="cs"/>
            <w:rtl/>
          </w:rPr>
          <w:delText xml:space="preserve">מתגוררת </w:delText>
        </w:r>
        <w:r w:rsidR="000A284D" w:rsidDel="004A2D26">
          <w:rPr>
            <w:rFonts w:hint="cs"/>
            <w:rtl/>
          </w:rPr>
          <w:delText>אוכלוסיה,</w:delText>
        </w:r>
        <w:r w:rsidDel="004A2D26">
          <w:rPr>
            <w:rFonts w:hint="cs"/>
            <w:rtl/>
          </w:rPr>
          <w:delText xml:space="preserve"> מתוך האזורים האלו לאחד יש כבר בית ספר משנת הבסיס ואילו לשני</w:delText>
        </w:r>
        <w:r w:rsidR="00833658" w:rsidDel="004A2D26">
          <w:rPr>
            <w:rFonts w:hint="cs"/>
            <w:rtl/>
          </w:rPr>
          <w:delText>י</w:delText>
        </w:r>
        <w:r w:rsidDel="004A2D26">
          <w:rPr>
            <w:rFonts w:hint="cs"/>
            <w:rtl/>
          </w:rPr>
          <w:delText xml:space="preserve">ם האחרים אין </w:delText>
        </w:r>
        <w:r w:rsidR="0057241B" w:rsidDel="004A2D26">
          <w:rPr>
            <w:rFonts w:hint="cs"/>
            <w:rtl/>
          </w:rPr>
          <w:delText>כיוון ש</w:delText>
        </w:r>
        <w:r w:rsidDel="004A2D26">
          <w:rPr>
            <w:rFonts w:hint="cs"/>
            <w:rtl/>
          </w:rPr>
          <w:delText xml:space="preserve">בשנת הבסיס לא היה </w:delText>
        </w:r>
        <w:r w:rsidR="00AE39C9" w:rsidDel="004A2D26">
          <w:rPr>
            <w:rFonts w:hint="cs"/>
            <w:rtl/>
          </w:rPr>
          <w:delText xml:space="preserve">קיים בהם </w:delText>
        </w:r>
        <w:r w:rsidDel="004A2D26">
          <w:rPr>
            <w:rFonts w:hint="cs"/>
            <w:rtl/>
          </w:rPr>
          <w:delText>בית ספר קיים</w:delText>
        </w:r>
        <w:r w:rsidR="00793FDA" w:rsidDel="004A2D26">
          <w:rPr>
            <w:rFonts w:hint="cs"/>
            <w:rtl/>
          </w:rPr>
          <w:delText>, במקרה כזה</w:delText>
        </w:r>
        <w:r w:rsidDel="004A2D26">
          <w:rPr>
            <w:rFonts w:hint="cs"/>
            <w:rtl/>
          </w:rPr>
          <w:delText xml:space="preserve"> יחושב הביקוש הנוסף שקיים בכל אזור תנועה מעבר למענה שכבר קיים. אחוז זה יהיה הפקטור שלפיו "יפוזר</w:delText>
        </w:r>
        <w:r w:rsidR="00793FDA" w:rsidDel="004A2D26">
          <w:rPr>
            <w:rFonts w:hint="cs"/>
            <w:rtl/>
          </w:rPr>
          <w:delText>ו</w:delText>
        </w:r>
        <w:r w:rsidDel="004A2D26">
          <w:rPr>
            <w:rFonts w:hint="cs"/>
            <w:rtl/>
          </w:rPr>
          <w:delText>" התלמידים שנוספים על מנת לעמוד בביקוש למקומות חינוך.</w:delText>
        </w:r>
        <w:bookmarkStart w:id="3712" w:name="_Toc190880923"/>
        <w:bookmarkStart w:id="3713" w:name="_Toc190883636"/>
        <w:bookmarkEnd w:id="3712"/>
        <w:bookmarkEnd w:id="3713"/>
      </w:del>
    </w:p>
    <w:p w14:paraId="4462DEB0" w14:textId="09B7DA5A" w:rsidR="007F280D" w:rsidDel="004A2D26" w:rsidRDefault="007F280D">
      <w:pPr>
        <w:tabs>
          <w:tab w:val="left" w:pos="2446"/>
        </w:tabs>
        <w:spacing w:line="276" w:lineRule="auto"/>
        <w:rPr>
          <w:del w:id="3714" w:author="Gidon Kupietzky" w:date="2025-02-13T17:45:00Z" w16du:dateUtc="2025-02-13T15:45:00Z"/>
          <w:rtl/>
        </w:rPr>
        <w:pPrChange w:id="3715" w:author="Gidon Kupietzky" w:date="2025-02-13T17:45:00Z" w16du:dateUtc="2025-02-13T15:45:00Z">
          <w:pPr>
            <w:pStyle w:val="4"/>
          </w:pPr>
        </w:pPrChange>
      </w:pPr>
      <w:del w:id="3716" w:author="Gidon Kupietzky" w:date="2025-02-13T17:45:00Z" w16du:dateUtc="2025-02-13T15:45:00Z">
        <w:r w:rsidDel="004A2D26">
          <w:rPr>
            <w:rFonts w:hint="cs"/>
            <w:rtl/>
          </w:rPr>
          <w:delText>תחזית תלמידים ל</w:delText>
        </w:r>
        <w:r w:rsidRPr="00035A2D" w:rsidDel="004A2D26">
          <w:rPr>
            <w:rtl/>
          </w:rPr>
          <w:delText>ישיבות על</w:delText>
        </w:r>
        <w:r w:rsidDel="004A2D26">
          <w:rPr>
            <w:rFonts w:hint="cs"/>
            <w:rtl/>
          </w:rPr>
          <w:delText>-</w:delText>
        </w:r>
        <w:r w:rsidRPr="00035A2D" w:rsidDel="004A2D26">
          <w:rPr>
            <w:rtl/>
          </w:rPr>
          <w:delText>תיכוניות וכוללים</w:delText>
        </w:r>
        <w:bookmarkStart w:id="3717" w:name="_Toc190880924"/>
        <w:bookmarkStart w:id="3718" w:name="_Toc190883637"/>
        <w:bookmarkEnd w:id="3717"/>
        <w:bookmarkEnd w:id="3718"/>
      </w:del>
    </w:p>
    <w:p w14:paraId="2005EC11" w14:textId="5C75A776" w:rsidR="007F280D" w:rsidDel="004A2D26" w:rsidRDefault="007F280D">
      <w:pPr>
        <w:tabs>
          <w:tab w:val="left" w:pos="2446"/>
        </w:tabs>
        <w:spacing w:line="276" w:lineRule="auto"/>
        <w:rPr>
          <w:del w:id="3719" w:author="Gidon Kupietzky" w:date="2025-02-13T17:45:00Z" w16du:dateUtc="2025-02-13T15:45:00Z"/>
          <w:rtl/>
        </w:rPr>
        <w:pPrChange w:id="3720" w:author="Gidon Kupietzky" w:date="2025-02-13T17:45:00Z" w16du:dateUtc="2025-02-13T15:45:00Z">
          <w:pPr>
            <w:jc w:val="both"/>
          </w:pPr>
        </w:pPrChange>
      </w:pPr>
      <w:del w:id="3721" w:author="Gidon Kupietzky" w:date="2025-02-13T17:45:00Z" w16du:dateUtc="2025-02-13T15:45:00Z">
        <w:r w:rsidDel="004A2D26">
          <w:rPr>
            <w:rFonts w:hint="cs"/>
            <w:rtl/>
          </w:rPr>
          <w:delText>היקף התלמידים העתידי מבוסס על שימור יחס בין כמות תלמידי הישיבה והכוללים בשנת הבסיס לבין אוכלוסיית המגזר היהודי חרדי בשנתוני הגיל הרלוונטים בשנת הבסיס. מיקום המוסדות מבוסס על מיקומי שנת הבסיס כך שלא הוספנו מוסדות עתיידים.</w:delText>
        </w:r>
        <w:bookmarkStart w:id="3722" w:name="_Toc190880925"/>
        <w:bookmarkStart w:id="3723" w:name="_Toc190883638"/>
        <w:bookmarkEnd w:id="3722"/>
        <w:bookmarkEnd w:id="3723"/>
      </w:del>
    </w:p>
    <w:p w14:paraId="1E3E11C2" w14:textId="6A3546F2" w:rsidR="007F280D" w:rsidDel="004A2D26" w:rsidRDefault="007F280D">
      <w:pPr>
        <w:tabs>
          <w:tab w:val="left" w:pos="2446"/>
        </w:tabs>
        <w:spacing w:line="276" w:lineRule="auto"/>
        <w:rPr>
          <w:del w:id="3724" w:author="Gidon Kupietzky" w:date="2025-02-13T17:45:00Z" w16du:dateUtc="2025-02-13T15:45:00Z"/>
          <w:rtl/>
        </w:rPr>
        <w:pPrChange w:id="3725" w:author="Gidon Kupietzky" w:date="2025-02-13T17:45:00Z" w16du:dateUtc="2025-02-13T15:45:00Z">
          <w:pPr>
            <w:jc w:val="both"/>
          </w:pPr>
        </w:pPrChange>
      </w:pPr>
      <w:del w:id="3726" w:author="Gidon Kupietzky" w:date="2025-02-13T17:45:00Z" w16du:dateUtc="2025-02-13T15:45:00Z">
        <w:r w:rsidDel="004A2D26">
          <w:rPr>
            <w:rFonts w:hint="cs"/>
            <w:rtl/>
          </w:rPr>
          <w:delText xml:space="preserve">אולם בנוסף לכך </w:delText>
        </w:r>
        <w:r w:rsidRPr="77B01882" w:rsidDel="004A2D26">
          <w:rPr>
            <w:rtl/>
          </w:rPr>
          <w:delText>באזורי</w:delText>
        </w:r>
        <w:r w:rsidDel="004A2D26">
          <w:rPr>
            <w:rFonts w:hint="cs"/>
            <w:rtl/>
          </w:rPr>
          <w:delText xml:space="preserve"> תנועה חדשים או עתידיים בה מתגוררת כיום או תתגורר בעתיד </w:delText>
        </w:r>
        <w:r w:rsidRPr="77B01882" w:rsidDel="004A2D26">
          <w:rPr>
            <w:rtl/>
          </w:rPr>
          <w:delText>אוכלוסייה</w:delText>
        </w:r>
        <w:r w:rsidDel="004A2D26">
          <w:rPr>
            <w:rFonts w:hint="cs"/>
            <w:rtl/>
          </w:rPr>
          <w:delText xml:space="preserve"> חרדית נוספו תלמידי ישיבה וכוללים לפי מפתח של תלמידים לשנות גיל רלוונטיות </w:delText>
        </w:r>
        <w:r w:rsidR="00572744" w:rsidDel="004A2D26">
          <w:rPr>
            <w:rFonts w:hint="cs"/>
            <w:rtl/>
          </w:rPr>
          <w:delText>ב</w:delText>
        </w:r>
        <w:r w:rsidDel="004A2D26">
          <w:rPr>
            <w:rFonts w:hint="cs"/>
            <w:rtl/>
          </w:rPr>
          <w:delText xml:space="preserve">אם אין מענה </w:delText>
        </w:r>
        <w:r w:rsidR="00745BD3" w:rsidDel="004A2D26">
          <w:rPr>
            <w:rFonts w:hint="cs"/>
            <w:rtl/>
          </w:rPr>
          <w:delText>לביקוש ל"מקומות לימוד בכולל"</w:delText>
        </w:r>
        <w:r w:rsidR="00572744" w:rsidDel="004A2D26">
          <w:rPr>
            <w:rFonts w:hint="cs"/>
            <w:rtl/>
          </w:rPr>
          <w:delText xml:space="preserve">במוסד הקיים </w:delText>
        </w:r>
        <w:bookmarkStart w:id="3727" w:name="_Toc190880926"/>
        <w:bookmarkStart w:id="3728" w:name="_Toc190883639"/>
        <w:bookmarkEnd w:id="3727"/>
        <w:bookmarkEnd w:id="3728"/>
      </w:del>
    </w:p>
    <w:p w14:paraId="4E3C0130" w14:textId="402C1D49" w:rsidR="007F280D" w:rsidDel="004A2D26" w:rsidRDefault="007F280D">
      <w:pPr>
        <w:tabs>
          <w:tab w:val="left" w:pos="2446"/>
        </w:tabs>
        <w:spacing w:line="276" w:lineRule="auto"/>
        <w:rPr>
          <w:del w:id="3729" w:author="Gidon Kupietzky" w:date="2025-02-13T17:45:00Z" w16du:dateUtc="2025-02-13T15:45:00Z"/>
          <w:rtl/>
        </w:rPr>
        <w:pPrChange w:id="3730" w:author="Gidon Kupietzky" w:date="2025-02-13T17:45:00Z" w16du:dateUtc="2025-02-13T15:45:00Z">
          <w:pPr>
            <w:pStyle w:val="4"/>
          </w:pPr>
        </w:pPrChange>
      </w:pPr>
      <w:del w:id="3731" w:author="Gidon Kupietzky" w:date="2025-02-13T17:45:00Z" w16du:dateUtc="2025-02-13T15:45:00Z">
        <w:r w:rsidDel="004A2D26">
          <w:rPr>
            <w:rFonts w:hint="cs"/>
            <w:rtl/>
          </w:rPr>
          <w:delText>תחזית מספר סטודנטים במוסדות ל</w:delText>
        </w:r>
        <w:r w:rsidRPr="00AA1E37" w:rsidDel="004A2D26">
          <w:rPr>
            <w:rtl/>
          </w:rPr>
          <w:delText>השכלה גבוהה</w:delText>
        </w:r>
        <w:r w:rsidRPr="00AA1E37" w:rsidDel="004A2D26">
          <w:delText xml:space="preserve"> </w:delText>
        </w:r>
        <w:bookmarkStart w:id="3732" w:name="_Toc190880927"/>
        <w:bookmarkStart w:id="3733" w:name="_Toc190883640"/>
        <w:bookmarkEnd w:id="3732"/>
        <w:bookmarkEnd w:id="3733"/>
      </w:del>
    </w:p>
    <w:p w14:paraId="6F0673BD" w14:textId="4EBFF547" w:rsidR="007F280D" w:rsidDel="004A2D26" w:rsidRDefault="007F280D">
      <w:pPr>
        <w:tabs>
          <w:tab w:val="left" w:pos="2446"/>
        </w:tabs>
        <w:spacing w:line="276" w:lineRule="auto"/>
        <w:rPr>
          <w:del w:id="3734" w:author="Gidon Kupietzky" w:date="2025-02-13T17:45:00Z" w16du:dateUtc="2025-02-13T15:45:00Z"/>
          <w:rtl/>
        </w:rPr>
        <w:pPrChange w:id="3735" w:author="Gidon Kupietzky" w:date="2025-02-13T17:45:00Z" w16du:dateUtc="2025-02-13T15:45:00Z">
          <w:pPr>
            <w:jc w:val="both"/>
          </w:pPr>
        </w:pPrChange>
      </w:pPr>
      <w:del w:id="3736" w:author="Gidon Kupietzky" w:date="2025-02-13T17:45:00Z" w16du:dateUtc="2025-02-13T15:45:00Z">
        <w:r w:rsidDel="004A2D26">
          <w:rPr>
            <w:rFonts w:hint="cs"/>
            <w:rtl/>
          </w:rPr>
          <w:delText xml:space="preserve">הנחת העבודה בחישוב מספר הסטודנטים בשנות היעד , היא שיישמר </w:delText>
        </w:r>
        <w:commentRangeStart w:id="3737"/>
        <w:r w:rsidDel="004A2D26">
          <w:rPr>
            <w:rFonts w:hint="cs"/>
            <w:rtl/>
          </w:rPr>
          <w:delText xml:space="preserve">היחס </w:delText>
        </w:r>
        <w:commentRangeEnd w:id="3737"/>
        <w:r w:rsidDel="004A2D26">
          <w:rPr>
            <w:rtl/>
          </w:rPr>
          <w:commentReference w:id="3737"/>
        </w:r>
        <w:r w:rsidDel="004A2D26">
          <w:rPr>
            <w:rFonts w:hint="cs"/>
            <w:rtl/>
          </w:rPr>
          <w:delText xml:space="preserve">בין מספר הסטודנטים לגודל האוכלוסייה בשנתוני הגיל 20 עד 30.  הנחת העבודה היא, כי תוספת הסטודנטים תיקלט במוסדות הקיימים בשנת הבסיס , כך שלא הוספנו מוסדות </w:delText>
        </w:r>
        <w:r w:rsidR="000F016C" w:rsidDel="004A2D26">
          <w:rPr>
            <w:rFonts w:hint="cs"/>
            <w:rtl/>
          </w:rPr>
          <w:delText>נוספים</w:delText>
        </w:r>
        <w:r w:rsidDel="004A2D26">
          <w:rPr>
            <w:rFonts w:hint="cs"/>
            <w:rtl/>
          </w:rPr>
          <w:delText xml:space="preserve">. </w:delText>
        </w:r>
        <w:bookmarkStart w:id="3738" w:name="_Toc190880928"/>
        <w:bookmarkStart w:id="3739" w:name="_Toc190883641"/>
        <w:bookmarkEnd w:id="3738"/>
        <w:bookmarkEnd w:id="3739"/>
      </w:del>
    </w:p>
    <w:p w14:paraId="659309AD" w14:textId="4301FFD9" w:rsidR="007F280D" w:rsidDel="004A2D26" w:rsidRDefault="007F280D">
      <w:pPr>
        <w:tabs>
          <w:tab w:val="left" w:pos="2446"/>
        </w:tabs>
        <w:spacing w:line="276" w:lineRule="auto"/>
        <w:rPr>
          <w:del w:id="3740" w:author="Gidon Kupietzky" w:date="2025-02-13T17:45:00Z" w16du:dateUtc="2025-02-13T15:45:00Z"/>
          <w:rtl/>
        </w:rPr>
        <w:pPrChange w:id="3741" w:author="Gidon Kupietzky" w:date="2025-02-13T17:45:00Z" w16du:dateUtc="2025-02-13T15:45:00Z">
          <w:pPr>
            <w:jc w:val="both"/>
          </w:pPr>
        </w:pPrChange>
      </w:pPr>
      <w:del w:id="3742" w:author="Gidon Kupietzky" w:date="2025-02-13T17:45:00Z" w16du:dateUtc="2025-02-13T15:45:00Z">
        <w:r w:rsidDel="004A2D26">
          <w:rPr>
            <w:rFonts w:hint="cs"/>
            <w:rtl/>
          </w:rPr>
          <w:delText xml:space="preserve">היקף דיירי מעונות הסטודנטים במצב העתידי חושב באופן שמשמר את </w:delText>
        </w:r>
        <w:commentRangeStart w:id="3743"/>
        <w:r w:rsidDel="004A2D26">
          <w:rPr>
            <w:rFonts w:hint="cs"/>
            <w:rtl/>
          </w:rPr>
          <w:delText xml:space="preserve">היחס </w:delText>
        </w:r>
        <w:commentRangeEnd w:id="3743"/>
        <w:r w:rsidDel="004A2D26">
          <w:rPr>
            <w:rtl/>
          </w:rPr>
          <w:commentReference w:id="3743"/>
        </w:r>
        <w:r w:rsidDel="004A2D26">
          <w:rPr>
            <w:rFonts w:hint="cs"/>
            <w:rtl/>
          </w:rPr>
          <w:delText xml:space="preserve">בין </w:delText>
        </w:r>
        <w:r w:rsidR="00E24868" w:rsidDel="004A2D26">
          <w:rPr>
            <w:rFonts w:hint="cs"/>
            <w:rtl/>
          </w:rPr>
          <w:delText xml:space="preserve">היקף </w:delText>
        </w:r>
        <w:r w:rsidDel="004A2D26">
          <w:rPr>
            <w:rFonts w:hint="cs"/>
            <w:rtl/>
          </w:rPr>
          <w:delText xml:space="preserve">הסטודנטים לבין דיירי מעונות בשנת הבסיס פר מוסד </w:delText>
        </w:r>
        <w:r w:rsidR="006D6ED2" w:rsidDel="004A2D26">
          <w:rPr>
            <w:rFonts w:hint="cs"/>
            <w:rtl/>
          </w:rPr>
          <w:delText xml:space="preserve">להשכלה גבוהה </w:delText>
        </w:r>
        <w:r w:rsidDel="004A2D26">
          <w:rPr>
            <w:rFonts w:hint="cs"/>
            <w:rtl/>
          </w:rPr>
          <w:delText xml:space="preserve">שקיימים בו </w:delText>
        </w:r>
        <w:commentRangeStart w:id="3744"/>
        <w:r w:rsidDel="004A2D26">
          <w:rPr>
            <w:rFonts w:hint="cs"/>
            <w:rtl/>
          </w:rPr>
          <w:delText>מעונות</w:delText>
        </w:r>
        <w:commentRangeEnd w:id="3744"/>
        <w:r w:rsidDel="004A2D26">
          <w:rPr>
            <w:rtl/>
          </w:rPr>
          <w:commentReference w:id="3744"/>
        </w:r>
        <w:r w:rsidR="006D6ED2" w:rsidDel="004A2D26">
          <w:rPr>
            <w:rFonts w:hint="cs"/>
            <w:rtl/>
          </w:rPr>
          <w:delText xml:space="preserve"> סטודנטים</w:delText>
        </w:r>
        <w:r w:rsidDel="004A2D26">
          <w:rPr>
            <w:rFonts w:hint="cs"/>
            <w:rtl/>
          </w:rPr>
          <w:delText>.</w:delText>
        </w:r>
        <w:bookmarkStart w:id="3745" w:name="_Toc190880929"/>
        <w:bookmarkStart w:id="3746" w:name="_Toc190883642"/>
        <w:bookmarkEnd w:id="3745"/>
        <w:bookmarkEnd w:id="3746"/>
      </w:del>
    </w:p>
    <w:p w14:paraId="54E720F7" w14:textId="3EC112C1" w:rsidR="007F280D" w:rsidRPr="00035A2D" w:rsidDel="004A2D26" w:rsidRDefault="007F280D">
      <w:pPr>
        <w:tabs>
          <w:tab w:val="left" w:pos="2446"/>
        </w:tabs>
        <w:spacing w:line="276" w:lineRule="auto"/>
        <w:rPr>
          <w:del w:id="3747" w:author="Gidon Kupietzky" w:date="2025-02-13T17:45:00Z" w16du:dateUtc="2025-02-13T15:45:00Z"/>
          <w:rtl/>
        </w:rPr>
        <w:pPrChange w:id="3748" w:author="Gidon Kupietzky" w:date="2025-02-13T17:45:00Z" w16du:dateUtc="2025-02-13T15:45:00Z">
          <w:pPr>
            <w:jc w:val="both"/>
          </w:pPr>
        </w:pPrChange>
      </w:pPr>
      <w:bookmarkStart w:id="3749" w:name="_Toc190880930"/>
      <w:bookmarkStart w:id="3750" w:name="_Toc190883643"/>
      <w:bookmarkEnd w:id="3749"/>
      <w:bookmarkEnd w:id="3750"/>
    </w:p>
    <w:p w14:paraId="6897D5F0" w14:textId="39FC1231" w:rsidR="007F280D" w:rsidRPr="00DE4801" w:rsidDel="004A2D26" w:rsidRDefault="007F280D">
      <w:pPr>
        <w:tabs>
          <w:tab w:val="left" w:pos="2446"/>
        </w:tabs>
        <w:spacing w:line="276" w:lineRule="auto"/>
        <w:rPr>
          <w:del w:id="3751" w:author="Gidon Kupietzky" w:date="2025-02-13T17:45:00Z" w16du:dateUtc="2025-02-13T15:45:00Z"/>
        </w:rPr>
        <w:pPrChange w:id="3752" w:author="Gidon Kupietzky" w:date="2025-02-13T17:45:00Z" w16du:dateUtc="2025-02-13T15:45:00Z">
          <w:pPr>
            <w:pStyle w:val="3"/>
          </w:pPr>
        </w:pPrChange>
      </w:pPr>
      <w:del w:id="3753" w:author="Gidon Kupietzky" w:date="2025-02-13T17:45:00Z" w16du:dateUtc="2025-02-13T15:45:00Z">
        <w:r w:rsidRPr="00DE4801" w:rsidDel="004A2D26">
          <w:rPr>
            <w:rtl/>
          </w:rPr>
          <w:delText>תעסוקה</w:delText>
        </w:r>
        <w:r w:rsidRPr="00DE4801" w:rsidDel="004A2D26">
          <w:delText xml:space="preserve"> </w:delText>
        </w:r>
        <w:bookmarkStart w:id="3754" w:name="_Toc190880931"/>
        <w:bookmarkStart w:id="3755" w:name="_Toc190883644"/>
        <w:bookmarkEnd w:id="3754"/>
        <w:bookmarkEnd w:id="3755"/>
      </w:del>
    </w:p>
    <w:p w14:paraId="23F757CB" w14:textId="36A1C118" w:rsidR="007F280D" w:rsidDel="004A2D26" w:rsidRDefault="007F280D">
      <w:pPr>
        <w:tabs>
          <w:tab w:val="left" w:pos="2446"/>
        </w:tabs>
        <w:spacing w:line="276" w:lineRule="auto"/>
        <w:rPr>
          <w:del w:id="3756" w:author="Gidon Kupietzky" w:date="2025-02-13T17:45:00Z" w16du:dateUtc="2025-02-13T15:45:00Z"/>
          <w:rFonts w:eastAsia="David"/>
          <w:rtl/>
        </w:rPr>
        <w:pPrChange w:id="3757" w:author="Gidon Kupietzky" w:date="2025-02-13T17:45:00Z" w16du:dateUtc="2025-02-13T15:45:00Z">
          <w:pPr>
            <w:pStyle w:val="4"/>
          </w:pPr>
        </w:pPrChange>
      </w:pPr>
      <w:bookmarkStart w:id="3758" w:name="_יצירת_תחזית_מועסקים"/>
      <w:bookmarkEnd w:id="3758"/>
      <w:del w:id="3759" w:author="Gidon Kupietzky" w:date="2025-02-13T17:45:00Z" w16du:dateUtc="2025-02-13T15:45:00Z">
        <w:r w:rsidDel="004A2D26">
          <w:rPr>
            <w:rFonts w:eastAsia="David" w:hint="cs"/>
            <w:rtl/>
          </w:rPr>
          <w:delText>יצירת</w:delText>
        </w:r>
        <w:r w:rsidRPr="00DE4801" w:rsidDel="004A2D26">
          <w:rPr>
            <w:rFonts w:eastAsia="David"/>
            <w:rtl/>
          </w:rPr>
          <w:delText xml:space="preserve"> </w:delText>
        </w:r>
        <w:r w:rsidDel="004A2D26">
          <w:rPr>
            <w:rFonts w:eastAsia="David" w:hint="cs"/>
            <w:rtl/>
          </w:rPr>
          <w:delText>תחזית</w:delText>
        </w:r>
        <w:r w:rsidRPr="00DE4801" w:rsidDel="004A2D26">
          <w:rPr>
            <w:rFonts w:eastAsia="David"/>
            <w:rtl/>
          </w:rPr>
          <w:delText xml:space="preserve"> </w:delText>
        </w:r>
      </w:del>
      <w:del w:id="3760" w:author="Gidon Kupietzky" w:date="2024-12-16T14:46:00Z" w16du:dateUtc="2024-12-16T12:46:00Z">
        <w:r w:rsidRPr="00DE4801">
          <w:rPr>
            <w:rFonts w:eastAsia="David"/>
            <w:rtl/>
          </w:rPr>
          <w:delText xml:space="preserve">מועסקים </w:delText>
        </w:r>
        <w:r w:rsidDel="004946AD">
          <w:rPr>
            <w:rFonts w:eastAsia="David" w:hint="cs"/>
            <w:rtl/>
          </w:rPr>
          <w:delText>(עבודה)</w:delText>
        </w:r>
        <w:r w:rsidRPr="00DE4801" w:rsidDel="004946AD">
          <w:rPr>
            <w:rFonts w:eastAsia="David"/>
            <w:rtl/>
          </w:rPr>
          <w:delText xml:space="preserve"> </w:delText>
        </w:r>
      </w:del>
      <w:del w:id="3761" w:author="Gidon Kupietzky" w:date="2025-02-13T17:45:00Z" w16du:dateUtc="2025-02-13T15:45:00Z">
        <w:r w:rsidRPr="00DE4801" w:rsidDel="004A2D26">
          <w:rPr>
            <w:rFonts w:eastAsia="David"/>
            <w:rtl/>
          </w:rPr>
          <w:delText>במרחב צתא</w:delText>
        </w:r>
        <w:r w:rsidDel="004A2D26">
          <w:rPr>
            <w:rFonts w:eastAsia="David" w:hint="cs"/>
            <w:rtl/>
          </w:rPr>
          <w:delText>"</w:delText>
        </w:r>
        <w:r w:rsidRPr="00DE4801" w:rsidDel="004A2D26">
          <w:rPr>
            <w:rFonts w:eastAsia="David"/>
            <w:rtl/>
          </w:rPr>
          <w:delText>ל</w:delText>
        </w:r>
        <w:bookmarkStart w:id="3762" w:name="_Toc190880932"/>
        <w:bookmarkStart w:id="3763" w:name="_Toc190883645"/>
        <w:bookmarkEnd w:id="3762"/>
        <w:bookmarkEnd w:id="3763"/>
      </w:del>
    </w:p>
    <w:p w14:paraId="62EFC708" w14:textId="62D62927" w:rsidR="007F280D" w:rsidRDefault="00A55CF9">
      <w:pPr>
        <w:tabs>
          <w:tab w:val="left" w:pos="2446"/>
        </w:tabs>
        <w:spacing w:line="276" w:lineRule="auto"/>
        <w:rPr>
          <w:del w:id="3764" w:author="Gidon Kupietzky" w:date="2024-12-16T14:42:00Z" w16du:dateUtc="2024-12-16T12:42:00Z"/>
          <w:rFonts w:ascii="David" w:eastAsia="David" w:hAnsi="David"/>
          <w:rtl/>
        </w:rPr>
        <w:pPrChange w:id="3765" w:author="Gidon Kupietzky" w:date="2025-02-13T17:45:00Z" w16du:dateUtc="2025-02-13T15:45:00Z">
          <w:pPr>
            <w:jc w:val="both"/>
          </w:pPr>
        </w:pPrChange>
      </w:pPr>
      <w:ins w:id="3766" w:author="Lior Glick" w:date="2025-01-19T09:10:00Z" w16du:dateUtc="2025-01-19T07:10:00Z">
        <w:del w:id="3767" w:author="Gidon Kupietzky" w:date="2025-02-13T17:45:00Z" w16du:dateUtc="2025-02-13T15:45:00Z">
          <w:r w:rsidDel="004A2D26">
            <w:rPr>
              <w:rFonts w:ascii="David" w:eastAsia="David" w:hAnsi="David" w:hint="cs"/>
              <w:rtl/>
            </w:rPr>
            <w:delText>מספר</w:delText>
          </w:r>
        </w:del>
      </w:ins>
      <w:ins w:id="3768" w:author="Lior Glick" w:date="2025-01-19T09:11:00Z" w16du:dateUtc="2025-01-19T07:11:00Z">
        <w:del w:id="3769" w:author="Gidon Kupietzky" w:date="2025-02-13T17:45:00Z" w16du:dateUtc="2025-02-13T15:45:00Z">
          <w:r w:rsidDel="004A2D26">
            <w:rPr>
              <w:rFonts w:ascii="David" w:eastAsia="David" w:hAnsi="David" w:hint="cs"/>
              <w:rtl/>
            </w:rPr>
            <w:delText>ה</w:delText>
          </w:r>
        </w:del>
      </w:ins>
      <w:commentRangeStart w:id="3770"/>
      <w:commentRangeEnd w:id="3770"/>
      <w:del w:id="3771" w:author="Gidon Kupietzky" w:date="2025-02-13T17:45:00Z" w16du:dateUtc="2025-02-13T15:45:00Z">
        <w:r w:rsidDel="004A2D26">
          <w:rPr>
            <w:rStyle w:val="ab"/>
            <w:rtl/>
          </w:rPr>
          <w:commentReference w:id="3770"/>
        </w:r>
      </w:del>
      <w:del w:id="3772" w:author="Gidon Kupietzky" w:date="2024-12-16T14:42:00Z" w16du:dateUtc="2024-12-16T12:42:00Z">
        <w:r w:rsidR="007F280D" w:rsidRPr="00D21C1E">
          <w:rPr>
            <w:rFonts w:ascii="David" w:eastAsia="David" w:hAnsi="David"/>
            <w:rtl/>
          </w:rPr>
          <w:delText xml:space="preserve">בדומה לאופן שבו מחושב מספר המועסקים </w:delText>
        </w:r>
        <w:r w:rsidR="00633F77">
          <w:rPr>
            <w:rFonts w:ascii="David" w:eastAsia="David" w:hAnsi="David" w:hint="cs"/>
            <w:rtl/>
          </w:rPr>
          <w:delText>ב</w:delText>
        </w:r>
        <w:r w:rsidR="007F280D">
          <w:rPr>
            <w:rFonts w:ascii="David" w:eastAsia="David" w:hAnsi="David" w:hint="cs"/>
            <w:rtl/>
          </w:rPr>
          <w:delText>תחזית הבסיס</w:delText>
        </w:r>
        <w:r w:rsidR="007F280D" w:rsidRPr="00D21C1E">
          <w:rPr>
            <w:rFonts w:ascii="David" w:eastAsia="David" w:hAnsi="David"/>
            <w:rtl/>
          </w:rPr>
          <w:delText xml:space="preserve">, נעשה שימוש במתודולוגיה </w:delText>
        </w:r>
        <w:r w:rsidR="007F280D">
          <w:rPr>
            <w:rFonts w:ascii="David" w:eastAsia="David" w:hAnsi="David" w:hint="cs"/>
            <w:rtl/>
          </w:rPr>
          <w:delText>זהה</w:delText>
        </w:r>
        <w:r w:rsidR="007F280D" w:rsidRPr="00D21C1E">
          <w:rPr>
            <w:rFonts w:ascii="David" w:eastAsia="David" w:hAnsi="David"/>
            <w:rtl/>
          </w:rPr>
          <w:delText xml:space="preserve"> </w:delText>
        </w:r>
        <w:r w:rsidR="007F280D">
          <w:rPr>
            <w:rFonts w:ascii="David" w:eastAsia="David" w:hAnsi="David" w:hint="cs"/>
            <w:rtl/>
          </w:rPr>
          <w:delText xml:space="preserve">לטובת שנות יעד העתידיים:  </w:delText>
        </w:r>
        <w:r w:rsidR="007F280D" w:rsidRPr="00DE4801">
          <w:rPr>
            <w:rFonts w:ascii="David" w:eastAsia="David" w:hAnsi="David"/>
            <w:rtl/>
          </w:rPr>
          <w:delText xml:space="preserve">מתוך </w:delText>
        </w:r>
        <w:r w:rsidR="007F280D">
          <w:rPr>
            <w:rFonts w:ascii="David" w:eastAsia="David" w:hAnsi="David" w:hint="cs"/>
            <w:rtl/>
          </w:rPr>
          <w:delText xml:space="preserve">סך </w:delText>
        </w:r>
        <w:r w:rsidR="007F280D" w:rsidRPr="00DE4801">
          <w:rPr>
            <w:rFonts w:ascii="David" w:eastAsia="David" w:hAnsi="David"/>
            <w:rtl/>
          </w:rPr>
          <w:delText>האוכלוסייה המתגוררת במרחב צתא</w:delText>
        </w:r>
        <w:r w:rsidR="007F280D">
          <w:rPr>
            <w:rFonts w:ascii="David" w:eastAsia="David" w:hAnsi="David" w:hint="cs"/>
            <w:rtl/>
          </w:rPr>
          <w:delText>"</w:delText>
        </w:r>
        <w:r w:rsidR="007F280D" w:rsidRPr="00DE4801">
          <w:rPr>
            <w:rFonts w:ascii="David" w:eastAsia="David" w:hAnsi="David"/>
            <w:rtl/>
          </w:rPr>
          <w:delText xml:space="preserve">ל, </w:delText>
        </w:r>
        <w:r w:rsidR="007F280D">
          <w:rPr>
            <w:rFonts w:ascii="David" w:eastAsia="David" w:hAnsi="David" w:hint="cs"/>
            <w:rtl/>
          </w:rPr>
          <w:delText>בודדה</w:delText>
        </w:r>
        <w:r w:rsidR="007F280D" w:rsidRPr="00DE4801">
          <w:rPr>
            <w:rFonts w:ascii="David" w:eastAsia="David" w:hAnsi="David"/>
            <w:rtl/>
          </w:rPr>
          <w:delText xml:space="preserve"> האוכלוסייה בגיל</w:delText>
        </w:r>
        <w:r w:rsidR="007F280D" w:rsidRPr="00DE4801" w:rsidDel="002720E6">
          <w:rPr>
            <w:rFonts w:ascii="David" w:eastAsia="David" w:hAnsi="David"/>
            <w:rtl/>
          </w:rPr>
          <w:delText>א</w:delText>
        </w:r>
        <w:r w:rsidR="007F280D" w:rsidRPr="00DE4801">
          <w:rPr>
            <w:rFonts w:ascii="David" w:eastAsia="David" w:hAnsi="David"/>
            <w:rtl/>
          </w:rPr>
          <w:delText>י העבודה, ו</w:delText>
        </w:r>
        <w:r w:rsidR="007F280D">
          <w:rPr>
            <w:rFonts w:ascii="David" w:eastAsia="David" w:hAnsi="David" w:hint="cs"/>
            <w:rtl/>
          </w:rPr>
          <w:delText xml:space="preserve">הוכפלה </w:delText>
        </w:r>
        <w:r w:rsidR="007F280D" w:rsidRPr="00DE4801">
          <w:rPr>
            <w:rFonts w:ascii="David" w:eastAsia="David" w:hAnsi="David"/>
            <w:rtl/>
          </w:rPr>
          <w:delText xml:space="preserve">בשיעור </w:delText>
        </w:r>
        <w:commentRangeStart w:id="3773"/>
        <w:r w:rsidR="007F280D" w:rsidRPr="00DE4801">
          <w:rPr>
            <w:rFonts w:ascii="David" w:eastAsia="David" w:hAnsi="David"/>
            <w:rtl/>
          </w:rPr>
          <w:delText xml:space="preserve">ההשתתפות </w:delText>
        </w:r>
        <w:r w:rsidR="007F280D" w:rsidRPr="77B01882">
          <w:rPr>
            <w:rFonts w:ascii="David" w:eastAsia="David" w:hAnsi="David"/>
            <w:rtl/>
          </w:rPr>
          <w:delText>בכוח</w:delText>
        </w:r>
        <w:r w:rsidR="007F280D" w:rsidRPr="00DE4801">
          <w:rPr>
            <w:rFonts w:ascii="David" w:eastAsia="David" w:hAnsi="David"/>
            <w:rtl/>
          </w:rPr>
          <w:delText xml:space="preserve"> העבודה </w:delText>
        </w:r>
        <w:r w:rsidR="007F280D">
          <w:rPr>
            <w:rFonts w:ascii="David" w:eastAsia="David" w:hAnsi="David" w:hint="cs"/>
            <w:rtl/>
          </w:rPr>
          <w:delText xml:space="preserve">עבור </w:delText>
        </w:r>
        <w:commentRangeEnd w:id="3773"/>
        <w:r w:rsidR="007F280D">
          <w:rPr>
            <w:rtl/>
          </w:rPr>
          <w:commentReference w:id="3773"/>
        </w:r>
        <w:r w:rsidR="007F280D">
          <w:rPr>
            <w:rFonts w:ascii="David" w:eastAsia="David" w:hAnsi="David" w:hint="cs"/>
            <w:rtl/>
          </w:rPr>
          <w:delText xml:space="preserve">כל </w:delText>
        </w:r>
        <w:r w:rsidR="007F280D">
          <w:rPr>
            <w:rFonts w:ascii="David" w:eastAsia="David" w:hAnsi="David"/>
            <w:rtl/>
          </w:rPr>
          <w:delText xml:space="preserve"> מגזר</w:delText>
        </w:r>
        <w:r w:rsidR="007F280D">
          <w:rPr>
            <w:rFonts w:ascii="David" w:eastAsia="David" w:hAnsi="David" w:hint="cs"/>
            <w:rtl/>
          </w:rPr>
          <w:delText>, עבור גיל</w:delText>
        </w:r>
        <w:r w:rsidR="007F280D" w:rsidDel="002720E6">
          <w:rPr>
            <w:rFonts w:ascii="David" w:eastAsia="David" w:hAnsi="David" w:hint="cs"/>
            <w:rtl/>
          </w:rPr>
          <w:delText>א</w:delText>
        </w:r>
        <w:r w:rsidR="007F280D">
          <w:rPr>
            <w:rFonts w:ascii="David" w:eastAsia="David" w:hAnsi="David" w:hint="cs"/>
            <w:rtl/>
          </w:rPr>
          <w:delText>י העבודה (</w:delText>
        </w:r>
        <w:r w:rsidR="007F280D">
          <w:fldChar w:fldCharType="begin"/>
        </w:r>
        <w:r w:rsidR="007F280D">
          <w:delInstrText>HYPERLINK \l "_</w:delInstrText>
        </w:r>
        <w:r w:rsidR="007F280D">
          <w:rPr>
            <w:rtl/>
          </w:rPr>
          <w:delInstrText>נספח</w:delInstrText>
        </w:r>
        <w:r w:rsidR="007F280D">
          <w:delInstrText>__"</w:delInstrText>
        </w:r>
        <w:r w:rsidR="007F280D">
          <w:fldChar w:fldCharType="separate"/>
        </w:r>
        <w:r w:rsidR="007F280D" w:rsidRPr="00E6134C">
          <w:rPr>
            <w:rStyle w:val="Hyperlink"/>
            <w:rFonts w:ascii="David" w:eastAsia="David" w:hAnsi="David" w:hint="cs"/>
            <w:rtl/>
          </w:rPr>
          <w:delText>ראה נספח</w:delText>
        </w:r>
        <w:r w:rsidR="00E6134C" w:rsidRPr="00E6134C">
          <w:rPr>
            <w:rStyle w:val="Hyperlink"/>
            <w:rFonts w:ascii="David" w:eastAsia="David" w:hAnsi="David" w:hint="cs"/>
            <w:rtl/>
          </w:rPr>
          <w:delText xml:space="preserve"> 7.3</w:delText>
        </w:r>
        <w:r w:rsidR="007F280D">
          <w:rPr>
            <w:rStyle w:val="Hyperlink"/>
            <w:rFonts w:ascii="David" w:eastAsia="David" w:hAnsi="David"/>
          </w:rPr>
          <w:fldChar w:fldCharType="end"/>
        </w:r>
        <w:r w:rsidR="007F280D">
          <w:rPr>
            <w:rFonts w:ascii="David" w:eastAsia="David" w:hAnsi="David" w:hint="cs"/>
            <w:rtl/>
          </w:rPr>
          <w:delText>)</w:delText>
        </w:r>
        <w:r w:rsidR="007F280D" w:rsidRPr="00DE4801">
          <w:rPr>
            <w:rFonts w:ascii="David" w:eastAsia="David" w:hAnsi="David"/>
            <w:rtl/>
          </w:rPr>
          <w:delText>.</w:delText>
        </w:r>
        <w:r w:rsidR="007F280D">
          <w:rPr>
            <w:rFonts w:ascii="David" w:eastAsia="David" w:hAnsi="David" w:hint="cs"/>
            <w:rtl/>
          </w:rPr>
          <w:delText xml:space="preserve"> </w:delText>
        </w:r>
      </w:del>
      <w:del w:id="3774" w:author="Gidon Kupietzky" w:date="2025-02-13T17:45:00Z" w16du:dateUtc="2025-02-13T15:45:00Z">
        <w:r w:rsidR="007F280D" w:rsidDel="004A2D26">
          <w:rPr>
            <w:rFonts w:hint="cs"/>
            <w:color w:val="000000" w:themeColor="text1"/>
            <w:rtl/>
          </w:rPr>
          <w:delText>חשוב לציין ש</w:delText>
        </w:r>
        <w:r w:rsidR="007F280D" w:rsidRPr="00101D80" w:rsidDel="004A2D26">
          <w:rPr>
            <w:rFonts w:hint="cs"/>
            <w:color w:val="000000" w:themeColor="text1"/>
            <w:rtl/>
          </w:rPr>
          <w:delText xml:space="preserve">ההנחה שהונחה בבסיס התחזית למועסקים היא כי לאורך שנות היעד יהיה גידול מתמשך בשיעור ההשתתפות בכוח העבודה של </w:delText>
        </w:r>
        <w:r w:rsidR="00333871" w:rsidDel="004A2D26">
          <w:rPr>
            <w:rFonts w:hint="cs"/>
            <w:color w:val="000000" w:themeColor="text1"/>
            <w:rtl/>
          </w:rPr>
          <w:delText>ה</w:delText>
        </w:r>
        <w:r w:rsidR="007F280D" w:rsidRPr="00101D80" w:rsidDel="004A2D26">
          <w:rPr>
            <w:rFonts w:hint="cs"/>
            <w:color w:val="000000" w:themeColor="text1"/>
            <w:rtl/>
          </w:rPr>
          <w:delText>מגזרים הערב</w:delText>
        </w:r>
      </w:del>
      <w:ins w:id="3775" w:author="Lior Glick" w:date="2024-12-03T08:29:00Z" w16du:dateUtc="2024-12-03T06:29:00Z">
        <w:del w:id="3776" w:author="Gidon Kupietzky" w:date="2025-02-13T17:45:00Z" w16du:dateUtc="2025-02-13T15:45:00Z">
          <w:r w:rsidR="002720E6" w:rsidDel="004A2D26">
            <w:rPr>
              <w:rFonts w:hint="cs"/>
              <w:color w:val="000000" w:themeColor="text1"/>
              <w:rtl/>
            </w:rPr>
            <w:delText>י</w:delText>
          </w:r>
        </w:del>
      </w:ins>
      <w:del w:id="3777" w:author="Gidon Kupietzky" w:date="2025-02-13T17:45:00Z" w16du:dateUtc="2025-02-13T15:45:00Z">
        <w:r w:rsidR="007F280D" w:rsidRPr="00101D80" w:rsidDel="004A2D26">
          <w:rPr>
            <w:rFonts w:hint="cs"/>
            <w:color w:val="000000" w:themeColor="text1"/>
            <w:rtl/>
          </w:rPr>
          <w:delText xml:space="preserve"> והחרד</w:delText>
        </w:r>
      </w:del>
      <w:ins w:id="3778" w:author="Lior Glick" w:date="2024-12-03T08:29:00Z" w16du:dateUtc="2024-12-03T06:29:00Z">
        <w:del w:id="3779" w:author="Gidon Kupietzky" w:date="2025-02-13T17:45:00Z" w16du:dateUtc="2025-02-13T15:45:00Z">
          <w:r w:rsidR="002720E6" w:rsidDel="004A2D26">
            <w:rPr>
              <w:rFonts w:hint="cs"/>
              <w:color w:val="000000" w:themeColor="text1"/>
              <w:rtl/>
            </w:rPr>
            <w:delText>י</w:delText>
          </w:r>
        </w:del>
      </w:ins>
      <w:del w:id="3780" w:author="Gidon Kupietzky" w:date="2025-02-13T17:45:00Z" w16du:dateUtc="2025-02-13T15:45:00Z">
        <w:r w:rsidR="007F280D" w:rsidRPr="00D706BA" w:rsidDel="004A2D26">
          <w:rPr>
            <w:color w:val="000000" w:themeColor="text1"/>
            <w:rtl/>
          </w:rPr>
          <w:delText xml:space="preserve"> </w:delText>
        </w:r>
        <w:r w:rsidR="00B769FF" w:rsidDel="004A2D26">
          <w:rPr>
            <w:rFonts w:hint="cs"/>
            <w:color w:val="000000" w:themeColor="text1"/>
            <w:rtl/>
          </w:rPr>
          <w:delText>.</w:delText>
        </w:r>
      </w:del>
      <w:del w:id="3781" w:author="Gidon Kupietzky" w:date="2024-12-16T14:42:00Z" w16du:dateUtc="2024-12-16T12:42:00Z">
        <w:r w:rsidR="007F280D">
          <w:rPr>
            <w:rFonts w:ascii="David" w:eastAsia="David" w:hAnsi="David" w:hint="cs"/>
            <w:rtl/>
          </w:rPr>
          <w:delText xml:space="preserve"> מחישוב זה</w:delText>
        </w:r>
        <w:r w:rsidR="007F280D" w:rsidRPr="00DE4801">
          <w:rPr>
            <w:rFonts w:ascii="David" w:eastAsia="David" w:hAnsi="David"/>
            <w:rtl/>
          </w:rPr>
          <w:delText xml:space="preserve"> </w:delText>
        </w:r>
        <w:r w:rsidR="007F280D">
          <w:rPr>
            <w:rFonts w:ascii="David" w:eastAsia="David" w:hAnsi="David" w:hint="cs"/>
            <w:rtl/>
          </w:rPr>
          <w:delText xml:space="preserve">מתקבל פוטנציאל </w:delText>
        </w:r>
        <w:r w:rsidR="007F280D" w:rsidRPr="77B01882">
          <w:rPr>
            <w:rFonts w:ascii="David" w:eastAsia="David" w:hAnsi="David"/>
            <w:rtl/>
          </w:rPr>
          <w:delText>כוח</w:delText>
        </w:r>
        <w:r w:rsidR="007F280D">
          <w:rPr>
            <w:rFonts w:ascii="David" w:eastAsia="David" w:hAnsi="David" w:hint="cs"/>
            <w:rtl/>
          </w:rPr>
          <w:delText xml:space="preserve"> העבודה ממנו מפחיתים</w:delText>
        </w:r>
        <w:r w:rsidR="007F280D" w:rsidRPr="00DE4801">
          <w:rPr>
            <w:rFonts w:ascii="David" w:eastAsia="David" w:hAnsi="David"/>
            <w:rtl/>
          </w:rPr>
          <w:delText xml:space="preserve"> את אחוז </w:delText>
        </w:r>
        <w:commentRangeStart w:id="3782"/>
        <w:commentRangeStart w:id="3783"/>
        <w:r w:rsidR="007F280D" w:rsidRPr="00DE4801">
          <w:rPr>
            <w:rFonts w:ascii="David" w:eastAsia="David" w:hAnsi="David"/>
            <w:rtl/>
          </w:rPr>
          <w:delText>ה</w:delText>
        </w:r>
        <w:r w:rsidR="007F280D">
          <w:rPr>
            <w:rFonts w:ascii="David" w:eastAsia="David" w:hAnsi="David" w:hint="cs"/>
            <w:rtl/>
          </w:rPr>
          <w:delText xml:space="preserve">אבטלה </w:delText>
        </w:r>
        <w:commentRangeEnd w:id="3782"/>
        <w:r w:rsidR="007F280D">
          <w:rPr>
            <w:rtl/>
          </w:rPr>
          <w:commentReference w:id="3782"/>
        </w:r>
        <w:commentRangeEnd w:id="3783"/>
        <w:r w:rsidR="007F280D">
          <w:rPr>
            <w:rStyle w:val="ab"/>
            <w:rtl/>
          </w:rPr>
          <w:commentReference w:id="3783"/>
        </w:r>
        <w:r w:rsidR="007F280D">
          <w:rPr>
            <w:rFonts w:ascii="David" w:eastAsia="David" w:hAnsi="David" w:hint="cs"/>
            <w:rtl/>
          </w:rPr>
          <w:delText>הממוצע בהתאם למגזר ו</w:delText>
        </w:r>
        <w:r w:rsidR="007F280D" w:rsidRPr="00DE4801">
          <w:rPr>
            <w:rFonts w:ascii="David" w:eastAsia="David" w:hAnsi="David"/>
            <w:rtl/>
          </w:rPr>
          <w:delText>כך מתקבל ה</w:delText>
        </w:r>
        <w:r w:rsidR="007F280D">
          <w:rPr>
            <w:rFonts w:ascii="David" w:eastAsia="David" w:hAnsi="David" w:hint="cs"/>
            <w:rtl/>
          </w:rPr>
          <w:delText>היקף</w:delText>
        </w:r>
        <w:r w:rsidR="007F280D" w:rsidRPr="00DE4801">
          <w:rPr>
            <w:rFonts w:ascii="David" w:eastAsia="David" w:hAnsi="David"/>
            <w:rtl/>
          </w:rPr>
          <w:delText xml:space="preserve"> הכולל של המועסקים שגרים במרחב</w:delText>
        </w:r>
        <w:r w:rsidR="007F280D">
          <w:rPr>
            <w:rFonts w:ascii="David" w:eastAsia="David" w:hAnsi="David" w:hint="cs"/>
            <w:rtl/>
          </w:rPr>
          <w:delText xml:space="preserve"> ברמת אזור התנועה.</w:delText>
        </w:r>
        <w:bookmarkStart w:id="3784" w:name="_Toc190880933"/>
        <w:bookmarkStart w:id="3785" w:name="_Toc190883646"/>
        <w:bookmarkEnd w:id="3784"/>
        <w:bookmarkEnd w:id="3785"/>
      </w:del>
    </w:p>
    <w:p w14:paraId="3AD4D30F" w14:textId="0D095A72" w:rsidR="00546F73" w:rsidDel="004A2D26" w:rsidRDefault="007F280D">
      <w:pPr>
        <w:tabs>
          <w:tab w:val="left" w:pos="2446"/>
        </w:tabs>
        <w:spacing w:line="276" w:lineRule="auto"/>
        <w:rPr>
          <w:del w:id="3786" w:author="Gidon Kupietzky" w:date="2025-02-13T17:45:00Z" w16du:dateUtc="2025-02-13T15:45:00Z"/>
          <w:rFonts w:ascii="David" w:eastAsia="David" w:hAnsi="David"/>
          <w:rtl/>
        </w:rPr>
        <w:pPrChange w:id="3787" w:author="Gidon Kupietzky" w:date="2025-02-13T17:45:00Z" w16du:dateUtc="2025-02-13T15:45:00Z">
          <w:pPr>
            <w:jc w:val="both"/>
          </w:pPr>
        </w:pPrChange>
      </w:pPr>
      <w:del w:id="3788" w:author="Gidon Kupietzky" w:date="2025-02-13T17:45:00Z" w16du:dateUtc="2025-02-13T15:45:00Z">
        <w:r w:rsidDel="004A2D26">
          <w:rPr>
            <w:rFonts w:ascii="David" w:eastAsia="David" w:hAnsi="David" w:hint="cs"/>
            <w:rtl/>
          </w:rPr>
          <w:lastRenderedPageBreak/>
          <w:delText>הנחות</w:delText>
        </w:r>
        <w:commentRangeStart w:id="3789"/>
        <w:commentRangeStart w:id="3790"/>
        <w:r w:rsidDel="004A2D26">
          <w:rPr>
            <w:rFonts w:ascii="David" w:eastAsia="David" w:hAnsi="David" w:hint="cs"/>
            <w:rtl/>
          </w:rPr>
          <w:delText xml:space="preserve"> לגבי </w:delText>
        </w:r>
        <w:r w:rsidRPr="00DE4801" w:rsidDel="004A2D26">
          <w:rPr>
            <w:rFonts w:ascii="David" w:eastAsia="David" w:hAnsi="David"/>
            <w:rtl/>
          </w:rPr>
          <w:delText>היוממות החוצה ופנימה בין מרחב צתא</w:delText>
        </w:r>
        <w:r w:rsidDel="004A2D26">
          <w:rPr>
            <w:rFonts w:ascii="David" w:eastAsia="David" w:hAnsi="David" w:hint="cs"/>
            <w:rtl/>
          </w:rPr>
          <w:delText>"</w:delText>
        </w:r>
        <w:r w:rsidRPr="00DE4801" w:rsidDel="004A2D26">
          <w:rPr>
            <w:rFonts w:ascii="David" w:eastAsia="David" w:hAnsi="David"/>
            <w:rtl/>
          </w:rPr>
          <w:delText>ל למרחבים הסובבים אותו</w:delText>
        </w:r>
        <w:commentRangeEnd w:id="3789"/>
        <w:r w:rsidR="002720E6" w:rsidDel="004A2D26">
          <w:rPr>
            <w:rStyle w:val="ab"/>
            <w:rtl/>
          </w:rPr>
          <w:commentReference w:id="3789"/>
        </w:r>
        <w:commentRangeEnd w:id="3790"/>
        <w:r w:rsidR="00B407A0" w:rsidDel="004A2D26">
          <w:rPr>
            <w:rStyle w:val="ab"/>
            <w:rtl/>
          </w:rPr>
          <w:commentReference w:id="3790"/>
        </w:r>
        <w:r w:rsidRPr="00DE4801" w:rsidDel="004A2D26">
          <w:rPr>
            <w:rFonts w:ascii="David" w:eastAsia="David" w:hAnsi="David"/>
            <w:rtl/>
          </w:rPr>
          <w:delText xml:space="preserve">, </w:delText>
        </w:r>
        <w:r w:rsidDel="004A2D26">
          <w:rPr>
            <w:rFonts w:ascii="David" w:eastAsia="David" w:hAnsi="David" w:hint="cs"/>
            <w:rtl/>
          </w:rPr>
          <w:delText xml:space="preserve">נותרו כהנחה גורפת באותן פרופורציות כפי </w:delText>
        </w:r>
      </w:del>
      <w:del w:id="3791" w:author="Gidon Kupietzky" w:date="2025-01-27T15:53:00Z" w16du:dateUtc="2025-01-27T13:53:00Z">
        <w:r w:rsidDel="00302D0C">
          <w:rPr>
            <w:rFonts w:ascii="David" w:eastAsia="David" w:hAnsi="David" w:hint="cs"/>
            <w:rtl/>
          </w:rPr>
          <w:delText>שהונחו לשנת הבסיס</w:delText>
        </w:r>
      </w:del>
      <w:del w:id="3792" w:author="Gidon Kupietzky" w:date="2025-02-13T17:45:00Z" w16du:dateUtc="2025-02-13T15:45:00Z">
        <w:r w:rsidDel="004A2D26">
          <w:rPr>
            <w:rFonts w:ascii="David" w:eastAsia="David" w:hAnsi="David" w:hint="cs"/>
            <w:rtl/>
          </w:rPr>
          <w:delText xml:space="preserve">. קלט המודל התחבורתי הינו </w:delText>
        </w:r>
        <w:r w:rsidDel="004A2D26">
          <w:rPr>
            <w:rFonts w:ascii="David" w:eastAsia="David" w:hAnsi="David"/>
            <w:rtl/>
          </w:rPr>
          <w:delText>מקומות תעסוקה</w:delText>
        </w:r>
        <w:r w:rsidRPr="00DE4801" w:rsidDel="004A2D26">
          <w:rPr>
            <w:rFonts w:ascii="David" w:eastAsia="David" w:hAnsi="David"/>
            <w:rtl/>
          </w:rPr>
          <w:delText xml:space="preserve"> ולא מועסקים ולכן </w:delText>
        </w:r>
      </w:del>
      <w:del w:id="3793" w:author="Gidon Kupietzky" w:date="2024-12-16T14:43:00Z" w16du:dateUtc="2024-12-16T12:43:00Z">
        <w:r>
          <w:rPr>
            <w:rFonts w:ascii="David" w:eastAsia="David" w:hAnsi="David" w:hint="cs"/>
            <w:rtl/>
          </w:rPr>
          <w:delText>הוערכה</w:delText>
        </w:r>
        <w:r w:rsidRPr="00DE4801">
          <w:rPr>
            <w:rFonts w:ascii="David" w:eastAsia="David" w:hAnsi="David"/>
            <w:rtl/>
          </w:rPr>
          <w:delText xml:space="preserve"> </w:delText>
        </w:r>
        <w:commentRangeStart w:id="3794"/>
        <w:commentRangeStart w:id="3795"/>
        <w:commentRangeStart w:id="3796"/>
        <w:r>
          <w:rPr>
            <w:rFonts w:ascii="David" w:eastAsia="David" w:hAnsi="David" w:hint="cs"/>
            <w:rtl/>
          </w:rPr>
          <w:delText xml:space="preserve">באופן גס </w:delText>
        </w:r>
        <w:r w:rsidRPr="00DE4801">
          <w:rPr>
            <w:rFonts w:ascii="David" w:eastAsia="David" w:hAnsi="David"/>
            <w:rtl/>
          </w:rPr>
          <w:delText xml:space="preserve">כמות </w:delText>
        </w:r>
        <w:commentRangeEnd w:id="3794"/>
        <w:r>
          <w:rPr>
            <w:rtl/>
          </w:rPr>
          <w:commentReference w:id="3794"/>
        </w:r>
        <w:commentRangeEnd w:id="3795"/>
        <w:r>
          <w:rPr>
            <w:rStyle w:val="ab"/>
            <w:rtl/>
          </w:rPr>
          <w:commentReference w:id="3795"/>
        </w:r>
        <w:commentRangeEnd w:id="3796"/>
        <w:r w:rsidR="002720E6">
          <w:rPr>
            <w:rStyle w:val="ab"/>
            <w:rtl/>
          </w:rPr>
          <w:commentReference w:id="3796"/>
        </w:r>
        <w:r w:rsidRPr="00DE4801">
          <w:rPr>
            <w:rFonts w:ascii="David" w:eastAsia="David" w:hAnsi="David"/>
            <w:rtl/>
          </w:rPr>
          <w:delText xml:space="preserve">של עובדים ניידים </w:delText>
        </w:r>
        <w:r>
          <w:rPr>
            <w:rFonts w:ascii="David" w:eastAsia="David" w:hAnsi="David" w:hint="cs"/>
            <w:rtl/>
          </w:rPr>
          <w:delText>(שאין להם מקום עבודה קבוע כגון- טכנאים, נהגים, וכו') בנוסף למועסקים שעובדים באופן קבוע</w:delText>
        </w:r>
        <w:r w:rsidRPr="00DE4801">
          <w:rPr>
            <w:rFonts w:ascii="David" w:eastAsia="David" w:hAnsi="David"/>
            <w:rtl/>
          </w:rPr>
          <w:delText xml:space="preserve"> מהבית </w:delText>
        </w:r>
        <w:r>
          <w:rPr>
            <w:rFonts w:ascii="David" w:eastAsia="David" w:hAnsi="David" w:hint="cs"/>
            <w:rtl/>
          </w:rPr>
          <w:delText>ש</w:delText>
        </w:r>
        <w:r w:rsidRPr="00DE4801">
          <w:rPr>
            <w:rFonts w:ascii="David" w:eastAsia="David" w:hAnsi="David"/>
            <w:rtl/>
          </w:rPr>
          <w:delText xml:space="preserve">אין צורך ל"מצוא" </w:delText>
        </w:r>
        <w:r>
          <w:rPr>
            <w:rFonts w:ascii="David" w:eastAsia="David" w:hAnsi="David" w:hint="cs"/>
            <w:rtl/>
          </w:rPr>
          <w:delText>עבורם</w:delText>
        </w:r>
        <w:r w:rsidRPr="00DE4801">
          <w:rPr>
            <w:rFonts w:ascii="David" w:eastAsia="David" w:hAnsi="David"/>
            <w:rtl/>
          </w:rPr>
          <w:delText xml:space="preserve"> מקום עבודה.</w:delText>
        </w:r>
      </w:del>
      <w:bookmarkStart w:id="3797" w:name="_Toc190880934"/>
      <w:bookmarkStart w:id="3798" w:name="_Toc190883647"/>
      <w:bookmarkEnd w:id="3797"/>
      <w:bookmarkEnd w:id="3798"/>
    </w:p>
    <w:p w14:paraId="371993EF" w14:textId="3ADF6CBB" w:rsidR="007F280D" w:rsidRPr="00D706BA" w:rsidDel="004A2D26" w:rsidRDefault="007F280D">
      <w:pPr>
        <w:tabs>
          <w:tab w:val="left" w:pos="2446"/>
        </w:tabs>
        <w:spacing w:line="276" w:lineRule="auto"/>
        <w:rPr>
          <w:del w:id="3799" w:author="Gidon Kupietzky" w:date="2025-02-13T17:45:00Z" w16du:dateUtc="2025-02-13T15:45:00Z"/>
          <w:rFonts w:eastAsia="David"/>
          <w:color w:val="000000" w:themeColor="text1"/>
          <w:rtl/>
        </w:rPr>
        <w:pPrChange w:id="3800" w:author="Gidon Kupietzky" w:date="2025-02-13T17:45:00Z" w16du:dateUtc="2025-02-13T15:45:00Z">
          <w:pPr>
            <w:jc w:val="both"/>
          </w:pPr>
        </w:pPrChange>
      </w:pPr>
      <w:bookmarkStart w:id="3801" w:name="_Toc190880935"/>
      <w:bookmarkStart w:id="3802" w:name="_Toc190883648"/>
      <w:bookmarkEnd w:id="3801"/>
      <w:bookmarkEnd w:id="3802"/>
    </w:p>
    <w:p w14:paraId="6B4CF962" w14:textId="1F218BBC" w:rsidR="007F280D" w:rsidDel="004A2D26" w:rsidRDefault="007F280D">
      <w:pPr>
        <w:tabs>
          <w:tab w:val="left" w:pos="2446"/>
        </w:tabs>
        <w:spacing w:line="276" w:lineRule="auto"/>
        <w:rPr>
          <w:del w:id="3803" w:author="Gidon Kupietzky" w:date="2025-02-13T17:45:00Z" w16du:dateUtc="2025-02-13T15:45:00Z"/>
          <w:rFonts w:eastAsia="David"/>
          <w:rtl/>
        </w:rPr>
        <w:pPrChange w:id="3804" w:author="Gidon Kupietzky" w:date="2025-02-13T17:45:00Z" w16du:dateUtc="2025-02-13T15:45:00Z">
          <w:pPr>
            <w:pStyle w:val="4"/>
          </w:pPr>
        </w:pPrChange>
      </w:pPr>
      <w:del w:id="3805" w:author="Gidon Kupietzky" w:date="2025-02-13T17:45:00Z" w16du:dateUtc="2025-02-13T15:45:00Z">
        <w:r w:rsidDel="004A2D26">
          <w:rPr>
            <w:rFonts w:eastAsia="David" w:hint="cs"/>
            <w:rtl/>
          </w:rPr>
          <w:delText xml:space="preserve">תחזית מקומות </w:delText>
        </w:r>
        <w:r w:rsidRPr="00DE4801" w:rsidDel="004A2D26">
          <w:rPr>
            <w:rFonts w:eastAsia="David"/>
            <w:rtl/>
          </w:rPr>
          <w:delText xml:space="preserve">תעסוקה הנובעת ממוסדות חינוך </w:delText>
        </w:r>
        <w:bookmarkStart w:id="3806" w:name="_Toc190880936"/>
        <w:bookmarkStart w:id="3807" w:name="_Toc190883649"/>
        <w:bookmarkEnd w:id="3806"/>
        <w:bookmarkEnd w:id="3807"/>
      </w:del>
    </w:p>
    <w:p w14:paraId="6A19E8EC" w14:textId="309EF3A5" w:rsidR="007F280D" w:rsidDel="004A2D26" w:rsidRDefault="007F280D">
      <w:pPr>
        <w:tabs>
          <w:tab w:val="left" w:pos="2446"/>
        </w:tabs>
        <w:spacing w:line="276" w:lineRule="auto"/>
        <w:rPr>
          <w:del w:id="3808" w:author="Gidon Kupietzky" w:date="2025-02-13T17:45:00Z" w16du:dateUtc="2025-02-13T15:45:00Z"/>
          <w:rFonts w:ascii="David" w:hAnsi="David"/>
          <w:rtl/>
        </w:rPr>
        <w:pPrChange w:id="3809" w:author="Gidon Kupietzky" w:date="2025-02-13T17:45:00Z" w16du:dateUtc="2025-02-13T15:45:00Z">
          <w:pPr>
            <w:jc w:val="both"/>
          </w:pPr>
        </w:pPrChange>
      </w:pPr>
      <w:del w:id="3810" w:author="Gidon Kupietzky" w:date="2025-02-13T17:45:00Z" w16du:dateUtc="2025-02-13T15:45:00Z">
        <w:r w:rsidDel="004A2D26">
          <w:rPr>
            <w:rFonts w:ascii="David" w:eastAsia="David" w:hAnsi="David" w:hint="cs"/>
            <w:rtl/>
          </w:rPr>
          <w:delText xml:space="preserve">עבור תחזיות מקומות התעסוקה הנובעים מחינוך נעשה שימוש במקדם של </w:delText>
        </w:r>
        <w:r w:rsidR="00BC705C" w:rsidDel="004A2D26">
          <w:rPr>
            <w:rFonts w:ascii="David" w:eastAsia="David" w:hAnsi="David" w:hint="cs"/>
            <w:rtl/>
          </w:rPr>
          <w:delText xml:space="preserve">מספר מקומות עבודה </w:delText>
        </w:r>
        <w:r w:rsidR="005117CE" w:rsidDel="004A2D26">
          <w:rPr>
            <w:rFonts w:ascii="David" w:eastAsia="David" w:hAnsi="David" w:hint="cs"/>
            <w:rtl/>
          </w:rPr>
          <w:delText>ביחס למספר תלמידים כפי שחושב במצב הקיים.</w:delText>
        </w:r>
        <w:bookmarkStart w:id="3811" w:name="_Toc190880937"/>
        <w:bookmarkStart w:id="3812" w:name="_Toc190883650"/>
        <w:bookmarkEnd w:id="3811"/>
        <w:bookmarkEnd w:id="3812"/>
      </w:del>
    </w:p>
    <w:p w14:paraId="72BFAC63" w14:textId="5CF5C606" w:rsidR="005117CE" w:rsidDel="004A2D26" w:rsidRDefault="005117CE">
      <w:pPr>
        <w:tabs>
          <w:tab w:val="left" w:pos="2446"/>
        </w:tabs>
        <w:spacing w:line="276" w:lineRule="auto"/>
        <w:rPr>
          <w:del w:id="3813" w:author="Gidon Kupietzky" w:date="2025-02-13T17:45:00Z" w16du:dateUtc="2025-02-13T15:45:00Z"/>
          <w:rFonts w:ascii="David" w:hAnsi="David"/>
          <w:rtl/>
        </w:rPr>
        <w:pPrChange w:id="3814" w:author="Gidon Kupietzky" w:date="2025-02-13T17:45:00Z" w16du:dateUtc="2025-02-13T15:45:00Z">
          <w:pPr>
            <w:jc w:val="both"/>
          </w:pPr>
        </w:pPrChange>
      </w:pPr>
      <w:bookmarkStart w:id="3815" w:name="_Toc190880938"/>
      <w:bookmarkStart w:id="3816" w:name="_Toc190883651"/>
      <w:bookmarkEnd w:id="3815"/>
      <w:bookmarkEnd w:id="3816"/>
    </w:p>
    <w:p w14:paraId="7F09A1F7" w14:textId="41095AC4" w:rsidR="007F280D" w:rsidDel="004A2D26" w:rsidRDefault="007F280D">
      <w:pPr>
        <w:tabs>
          <w:tab w:val="left" w:pos="2446"/>
        </w:tabs>
        <w:spacing w:line="276" w:lineRule="auto"/>
        <w:rPr>
          <w:del w:id="3817" w:author="Gidon Kupietzky" w:date="2025-02-13T17:45:00Z" w16du:dateUtc="2025-02-13T15:45:00Z"/>
          <w:rFonts w:eastAsia="David"/>
          <w:rtl/>
        </w:rPr>
        <w:pPrChange w:id="3818" w:author="Gidon Kupietzky" w:date="2025-02-13T17:45:00Z" w16du:dateUtc="2025-02-13T15:45:00Z">
          <w:pPr>
            <w:pStyle w:val="4"/>
          </w:pPr>
        </w:pPrChange>
      </w:pPr>
      <w:del w:id="3819" w:author="Gidon Kupietzky" w:date="2025-02-13T17:45:00Z" w16du:dateUtc="2025-02-13T15:45:00Z">
        <w:r w:rsidDel="004A2D26">
          <w:rPr>
            <w:rFonts w:eastAsia="David" w:hint="cs"/>
            <w:rtl/>
          </w:rPr>
          <w:delText xml:space="preserve">תחזית </w:delText>
        </w:r>
        <w:r w:rsidRPr="00DE4801" w:rsidDel="004A2D26">
          <w:rPr>
            <w:rFonts w:eastAsia="David"/>
            <w:rtl/>
          </w:rPr>
          <w:delText>תעסוקה הנובעת ממוסדות</w:delText>
        </w:r>
        <w:r w:rsidDel="004A2D26">
          <w:rPr>
            <w:rFonts w:eastAsia="David" w:hint="cs"/>
            <w:rtl/>
          </w:rPr>
          <w:delText xml:space="preserve"> השכלה גבוהה וישיבות על תיכוניות </w:delText>
        </w:r>
        <w:bookmarkStart w:id="3820" w:name="_Toc190880939"/>
        <w:bookmarkStart w:id="3821" w:name="_Toc190883652"/>
        <w:bookmarkEnd w:id="3820"/>
        <w:bookmarkEnd w:id="3821"/>
      </w:del>
    </w:p>
    <w:p w14:paraId="2F9777B8" w14:textId="386D67DA" w:rsidR="007F280D" w:rsidDel="004A2D26" w:rsidRDefault="007F280D">
      <w:pPr>
        <w:tabs>
          <w:tab w:val="left" w:pos="2446"/>
        </w:tabs>
        <w:spacing w:line="276" w:lineRule="auto"/>
        <w:rPr>
          <w:del w:id="3822" w:author="Gidon Kupietzky" w:date="2025-02-13T17:45:00Z" w16du:dateUtc="2025-02-13T15:45:00Z"/>
          <w:rFonts w:eastAsia="David"/>
          <w:rtl/>
        </w:rPr>
        <w:pPrChange w:id="3823" w:author="Gidon Kupietzky" w:date="2025-02-13T17:45:00Z" w16du:dateUtc="2025-02-13T15:45:00Z">
          <w:pPr>
            <w:jc w:val="both"/>
          </w:pPr>
        </w:pPrChange>
      </w:pPr>
      <w:del w:id="3824" w:author="Gidon Kupietzky" w:date="2025-02-13T17:45:00Z" w16du:dateUtc="2025-02-13T15:45:00Z">
        <w:r w:rsidDel="004A2D26">
          <w:rPr>
            <w:rFonts w:hint="cs"/>
            <w:rtl/>
          </w:rPr>
          <w:delText xml:space="preserve">היקף מקומות העבודה </w:delText>
        </w:r>
        <w:r w:rsidR="00A2740F" w:rsidDel="004A2D26">
          <w:rPr>
            <w:rFonts w:hint="cs"/>
            <w:rtl/>
          </w:rPr>
          <w:delText>החזוי</w:delText>
        </w:r>
        <w:r w:rsidDel="004A2D26">
          <w:rPr>
            <w:rFonts w:hint="cs"/>
            <w:rtl/>
          </w:rPr>
          <w:delText xml:space="preserve"> במוסדות השכלה גבוהה וישיבות על תיכוניות  מבוסס על נתוני שנת הבסיס, בתוספת </w:delText>
        </w:r>
        <w:r w:rsidDel="004A2D26">
          <w:rPr>
            <w:rFonts w:eastAsia="David" w:hint="cs"/>
            <w:rtl/>
          </w:rPr>
          <w:delText>מספר מקומות התעסוקה שנגזרים מהערכת תוספת הסטודנטים לאורך שנות התחזית מוכפלים במקדם של מספר מועסקים פר סטודנט ( על כל 5.5 תלמידים יש מקום עבודה אחד</w:delText>
        </w:r>
      </w:del>
      <w:del w:id="3825" w:author="Gidon Kupietzky" w:date="2024-12-30T14:21:00Z" w16du:dateUtc="2024-12-30T12:21:00Z">
        <w:r>
          <w:rPr>
            <w:rFonts w:eastAsia="David" w:hint="cs"/>
            <w:rtl/>
          </w:rPr>
          <w:delText>) /</w:delText>
        </w:r>
      </w:del>
      <w:del w:id="3826" w:author="Gidon Kupietzky" w:date="2025-02-13T17:45:00Z" w16du:dateUtc="2025-02-13T15:45:00Z">
        <w:r w:rsidDel="004A2D26">
          <w:rPr>
            <w:rFonts w:eastAsia="David" w:hint="cs"/>
            <w:rtl/>
          </w:rPr>
          <w:delText xml:space="preserve"> תלמיד ישיבה על תיכונית </w:delText>
        </w:r>
      </w:del>
      <w:del w:id="3827" w:author="Gidon Kupietzky" w:date="2024-12-30T14:21:00Z" w16du:dateUtc="2024-12-30T12:21:00Z">
        <w:r>
          <w:rPr>
            <w:rFonts w:eastAsia="David" w:hint="cs"/>
            <w:rtl/>
          </w:rPr>
          <w:delText>(</w:delText>
        </w:r>
      </w:del>
      <w:del w:id="3828" w:author="Gidon Kupietzky" w:date="2025-02-13T17:45:00Z" w16du:dateUtc="2025-02-13T15:45:00Z">
        <w:r w:rsidDel="004A2D26">
          <w:rPr>
            <w:rFonts w:eastAsia="David" w:hint="cs"/>
            <w:rtl/>
          </w:rPr>
          <w:delText>על כל 12 תלמידים מקום עבודה אחד).</w:delText>
        </w:r>
        <w:bookmarkStart w:id="3829" w:name="_Toc190880940"/>
        <w:bookmarkStart w:id="3830" w:name="_Toc190883653"/>
        <w:bookmarkEnd w:id="3829"/>
        <w:bookmarkEnd w:id="3830"/>
      </w:del>
    </w:p>
    <w:p w14:paraId="60D89267" w14:textId="5835F714" w:rsidR="007F280D" w:rsidDel="004A2D26" w:rsidRDefault="007F280D">
      <w:pPr>
        <w:tabs>
          <w:tab w:val="left" w:pos="2446"/>
        </w:tabs>
        <w:spacing w:line="276" w:lineRule="auto"/>
        <w:rPr>
          <w:del w:id="3831" w:author="Gidon Kupietzky" w:date="2025-02-13T17:45:00Z" w16du:dateUtc="2025-02-13T15:45:00Z"/>
          <w:rFonts w:eastAsia="David"/>
          <w:rtl/>
        </w:rPr>
        <w:pPrChange w:id="3832" w:author="Gidon Kupietzky" w:date="2025-02-13T17:45:00Z" w16du:dateUtc="2025-02-13T15:45:00Z">
          <w:pPr>
            <w:jc w:val="both"/>
          </w:pPr>
        </w:pPrChange>
      </w:pPr>
      <w:bookmarkStart w:id="3833" w:name="_Toc190880941"/>
      <w:bookmarkStart w:id="3834" w:name="_Toc190883654"/>
      <w:bookmarkEnd w:id="3833"/>
      <w:bookmarkEnd w:id="3834"/>
    </w:p>
    <w:p w14:paraId="6F755AF9" w14:textId="2C3266D6" w:rsidR="007F280D" w:rsidDel="004A2D26" w:rsidRDefault="007F280D">
      <w:pPr>
        <w:tabs>
          <w:tab w:val="left" w:pos="2446"/>
        </w:tabs>
        <w:spacing w:line="276" w:lineRule="auto"/>
        <w:rPr>
          <w:del w:id="3835" w:author="Gidon Kupietzky" w:date="2025-02-13T17:45:00Z" w16du:dateUtc="2025-02-13T15:45:00Z"/>
          <w:rFonts w:eastAsia="David"/>
          <w:rtl/>
        </w:rPr>
        <w:pPrChange w:id="3836" w:author="Gidon Kupietzky" w:date="2025-02-13T17:45:00Z" w16du:dateUtc="2025-02-13T15:45:00Z">
          <w:pPr>
            <w:pStyle w:val="4"/>
          </w:pPr>
        </w:pPrChange>
      </w:pPr>
      <w:del w:id="3837" w:author="Gidon Kupietzky" w:date="2025-02-13T17:45:00Z" w16du:dateUtc="2025-02-13T15:45:00Z">
        <w:r w:rsidDel="004A2D26">
          <w:rPr>
            <w:rFonts w:eastAsia="David" w:hint="cs"/>
            <w:rtl/>
          </w:rPr>
          <w:delText xml:space="preserve">תחזית </w:delText>
        </w:r>
        <w:r w:rsidRPr="00DE4801" w:rsidDel="004A2D26">
          <w:rPr>
            <w:rFonts w:eastAsia="David"/>
            <w:rtl/>
          </w:rPr>
          <w:delText>תעסוקה עוקבת אוכלוסייה</w:delText>
        </w:r>
        <w:bookmarkStart w:id="3838" w:name="_Toc190880942"/>
        <w:bookmarkStart w:id="3839" w:name="_Toc190883655"/>
        <w:bookmarkEnd w:id="3838"/>
        <w:bookmarkEnd w:id="3839"/>
      </w:del>
    </w:p>
    <w:p w14:paraId="3DFD4082" w14:textId="40B123EB" w:rsidR="007F280D" w:rsidDel="004A2D26" w:rsidRDefault="007F280D">
      <w:pPr>
        <w:tabs>
          <w:tab w:val="left" w:pos="2446"/>
        </w:tabs>
        <w:spacing w:line="276" w:lineRule="auto"/>
        <w:rPr>
          <w:del w:id="3840" w:author="Gidon Kupietzky" w:date="2025-02-13T17:45:00Z" w16du:dateUtc="2025-02-13T15:45:00Z"/>
          <w:rFonts w:ascii="David" w:eastAsia="David" w:hAnsi="David"/>
          <w:rtl/>
        </w:rPr>
        <w:pPrChange w:id="3841" w:author="Gidon Kupietzky" w:date="2025-02-13T17:45:00Z" w16du:dateUtc="2025-02-13T15:45:00Z">
          <w:pPr>
            <w:jc w:val="both"/>
          </w:pPr>
        </w:pPrChange>
      </w:pPr>
      <w:del w:id="3842" w:author="Gidon Kupietzky" w:date="2025-02-13T17:45:00Z" w16du:dateUtc="2025-02-13T15:45:00Z">
        <w:r w:rsidRPr="10942806" w:rsidDel="004A2D26">
          <w:rPr>
            <w:rFonts w:ascii="David" w:eastAsia="David" w:hAnsi="David"/>
            <w:rtl/>
          </w:rPr>
          <w:delText xml:space="preserve">חישוב היקף המועסקים עוקבי האוכלוסייה נעשה באמצעות מקדם של מועסק פר מספר משקי בית באותו אופן כפי שחושב עבור </w:delText>
        </w:r>
        <w:commentRangeStart w:id="3843"/>
        <w:r w:rsidRPr="10942806" w:rsidDel="004A2D26">
          <w:rPr>
            <w:rFonts w:ascii="David" w:eastAsia="David" w:hAnsi="David"/>
            <w:rtl/>
          </w:rPr>
          <w:delText>יצירת מצב קיים</w:delText>
        </w:r>
        <w:commentRangeEnd w:id="3843"/>
        <w:r w:rsidDel="004A2D26">
          <w:commentReference w:id="3843"/>
        </w:r>
        <w:r w:rsidRPr="10942806" w:rsidDel="004A2D26">
          <w:rPr>
            <w:rFonts w:ascii="David" w:eastAsia="David" w:hAnsi="David"/>
            <w:rtl/>
          </w:rPr>
          <w:delText>.</w:delText>
        </w:r>
        <w:bookmarkStart w:id="3844" w:name="_Toc190880943"/>
        <w:bookmarkStart w:id="3845" w:name="_Toc190883656"/>
        <w:bookmarkEnd w:id="3844"/>
        <w:bookmarkEnd w:id="3845"/>
      </w:del>
    </w:p>
    <w:p w14:paraId="43743DE1" w14:textId="66BBB314" w:rsidR="00D0760E" w:rsidDel="004A2D26" w:rsidRDefault="00D0760E">
      <w:pPr>
        <w:tabs>
          <w:tab w:val="left" w:pos="2446"/>
        </w:tabs>
        <w:spacing w:line="276" w:lineRule="auto"/>
        <w:rPr>
          <w:del w:id="3846" w:author="Gidon Kupietzky" w:date="2025-02-13T17:45:00Z" w16du:dateUtc="2025-02-13T15:45:00Z"/>
          <w:rFonts w:ascii="David" w:eastAsia="David" w:hAnsi="David"/>
          <w:rtl/>
        </w:rPr>
        <w:pPrChange w:id="3847" w:author="Gidon Kupietzky" w:date="2025-02-13T17:45:00Z" w16du:dateUtc="2025-02-13T15:45:00Z">
          <w:pPr>
            <w:jc w:val="both"/>
          </w:pPr>
        </w:pPrChange>
      </w:pPr>
      <w:bookmarkStart w:id="3848" w:name="_Toc190880944"/>
      <w:bookmarkStart w:id="3849" w:name="_Toc190883657"/>
      <w:bookmarkEnd w:id="3848"/>
      <w:bookmarkEnd w:id="3849"/>
    </w:p>
    <w:p w14:paraId="37A090A5" w14:textId="76B3FB79" w:rsidR="007F280D" w:rsidDel="004A2D26" w:rsidRDefault="007F280D">
      <w:pPr>
        <w:tabs>
          <w:tab w:val="left" w:pos="2446"/>
        </w:tabs>
        <w:spacing w:line="276" w:lineRule="auto"/>
        <w:rPr>
          <w:del w:id="3850" w:author="Gidon Kupietzky" w:date="2025-02-13T17:45:00Z" w16du:dateUtc="2025-02-13T15:45:00Z"/>
          <w:rFonts w:eastAsia="David"/>
          <w:rtl/>
        </w:rPr>
        <w:pPrChange w:id="3851" w:author="Gidon Kupietzky" w:date="2025-02-13T17:45:00Z" w16du:dateUtc="2025-02-13T15:45:00Z">
          <w:pPr>
            <w:pStyle w:val="4"/>
          </w:pPr>
        </w:pPrChange>
      </w:pPr>
      <w:del w:id="3852" w:author="Gidon Kupietzky" w:date="2025-02-13T17:45:00Z" w16du:dateUtc="2025-02-13T15:45:00Z">
        <w:r w:rsidDel="004A2D26">
          <w:rPr>
            <w:rFonts w:eastAsia="David" w:hint="cs"/>
            <w:rtl/>
          </w:rPr>
          <w:delText xml:space="preserve">תחזית </w:delText>
        </w:r>
        <w:r w:rsidRPr="00DE4801" w:rsidDel="004A2D26">
          <w:rPr>
            <w:rFonts w:eastAsia="David"/>
            <w:rtl/>
          </w:rPr>
          <w:delText xml:space="preserve">תעסוקה לא עוקבת אוכלוסייה </w:delText>
        </w:r>
        <w:bookmarkStart w:id="3853" w:name="_Toc190880945"/>
        <w:bookmarkStart w:id="3854" w:name="_Toc190883658"/>
        <w:bookmarkEnd w:id="3853"/>
        <w:bookmarkEnd w:id="3854"/>
      </w:del>
    </w:p>
    <w:p w14:paraId="25D9E67B" w14:textId="5E0B453F" w:rsidR="007F280D" w:rsidRPr="00DE4801" w:rsidDel="004A2D26" w:rsidRDefault="007F280D">
      <w:pPr>
        <w:tabs>
          <w:tab w:val="left" w:pos="2446"/>
        </w:tabs>
        <w:spacing w:line="276" w:lineRule="auto"/>
        <w:rPr>
          <w:del w:id="3855" w:author="Gidon Kupietzky" w:date="2025-02-13T17:45:00Z" w16du:dateUtc="2025-02-13T15:45:00Z"/>
          <w:rFonts w:ascii="David" w:eastAsia="David" w:hAnsi="David"/>
        </w:rPr>
        <w:pPrChange w:id="3856" w:author="Gidon Kupietzky" w:date="2025-02-13T17:45:00Z" w16du:dateUtc="2025-02-13T15:45:00Z">
          <w:pPr>
            <w:jc w:val="both"/>
          </w:pPr>
        </w:pPrChange>
      </w:pPr>
      <w:del w:id="3857" w:author="Gidon Kupietzky" w:date="2025-02-13T17:45:00Z" w16du:dateUtc="2025-02-13T15:45:00Z">
        <w:r w:rsidRPr="00DE4801" w:rsidDel="004A2D26">
          <w:rPr>
            <w:rFonts w:ascii="David" w:eastAsia="David" w:hAnsi="David"/>
            <w:rtl/>
          </w:rPr>
          <w:delText xml:space="preserve">מתוך כלל המועסקים </w:delText>
        </w:r>
        <w:r w:rsidDel="004A2D26">
          <w:rPr>
            <w:rFonts w:ascii="David" w:eastAsia="David" w:hAnsi="David" w:hint="cs"/>
            <w:rtl/>
          </w:rPr>
          <w:delText xml:space="preserve">החזויים לעבוד </w:delText>
        </w:r>
        <w:r w:rsidRPr="00DE4801" w:rsidDel="004A2D26">
          <w:rPr>
            <w:rFonts w:ascii="David" w:eastAsia="David" w:hAnsi="David"/>
            <w:rtl/>
          </w:rPr>
          <w:delText>במרחב</w:delText>
        </w:r>
        <w:r w:rsidR="00A122CE" w:rsidDel="004A2D26">
          <w:rPr>
            <w:rFonts w:ascii="David" w:eastAsia="David" w:hAnsi="David" w:hint="cs"/>
            <w:rtl/>
          </w:rPr>
          <w:delText xml:space="preserve"> (</w:delText>
        </w:r>
      </w:del>
      <w:ins w:id="3858" w:author="Mark Kungurov" w:date="2024-12-18T10:53:00Z" w16du:dateUtc="2024-12-18T08:53:00Z">
        <w:del w:id="3859" w:author="Gidon Kupietzky" w:date="2025-02-13T17:45:00Z" w16du:dateUtc="2025-02-13T15:45:00Z">
          <w:r w:rsidR="00D638B3" w:rsidDel="004A2D26">
            <w:rPr>
              <w:rFonts w:ascii="David" w:eastAsia="David" w:hAnsi="David"/>
              <w:rtl/>
            </w:rPr>
            <w:fldChar w:fldCharType="begin"/>
          </w:r>
          <w:r w:rsidR="00D638B3" w:rsidDel="004A2D26">
            <w:rPr>
              <w:rFonts w:ascii="David" w:eastAsia="David" w:hAnsi="David" w:hint="cs"/>
            </w:rPr>
            <w:delInstrText>HYPERLINK</w:delInstrText>
          </w:r>
          <w:r w:rsidR="00D638B3" w:rsidDel="004A2D26">
            <w:rPr>
              <w:rFonts w:ascii="David" w:eastAsia="David" w:hAnsi="David" w:hint="cs"/>
              <w:rtl/>
            </w:rPr>
            <w:delInstrText xml:space="preserve"> </w:delInstrText>
          </w:r>
          <w:r w:rsidR="00D638B3" w:rsidDel="004A2D26">
            <w:rPr>
              <w:rFonts w:ascii="David" w:eastAsia="David" w:hAnsi="David"/>
              <w:rtl/>
            </w:rPr>
            <w:delInstrText xml:space="preserve"> \</w:delInstrText>
          </w:r>
          <w:r w:rsidR="00D638B3" w:rsidDel="004A2D26">
            <w:rPr>
              <w:rFonts w:ascii="David" w:eastAsia="David" w:hAnsi="David"/>
            </w:rPr>
            <w:delInstrText>l</w:delInstrText>
          </w:r>
          <w:r w:rsidR="00D638B3" w:rsidDel="004A2D26">
            <w:rPr>
              <w:rFonts w:ascii="David" w:eastAsia="David" w:hAnsi="David"/>
              <w:rtl/>
            </w:rPr>
            <w:delInstrText xml:space="preserve"> "_יצירת_תחזית_מועסקים"</w:delInstrText>
          </w:r>
          <w:r w:rsidR="00D638B3" w:rsidDel="004A2D26">
            <w:rPr>
              <w:rFonts w:ascii="David" w:eastAsia="David" w:hAnsi="David"/>
              <w:rtl/>
            </w:rPr>
          </w:r>
          <w:r w:rsidR="00D638B3" w:rsidDel="004A2D26">
            <w:rPr>
              <w:rFonts w:ascii="David" w:eastAsia="David" w:hAnsi="David"/>
              <w:rtl/>
            </w:rPr>
            <w:fldChar w:fldCharType="separate"/>
          </w:r>
          <w:r w:rsidR="00327521" w:rsidRPr="00D638B3" w:rsidDel="004A2D26">
            <w:rPr>
              <w:rStyle w:val="Hyperlink"/>
              <w:rFonts w:ascii="David" w:eastAsia="David" w:hAnsi="David" w:hint="cs"/>
              <w:rtl/>
            </w:rPr>
            <w:delText>ר</w:delText>
          </w:r>
          <w:commentRangeStart w:id="3860"/>
          <w:r w:rsidR="00327521" w:rsidRPr="00D638B3" w:rsidDel="004A2D26">
            <w:rPr>
              <w:rStyle w:val="Hyperlink"/>
              <w:rFonts w:ascii="David" w:eastAsia="David" w:hAnsi="David" w:hint="cs"/>
              <w:rtl/>
            </w:rPr>
            <w:delText xml:space="preserve">אה סעיף </w:delText>
          </w:r>
          <w:commentRangeEnd w:id="3860"/>
          <w:r w:rsidR="00327521" w:rsidRPr="00D638B3" w:rsidDel="004A2D26">
            <w:rPr>
              <w:rStyle w:val="Hyperlink"/>
              <w:sz w:val="16"/>
              <w:szCs w:val="16"/>
              <w:rtl/>
            </w:rPr>
            <w:commentReference w:id="3860"/>
          </w:r>
          <w:r w:rsidR="00327521" w:rsidRPr="00D638B3" w:rsidDel="004A2D26">
            <w:rPr>
              <w:rStyle w:val="Hyperlink"/>
              <w:rFonts w:ascii="David" w:eastAsia="David" w:hAnsi="David" w:hint="cs"/>
              <w:rtl/>
            </w:rPr>
            <w:delText>5.1.3.1</w:delText>
          </w:r>
          <w:r w:rsidR="00D638B3" w:rsidDel="004A2D26">
            <w:rPr>
              <w:rFonts w:ascii="David" w:eastAsia="David" w:hAnsi="David"/>
              <w:rtl/>
            </w:rPr>
            <w:fldChar w:fldCharType="end"/>
          </w:r>
        </w:del>
      </w:ins>
      <w:del w:id="3862" w:author="Gidon Kupietzky" w:date="2025-02-13T17:45:00Z" w16du:dateUtc="2025-02-13T15:45:00Z">
        <w:r w:rsidR="00A122CE" w:rsidDel="004A2D26">
          <w:rPr>
            <w:rFonts w:ascii="David" w:eastAsia="David" w:hAnsi="David" w:hint="cs"/>
            <w:rtl/>
          </w:rPr>
          <w:delText xml:space="preserve">) </w:delText>
        </w:r>
        <w:r w:rsidRPr="00DE4801" w:rsidDel="004A2D26">
          <w:rPr>
            <w:rFonts w:ascii="David" w:eastAsia="David" w:hAnsi="David"/>
            <w:rtl/>
          </w:rPr>
          <w:delText xml:space="preserve">, </w:delText>
        </w:r>
        <w:r w:rsidDel="004A2D26">
          <w:rPr>
            <w:rFonts w:ascii="David" w:eastAsia="David" w:hAnsi="David" w:hint="cs"/>
            <w:rtl/>
          </w:rPr>
          <w:delText>מפחיתים</w:delText>
        </w:r>
        <w:r w:rsidRPr="00DE4801" w:rsidDel="004A2D26">
          <w:rPr>
            <w:rFonts w:ascii="David" w:eastAsia="David" w:hAnsi="David"/>
            <w:rtl/>
          </w:rPr>
          <w:delText xml:space="preserve"> את </w:delText>
        </w:r>
        <w:r w:rsidDel="004A2D26">
          <w:rPr>
            <w:rFonts w:ascii="David" w:eastAsia="David" w:hAnsi="David" w:hint="cs"/>
            <w:rtl/>
          </w:rPr>
          <w:delText>היקף</w:delText>
        </w:r>
        <w:r w:rsidRPr="00DE4801" w:rsidDel="004A2D26">
          <w:rPr>
            <w:rFonts w:ascii="David" w:eastAsia="David" w:hAnsi="David"/>
            <w:rtl/>
          </w:rPr>
          <w:delText xml:space="preserve"> המועסקים המשוערת בחינוך ואת </w:delText>
        </w:r>
        <w:r w:rsidDel="004A2D26">
          <w:rPr>
            <w:rFonts w:ascii="David" w:eastAsia="David" w:hAnsi="David" w:hint="cs"/>
            <w:rtl/>
          </w:rPr>
          <w:delText>היקף</w:delText>
        </w:r>
        <w:r w:rsidRPr="00DE4801" w:rsidDel="004A2D26">
          <w:rPr>
            <w:rFonts w:ascii="David" w:eastAsia="David" w:hAnsi="David"/>
            <w:rtl/>
          </w:rPr>
          <w:delText xml:space="preserve"> התעסוקה עוקבת</w:delText>
        </w:r>
        <w:r w:rsidDel="004A2D26">
          <w:rPr>
            <w:rFonts w:ascii="David" w:eastAsia="David" w:hAnsi="David" w:hint="cs"/>
            <w:rtl/>
          </w:rPr>
          <w:delText xml:space="preserve"> </w:delText>
        </w:r>
        <w:r w:rsidRPr="77B01882" w:rsidDel="004A2D26">
          <w:rPr>
            <w:rFonts w:ascii="David" w:eastAsia="David" w:hAnsi="David"/>
            <w:rtl/>
          </w:rPr>
          <w:delText>האוכלוסייה</w:delText>
        </w:r>
        <w:r w:rsidDel="004A2D26">
          <w:rPr>
            <w:rFonts w:ascii="David" w:eastAsia="David" w:hAnsi="David" w:hint="cs"/>
            <w:rtl/>
          </w:rPr>
          <w:delText xml:space="preserve">, מה שמותיר אותנו עם הערכה למועסקים שעובדים במקומות תעסוקה שאינם עוקבי </w:delText>
        </w:r>
        <w:r w:rsidRPr="77B01882" w:rsidDel="004A2D26">
          <w:rPr>
            <w:rFonts w:ascii="David" w:eastAsia="David" w:hAnsi="David"/>
            <w:rtl/>
          </w:rPr>
          <w:delText>אוכלוסייה</w:delText>
        </w:r>
        <w:r w:rsidDel="004A2D26">
          <w:rPr>
            <w:rFonts w:ascii="David" w:eastAsia="David" w:hAnsi="David" w:hint="cs"/>
            <w:rtl/>
          </w:rPr>
          <w:delText xml:space="preserve">. </w:delText>
        </w:r>
        <w:bookmarkStart w:id="3863" w:name="_Toc190880946"/>
        <w:bookmarkStart w:id="3864" w:name="_Toc190883659"/>
        <w:bookmarkEnd w:id="3863"/>
        <w:bookmarkEnd w:id="3864"/>
      </w:del>
    </w:p>
    <w:p w14:paraId="336BBCAC" w14:textId="76708351" w:rsidR="007F280D" w:rsidRPr="00905AB6" w:rsidDel="004A2D26" w:rsidRDefault="007F280D">
      <w:pPr>
        <w:tabs>
          <w:tab w:val="left" w:pos="2446"/>
        </w:tabs>
        <w:spacing w:line="276" w:lineRule="auto"/>
        <w:rPr>
          <w:del w:id="3865" w:author="Gidon Kupietzky" w:date="2025-02-13T17:45:00Z" w16du:dateUtc="2025-02-13T15:45:00Z"/>
          <w:rFonts w:ascii="David" w:eastAsia="David" w:hAnsi="David"/>
          <w:rtl/>
        </w:rPr>
        <w:pPrChange w:id="3866" w:author="Gidon Kupietzky" w:date="2025-02-13T17:45:00Z" w16du:dateUtc="2025-02-13T15:45:00Z">
          <w:pPr>
            <w:jc w:val="both"/>
          </w:pPr>
        </w:pPrChange>
      </w:pPr>
      <w:del w:id="3867" w:author="Gidon Kupietzky" w:date="2025-02-13T17:45:00Z" w16du:dateUtc="2025-02-13T15:45:00Z">
        <w:r w:rsidRPr="00B773C9" w:rsidDel="004A2D26">
          <w:rPr>
            <w:rFonts w:ascii="David" w:eastAsia="David" w:hAnsi="David"/>
            <w:rtl/>
          </w:rPr>
          <w:delText xml:space="preserve">התעסוקה </w:delText>
        </w:r>
        <w:r w:rsidR="006441D8" w:rsidDel="004A2D26">
          <w:rPr>
            <w:rFonts w:ascii="David" w:eastAsia="David" w:hAnsi="David" w:hint="cs"/>
            <w:rtl/>
          </w:rPr>
          <w:delText>שאינה</w:delText>
        </w:r>
        <w:r w:rsidR="006441D8" w:rsidRPr="00B773C9" w:rsidDel="004A2D26">
          <w:rPr>
            <w:rFonts w:ascii="David" w:eastAsia="David" w:hAnsi="David"/>
            <w:rtl/>
          </w:rPr>
          <w:delText xml:space="preserve"> </w:delText>
        </w:r>
        <w:r w:rsidRPr="00B773C9" w:rsidDel="004A2D26">
          <w:rPr>
            <w:rFonts w:ascii="David" w:eastAsia="David" w:hAnsi="David"/>
            <w:rtl/>
          </w:rPr>
          <w:delText>עוקבת</w:delText>
        </w:r>
        <w:r w:rsidR="006441D8" w:rsidDel="004A2D26">
          <w:rPr>
            <w:rFonts w:ascii="David" w:eastAsia="David" w:hAnsi="David" w:hint="cs"/>
            <w:rtl/>
          </w:rPr>
          <w:delText xml:space="preserve"> אוכלוסיה</w:delText>
        </w:r>
        <w:r w:rsidRPr="00B773C9" w:rsidDel="004A2D26">
          <w:rPr>
            <w:rFonts w:ascii="David" w:eastAsia="David" w:hAnsi="David"/>
            <w:rtl/>
          </w:rPr>
          <w:delText xml:space="preserve"> מפוזרת באופן פרופורציונאלי במרחב בהתאם לתוספת </w:delText>
        </w:r>
        <w:r w:rsidRPr="00B773C9" w:rsidDel="004A2D26">
          <w:rPr>
            <w:rFonts w:ascii="David" w:eastAsia="David" w:hAnsi="David" w:hint="cs"/>
            <w:rtl/>
          </w:rPr>
          <w:delText>הקיבולת</w:delText>
        </w:r>
        <w:r w:rsidDel="004A2D26">
          <w:rPr>
            <w:rFonts w:ascii="David" w:eastAsia="David" w:hAnsi="David" w:hint="cs"/>
            <w:rtl/>
          </w:rPr>
          <w:delText xml:space="preserve"> האפשרית במתחמי התעסוקה</w:delText>
        </w:r>
        <w:r w:rsidRPr="00B773C9" w:rsidDel="004A2D26">
          <w:rPr>
            <w:rFonts w:ascii="David" w:eastAsia="David" w:hAnsi="David" w:hint="cs"/>
            <w:rtl/>
          </w:rPr>
          <w:delText>.</w:delText>
        </w:r>
        <w:r w:rsidDel="004A2D26">
          <w:rPr>
            <w:rFonts w:ascii="David" w:eastAsia="David" w:hAnsi="David" w:hint="cs"/>
            <w:rtl/>
          </w:rPr>
          <w:delText xml:space="preserve"> </w:delText>
        </w:r>
        <w:commentRangeStart w:id="3868"/>
        <w:r w:rsidDel="004A2D26">
          <w:rPr>
            <w:rFonts w:ascii="David" w:eastAsia="David" w:hAnsi="David" w:hint="cs"/>
            <w:rtl/>
          </w:rPr>
          <w:delText xml:space="preserve">קיבולת </w:delText>
        </w:r>
        <w:r w:rsidRPr="00B773C9" w:rsidDel="004A2D26">
          <w:rPr>
            <w:rFonts w:ascii="David" w:eastAsia="David" w:hAnsi="David" w:hint="cs"/>
            <w:rtl/>
          </w:rPr>
          <w:delText xml:space="preserve">במתחמי התעסוקה הלא עוקב נאמד על ידי בחינת </w:delText>
        </w:r>
        <w:r w:rsidRPr="77B01882" w:rsidDel="004A2D26">
          <w:rPr>
            <w:rFonts w:ascii="David" w:eastAsia="David" w:hAnsi="David"/>
            <w:rtl/>
          </w:rPr>
          <w:delText>תוכניות</w:delText>
        </w:r>
        <w:r w:rsidRPr="00B773C9" w:rsidDel="004A2D26">
          <w:rPr>
            <w:rFonts w:ascii="David" w:eastAsia="David" w:hAnsi="David" w:hint="cs"/>
            <w:rtl/>
          </w:rPr>
          <w:delText xml:space="preserve"> במתחם. וכן בהתייעצות מול גורמי התכנון במנהל התכנון וברשויות המקומיות</w:delText>
        </w:r>
        <w:r w:rsidDel="004A2D26">
          <w:rPr>
            <w:rFonts w:ascii="David" w:eastAsia="David" w:hAnsi="David" w:hint="cs"/>
            <w:rtl/>
          </w:rPr>
          <w:delText xml:space="preserve"> (</w:delText>
        </w:r>
        <w:r w:rsidDel="004A2D26">
          <w:fldChar w:fldCharType="begin"/>
        </w:r>
        <w:r w:rsidDel="004A2D26">
          <w:delInstrText>HYPERLINK \l "_</w:delInstrText>
        </w:r>
        <w:r w:rsidDel="004A2D26">
          <w:rPr>
            <w:rtl/>
          </w:rPr>
          <w:delInstrText>נספח_על_יצירת</w:delInstrText>
        </w:r>
        <w:r w:rsidDel="004A2D26">
          <w:delInstrText>"</w:delInstrText>
        </w:r>
        <w:r w:rsidDel="004A2D26">
          <w:fldChar w:fldCharType="separate"/>
        </w:r>
        <w:r w:rsidRPr="00B769FF" w:rsidDel="004A2D26">
          <w:rPr>
            <w:rStyle w:val="Hyperlink"/>
            <w:rFonts w:ascii="David" w:eastAsia="David" w:hAnsi="David" w:hint="cs"/>
            <w:rtl/>
          </w:rPr>
          <w:delText xml:space="preserve">ראה נספח </w:delText>
        </w:r>
        <w:r w:rsidR="00B769FF" w:rsidRPr="00B769FF" w:rsidDel="004A2D26">
          <w:rPr>
            <w:rStyle w:val="Hyperlink"/>
            <w:rFonts w:ascii="David" w:eastAsia="David" w:hAnsi="David" w:hint="cs"/>
            <w:rtl/>
          </w:rPr>
          <w:delText>7.6</w:delText>
        </w:r>
        <w:r w:rsidDel="004A2D26">
          <w:fldChar w:fldCharType="end"/>
        </w:r>
        <w:r w:rsidDel="004A2D26">
          <w:rPr>
            <w:rFonts w:ascii="David" w:eastAsia="David" w:hAnsi="David" w:hint="cs"/>
            <w:rtl/>
          </w:rPr>
          <w:delText>)</w:delText>
        </w:r>
        <w:r w:rsidRPr="00B773C9" w:rsidDel="004A2D26">
          <w:rPr>
            <w:rFonts w:ascii="David" w:eastAsia="David" w:hAnsi="David" w:hint="cs"/>
            <w:rtl/>
          </w:rPr>
          <w:delText>.</w:delText>
        </w:r>
        <w:commentRangeEnd w:id="3868"/>
        <w:r w:rsidDel="004A2D26">
          <w:rPr>
            <w:rtl/>
          </w:rPr>
          <w:commentReference w:id="3868"/>
        </w:r>
        <w:bookmarkStart w:id="3869" w:name="_Toc190880947"/>
        <w:bookmarkStart w:id="3870" w:name="_Toc190883660"/>
        <w:bookmarkEnd w:id="3869"/>
        <w:bookmarkEnd w:id="3870"/>
      </w:del>
    </w:p>
    <w:p w14:paraId="4731F0F8" w14:textId="556ABF6C" w:rsidR="007F280D" w:rsidDel="004A2D26" w:rsidRDefault="007F280D">
      <w:pPr>
        <w:tabs>
          <w:tab w:val="left" w:pos="2446"/>
        </w:tabs>
        <w:spacing w:line="276" w:lineRule="auto"/>
        <w:rPr>
          <w:del w:id="3871" w:author="Gidon Kupietzky" w:date="2025-02-13T17:45:00Z" w16du:dateUtc="2025-02-13T15:45:00Z"/>
          <w:rFonts w:ascii="David" w:eastAsia="David" w:hAnsi="David"/>
          <w:rtl/>
        </w:rPr>
        <w:pPrChange w:id="3872" w:author="Gidon Kupietzky" w:date="2025-02-13T17:45:00Z" w16du:dateUtc="2025-02-13T15:45:00Z">
          <w:pPr>
            <w:jc w:val="both"/>
          </w:pPr>
        </w:pPrChange>
      </w:pPr>
      <w:bookmarkStart w:id="3873" w:name="_Toc190880948"/>
      <w:bookmarkStart w:id="3874" w:name="_Toc190883661"/>
      <w:bookmarkEnd w:id="3873"/>
      <w:bookmarkEnd w:id="3874"/>
    </w:p>
    <w:p w14:paraId="61F635CE" w14:textId="031E1FC4" w:rsidR="007F280D" w:rsidRPr="002A519E" w:rsidDel="004A2D26" w:rsidRDefault="007F280D">
      <w:pPr>
        <w:tabs>
          <w:tab w:val="left" w:pos="2446"/>
        </w:tabs>
        <w:spacing w:line="276" w:lineRule="auto"/>
        <w:rPr>
          <w:del w:id="3875" w:author="Gidon Kupietzky" w:date="2025-02-13T17:45:00Z" w16du:dateUtc="2025-02-13T15:45:00Z"/>
          <w:rFonts w:eastAsia="David"/>
          <w:rtl/>
        </w:rPr>
        <w:pPrChange w:id="3876" w:author="Gidon Kupietzky" w:date="2025-02-13T17:45:00Z" w16du:dateUtc="2025-02-13T15:45:00Z">
          <w:pPr>
            <w:pStyle w:val="4"/>
          </w:pPr>
        </w:pPrChange>
      </w:pPr>
      <w:del w:id="3877" w:author="Gidon Kupietzky" w:date="2025-02-13T17:45:00Z" w16du:dateUtc="2025-02-13T15:45:00Z">
        <w:r w:rsidDel="004A2D26">
          <w:rPr>
            <w:rFonts w:eastAsia="David" w:hint="cs"/>
            <w:rtl/>
          </w:rPr>
          <w:delText>תחזית ל</w:delText>
        </w:r>
        <w:r w:rsidRPr="002A519E" w:rsidDel="004A2D26">
          <w:rPr>
            <w:rFonts w:eastAsia="David"/>
            <w:rtl/>
          </w:rPr>
          <w:delText>חלוקה לענפי תעסוקה</w:delText>
        </w:r>
        <w:bookmarkStart w:id="3878" w:name="_Toc190880949"/>
        <w:bookmarkStart w:id="3879" w:name="_Toc190883662"/>
        <w:bookmarkEnd w:id="3878"/>
        <w:bookmarkEnd w:id="3879"/>
      </w:del>
    </w:p>
    <w:p w14:paraId="3D7B0643" w14:textId="7D236357" w:rsidR="007F280D" w:rsidRPr="00DE4801" w:rsidDel="004A2D26" w:rsidRDefault="007F280D">
      <w:pPr>
        <w:tabs>
          <w:tab w:val="left" w:pos="2446"/>
        </w:tabs>
        <w:spacing w:line="276" w:lineRule="auto"/>
        <w:rPr>
          <w:del w:id="3880" w:author="Gidon Kupietzky" w:date="2025-02-13T17:45:00Z" w16du:dateUtc="2025-02-13T15:45:00Z"/>
          <w:rFonts w:ascii="David" w:eastAsia="David" w:hAnsi="David"/>
        </w:rPr>
        <w:pPrChange w:id="3881" w:author="Gidon Kupietzky" w:date="2025-02-13T17:45:00Z" w16du:dateUtc="2025-02-13T15:45:00Z">
          <w:pPr>
            <w:jc w:val="both"/>
          </w:pPr>
        </w:pPrChange>
      </w:pPr>
      <w:del w:id="3882" w:author="Gidon Kupietzky" w:date="2025-02-13T17:45:00Z" w16du:dateUtc="2025-02-13T15:45:00Z">
        <w:r w:rsidDel="004A2D26">
          <w:rPr>
            <w:rFonts w:ascii="David" w:eastAsia="David" w:hAnsi="David" w:hint="cs"/>
            <w:rtl/>
          </w:rPr>
          <w:delText>חלוקת לענפי התעסוקה שנדרש למודל נעשה בצורה דומה לחלוקה הזו בשנת הבסיס. נתוני</w:delText>
        </w:r>
        <w:r w:rsidR="00366AEA" w:rsidDel="004A2D26">
          <w:rPr>
            <w:rFonts w:ascii="David" w:eastAsia="David" w:hAnsi="David" w:hint="cs"/>
            <w:rtl/>
          </w:rPr>
          <w:delText>ם</w:delText>
        </w:r>
        <w:r w:rsidDel="004A2D26">
          <w:rPr>
            <w:rFonts w:ascii="David" w:eastAsia="David" w:hAnsi="David" w:hint="cs"/>
            <w:rtl/>
          </w:rPr>
          <w:delText xml:space="preserve"> אודות ענף חינוך נלקח</w:delText>
        </w:r>
        <w:r w:rsidR="00366AEA" w:rsidDel="004A2D26">
          <w:rPr>
            <w:rFonts w:ascii="David" w:eastAsia="David" w:hAnsi="David" w:hint="cs"/>
            <w:rtl/>
          </w:rPr>
          <w:delText>ו</w:delText>
        </w:r>
        <w:r w:rsidDel="004A2D26">
          <w:rPr>
            <w:rFonts w:ascii="David" w:eastAsia="David" w:hAnsi="David" w:hint="cs"/>
            <w:rtl/>
          </w:rPr>
          <w:delText xml:space="preserve"> מחישוב מקומות העבודה בבתי הספר, </w:delText>
        </w:r>
        <w:r w:rsidR="00366AEA" w:rsidDel="004A2D26">
          <w:rPr>
            <w:rFonts w:ascii="David" w:eastAsia="David" w:hAnsi="David" w:hint="cs"/>
            <w:rtl/>
          </w:rPr>
          <w:delText>ב</w:delText>
        </w:r>
        <w:r w:rsidDel="004A2D26">
          <w:rPr>
            <w:rFonts w:ascii="David" w:eastAsia="David" w:hAnsi="David" w:hint="cs"/>
            <w:rtl/>
          </w:rPr>
          <w:delText>ישיבות וסמינרים ו</w:delText>
        </w:r>
        <w:r w:rsidR="00BD2B97" w:rsidDel="004A2D26">
          <w:rPr>
            <w:rFonts w:ascii="David" w:eastAsia="David" w:hAnsi="David" w:hint="cs"/>
            <w:rtl/>
          </w:rPr>
          <w:delText xml:space="preserve">במוסדות </w:delText>
        </w:r>
        <w:r w:rsidDel="004A2D26">
          <w:rPr>
            <w:rFonts w:ascii="David" w:eastAsia="David" w:hAnsi="David" w:hint="cs"/>
            <w:rtl/>
          </w:rPr>
          <w:delText xml:space="preserve">השכלה גבוהה. בנוגע לשאר השימושים ( חקלאות, משרדים, מסחר ותיירות, ציבורי ותעשייה) חולק מספר מקומות העבודה שחושב באזור תנועה למקומות עבודה </w:delText>
        </w:r>
        <w:commentRangeStart w:id="3883"/>
        <w:commentRangeStart w:id="3884"/>
        <w:r w:rsidDel="004A2D26">
          <w:rPr>
            <w:rFonts w:ascii="David" w:eastAsia="David" w:hAnsi="David" w:hint="cs"/>
            <w:rtl/>
          </w:rPr>
          <w:delText>עוקבי אוכלוסייה ולא עוקבי אוכלוסיה () לפי הערכת הצוות פר אזור</w:delText>
        </w:r>
      </w:del>
      <w:del w:id="3885" w:author="Gidon Kupietzky" w:date="2024-12-16T14:49:00Z" w16du:dateUtc="2024-12-16T12:49:00Z">
        <w:r>
          <w:rPr>
            <w:rFonts w:ascii="David" w:eastAsia="David" w:hAnsi="David" w:hint="cs"/>
            <w:rtl/>
          </w:rPr>
          <w:delText xml:space="preserve"> (ראה שכבה גיאוגרפית מצורפת).</w:delText>
        </w:r>
        <w:commentRangeEnd w:id="3883"/>
        <w:r w:rsidR="002720E6">
          <w:rPr>
            <w:rStyle w:val="ab"/>
            <w:rtl/>
          </w:rPr>
          <w:commentReference w:id="3883"/>
        </w:r>
        <w:commentRangeEnd w:id="3884"/>
        <w:r w:rsidR="006B2545" w:rsidDel="00E07F5E">
          <w:rPr>
            <w:rStyle w:val="ab"/>
            <w:rtl/>
          </w:rPr>
          <w:commentReference w:id="3884"/>
        </w:r>
      </w:del>
      <w:bookmarkStart w:id="3886" w:name="_Toc190880950"/>
      <w:bookmarkStart w:id="3887" w:name="_Toc190883663"/>
      <w:bookmarkEnd w:id="3886"/>
      <w:bookmarkEnd w:id="3887"/>
    </w:p>
    <w:p w14:paraId="21C0CCA5" w14:textId="0C8F5121" w:rsidR="00E859A9" w:rsidDel="004A2D26" w:rsidRDefault="00E859A9">
      <w:pPr>
        <w:tabs>
          <w:tab w:val="left" w:pos="2446"/>
        </w:tabs>
        <w:spacing w:line="276" w:lineRule="auto"/>
        <w:rPr>
          <w:del w:id="3888" w:author="Gidon Kupietzky" w:date="2025-02-13T17:45:00Z" w16du:dateUtc="2025-02-13T15:45:00Z"/>
        </w:rPr>
        <w:pPrChange w:id="3889" w:author="Gidon Kupietzky" w:date="2025-02-13T17:45:00Z" w16du:dateUtc="2025-02-13T15:45:00Z">
          <w:pPr>
            <w:pStyle w:val="2"/>
          </w:pPr>
        </w:pPrChange>
      </w:pPr>
      <w:bookmarkStart w:id="3890" w:name="_Toc141980219"/>
      <w:bookmarkStart w:id="3891" w:name="_Toc141980284"/>
      <w:bookmarkStart w:id="3892" w:name="_Toc142205985"/>
      <w:bookmarkStart w:id="3893" w:name="_Toc142330187"/>
      <w:bookmarkStart w:id="3894" w:name="_Toc142330265"/>
      <w:bookmarkStart w:id="3895" w:name="_Toc142330343"/>
      <w:bookmarkStart w:id="3896" w:name="_Toc142378861"/>
      <w:bookmarkStart w:id="3897" w:name="_Toc143790095"/>
      <w:bookmarkStart w:id="3898" w:name="_Toc141980220"/>
      <w:bookmarkStart w:id="3899" w:name="_Toc141980285"/>
      <w:bookmarkStart w:id="3900" w:name="_Toc142205986"/>
      <w:bookmarkStart w:id="3901" w:name="_Toc142330188"/>
      <w:bookmarkStart w:id="3902" w:name="_Toc142330266"/>
      <w:bookmarkStart w:id="3903" w:name="_Toc142330344"/>
      <w:bookmarkStart w:id="3904" w:name="_Toc142378862"/>
      <w:bookmarkStart w:id="3905" w:name="_Toc143790096"/>
      <w:bookmarkStart w:id="3906" w:name="_Toc141980221"/>
      <w:bookmarkStart w:id="3907" w:name="_Toc141980286"/>
      <w:bookmarkStart w:id="3908" w:name="_Toc142205987"/>
      <w:bookmarkStart w:id="3909" w:name="_Toc142330189"/>
      <w:bookmarkStart w:id="3910" w:name="_Toc142330267"/>
      <w:bookmarkStart w:id="3911" w:name="_Toc142330345"/>
      <w:bookmarkStart w:id="3912" w:name="_Toc142378863"/>
      <w:bookmarkStart w:id="3913" w:name="_Toc143790097"/>
      <w:bookmarkStart w:id="3914" w:name="_Toc141980222"/>
      <w:bookmarkStart w:id="3915" w:name="_Toc141980287"/>
      <w:bookmarkStart w:id="3916" w:name="_Toc142205988"/>
      <w:bookmarkStart w:id="3917" w:name="_Toc142330190"/>
      <w:bookmarkStart w:id="3918" w:name="_Toc142330268"/>
      <w:bookmarkStart w:id="3919" w:name="_Toc142330346"/>
      <w:bookmarkStart w:id="3920" w:name="_Toc142378864"/>
      <w:bookmarkStart w:id="3921" w:name="_Toc143790098"/>
      <w:bookmarkStart w:id="3922" w:name="_Toc141980223"/>
      <w:bookmarkStart w:id="3923" w:name="_Toc141980288"/>
      <w:bookmarkStart w:id="3924" w:name="_Toc142205989"/>
      <w:bookmarkStart w:id="3925" w:name="_Toc142330191"/>
      <w:bookmarkStart w:id="3926" w:name="_Toc142330269"/>
      <w:bookmarkStart w:id="3927" w:name="_Toc142330347"/>
      <w:bookmarkStart w:id="3928" w:name="_Toc142378865"/>
      <w:bookmarkStart w:id="3929" w:name="_Toc143790099"/>
      <w:bookmarkStart w:id="3930" w:name="_Toc141980224"/>
      <w:bookmarkStart w:id="3931" w:name="_Toc141980289"/>
      <w:bookmarkStart w:id="3932" w:name="_Toc142205990"/>
      <w:bookmarkStart w:id="3933" w:name="_Toc142330192"/>
      <w:bookmarkStart w:id="3934" w:name="_Toc142330270"/>
      <w:bookmarkStart w:id="3935" w:name="_Toc142330348"/>
      <w:bookmarkStart w:id="3936" w:name="_Toc142378866"/>
      <w:bookmarkStart w:id="3937" w:name="_Toc143790100"/>
      <w:bookmarkStart w:id="3938" w:name="_Toc141980225"/>
      <w:bookmarkStart w:id="3939" w:name="_Toc141980290"/>
      <w:bookmarkStart w:id="3940" w:name="_Toc142205991"/>
      <w:bookmarkStart w:id="3941" w:name="_Toc142330193"/>
      <w:bookmarkStart w:id="3942" w:name="_Toc142330271"/>
      <w:bookmarkStart w:id="3943" w:name="_Toc142330349"/>
      <w:bookmarkStart w:id="3944" w:name="_Toc142378867"/>
      <w:bookmarkStart w:id="3945" w:name="_Toc143790101"/>
      <w:bookmarkStart w:id="3946" w:name="_Toc142330194"/>
      <w:bookmarkStart w:id="3947" w:name="_Toc142330272"/>
      <w:bookmarkStart w:id="3948" w:name="_Toc142330350"/>
      <w:bookmarkStart w:id="3949" w:name="_Toc142378868"/>
      <w:bookmarkStart w:id="3950" w:name="_Toc143790102"/>
      <w:bookmarkStart w:id="3951" w:name="_Toc142330195"/>
      <w:bookmarkStart w:id="3952" w:name="_Toc142330273"/>
      <w:bookmarkStart w:id="3953" w:name="_Toc142330351"/>
      <w:bookmarkStart w:id="3954" w:name="_Toc142378869"/>
      <w:bookmarkStart w:id="3955" w:name="_Toc143790103"/>
      <w:bookmarkStart w:id="3956" w:name="_Toc142330196"/>
      <w:bookmarkStart w:id="3957" w:name="_Toc142330274"/>
      <w:bookmarkStart w:id="3958" w:name="_Toc142330352"/>
      <w:bookmarkStart w:id="3959" w:name="_Toc142378870"/>
      <w:bookmarkStart w:id="3960" w:name="_Toc143790104"/>
      <w:bookmarkStart w:id="3961" w:name="_Toc141724165"/>
      <w:bookmarkStart w:id="3962" w:name="_Toc140000395"/>
      <w:bookmarkStart w:id="3963" w:name="_Toc140047672"/>
      <w:bookmarkEnd w:id="2977"/>
      <w:bookmarkEnd w:id="2978"/>
      <w:bookmarkEnd w:id="3051"/>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del w:id="3964" w:author="Gidon Kupietzky" w:date="2025-02-13T17:45:00Z" w16du:dateUtc="2025-02-13T15:45:00Z">
        <w:r w:rsidRPr="00B36984" w:rsidDel="004A2D26">
          <w:rPr>
            <w:rtl/>
          </w:rPr>
          <w:delText>התאמת תרחיש צתא"ל לתרחישי המועצה הלאומית לכלכלה</w:delText>
        </w:r>
        <w:bookmarkStart w:id="3965" w:name="_Toc190880951"/>
        <w:bookmarkStart w:id="3966" w:name="_Toc190883664"/>
        <w:bookmarkEnd w:id="3965"/>
        <w:bookmarkEnd w:id="3966"/>
      </w:del>
    </w:p>
    <w:p w14:paraId="44B59970" w14:textId="509B0F89" w:rsidR="001D2E9B" w:rsidDel="004A2D26" w:rsidRDefault="001D2E9B">
      <w:pPr>
        <w:tabs>
          <w:tab w:val="left" w:pos="2446"/>
        </w:tabs>
        <w:spacing w:line="276" w:lineRule="auto"/>
        <w:rPr>
          <w:del w:id="3967" w:author="Gidon Kupietzky" w:date="2025-02-13T17:45:00Z" w16du:dateUtc="2025-02-13T15:45:00Z"/>
          <w:rtl/>
        </w:rPr>
        <w:pPrChange w:id="3968" w:author="Gidon Kupietzky" w:date="2025-02-13T17:45:00Z" w16du:dateUtc="2025-02-13T15:45:00Z">
          <w:pPr>
            <w:jc w:val="both"/>
          </w:pPr>
        </w:pPrChange>
      </w:pPr>
      <w:del w:id="3969" w:author="Gidon Kupietzky" w:date="2025-02-13T17:45:00Z" w16du:dateUtc="2025-02-13T15:45:00Z">
        <w:r w:rsidDel="004A2D26">
          <w:rPr>
            <w:rFonts w:hint="cs"/>
            <w:rtl/>
          </w:rPr>
          <w:delText xml:space="preserve">כאמור, על מנת לספק תחזיות ברמת פירוט של </w:delText>
        </w:r>
        <w:r w:rsidRPr="77B01882" w:rsidDel="004A2D26">
          <w:rPr>
            <w:rtl/>
          </w:rPr>
          <w:delText>אזור</w:delText>
        </w:r>
        <w:r w:rsidDel="004A2D26">
          <w:rPr>
            <w:rFonts w:hint="cs"/>
            <w:rtl/>
          </w:rPr>
          <w:delText xml:space="preserve"> תנועה עבור מספרי המסגרת שמספקות שתי תחזיות המועצה הלאומית יש ל'פזר' מרחבית את התחזיות ברמת מחוז (ל</w:delText>
        </w:r>
        <w:r w:rsidR="007F3B5E" w:rsidDel="004A2D26">
          <w:rPr>
            <w:rFonts w:hint="cs"/>
            <w:rtl/>
          </w:rPr>
          <w:delText xml:space="preserve">מחוזות </w:delText>
        </w:r>
        <w:r w:rsidDel="004A2D26">
          <w:rPr>
            <w:rFonts w:hint="cs"/>
            <w:rtl/>
          </w:rPr>
          <w:delText>ירושלים ו</w:delText>
        </w:r>
      </w:del>
      <w:ins w:id="3970" w:author="Lior Glick" w:date="2024-12-03T08:36:00Z" w16du:dateUtc="2024-12-03T06:36:00Z">
        <w:del w:id="3971" w:author="Gidon Kupietzky" w:date="2025-02-13T17:45:00Z" w16du:dateUtc="2025-02-13T15:45:00Z">
          <w:r w:rsidR="002720E6" w:rsidDel="004A2D26">
            <w:rPr>
              <w:rFonts w:hint="cs"/>
              <w:rtl/>
            </w:rPr>
            <w:delText xml:space="preserve">אזור </w:delText>
          </w:r>
        </w:del>
      </w:ins>
      <w:del w:id="3972" w:author="Gidon Kupietzky" w:date="2025-02-13T17:45:00Z" w16du:dateUtc="2025-02-13T15:45:00Z">
        <w:r w:rsidDel="004A2D26">
          <w:rPr>
            <w:rFonts w:hint="cs"/>
            <w:rtl/>
          </w:rPr>
          <w:delText xml:space="preserve">יו"ש אין תת חלוקה </w:delText>
        </w:r>
        <w:r w:rsidDel="004A2D26">
          <w:rPr>
            <w:rFonts w:hint="cs"/>
            <w:rtl/>
          </w:rPr>
          <w:lastRenderedPageBreak/>
          <w:delText xml:space="preserve">לנפות) כך שיתאימו לרמת מגזר והתפלגות גילאים. פיזור של תרחיש זה מבוסס על אומדן הקיבולות של צתא"ל עם הערכות מימוש שונות על מנת </w:delText>
        </w:r>
        <w:r w:rsidR="003807CB" w:rsidDel="004A2D26">
          <w:rPr>
            <w:rFonts w:hint="cs"/>
            <w:rtl/>
          </w:rPr>
          <w:delText xml:space="preserve">להתאימן </w:delText>
        </w:r>
        <w:r w:rsidDel="004A2D26">
          <w:rPr>
            <w:rFonts w:hint="cs"/>
            <w:rtl/>
          </w:rPr>
          <w:delText>לתחזיות המועצה הלאומית לכלכלה לרמת מחוז.</w:delText>
        </w:r>
        <w:bookmarkStart w:id="3973" w:name="_Toc190880952"/>
        <w:bookmarkStart w:id="3974" w:name="_Toc190883665"/>
        <w:bookmarkEnd w:id="3973"/>
        <w:bookmarkEnd w:id="3974"/>
      </w:del>
    </w:p>
    <w:p w14:paraId="05CC2ED7" w14:textId="5A976433" w:rsidR="001D2E9B" w:rsidDel="004A2D26" w:rsidRDefault="001D2E9B">
      <w:pPr>
        <w:tabs>
          <w:tab w:val="left" w:pos="2446"/>
        </w:tabs>
        <w:spacing w:line="276" w:lineRule="auto"/>
        <w:rPr>
          <w:del w:id="3975" w:author="Gidon Kupietzky" w:date="2025-02-13T17:45:00Z" w16du:dateUtc="2025-02-13T15:45:00Z"/>
          <w:rtl/>
        </w:rPr>
        <w:pPrChange w:id="3976" w:author="Gidon Kupietzky" w:date="2025-02-13T17:45:00Z" w16du:dateUtc="2025-02-13T15:45:00Z">
          <w:pPr>
            <w:jc w:val="both"/>
          </w:pPr>
        </w:pPrChange>
      </w:pPr>
      <w:del w:id="3977" w:author="Gidon Kupietzky" w:date="2025-02-13T17:45:00Z" w16du:dateUtc="2025-02-13T15:45:00Z">
        <w:r w:rsidDel="004A2D26">
          <w:rPr>
            <w:rFonts w:hint="cs"/>
            <w:rtl/>
          </w:rPr>
          <w:delText xml:space="preserve">תרחישי המועצה מותירים מרחב גמישות בידי צוותי המודל המטרופוליניים באשר לפיזור </w:delText>
        </w:r>
        <w:r w:rsidRPr="77B01882" w:rsidDel="004A2D26">
          <w:rPr>
            <w:rtl/>
          </w:rPr>
          <w:delText>האוכלוסייה</w:delText>
        </w:r>
        <w:r w:rsidDel="004A2D26">
          <w:rPr>
            <w:rFonts w:hint="cs"/>
            <w:rtl/>
          </w:rPr>
          <w:delText xml:space="preserve"> על פני המרחב. אולם כאמור, גמישות זו מוגבלת לסד של ההתאמה המגזרית. כלומר, לא מספיק להניח כי </w:delText>
        </w:r>
        <w:r w:rsidRPr="77B01882" w:rsidDel="004A2D26">
          <w:rPr>
            <w:rtl/>
          </w:rPr>
          <w:delText>אזור</w:delText>
        </w:r>
        <w:r w:rsidDel="004A2D26">
          <w:rPr>
            <w:rFonts w:hint="cs"/>
            <w:rtl/>
          </w:rPr>
          <w:delText xml:space="preserve"> מסויים יפותח וימומש מהר יותר </w:delText>
        </w:r>
        <w:r w:rsidRPr="77B01882" w:rsidDel="004A2D26">
          <w:rPr>
            <w:rtl/>
          </w:rPr>
          <w:delText>מאזור</w:delText>
        </w:r>
        <w:r w:rsidDel="004A2D26">
          <w:rPr>
            <w:rFonts w:hint="cs"/>
            <w:rtl/>
          </w:rPr>
          <w:delText xml:space="preserve"> אחר בשל קדימות סטטוטורית של התוכניות החלות בו, אלא יש </w:delText>
        </w:r>
        <w:r w:rsidRPr="00391613" w:rsidDel="004A2D26">
          <w:rPr>
            <w:rFonts w:hint="cs"/>
            <w:b/>
            <w:bCs/>
            <w:rtl/>
          </w:rPr>
          <w:delText>להתחשב ב'מכסות' מגזריות</w:delText>
        </w:r>
        <w:r w:rsidDel="004A2D26">
          <w:rPr>
            <w:rFonts w:hint="cs"/>
            <w:rtl/>
          </w:rPr>
          <w:delText xml:space="preserve">. לדוגמא, </w:delText>
        </w:r>
        <w:r w:rsidRPr="77B01882" w:rsidDel="004A2D26">
          <w:rPr>
            <w:rtl/>
          </w:rPr>
          <w:delText>כדי</w:delText>
        </w:r>
        <w:r w:rsidDel="004A2D26">
          <w:rPr>
            <w:rFonts w:hint="cs"/>
            <w:rtl/>
          </w:rPr>
          <w:delText xml:space="preserve"> ל'עמוד' בתחזית תרחיש אסטרטגית דיור עבור </w:delText>
        </w:r>
        <w:r w:rsidRPr="77B01882" w:rsidDel="004A2D26">
          <w:rPr>
            <w:rtl/>
          </w:rPr>
          <w:delText>האוכלוסייה</w:delText>
        </w:r>
        <w:r w:rsidDel="004A2D26">
          <w:rPr>
            <w:rFonts w:hint="cs"/>
            <w:rtl/>
          </w:rPr>
          <w:delText xml:space="preserve"> החרדית במחוז ירושלים אנו מניחים כי עד שנת 2050 יש לקדם ולממש בניית שכונה חרדית רחבת היקף בשטח בו נמצא כיום שדה התעופה בעטרות. גם במחוז יו"ש חזויה בתרחיש זה יותר </w:delText>
        </w:r>
        <w:r w:rsidRPr="77B01882" w:rsidDel="004A2D26">
          <w:rPr>
            <w:rtl/>
          </w:rPr>
          <w:delText>אוכלוסייה</w:delText>
        </w:r>
        <w:r w:rsidDel="004A2D26">
          <w:rPr>
            <w:rFonts w:hint="cs"/>
            <w:rtl/>
          </w:rPr>
          <w:delText xml:space="preserve"> חרדית באופן משמעותי מאשר בתרחיש המתבסס על תוכניות קיימות, ובהתאם לכך שיעורי המימוש של תוכניות ופוטנציאל התכנון בישובים חרדים שואפים למקסימום וכן הוסטה קיבולת שהונח לגביה שהיא </w:delText>
        </w:r>
        <w:r w:rsidR="003807CB" w:rsidDel="004A2D26">
          <w:rPr>
            <w:rFonts w:hint="cs"/>
            <w:rtl/>
          </w:rPr>
          <w:delText xml:space="preserve">מיועדת </w:delText>
        </w:r>
        <w:r w:rsidR="00914EEF" w:rsidDel="004A2D26">
          <w:rPr>
            <w:rFonts w:hint="cs"/>
            <w:rtl/>
          </w:rPr>
          <w:delText>ל</w:delText>
        </w:r>
        <w:r w:rsidRPr="77B01882" w:rsidDel="004A2D26">
          <w:rPr>
            <w:rtl/>
          </w:rPr>
          <w:delText>אוכלוסייה</w:delText>
        </w:r>
        <w:r w:rsidDel="004A2D26">
          <w:rPr>
            <w:rFonts w:hint="cs"/>
            <w:rtl/>
          </w:rPr>
          <w:delText xml:space="preserve"> מהמגזר היהודי כללי לטובת מימוש </w:delText>
        </w:r>
        <w:r w:rsidR="00914EEF" w:rsidDel="004A2D26">
          <w:rPr>
            <w:rFonts w:hint="cs"/>
            <w:rtl/>
          </w:rPr>
          <w:delText>עבור ה</w:delText>
        </w:r>
        <w:r w:rsidDel="004A2D26">
          <w:rPr>
            <w:rFonts w:hint="cs"/>
            <w:rtl/>
          </w:rPr>
          <w:delText xml:space="preserve">מגזר </w:delText>
        </w:r>
        <w:r w:rsidR="00914EEF" w:rsidDel="004A2D26">
          <w:rPr>
            <w:rFonts w:hint="cs"/>
            <w:rtl/>
          </w:rPr>
          <w:delText>ה</w:delText>
        </w:r>
        <w:r w:rsidDel="004A2D26">
          <w:rPr>
            <w:rFonts w:hint="cs"/>
            <w:rtl/>
          </w:rPr>
          <w:delText xml:space="preserve">יהודי חרדי. </w:delText>
        </w:r>
        <w:bookmarkStart w:id="3978" w:name="_Toc190880953"/>
        <w:bookmarkStart w:id="3979" w:name="_Toc190883666"/>
        <w:bookmarkEnd w:id="3978"/>
        <w:bookmarkEnd w:id="3979"/>
      </w:del>
    </w:p>
    <w:p w14:paraId="052D96B8" w14:textId="38EBBB63" w:rsidR="001D2E9B" w:rsidRPr="00271F5D" w:rsidDel="004A2D26" w:rsidRDefault="001D2E9B">
      <w:pPr>
        <w:tabs>
          <w:tab w:val="left" w:pos="2446"/>
        </w:tabs>
        <w:spacing w:line="276" w:lineRule="auto"/>
        <w:rPr>
          <w:del w:id="3980" w:author="Gidon Kupietzky" w:date="2025-02-13T17:45:00Z" w16du:dateUtc="2025-02-13T15:45:00Z"/>
          <w:rtl/>
        </w:rPr>
        <w:pPrChange w:id="3981" w:author="Gidon Kupietzky" w:date="2025-02-13T17:45:00Z" w16du:dateUtc="2025-02-13T15:45:00Z">
          <w:pPr>
            <w:jc w:val="both"/>
          </w:pPr>
        </w:pPrChange>
      </w:pPr>
      <w:del w:id="3982" w:author="Gidon Kupietzky" w:date="2024-12-16T14:58:00Z" w16du:dateUtc="2024-12-16T12:58:00Z">
        <w:r w:rsidRPr="77B01882">
          <w:rPr>
            <w:rtl/>
          </w:rPr>
          <w:delText>כדי</w:delText>
        </w:r>
        <w:r>
          <w:rPr>
            <w:rFonts w:hint="cs"/>
            <w:rtl/>
          </w:rPr>
          <w:delText xml:space="preserve"> </w:delText>
        </w:r>
      </w:del>
      <w:del w:id="3983" w:author="Gidon Kupietzky" w:date="2025-02-13T17:45:00Z" w16du:dateUtc="2025-02-13T15:45:00Z">
        <w:r w:rsidDel="004A2D26">
          <w:rPr>
            <w:rFonts w:hint="cs"/>
            <w:rtl/>
          </w:rPr>
          <w:delText xml:space="preserve">לקבוע באופן מתודולוגי אילו תוכניות או קיבולת ילקחו בחשבון </w:delText>
        </w:r>
        <w:commentRangeStart w:id="3984"/>
        <w:r w:rsidDel="004A2D26">
          <w:rPr>
            <w:rFonts w:hint="cs"/>
            <w:rtl/>
          </w:rPr>
          <w:delText>בכל אחד מהתרחישים</w:delText>
        </w:r>
        <w:commentRangeEnd w:id="3984"/>
        <w:r w:rsidDel="004A2D26">
          <w:rPr>
            <w:rtl/>
          </w:rPr>
          <w:commentReference w:id="3984"/>
        </w:r>
        <w:r w:rsidDel="004A2D26">
          <w:rPr>
            <w:rFonts w:hint="cs"/>
            <w:rtl/>
          </w:rPr>
          <w:delText>, לכל מחוז</w:delText>
        </w:r>
      </w:del>
      <w:del w:id="3985" w:author="Gidon Kupietzky" w:date="2024-12-16T14:57:00Z" w16du:dateUtc="2024-12-16T12:57:00Z">
        <w:r w:rsidDel="00622829">
          <w:rPr>
            <w:rFonts w:hint="cs"/>
            <w:rtl/>
          </w:rPr>
          <w:delText xml:space="preserve">, </w:delText>
        </w:r>
        <w:r>
          <w:rPr>
            <w:rFonts w:hint="cs"/>
            <w:rtl/>
          </w:rPr>
          <w:delText>חולק פוטנציאל קיבולת יחידות הדיור לשלוש קטגוריות כלליות</w:delText>
        </w:r>
      </w:del>
      <w:del w:id="3986" w:author="Gidon Kupietzky" w:date="2024-12-16T14:56:00Z" w16du:dateUtc="2024-12-16T12:56:00Z">
        <w:r>
          <w:rPr>
            <w:rFonts w:hint="cs"/>
            <w:rtl/>
          </w:rPr>
          <w:delText xml:space="preserve"> </w:delText>
        </w:r>
        <w:commentRangeStart w:id="3987"/>
        <w:commentRangeStart w:id="3988"/>
        <w:r>
          <w:rPr>
            <w:rFonts w:hint="cs"/>
            <w:rtl/>
          </w:rPr>
          <w:delText>בהתאם להסתברות המימוש שלהן</w:delText>
        </w:r>
      </w:del>
      <w:del w:id="3989" w:author="Gidon Kupietzky" w:date="2025-02-13T17:45:00Z" w16du:dateUtc="2025-02-13T15:45:00Z">
        <w:r w:rsidDel="004A2D26">
          <w:rPr>
            <w:rFonts w:hint="cs"/>
            <w:rtl/>
          </w:rPr>
          <w:delText>:</w:delText>
        </w:r>
        <w:commentRangeEnd w:id="3987"/>
        <w:r w:rsidR="00472234" w:rsidDel="004A2D26">
          <w:rPr>
            <w:rStyle w:val="ab"/>
            <w:rtl/>
          </w:rPr>
          <w:commentReference w:id="3987"/>
        </w:r>
        <w:commentRangeEnd w:id="3988"/>
        <w:r w:rsidR="00F42CC7" w:rsidDel="004A2D26">
          <w:rPr>
            <w:rStyle w:val="ab"/>
            <w:rtl/>
          </w:rPr>
          <w:commentReference w:id="3988"/>
        </w:r>
        <w:bookmarkStart w:id="3990" w:name="_Toc190880954"/>
        <w:bookmarkStart w:id="3991" w:name="_Toc190883667"/>
        <w:bookmarkEnd w:id="3990"/>
        <w:bookmarkEnd w:id="3991"/>
      </w:del>
    </w:p>
    <w:p w14:paraId="40FBD58E" w14:textId="0CF0B2FA" w:rsidR="001D2E9B" w:rsidDel="004A2D26" w:rsidRDefault="001D2E9B">
      <w:pPr>
        <w:tabs>
          <w:tab w:val="left" w:pos="2446"/>
        </w:tabs>
        <w:spacing w:line="276" w:lineRule="auto"/>
        <w:rPr>
          <w:del w:id="3992" w:author="Gidon Kupietzky" w:date="2025-02-13T17:45:00Z" w16du:dateUtc="2025-02-13T15:45:00Z"/>
        </w:rPr>
        <w:pPrChange w:id="3993" w:author="Gidon Kupietzky" w:date="2025-02-13T17:45:00Z" w16du:dateUtc="2025-02-13T15:45:00Z">
          <w:pPr>
            <w:pStyle w:val="a8"/>
            <w:numPr>
              <w:numId w:val="8"/>
            </w:numPr>
            <w:ind w:left="802" w:hanging="360"/>
            <w:jc w:val="both"/>
          </w:pPr>
        </w:pPrChange>
      </w:pPr>
      <w:commentRangeStart w:id="3994"/>
      <w:commentRangeStart w:id="3995"/>
      <w:del w:id="3996" w:author="Gidon Kupietzky" w:date="2025-02-13T17:45:00Z" w16du:dateUtc="2025-02-13T15:45:00Z">
        <w:r w:rsidRPr="00B36984" w:rsidDel="004A2D26">
          <w:rPr>
            <w:rFonts w:hint="eastAsia"/>
            <w:b/>
            <w:bCs/>
            <w:rtl/>
          </w:rPr>
          <w:delText>קיבולת</w:delText>
        </w:r>
        <w:r w:rsidRPr="00B36984" w:rsidDel="004A2D26">
          <w:rPr>
            <w:b/>
            <w:bCs/>
            <w:rtl/>
          </w:rPr>
          <w:delText xml:space="preserve"> "שיצאה </w:delText>
        </w:r>
        <w:r w:rsidRPr="00B36984" w:rsidDel="004A2D26">
          <w:rPr>
            <w:rFonts w:hint="eastAsia"/>
            <w:b/>
            <w:bCs/>
            <w:rtl/>
          </w:rPr>
          <w:delText>מן</w:delText>
        </w:r>
        <w:r w:rsidRPr="00B36984" w:rsidDel="004A2D26">
          <w:rPr>
            <w:b/>
            <w:bCs/>
            <w:rtl/>
          </w:rPr>
          <w:delText xml:space="preserve"> </w:delText>
        </w:r>
        <w:r w:rsidRPr="00B36984" w:rsidDel="004A2D26">
          <w:rPr>
            <w:rFonts w:hint="eastAsia"/>
            <w:b/>
            <w:bCs/>
            <w:rtl/>
          </w:rPr>
          <w:delText>התחנה</w:delText>
        </w:r>
        <w:r w:rsidRPr="00B36984" w:rsidDel="004A2D26">
          <w:rPr>
            <w:b/>
            <w:bCs/>
            <w:rtl/>
          </w:rPr>
          <w:delText>"-</w:delText>
        </w:r>
        <w:r w:rsidDel="004A2D26">
          <w:rPr>
            <w:rFonts w:hint="cs"/>
            <w:rtl/>
          </w:rPr>
          <w:delText xml:space="preserve"> כלומר תוכניות שסביר מאד שימומשו עד שנת 2050 ולכן לא ניתן לשנות </w:delText>
        </w:r>
        <w:r w:rsidR="00925CE6" w:rsidDel="004A2D26">
          <w:rPr>
            <w:rFonts w:hint="cs"/>
            <w:rtl/>
          </w:rPr>
          <w:delText xml:space="preserve">הערכת </w:delText>
        </w:r>
        <w:r w:rsidDel="004A2D26">
          <w:rPr>
            <w:rFonts w:hint="cs"/>
            <w:rtl/>
          </w:rPr>
          <w:delText>מימושן.</w:delText>
        </w:r>
        <w:bookmarkStart w:id="3997" w:name="_Toc190880955"/>
        <w:bookmarkStart w:id="3998" w:name="_Toc190883668"/>
        <w:bookmarkEnd w:id="3997"/>
        <w:bookmarkEnd w:id="3998"/>
      </w:del>
    </w:p>
    <w:p w14:paraId="183C71B8" w14:textId="6706B7CF" w:rsidR="001D2E9B" w:rsidDel="004A2D26" w:rsidRDefault="001D2E9B">
      <w:pPr>
        <w:tabs>
          <w:tab w:val="left" w:pos="2446"/>
        </w:tabs>
        <w:spacing w:line="276" w:lineRule="auto"/>
        <w:rPr>
          <w:del w:id="3999" w:author="Gidon Kupietzky" w:date="2025-02-13T17:45:00Z" w16du:dateUtc="2025-02-13T15:45:00Z"/>
        </w:rPr>
        <w:pPrChange w:id="4000" w:author="Gidon Kupietzky" w:date="2025-02-13T17:45:00Z" w16du:dateUtc="2025-02-13T15:45:00Z">
          <w:pPr>
            <w:pStyle w:val="a8"/>
            <w:numPr>
              <w:numId w:val="8"/>
            </w:numPr>
            <w:ind w:left="802" w:hanging="360"/>
            <w:jc w:val="both"/>
          </w:pPr>
        </w:pPrChange>
      </w:pPr>
      <w:del w:id="4001" w:author="Gidon Kupietzky" w:date="2025-02-13T17:45:00Z" w16du:dateUtc="2025-02-13T15:45:00Z">
        <w:r w:rsidRPr="00B36984" w:rsidDel="004A2D26">
          <w:rPr>
            <w:rFonts w:hint="eastAsia"/>
            <w:b/>
            <w:bCs/>
            <w:rtl/>
          </w:rPr>
          <w:delText>קיבולת</w:delText>
        </w:r>
        <w:r w:rsidRPr="00B36984" w:rsidDel="004A2D26">
          <w:rPr>
            <w:b/>
            <w:bCs/>
            <w:rtl/>
          </w:rPr>
          <w:delText xml:space="preserve"> "גמישה"</w:delText>
        </w:r>
        <w:r w:rsidRPr="00E5385A" w:rsidDel="004A2D26">
          <w:rPr>
            <w:rFonts w:hint="cs"/>
            <w:rtl/>
          </w:rPr>
          <w:delText>-</w:delText>
        </w:r>
        <w:r w:rsidDel="004A2D26">
          <w:rPr>
            <w:rFonts w:hint="cs"/>
            <w:rtl/>
          </w:rPr>
          <w:delText xml:space="preserve"> קיבולות שניתן להתאים את מנעד אחוזי המימוש שלהן בהתאם לתרחישים השונים.</w:delText>
        </w:r>
        <w:bookmarkStart w:id="4002" w:name="_Toc190880956"/>
        <w:bookmarkStart w:id="4003" w:name="_Toc190883669"/>
        <w:bookmarkEnd w:id="4002"/>
        <w:bookmarkEnd w:id="4003"/>
      </w:del>
    </w:p>
    <w:p w14:paraId="61E35E1B" w14:textId="4FF1FC6E" w:rsidR="001D2E9B" w:rsidDel="004A2D26" w:rsidRDefault="001D2E9B">
      <w:pPr>
        <w:tabs>
          <w:tab w:val="left" w:pos="2446"/>
        </w:tabs>
        <w:spacing w:line="276" w:lineRule="auto"/>
        <w:rPr>
          <w:del w:id="4004" w:author="Gidon Kupietzky" w:date="2025-02-13T17:45:00Z" w16du:dateUtc="2025-02-13T15:45:00Z"/>
        </w:rPr>
        <w:pPrChange w:id="4005" w:author="Gidon Kupietzky" w:date="2025-02-13T17:45:00Z" w16du:dateUtc="2025-02-13T15:45:00Z">
          <w:pPr>
            <w:pStyle w:val="a8"/>
            <w:numPr>
              <w:numId w:val="8"/>
            </w:numPr>
            <w:ind w:left="802" w:hanging="360"/>
            <w:jc w:val="both"/>
          </w:pPr>
        </w:pPrChange>
      </w:pPr>
      <w:del w:id="4006" w:author="Gidon Kupietzky" w:date="2025-02-13T17:45:00Z" w16du:dateUtc="2025-02-13T15:45:00Z">
        <w:r w:rsidRPr="00B36984" w:rsidDel="004A2D26">
          <w:rPr>
            <w:rFonts w:hint="eastAsia"/>
            <w:b/>
            <w:bCs/>
            <w:rtl/>
          </w:rPr>
          <w:delText>קיבולת</w:delText>
        </w:r>
        <w:r w:rsidRPr="00B36984" w:rsidDel="004A2D26">
          <w:rPr>
            <w:b/>
            <w:bCs/>
            <w:rtl/>
          </w:rPr>
          <w:delText xml:space="preserve"> "תלויה </w:delText>
        </w:r>
        <w:r w:rsidRPr="00B36984" w:rsidDel="004A2D26">
          <w:rPr>
            <w:rFonts w:hint="eastAsia"/>
            <w:b/>
            <w:bCs/>
            <w:rtl/>
          </w:rPr>
          <w:delText>במדיניות</w:delText>
        </w:r>
        <w:r w:rsidRPr="00B36984" w:rsidDel="004A2D26">
          <w:rPr>
            <w:b/>
            <w:bCs/>
            <w:rtl/>
          </w:rPr>
          <w:delText>"</w:delText>
        </w:r>
        <w:r w:rsidDel="004A2D26">
          <w:rPr>
            <w:rFonts w:hint="cs"/>
            <w:rtl/>
          </w:rPr>
          <w:delText>- קיבולת בתוכניות שתלויות במדיניות תכנונית או פוליטית ולכן סביר שימומשו כולן או בכלל לא.</w:delText>
        </w:r>
        <w:commentRangeEnd w:id="3994"/>
        <w:r w:rsidDel="004A2D26">
          <w:rPr>
            <w:rtl/>
          </w:rPr>
          <w:commentReference w:id="3994"/>
        </w:r>
        <w:commentRangeEnd w:id="3995"/>
        <w:r w:rsidR="00FD14E8" w:rsidDel="004A2D26">
          <w:rPr>
            <w:rStyle w:val="ab"/>
            <w:rtl/>
          </w:rPr>
          <w:commentReference w:id="3995"/>
        </w:r>
        <w:bookmarkStart w:id="4007" w:name="_Toc190880957"/>
        <w:bookmarkStart w:id="4008" w:name="_Toc190883670"/>
        <w:bookmarkEnd w:id="4007"/>
        <w:bookmarkEnd w:id="4008"/>
      </w:del>
    </w:p>
    <w:p w14:paraId="6A9E2FD6" w14:textId="3D77A3B5" w:rsidR="001D2E9B" w:rsidDel="004A2D26" w:rsidRDefault="001D2E9B">
      <w:pPr>
        <w:tabs>
          <w:tab w:val="left" w:pos="2446"/>
        </w:tabs>
        <w:spacing w:line="276" w:lineRule="auto"/>
        <w:rPr>
          <w:del w:id="4009" w:author="Gidon Kupietzky" w:date="2025-02-13T17:45:00Z" w16du:dateUtc="2025-02-13T15:45:00Z"/>
          <w:rtl/>
        </w:rPr>
        <w:pPrChange w:id="4010" w:author="Gidon Kupietzky" w:date="2025-02-13T17:45:00Z" w16du:dateUtc="2025-02-13T15:45:00Z">
          <w:pPr>
            <w:jc w:val="both"/>
          </w:pPr>
        </w:pPrChange>
      </w:pPr>
      <w:del w:id="4011" w:author="Gidon Kupietzky" w:date="2025-02-13T17:45:00Z" w16du:dateUtc="2025-02-13T15:45:00Z">
        <w:r w:rsidDel="004A2D26">
          <w:rPr>
            <w:rFonts w:hint="cs"/>
            <w:rtl/>
          </w:rPr>
          <w:delText xml:space="preserve">לשם המחשה, </w:delText>
        </w:r>
        <w:r w:rsidRPr="00095FC5" w:rsidDel="004A2D26">
          <w:rPr>
            <w:rFonts w:hint="cs"/>
            <w:b/>
            <w:bCs/>
            <w:rtl/>
          </w:rPr>
          <w:delText xml:space="preserve">בהתאמה לתרחיש המועצה הלאומית לכלכלה </w:delText>
        </w:r>
        <w:r w:rsidRPr="00095FC5" w:rsidDel="004A2D26">
          <w:rPr>
            <w:b/>
            <w:bCs/>
            <w:rtl/>
          </w:rPr>
          <w:delText>–</w:delText>
        </w:r>
        <w:r w:rsidRPr="00095FC5" w:rsidDel="004A2D26">
          <w:rPr>
            <w:rFonts w:hint="cs"/>
            <w:b/>
            <w:bCs/>
            <w:rtl/>
          </w:rPr>
          <w:delText xml:space="preserve"> 'אסטרטגיה דיור'</w:delText>
        </w:r>
        <w:r w:rsidDel="004A2D26">
          <w:rPr>
            <w:rFonts w:hint="cs"/>
            <w:rtl/>
          </w:rPr>
          <w:delText xml:space="preserve"> למחוז ירושלים בעבור </w:delText>
        </w:r>
        <w:r w:rsidRPr="77B01882" w:rsidDel="004A2D26">
          <w:rPr>
            <w:rtl/>
          </w:rPr>
          <w:delText>האוכלוסייה</w:delText>
        </w:r>
        <w:r w:rsidDel="004A2D26">
          <w:rPr>
            <w:rFonts w:hint="cs"/>
            <w:rtl/>
          </w:rPr>
          <w:delText xml:space="preserve"> היהודית הכללית, נעשה שימוש רק </w:delText>
        </w:r>
        <w:r w:rsidRPr="77B01882" w:rsidDel="004A2D26">
          <w:rPr>
            <w:rtl/>
          </w:rPr>
          <w:delText>בתוכניות</w:delText>
        </w:r>
        <w:r w:rsidDel="004A2D26">
          <w:rPr>
            <w:rFonts w:hint="cs"/>
            <w:rtl/>
          </w:rPr>
          <w:delText xml:space="preserve"> מהקטגוריה הראשונה </w:delText>
        </w:r>
        <w:r w:rsidDel="004A2D26">
          <w:rPr>
            <w:rtl/>
          </w:rPr>
          <w:delText>–</w:delText>
        </w:r>
        <w:r w:rsidDel="004A2D26">
          <w:rPr>
            <w:rFonts w:hint="cs"/>
            <w:rtl/>
          </w:rPr>
          <w:delText xml:space="preserve"> כלומר 'תוכניות שיצאו מן התחנה', ואפילו לא בכל הקיבולת שקיימת בקטגוריה זו.</w:delText>
        </w:r>
        <w:bookmarkStart w:id="4012" w:name="_Toc190880958"/>
        <w:bookmarkStart w:id="4013" w:name="_Toc190883671"/>
        <w:bookmarkEnd w:id="4012"/>
        <w:bookmarkEnd w:id="4013"/>
      </w:del>
    </w:p>
    <w:p w14:paraId="519E1283" w14:textId="40A92E4A" w:rsidR="001D2E9B" w:rsidRPr="009F5EB2" w:rsidDel="004A2D26" w:rsidRDefault="001D2E9B">
      <w:pPr>
        <w:tabs>
          <w:tab w:val="left" w:pos="2446"/>
        </w:tabs>
        <w:spacing w:line="276" w:lineRule="auto"/>
        <w:rPr>
          <w:del w:id="4014" w:author="Gidon Kupietzky" w:date="2025-02-13T17:45:00Z" w16du:dateUtc="2025-02-13T15:45:00Z"/>
          <w:rtl/>
        </w:rPr>
        <w:pPrChange w:id="4015" w:author="Gidon Kupietzky" w:date="2025-02-13T17:45:00Z" w16du:dateUtc="2025-02-13T15:45:00Z">
          <w:pPr>
            <w:jc w:val="both"/>
          </w:pPr>
        </w:pPrChange>
      </w:pPr>
      <w:del w:id="4016" w:author="Gidon Kupietzky" w:date="2025-02-13T17:45:00Z" w16du:dateUtc="2025-02-13T15:45:00Z">
        <w:r w:rsidDel="004A2D26">
          <w:rPr>
            <w:rFonts w:hint="cs"/>
            <w:rtl/>
          </w:rPr>
          <w:delText xml:space="preserve">במחוז </w:delText>
        </w:r>
      </w:del>
      <w:ins w:id="4017" w:author="Lior Glick" w:date="2024-12-03T08:39:00Z" w16du:dateUtc="2024-12-03T06:39:00Z">
        <w:del w:id="4018" w:author="Gidon Kupietzky" w:date="2025-02-13T17:45:00Z" w16du:dateUtc="2025-02-13T15:45:00Z">
          <w:r w:rsidR="00472234" w:rsidDel="004A2D26">
            <w:rPr>
              <w:rFonts w:hint="cs"/>
              <w:rtl/>
            </w:rPr>
            <w:delText xml:space="preserve">באזור </w:delText>
          </w:r>
        </w:del>
      </w:ins>
      <w:del w:id="4019" w:author="Gidon Kupietzky" w:date="2025-02-13T17:45:00Z" w16du:dateUtc="2025-02-13T15:45:00Z">
        <w:r w:rsidDel="004A2D26">
          <w:rPr>
            <w:rFonts w:hint="cs"/>
            <w:rtl/>
          </w:rPr>
          <w:delText xml:space="preserve">יו"ש למגזר היהודי הכללי מומשו כלל </w:delText>
        </w:r>
        <w:r w:rsidR="00925CE6" w:rsidDel="004A2D26">
          <w:rPr>
            <w:rFonts w:hint="cs"/>
            <w:rtl/>
          </w:rPr>
          <w:delText>ה</w:delText>
        </w:r>
        <w:r w:rsidRPr="77B01882" w:rsidDel="004A2D26">
          <w:rPr>
            <w:rtl/>
          </w:rPr>
          <w:delText>תוכניות</w:delText>
        </w:r>
        <w:r w:rsidDel="004A2D26">
          <w:rPr>
            <w:rFonts w:hint="cs"/>
            <w:rtl/>
          </w:rPr>
          <w:delText xml:space="preserve"> מהקטגוריה הראשונה וכ-25% מכלל </w:delText>
        </w:r>
        <w:r w:rsidRPr="77B01882" w:rsidDel="004A2D26">
          <w:rPr>
            <w:rtl/>
          </w:rPr>
          <w:delText>תוכניות</w:delText>
        </w:r>
        <w:r w:rsidDel="004A2D26">
          <w:rPr>
            <w:rFonts w:hint="cs"/>
            <w:rtl/>
          </w:rPr>
          <w:delText xml:space="preserve"> בעלות קיבולת מימוש גמישה בעוד קיבולת "תלויה במדיניות" לא מומשה כלל בתרחיש זה ביו"ש.</w:delText>
        </w:r>
        <w:bookmarkStart w:id="4020" w:name="_Toc190880959"/>
        <w:bookmarkStart w:id="4021" w:name="_Toc190883672"/>
        <w:bookmarkEnd w:id="4020"/>
        <w:bookmarkEnd w:id="4021"/>
      </w:del>
    </w:p>
    <w:p w14:paraId="38390967" w14:textId="51395F39" w:rsidR="001D2E9B" w:rsidDel="004A2D26" w:rsidRDefault="001D2E9B">
      <w:pPr>
        <w:tabs>
          <w:tab w:val="left" w:pos="2446"/>
        </w:tabs>
        <w:spacing w:line="276" w:lineRule="auto"/>
        <w:rPr>
          <w:del w:id="4022" w:author="Gidon Kupietzky" w:date="2025-02-13T17:45:00Z" w16du:dateUtc="2025-02-13T15:45:00Z"/>
          <w:rtl/>
        </w:rPr>
        <w:pPrChange w:id="4023" w:author="Gidon Kupietzky" w:date="2025-02-13T17:45:00Z" w16du:dateUtc="2025-02-13T15:45:00Z">
          <w:pPr>
            <w:jc w:val="both"/>
          </w:pPr>
        </w:pPrChange>
      </w:pPr>
      <w:commentRangeStart w:id="4024"/>
      <w:commentRangeStart w:id="4025"/>
      <w:del w:id="4026" w:author="Gidon Kupietzky" w:date="2025-02-13T17:45:00Z" w16du:dateUtc="2025-02-13T15:45:00Z">
        <w:r w:rsidDel="004A2D26">
          <w:rPr>
            <w:rFonts w:hint="cs"/>
            <w:rtl/>
          </w:rPr>
          <w:delText xml:space="preserve">כאמור, עבור המגזר החרדי במחוז ירושלים נדרש לממש את כלל הקיבולת המיועדת למגזר החרדי בתוספת שכונת מימוש שכונת עטרות בצפון ירושלים. </w:delText>
        </w:r>
        <w:commentRangeEnd w:id="4024"/>
        <w:r w:rsidDel="004A2D26">
          <w:rPr>
            <w:rtl/>
          </w:rPr>
          <w:commentReference w:id="4024"/>
        </w:r>
        <w:commentRangeEnd w:id="4025"/>
        <w:r w:rsidR="00E0293D" w:rsidDel="004A2D26">
          <w:rPr>
            <w:rStyle w:val="ab"/>
            <w:rtl/>
          </w:rPr>
          <w:commentReference w:id="4025"/>
        </w:r>
        <w:bookmarkStart w:id="4027" w:name="_Toc190880960"/>
        <w:bookmarkStart w:id="4028" w:name="_Toc190883673"/>
        <w:bookmarkEnd w:id="4027"/>
        <w:bookmarkEnd w:id="4028"/>
      </w:del>
    </w:p>
    <w:p w14:paraId="7F2A77C6" w14:textId="1ECE45DA" w:rsidR="001D2E9B" w:rsidDel="004A2D26" w:rsidRDefault="001D2E9B">
      <w:pPr>
        <w:tabs>
          <w:tab w:val="left" w:pos="2446"/>
        </w:tabs>
        <w:spacing w:line="276" w:lineRule="auto"/>
        <w:rPr>
          <w:del w:id="4029" w:author="Gidon Kupietzky" w:date="2025-02-13T17:45:00Z" w16du:dateUtc="2025-02-13T15:45:00Z"/>
          <w:rtl/>
        </w:rPr>
        <w:pPrChange w:id="4030" w:author="Gidon Kupietzky" w:date="2025-02-13T17:45:00Z" w16du:dateUtc="2025-02-13T15:45:00Z">
          <w:pPr>
            <w:jc w:val="both"/>
          </w:pPr>
        </w:pPrChange>
      </w:pPr>
      <w:del w:id="4031" w:author="Gidon Kupietzky" w:date="2025-02-13T17:45:00Z" w16du:dateUtc="2025-02-13T15:45:00Z">
        <w:r w:rsidDel="004A2D26">
          <w:rPr>
            <w:rFonts w:hint="cs"/>
            <w:rtl/>
          </w:rPr>
          <w:delText xml:space="preserve">במחוז יו"ש הוסבה חלק מהקיבולת אשר סביר כי תוכננה עבור המגזר היהודי הכללי ליח"ד  עבור המגזר החרדי על מנת לעמוד ביעדי תרחיש זה של המועצה </w:delText>
        </w:r>
        <w:r w:rsidRPr="77B01882" w:rsidDel="004A2D26">
          <w:rPr>
            <w:rtl/>
          </w:rPr>
          <w:delText>לאוכלוסייה</w:delText>
        </w:r>
        <w:r w:rsidDel="004A2D26">
          <w:rPr>
            <w:rFonts w:hint="cs"/>
            <w:rtl/>
          </w:rPr>
          <w:delText xml:space="preserve"> החרדית במחוז. </w:delText>
        </w:r>
        <w:bookmarkStart w:id="4032" w:name="_Toc190880961"/>
        <w:bookmarkStart w:id="4033" w:name="_Toc190883674"/>
        <w:bookmarkEnd w:id="4032"/>
        <w:bookmarkEnd w:id="4033"/>
      </w:del>
    </w:p>
    <w:p w14:paraId="1B41F273" w14:textId="66B5E08A" w:rsidR="001D2E9B" w:rsidDel="004A2D26" w:rsidRDefault="001D2E9B">
      <w:pPr>
        <w:tabs>
          <w:tab w:val="left" w:pos="2446"/>
        </w:tabs>
        <w:spacing w:line="276" w:lineRule="auto"/>
        <w:rPr>
          <w:del w:id="4034" w:author="Gidon Kupietzky" w:date="2025-02-13T17:45:00Z" w16du:dateUtc="2025-02-13T15:45:00Z"/>
          <w:rtl/>
        </w:rPr>
        <w:pPrChange w:id="4035" w:author="Gidon Kupietzky" w:date="2025-02-13T17:45:00Z" w16du:dateUtc="2025-02-13T15:45:00Z">
          <w:pPr>
            <w:jc w:val="both"/>
          </w:pPr>
        </w:pPrChange>
      </w:pPr>
      <w:del w:id="4036" w:author="Gidon Kupietzky" w:date="2025-02-13T17:45:00Z" w16du:dateUtc="2025-02-13T15:45:00Z">
        <w:r w:rsidDel="004A2D26">
          <w:rPr>
            <w:rFonts w:hint="cs"/>
            <w:rtl/>
          </w:rPr>
          <w:delText xml:space="preserve">מתוך תחזיות </w:delText>
        </w:r>
        <w:r w:rsidRPr="77B01882" w:rsidDel="004A2D26">
          <w:rPr>
            <w:rtl/>
          </w:rPr>
          <w:delText>האוכלוסייה</w:delText>
        </w:r>
        <w:r w:rsidDel="004A2D26">
          <w:rPr>
            <w:rFonts w:hint="cs"/>
            <w:rtl/>
          </w:rPr>
          <w:delText xml:space="preserve"> פר מגזר ומחוז, חושבו יתר המרכיבים שאין להם מענה בתחזיות המועצה, לרבות תחזיות מועסקים ותלמידים.</w:delText>
        </w:r>
        <w:r w:rsidRPr="000A331F" w:rsidDel="004A2D26">
          <w:rPr>
            <w:rFonts w:ascii="David" w:hAnsi="David" w:hint="cs"/>
            <w:rtl/>
          </w:rPr>
          <w:delText xml:space="preserve"> </w:delText>
        </w:r>
        <w:r w:rsidDel="004A2D26">
          <w:rPr>
            <w:rFonts w:ascii="David" w:hAnsi="David" w:hint="cs"/>
            <w:rtl/>
          </w:rPr>
          <w:delText xml:space="preserve">תחזיות מקומות התעסוקה והתלמידים בתרחישי המלל חושבו בהתאם למתודולוגיה ששימשה את תחזיות התעסוקה והתלמידים </w:delText>
        </w:r>
        <w:r w:rsidR="00875DD8" w:rsidDel="004A2D26">
          <w:rPr>
            <w:rFonts w:ascii="David" w:hAnsi="David" w:hint="cs"/>
            <w:rtl/>
          </w:rPr>
          <w:delText>שפורטו לעיל</w:delText>
        </w:r>
        <w:r w:rsidR="00A43A46" w:rsidDel="004A2D26">
          <w:rPr>
            <w:rFonts w:ascii="David" w:hAnsi="David" w:hint="cs"/>
            <w:rtl/>
          </w:rPr>
          <w:delText>,</w:delText>
        </w:r>
        <w:r w:rsidR="00875DD8" w:rsidDel="004A2D26">
          <w:rPr>
            <w:rFonts w:ascii="David" w:hAnsi="David" w:hint="cs"/>
            <w:rtl/>
          </w:rPr>
          <w:delText xml:space="preserve"> </w:delText>
        </w:r>
        <w:r w:rsidR="00984053" w:rsidDel="004A2D26">
          <w:rPr>
            <w:rFonts w:ascii="David" w:hAnsi="David" w:hint="cs"/>
            <w:rtl/>
          </w:rPr>
          <w:delText>בהתאמה ל</w:delText>
        </w:r>
        <w:r w:rsidDel="004A2D26">
          <w:rPr>
            <w:rFonts w:ascii="David" w:hAnsi="David" w:hint="cs"/>
            <w:rtl/>
          </w:rPr>
          <w:delText xml:space="preserve">היקפי </w:delText>
        </w:r>
        <w:r w:rsidRPr="77B01882" w:rsidDel="004A2D26">
          <w:rPr>
            <w:rFonts w:ascii="David" w:hAnsi="David"/>
            <w:rtl/>
          </w:rPr>
          <w:delText>האוכלוסייה</w:delText>
        </w:r>
        <w:r w:rsidDel="004A2D26">
          <w:rPr>
            <w:rFonts w:ascii="David" w:hAnsi="David" w:hint="cs"/>
            <w:rtl/>
          </w:rPr>
          <w:delText>, התפלגות גילאים והתפלגות המגזר שנקבעו בתרחישי המועצה הלאומית לכלכלה.</w:delText>
        </w:r>
        <w:bookmarkStart w:id="4037" w:name="_Toc190880962"/>
        <w:bookmarkStart w:id="4038" w:name="_Toc190883675"/>
        <w:bookmarkEnd w:id="4037"/>
        <w:bookmarkEnd w:id="4038"/>
      </w:del>
    </w:p>
    <w:p w14:paraId="6B650CA5" w14:textId="25960488" w:rsidR="00130371" w:rsidDel="004A2D26" w:rsidRDefault="00875DD8">
      <w:pPr>
        <w:tabs>
          <w:tab w:val="left" w:pos="2446"/>
        </w:tabs>
        <w:spacing w:line="276" w:lineRule="auto"/>
        <w:rPr>
          <w:del w:id="4039" w:author="Gidon Kupietzky" w:date="2025-02-13T17:45:00Z" w16du:dateUtc="2025-02-13T15:45:00Z"/>
          <w:rtl/>
        </w:rPr>
        <w:pPrChange w:id="4040" w:author="Gidon Kupietzky" w:date="2025-02-13T17:45:00Z" w16du:dateUtc="2025-02-13T15:45:00Z">
          <w:pPr>
            <w:jc w:val="both"/>
          </w:pPr>
        </w:pPrChange>
      </w:pPr>
      <w:bookmarkStart w:id="4041" w:name="_Toc140000396"/>
      <w:bookmarkStart w:id="4042" w:name="_Toc140047673"/>
      <w:bookmarkEnd w:id="3961"/>
      <w:bookmarkEnd w:id="3962"/>
      <w:bookmarkEnd w:id="3963"/>
      <w:del w:id="4043" w:author="Gidon Kupietzky" w:date="2025-02-13T17:45:00Z" w16du:dateUtc="2025-02-13T15:45:00Z">
        <w:r w:rsidRPr="00095FC5" w:rsidDel="004A2D26">
          <w:rPr>
            <w:rFonts w:hint="cs"/>
            <w:b/>
            <w:bCs/>
            <w:rtl/>
          </w:rPr>
          <w:delText>בתרחיש 'המשך מגמות'</w:delText>
        </w:r>
        <w:r w:rsidR="00130371" w:rsidDel="004A2D26">
          <w:rPr>
            <w:rFonts w:hint="cs"/>
            <w:rtl/>
          </w:rPr>
          <w:delText xml:space="preserve"> </w:delText>
        </w:r>
        <w:r w:rsidR="00AB6094" w:rsidDel="004A2D26">
          <w:rPr>
            <w:rFonts w:hint="cs"/>
            <w:rtl/>
          </w:rPr>
          <w:delText xml:space="preserve">תוספת </w:delText>
        </w:r>
        <w:r w:rsidR="00130371" w:rsidDel="004A2D26">
          <w:rPr>
            <w:rFonts w:hint="cs"/>
            <w:rtl/>
          </w:rPr>
          <w:delText xml:space="preserve">היקף </w:delText>
        </w:r>
        <w:r w:rsidR="00130371" w:rsidRPr="77B01882" w:rsidDel="004A2D26">
          <w:rPr>
            <w:rtl/>
          </w:rPr>
          <w:delText>ה</w:delText>
        </w:r>
        <w:r w:rsidR="4390EA64" w:rsidRPr="77B01882" w:rsidDel="004A2D26">
          <w:rPr>
            <w:rtl/>
          </w:rPr>
          <w:delText>אוכלוסייה</w:delText>
        </w:r>
        <w:r w:rsidR="00130371" w:rsidDel="004A2D26">
          <w:rPr>
            <w:rFonts w:hint="cs"/>
            <w:rtl/>
          </w:rPr>
          <w:delText xml:space="preserve"> החרדית </w:delText>
        </w:r>
        <w:r w:rsidR="00020FE8" w:rsidDel="004A2D26">
          <w:rPr>
            <w:rFonts w:hint="cs"/>
            <w:rtl/>
          </w:rPr>
          <w:delText xml:space="preserve">גדלה אף יותר </w:delText>
        </w:r>
        <w:r w:rsidR="00130371" w:rsidDel="004A2D26">
          <w:rPr>
            <w:rFonts w:hint="cs"/>
            <w:rtl/>
          </w:rPr>
          <w:delText xml:space="preserve">בשני המחוזות. מכאן שנדרשה הסטה רבה יותר של יח"ד לטובת </w:delText>
        </w:r>
        <w:r w:rsidR="00130371" w:rsidRPr="77B01882" w:rsidDel="004A2D26">
          <w:rPr>
            <w:rtl/>
          </w:rPr>
          <w:delText>ה</w:delText>
        </w:r>
        <w:r w:rsidR="4390EA64" w:rsidRPr="77B01882" w:rsidDel="004A2D26">
          <w:rPr>
            <w:rtl/>
          </w:rPr>
          <w:delText>אוכלוסייה</w:delText>
        </w:r>
        <w:r w:rsidR="00130371" w:rsidDel="004A2D26">
          <w:rPr>
            <w:rFonts w:hint="cs"/>
            <w:rtl/>
          </w:rPr>
          <w:delText xml:space="preserve"> החרדית על חשבון </w:delText>
        </w:r>
        <w:r w:rsidR="00130371" w:rsidRPr="77B01882" w:rsidDel="004A2D26">
          <w:rPr>
            <w:rtl/>
          </w:rPr>
          <w:delText>ה</w:delText>
        </w:r>
        <w:r w:rsidR="4390EA64" w:rsidRPr="77B01882" w:rsidDel="004A2D26">
          <w:rPr>
            <w:rtl/>
          </w:rPr>
          <w:delText>אוכלוסייה</w:delText>
        </w:r>
        <w:r w:rsidR="00130371" w:rsidDel="004A2D26">
          <w:rPr>
            <w:rFonts w:hint="cs"/>
            <w:rtl/>
          </w:rPr>
          <w:delText xml:space="preserve"> היהודית כללית גם כשכונות חרדיות </w:delText>
        </w:r>
        <w:r w:rsidR="00AB6094" w:rsidDel="004A2D26">
          <w:rPr>
            <w:rFonts w:hint="cs"/>
            <w:rtl/>
          </w:rPr>
          <w:delText xml:space="preserve">חדשות </w:delText>
        </w:r>
        <w:r w:rsidR="00130371" w:rsidDel="004A2D26">
          <w:rPr>
            <w:rFonts w:hint="cs"/>
            <w:rtl/>
          </w:rPr>
          <w:delText xml:space="preserve">בישובים שאינם מוגדרים </w:delText>
        </w:r>
        <w:r w:rsidR="00AB6094" w:rsidDel="004A2D26">
          <w:rPr>
            <w:rFonts w:hint="cs"/>
            <w:rtl/>
          </w:rPr>
          <w:delText>כיום כ</w:delText>
        </w:r>
        <w:r w:rsidR="00130371" w:rsidDel="004A2D26">
          <w:rPr>
            <w:rFonts w:hint="cs"/>
            <w:rtl/>
          </w:rPr>
          <w:delText>חרדים ביו"ש.</w:delText>
        </w:r>
        <w:bookmarkStart w:id="4044" w:name="_Toc190880963"/>
        <w:bookmarkStart w:id="4045" w:name="_Toc190883676"/>
        <w:bookmarkEnd w:id="4044"/>
        <w:bookmarkEnd w:id="4045"/>
      </w:del>
    </w:p>
    <w:p w14:paraId="7E23BA1E" w14:textId="7C57437C" w:rsidR="00DE0C99" w:rsidDel="004A2D26" w:rsidRDefault="00130371">
      <w:pPr>
        <w:tabs>
          <w:tab w:val="left" w:pos="2446"/>
        </w:tabs>
        <w:spacing w:line="276" w:lineRule="auto"/>
        <w:rPr>
          <w:del w:id="4046" w:author="Gidon Kupietzky" w:date="2025-02-13T17:45:00Z" w16du:dateUtc="2025-02-13T15:45:00Z"/>
          <w:rtl/>
        </w:rPr>
        <w:pPrChange w:id="4047" w:author="Gidon Kupietzky" w:date="2025-02-13T17:45:00Z" w16du:dateUtc="2025-02-13T15:45:00Z">
          <w:pPr>
            <w:jc w:val="both"/>
          </w:pPr>
        </w:pPrChange>
      </w:pPr>
      <w:del w:id="4048" w:author="Gidon Kupietzky" w:date="2025-02-13T17:45:00Z" w16du:dateUtc="2025-02-13T15:45:00Z">
        <w:r w:rsidDel="004A2D26">
          <w:rPr>
            <w:rFonts w:hint="cs"/>
            <w:rtl/>
          </w:rPr>
          <w:delText xml:space="preserve">לסוגיה זו משמעות רבה עם השלכות על היקף </w:delText>
        </w:r>
        <w:r w:rsidR="005A79F9" w:rsidDel="004A2D26">
          <w:rPr>
            <w:rFonts w:hint="cs"/>
            <w:rtl/>
          </w:rPr>
          <w:delText>ה</w:delText>
        </w:r>
        <w:r w:rsidDel="004A2D26">
          <w:rPr>
            <w:rFonts w:hint="cs"/>
            <w:rtl/>
          </w:rPr>
          <w:delText>מועסקים ו</w:delText>
        </w:r>
        <w:r w:rsidR="005A79F9" w:rsidDel="004A2D26">
          <w:rPr>
            <w:rFonts w:hint="cs"/>
            <w:rtl/>
          </w:rPr>
          <w:delText>ה</w:delText>
        </w:r>
        <w:r w:rsidDel="004A2D26">
          <w:rPr>
            <w:rFonts w:hint="cs"/>
            <w:rtl/>
          </w:rPr>
          <w:delText>תלמידים</w:delText>
        </w:r>
        <w:r w:rsidR="005A79F9" w:rsidDel="004A2D26">
          <w:rPr>
            <w:rFonts w:hint="cs"/>
            <w:rtl/>
          </w:rPr>
          <w:delText>, וכמובן שגם השלכות הנוגעות להיקפי ומאפייני הביקוש לנסיעות, שכן מרכיבים</w:delText>
        </w:r>
        <w:r w:rsidDel="004A2D26">
          <w:rPr>
            <w:rFonts w:hint="cs"/>
            <w:rtl/>
          </w:rPr>
          <w:delText xml:space="preserve"> כמו שימוש בתחבורה ציבורית, רמת מינוע, יוממות</w:delText>
        </w:r>
        <w:r w:rsidR="005A79F9" w:rsidDel="004A2D26">
          <w:rPr>
            <w:rFonts w:hint="cs"/>
            <w:rtl/>
          </w:rPr>
          <w:delText>, יעדי נסיעה, מוקדי משיכה</w:delText>
        </w:r>
        <w:r w:rsidDel="004A2D26">
          <w:rPr>
            <w:rFonts w:hint="cs"/>
            <w:rtl/>
          </w:rPr>
          <w:delText xml:space="preserve"> נגזרים במידה קריטית מההרכב המגזרי של המרחב.</w:delText>
        </w:r>
        <w:bookmarkStart w:id="4049" w:name="_Toc190880964"/>
        <w:bookmarkStart w:id="4050" w:name="_Toc190883677"/>
        <w:bookmarkEnd w:id="4049"/>
        <w:bookmarkEnd w:id="4050"/>
      </w:del>
    </w:p>
    <w:p w14:paraId="4EACF0F5" w14:textId="2D66EA56" w:rsidR="00BE5881" w:rsidRPr="00BE5881" w:rsidDel="004A2D26" w:rsidRDefault="00995779">
      <w:pPr>
        <w:tabs>
          <w:tab w:val="left" w:pos="2446"/>
        </w:tabs>
        <w:spacing w:line="276" w:lineRule="auto"/>
        <w:rPr>
          <w:del w:id="4051" w:author="Gidon Kupietzky" w:date="2025-02-13T17:45:00Z" w16du:dateUtc="2025-02-13T15:45:00Z"/>
          <w:rtl/>
        </w:rPr>
        <w:pPrChange w:id="4052" w:author="Gidon Kupietzky" w:date="2025-02-13T17:45:00Z" w16du:dateUtc="2025-02-13T15:45:00Z">
          <w:pPr>
            <w:jc w:val="both"/>
          </w:pPr>
        </w:pPrChange>
      </w:pPr>
      <w:del w:id="4053" w:author="Gidon Kupietzky" w:date="2025-02-13T17:45:00Z" w16du:dateUtc="2025-02-13T15:45:00Z">
        <w:r w:rsidDel="004A2D26">
          <w:rPr>
            <w:rFonts w:hint="cs"/>
            <w:rtl/>
          </w:rPr>
          <w:delText>בתרחיש זה במחוז ירושלים מומש</w:delText>
        </w:r>
        <w:r w:rsidR="00130371" w:rsidDel="004A2D26">
          <w:rPr>
            <w:rFonts w:hint="cs"/>
            <w:rtl/>
          </w:rPr>
          <w:delText>ה</w:delText>
        </w:r>
        <w:r w:rsidDel="004A2D26">
          <w:rPr>
            <w:rFonts w:hint="cs"/>
            <w:rtl/>
          </w:rPr>
          <w:delText xml:space="preserve"> כ25% מכלל הקיבולת </w:delText>
        </w:r>
        <w:r w:rsidR="00020FE8" w:rsidDel="004A2D26">
          <w:rPr>
            <w:rFonts w:hint="cs"/>
            <w:rtl/>
          </w:rPr>
          <w:delText xml:space="preserve">אשר הוגדרה </w:delText>
        </w:r>
        <w:r w:rsidR="00221240" w:rsidDel="004A2D26">
          <w:rPr>
            <w:rFonts w:hint="cs"/>
            <w:rtl/>
          </w:rPr>
          <w:delText>כ</w:delText>
        </w:r>
        <w:r w:rsidR="00130371" w:rsidDel="004A2D26">
          <w:rPr>
            <w:rFonts w:hint="cs"/>
            <w:rtl/>
          </w:rPr>
          <w:delText>'</w:delText>
        </w:r>
        <w:r w:rsidDel="004A2D26">
          <w:rPr>
            <w:rFonts w:hint="cs"/>
            <w:rtl/>
          </w:rPr>
          <w:delText>גמישה</w:delText>
        </w:r>
        <w:r w:rsidR="00130371" w:rsidDel="004A2D26">
          <w:rPr>
            <w:rFonts w:hint="cs"/>
            <w:rtl/>
          </w:rPr>
          <w:delText>'</w:delText>
        </w:r>
        <w:r w:rsidDel="004A2D26">
          <w:rPr>
            <w:rFonts w:hint="cs"/>
            <w:rtl/>
          </w:rPr>
          <w:delText xml:space="preserve"> של המגזר </w:delText>
        </w:r>
        <w:r w:rsidR="00130371" w:rsidDel="004A2D26">
          <w:rPr>
            <w:rFonts w:hint="cs"/>
            <w:rtl/>
          </w:rPr>
          <w:delText xml:space="preserve">היהודי </w:delText>
        </w:r>
        <w:r w:rsidDel="004A2D26">
          <w:rPr>
            <w:rFonts w:hint="cs"/>
            <w:rtl/>
          </w:rPr>
          <w:delText>הכללי</w:delText>
        </w:r>
        <w:r w:rsidR="00A02252" w:rsidDel="004A2D26">
          <w:rPr>
            <w:rFonts w:hint="cs"/>
            <w:rtl/>
          </w:rPr>
          <w:delText xml:space="preserve"> בנוסף לקיבולת ש</w:delText>
        </w:r>
        <w:r w:rsidR="00130371" w:rsidDel="004A2D26">
          <w:rPr>
            <w:rFonts w:hint="cs"/>
            <w:rtl/>
          </w:rPr>
          <w:delText>'</w:delText>
        </w:r>
        <w:r w:rsidR="00A02252" w:rsidDel="004A2D26">
          <w:rPr>
            <w:rFonts w:hint="cs"/>
            <w:rtl/>
          </w:rPr>
          <w:delText>יצאה מ</w:delText>
        </w:r>
        <w:r w:rsidR="00130371" w:rsidDel="004A2D26">
          <w:rPr>
            <w:rFonts w:hint="cs"/>
            <w:rtl/>
          </w:rPr>
          <w:delText>ה</w:delText>
        </w:r>
        <w:r w:rsidR="00A02252" w:rsidDel="004A2D26">
          <w:rPr>
            <w:rFonts w:hint="cs"/>
            <w:rtl/>
          </w:rPr>
          <w:delText>תחנה</w:delText>
        </w:r>
        <w:r w:rsidR="00130371" w:rsidDel="004A2D26">
          <w:rPr>
            <w:rFonts w:hint="cs"/>
            <w:rtl/>
          </w:rPr>
          <w:delText>'</w:delText>
        </w:r>
        <w:r w:rsidR="00A02252" w:rsidDel="004A2D26">
          <w:rPr>
            <w:rFonts w:hint="cs"/>
            <w:rtl/>
          </w:rPr>
          <w:delText>. במחוז יו"ש מומש</w:delText>
        </w:r>
        <w:r w:rsidR="00130371" w:rsidDel="004A2D26">
          <w:rPr>
            <w:rFonts w:hint="cs"/>
            <w:rtl/>
          </w:rPr>
          <w:delText>ו</w:delText>
        </w:r>
        <w:r w:rsidR="00A02252" w:rsidDel="004A2D26">
          <w:rPr>
            <w:rFonts w:hint="cs"/>
            <w:rtl/>
          </w:rPr>
          <w:delText xml:space="preserve"> כלל </w:delText>
        </w:r>
        <w:r w:rsidR="00130371" w:rsidRPr="77B01882" w:rsidDel="004A2D26">
          <w:rPr>
            <w:rtl/>
          </w:rPr>
          <w:delText>ה</w:delText>
        </w:r>
        <w:r w:rsidR="6B8951DB" w:rsidRPr="77B01882" w:rsidDel="004A2D26">
          <w:rPr>
            <w:rtl/>
          </w:rPr>
          <w:delText>תוכני</w:delText>
        </w:r>
        <w:r w:rsidR="00A02252" w:rsidRPr="77B01882" w:rsidDel="004A2D26">
          <w:rPr>
            <w:rtl/>
          </w:rPr>
          <w:delText>ות</w:delText>
        </w:r>
        <w:r w:rsidR="00A02252" w:rsidDel="004A2D26">
          <w:rPr>
            <w:rFonts w:hint="cs"/>
            <w:rtl/>
          </w:rPr>
          <w:delText xml:space="preserve"> משתי הקטגוריות הראשונות ו</w:delText>
        </w:r>
        <w:r w:rsidR="00130371" w:rsidDel="004A2D26">
          <w:rPr>
            <w:rFonts w:hint="cs"/>
            <w:rtl/>
          </w:rPr>
          <w:delText xml:space="preserve">כן </w:delText>
        </w:r>
        <w:r w:rsidR="00A02252" w:rsidDel="004A2D26">
          <w:rPr>
            <w:rFonts w:hint="cs"/>
            <w:rtl/>
          </w:rPr>
          <w:delText xml:space="preserve">כלל הקיבולת שתלויה במדיניות </w:delText>
        </w:r>
        <w:r w:rsidR="004A6F1F" w:rsidDel="004A2D26">
          <w:rPr>
            <w:rFonts w:hint="cs"/>
            <w:rtl/>
          </w:rPr>
          <w:delText>א</w:delText>
        </w:r>
        <w:r w:rsidR="00A02252" w:rsidDel="004A2D26">
          <w:rPr>
            <w:rFonts w:hint="cs"/>
            <w:rtl/>
          </w:rPr>
          <w:delText>ש</w:delText>
        </w:r>
        <w:r w:rsidR="004A6F1F" w:rsidDel="004A2D26">
          <w:rPr>
            <w:rFonts w:hint="cs"/>
            <w:rtl/>
          </w:rPr>
          <w:delText xml:space="preserve">ר </w:delText>
        </w:r>
        <w:r w:rsidR="00A02252" w:rsidDel="004A2D26">
          <w:rPr>
            <w:rFonts w:hint="cs"/>
            <w:rtl/>
          </w:rPr>
          <w:delText>החלו תהליכי תכנון (</w:delText>
        </w:r>
        <w:r w:rsidR="004A6F1F" w:rsidDel="004A2D26">
          <w:rPr>
            <w:rFonts w:hint="cs"/>
            <w:rtl/>
          </w:rPr>
          <w:delText>ל</w:delText>
        </w:r>
        <w:r w:rsidR="00A02252" w:rsidDel="004A2D26">
          <w:rPr>
            <w:rFonts w:hint="cs"/>
            <w:rtl/>
          </w:rPr>
          <w:delText xml:space="preserve">לא </w:delText>
        </w:r>
        <w:r w:rsidR="360424F7" w:rsidRPr="77B01882" w:rsidDel="004A2D26">
          <w:rPr>
            <w:rtl/>
          </w:rPr>
          <w:delText>תוכני</w:delText>
        </w:r>
        <w:r w:rsidR="00A02252" w:rsidRPr="77B01882" w:rsidDel="004A2D26">
          <w:rPr>
            <w:rtl/>
          </w:rPr>
          <w:delText>ות</w:delText>
        </w:r>
        <w:r w:rsidR="00A02252" w:rsidDel="004A2D26">
          <w:rPr>
            <w:rFonts w:hint="cs"/>
            <w:rtl/>
          </w:rPr>
          <w:delText xml:space="preserve"> </w:delText>
        </w:r>
        <w:r w:rsidR="004A6F1F" w:rsidDel="004A2D26">
          <w:rPr>
            <w:rFonts w:hint="cs"/>
            <w:rtl/>
          </w:rPr>
          <w:delText xml:space="preserve">בסטטוס </w:delText>
        </w:r>
        <w:r w:rsidR="00A02252" w:rsidDel="004A2D26">
          <w:rPr>
            <w:rFonts w:hint="cs"/>
            <w:rtl/>
          </w:rPr>
          <w:delText>רעיוני)</w:delText>
        </w:r>
        <w:r w:rsidR="00763654" w:rsidDel="004A2D26">
          <w:delText>.</w:delText>
        </w:r>
        <w:bookmarkStart w:id="4054" w:name="_Toc190880965"/>
        <w:bookmarkStart w:id="4055" w:name="_Toc190883678"/>
        <w:bookmarkEnd w:id="4054"/>
        <w:bookmarkEnd w:id="4055"/>
      </w:del>
    </w:p>
    <w:p w14:paraId="10156E98" w14:textId="7580811E" w:rsidR="00763654" w:rsidDel="004A2D26" w:rsidRDefault="004A6F1F">
      <w:pPr>
        <w:tabs>
          <w:tab w:val="left" w:pos="2446"/>
        </w:tabs>
        <w:spacing w:line="276" w:lineRule="auto"/>
        <w:rPr>
          <w:del w:id="4056" w:author="Gidon Kupietzky" w:date="2025-02-13T17:45:00Z" w16du:dateUtc="2025-02-13T15:45:00Z"/>
          <w:rtl/>
        </w:rPr>
        <w:pPrChange w:id="4057" w:author="Gidon Kupietzky" w:date="2025-02-13T17:45:00Z" w16du:dateUtc="2025-02-13T15:45:00Z">
          <w:pPr>
            <w:jc w:val="both"/>
          </w:pPr>
        </w:pPrChange>
      </w:pPr>
      <w:del w:id="4058" w:author="Gidon Kupietzky" w:date="2025-02-13T17:45:00Z" w16du:dateUtc="2025-02-13T15:45:00Z">
        <w:r w:rsidDel="004A2D26">
          <w:rPr>
            <w:rFonts w:hint="cs"/>
            <w:rtl/>
          </w:rPr>
          <w:lastRenderedPageBreak/>
          <w:delText>באשר ל</w:delText>
        </w:r>
        <w:r w:rsidR="005A79F9" w:rsidDel="004A2D26">
          <w:rPr>
            <w:rFonts w:hint="cs"/>
            <w:rtl/>
          </w:rPr>
          <w:delText xml:space="preserve">מגזר החרדי, </w:delText>
        </w:r>
        <w:r w:rsidR="00970EF3" w:rsidDel="004A2D26">
          <w:rPr>
            <w:rFonts w:hint="cs"/>
            <w:rtl/>
          </w:rPr>
          <w:delText>בתרחיש זה</w:delText>
        </w:r>
        <w:r w:rsidR="005A79F9" w:rsidDel="004A2D26">
          <w:rPr>
            <w:rFonts w:hint="cs"/>
            <w:rtl/>
          </w:rPr>
          <w:delText xml:space="preserve"> היקפי </w:delText>
        </w:r>
        <w:r w:rsidR="005A79F9" w:rsidRPr="77B01882" w:rsidDel="004A2D26">
          <w:rPr>
            <w:rtl/>
          </w:rPr>
          <w:delText>ה</w:delText>
        </w:r>
        <w:r w:rsidR="4390EA64" w:rsidRPr="77B01882" w:rsidDel="004A2D26">
          <w:rPr>
            <w:rtl/>
          </w:rPr>
          <w:delText>אוכלוסייה</w:delText>
        </w:r>
        <w:r w:rsidR="005A79F9" w:rsidDel="004A2D26">
          <w:rPr>
            <w:rFonts w:hint="cs"/>
            <w:rtl/>
          </w:rPr>
          <w:delText xml:space="preserve"> החרדית החזויה הם</w:delText>
        </w:r>
        <w:r w:rsidDel="004A2D26">
          <w:rPr>
            <w:rFonts w:hint="cs"/>
            <w:rtl/>
          </w:rPr>
          <w:delText xml:space="preserve"> הגבוהי</w:delText>
        </w:r>
        <w:r w:rsidR="00970EF3" w:rsidDel="004A2D26">
          <w:rPr>
            <w:rFonts w:hint="cs"/>
            <w:rtl/>
          </w:rPr>
          <w:delText>ם ביותר מבין כלל התרחישים.</w:delText>
        </w:r>
        <w:r w:rsidR="003D3ACC" w:rsidDel="004A2D26">
          <w:rPr>
            <w:rFonts w:hint="cs"/>
            <w:rtl/>
          </w:rPr>
          <w:delText xml:space="preserve"> א</w:delText>
        </w:r>
        <w:r w:rsidDel="004A2D26">
          <w:rPr>
            <w:rFonts w:hint="cs"/>
            <w:rtl/>
          </w:rPr>
          <w:delText>י</w:delText>
        </w:r>
        <w:r w:rsidR="003D3ACC" w:rsidDel="004A2D26">
          <w:rPr>
            <w:rFonts w:hint="cs"/>
            <w:rtl/>
          </w:rPr>
          <w:delText xml:space="preserve"> לכך</w:delText>
        </w:r>
        <w:r w:rsidR="005A79F9" w:rsidDel="004A2D26">
          <w:rPr>
            <w:rFonts w:hint="cs"/>
            <w:rtl/>
          </w:rPr>
          <w:delText>,</w:delText>
        </w:r>
        <w:r w:rsidR="003D3ACC" w:rsidDel="004A2D26">
          <w:rPr>
            <w:rFonts w:hint="cs"/>
            <w:rtl/>
          </w:rPr>
          <w:delText xml:space="preserve"> נדרש</w:delText>
        </w:r>
        <w:r w:rsidDel="004A2D26">
          <w:rPr>
            <w:rFonts w:hint="cs"/>
            <w:rtl/>
          </w:rPr>
          <w:delText>ת</w:delText>
        </w:r>
        <w:r w:rsidR="003D3ACC" w:rsidDel="004A2D26">
          <w:rPr>
            <w:rFonts w:hint="cs"/>
            <w:rtl/>
          </w:rPr>
          <w:delText xml:space="preserve"> הסטה של קיבולת </w:delText>
        </w:r>
        <w:r w:rsidR="005A79F9" w:rsidDel="004A2D26">
          <w:rPr>
            <w:rFonts w:hint="cs"/>
            <w:rtl/>
          </w:rPr>
          <w:delText xml:space="preserve">מהמגזר היהודי הכללי למגזר החרדי </w:delText>
        </w:r>
        <w:r w:rsidR="003D3ACC" w:rsidDel="004A2D26">
          <w:rPr>
            <w:rFonts w:hint="cs"/>
            <w:rtl/>
          </w:rPr>
          <w:delText>הן ב</w:delText>
        </w:r>
        <w:r w:rsidR="005A79F9" w:rsidDel="004A2D26">
          <w:rPr>
            <w:rFonts w:hint="cs"/>
            <w:rtl/>
          </w:rPr>
          <w:delText>תחזית ל</w:delText>
        </w:r>
        <w:r w:rsidR="003D3ACC" w:rsidDel="004A2D26">
          <w:rPr>
            <w:rFonts w:hint="cs"/>
            <w:rtl/>
          </w:rPr>
          <w:delText xml:space="preserve">מחוז ירושלים והן </w:delText>
        </w:r>
        <w:r w:rsidR="005A79F9" w:rsidDel="004A2D26">
          <w:rPr>
            <w:rFonts w:hint="cs"/>
            <w:rtl/>
          </w:rPr>
          <w:delText>בתחזית למחוז יו"ש.</w:delText>
        </w:r>
        <w:bookmarkStart w:id="4059" w:name="_Toc190880966"/>
        <w:bookmarkStart w:id="4060" w:name="_Toc190883679"/>
        <w:bookmarkEnd w:id="4059"/>
        <w:bookmarkEnd w:id="4060"/>
      </w:del>
    </w:p>
    <w:p w14:paraId="2C31E848" w14:textId="5DE66085" w:rsidR="0046014C" w:rsidRPr="00F11534" w:rsidDel="004A2D26" w:rsidRDefault="0046014C">
      <w:pPr>
        <w:tabs>
          <w:tab w:val="left" w:pos="2446"/>
        </w:tabs>
        <w:spacing w:line="276" w:lineRule="auto"/>
        <w:rPr>
          <w:del w:id="4061" w:author="Gidon Kupietzky" w:date="2025-02-13T17:45:00Z" w16du:dateUtc="2025-02-13T15:45:00Z"/>
          <w:rtl/>
        </w:rPr>
        <w:pPrChange w:id="4062" w:author="Gidon Kupietzky" w:date="2025-02-13T17:45:00Z" w16du:dateUtc="2025-02-13T15:45:00Z">
          <w:pPr>
            <w:jc w:val="both"/>
          </w:pPr>
        </w:pPrChange>
      </w:pPr>
      <w:bookmarkStart w:id="4063" w:name="_Toc190880967"/>
      <w:bookmarkStart w:id="4064" w:name="_Toc190883680"/>
      <w:bookmarkEnd w:id="4063"/>
      <w:bookmarkEnd w:id="4064"/>
    </w:p>
    <w:p w14:paraId="262C39C6" w14:textId="3B194240" w:rsidR="004834D2" w:rsidRPr="00C5359F" w:rsidDel="004A2D26" w:rsidRDefault="0046014C">
      <w:pPr>
        <w:tabs>
          <w:tab w:val="left" w:pos="2446"/>
        </w:tabs>
        <w:spacing w:line="276" w:lineRule="auto"/>
        <w:rPr>
          <w:del w:id="4065" w:author="Gidon Kupietzky" w:date="2025-02-13T17:45:00Z" w16du:dateUtc="2025-02-13T15:45:00Z"/>
          <w:rtl/>
        </w:rPr>
        <w:pPrChange w:id="4066" w:author="Gidon Kupietzky" w:date="2025-02-13T17:45:00Z" w16du:dateUtc="2025-02-13T15:45:00Z">
          <w:pPr>
            <w:pStyle w:val="1"/>
          </w:pPr>
        </w:pPrChange>
      </w:pPr>
      <w:bookmarkStart w:id="4067" w:name="_Toc142330198"/>
      <w:bookmarkStart w:id="4068" w:name="_Toc142330276"/>
      <w:bookmarkStart w:id="4069" w:name="_Toc142330354"/>
      <w:bookmarkStart w:id="4070" w:name="_Toc142378872"/>
      <w:bookmarkStart w:id="4071" w:name="_Toc143790106"/>
      <w:bookmarkStart w:id="4072" w:name="_Toc142330199"/>
      <w:bookmarkStart w:id="4073" w:name="_Toc142330277"/>
      <w:bookmarkStart w:id="4074" w:name="_Toc142330355"/>
      <w:bookmarkStart w:id="4075" w:name="_Toc142378873"/>
      <w:bookmarkStart w:id="4076" w:name="_Toc143790107"/>
      <w:bookmarkStart w:id="4077" w:name="_Toc142330200"/>
      <w:bookmarkStart w:id="4078" w:name="_Toc142330278"/>
      <w:bookmarkStart w:id="4079" w:name="_Toc142330356"/>
      <w:bookmarkStart w:id="4080" w:name="_Toc142378874"/>
      <w:bookmarkStart w:id="4081" w:name="_Toc143790108"/>
      <w:bookmarkStart w:id="4082" w:name="_Toc142330201"/>
      <w:bookmarkStart w:id="4083" w:name="_Toc142330279"/>
      <w:bookmarkStart w:id="4084" w:name="_Toc142330357"/>
      <w:bookmarkStart w:id="4085" w:name="_Toc142378875"/>
      <w:bookmarkStart w:id="4086" w:name="_Toc143790109"/>
      <w:bookmarkStart w:id="4087" w:name="_Toc142330202"/>
      <w:bookmarkStart w:id="4088" w:name="_Toc142330280"/>
      <w:bookmarkStart w:id="4089" w:name="_Toc142330358"/>
      <w:bookmarkStart w:id="4090" w:name="_Toc142378876"/>
      <w:bookmarkStart w:id="4091" w:name="_Toc143790110"/>
      <w:bookmarkStart w:id="4092" w:name="_Toc142330203"/>
      <w:bookmarkStart w:id="4093" w:name="_Toc142330281"/>
      <w:bookmarkStart w:id="4094" w:name="_Toc142330359"/>
      <w:bookmarkStart w:id="4095" w:name="_Toc142378877"/>
      <w:bookmarkStart w:id="4096" w:name="_Toc143790111"/>
      <w:bookmarkStart w:id="4097" w:name="_Toc142330204"/>
      <w:bookmarkStart w:id="4098" w:name="_Toc142330282"/>
      <w:bookmarkStart w:id="4099" w:name="_Toc142330360"/>
      <w:bookmarkStart w:id="4100" w:name="_Toc142378878"/>
      <w:bookmarkStart w:id="4101" w:name="_Toc143790112"/>
      <w:bookmarkStart w:id="4102" w:name="_Toc142330205"/>
      <w:bookmarkStart w:id="4103" w:name="_Toc142330283"/>
      <w:bookmarkStart w:id="4104" w:name="_Toc142330361"/>
      <w:bookmarkStart w:id="4105" w:name="_Toc142378879"/>
      <w:bookmarkStart w:id="4106" w:name="_Toc143790113"/>
      <w:bookmarkStart w:id="4107" w:name="_Toc141724168"/>
      <w:bookmarkStart w:id="4108" w:name="_Toc140000397"/>
      <w:bookmarkStart w:id="4109" w:name="_Toc140047674"/>
      <w:bookmarkEnd w:id="4041"/>
      <w:bookmarkEnd w:id="4042"/>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del w:id="4110" w:author="Gidon Kupietzky" w:date="2025-02-13T17:45:00Z" w16du:dateUtc="2025-02-13T15:45:00Z">
        <w:r w:rsidRPr="77B01882" w:rsidDel="004A2D26">
          <w:rPr>
            <w:rFonts w:hint="cs"/>
            <w:rtl/>
          </w:rPr>
          <w:delText xml:space="preserve">תחזית </w:delText>
        </w:r>
        <w:r w:rsidR="4390EA64" w:rsidRPr="77B01882" w:rsidDel="004A2D26">
          <w:rPr>
            <w:rtl/>
          </w:rPr>
          <w:delText>אוכלוסייה</w:delText>
        </w:r>
        <w:r w:rsidRPr="77B01882" w:rsidDel="004A2D26">
          <w:rPr>
            <w:rFonts w:hint="cs"/>
            <w:rtl/>
          </w:rPr>
          <w:delText xml:space="preserve"> </w:delText>
        </w:r>
        <w:commentRangeStart w:id="4111"/>
        <w:commentRangeStart w:id="4112"/>
        <w:commentRangeStart w:id="4113"/>
        <w:commentRangeStart w:id="4114"/>
        <w:r w:rsidRPr="77B01882" w:rsidDel="004A2D26">
          <w:rPr>
            <w:rFonts w:hint="cs"/>
            <w:rtl/>
          </w:rPr>
          <w:delText>ל</w:delText>
        </w:r>
        <w:r w:rsidR="002451FB" w:rsidRPr="77B01882" w:rsidDel="004A2D26">
          <w:rPr>
            <w:rFonts w:hint="cs"/>
            <w:rtl/>
          </w:rPr>
          <w:delText>פלסטינ</w:delText>
        </w:r>
        <w:r w:rsidRPr="77B01882" w:rsidDel="004A2D26">
          <w:rPr>
            <w:rFonts w:hint="cs"/>
            <w:rtl/>
          </w:rPr>
          <w:delText>ים</w:delText>
        </w:r>
        <w:bookmarkEnd w:id="4107"/>
        <w:r w:rsidR="004834D2" w:rsidRPr="77B01882" w:rsidDel="004A2D26">
          <w:rPr>
            <w:rtl/>
          </w:rPr>
          <w:delText xml:space="preserve"> </w:delText>
        </w:r>
        <w:bookmarkEnd w:id="4108"/>
        <w:bookmarkEnd w:id="4109"/>
        <w:commentRangeEnd w:id="4111"/>
        <w:r w:rsidR="00706678" w:rsidDel="004A2D26">
          <w:rPr>
            <w:rtl/>
          </w:rPr>
          <w:commentReference w:id="4111"/>
        </w:r>
        <w:commentRangeEnd w:id="4112"/>
        <w:r w:rsidR="00C92BFD" w:rsidDel="004A2D26">
          <w:rPr>
            <w:rStyle w:val="ab"/>
            <w:rtl/>
          </w:rPr>
          <w:commentReference w:id="4112"/>
        </w:r>
        <w:commentRangeEnd w:id="4113"/>
        <w:r w:rsidR="00472234" w:rsidDel="004A2D26">
          <w:rPr>
            <w:rStyle w:val="ab"/>
            <w:rtl/>
          </w:rPr>
          <w:commentReference w:id="4113"/>
        </w:r>
        <w:commentRangeEnd w:id="4114"/>
        <w:r w:rsidR="002B33F8" w:rsidDel="004A2D26">
          <w:rPr>
            <w:rStyle w:val="ab"/>
            <w:rtl/>
          </w:rPr>
          <w:commentReference w:id="4114"/>
        </w:r>
        <w:bookmarkStart w:id="4115" w:name="_Toc190880968"/>
        <w:bookmarkStart w:id="4116" w:name="_Toc190883681"/>
        <w:bookmarkEnd w:id="4115"/>
        <w:bookmarkEnd w:id="4116"/>
      </w:del>
    </w:p>
    <w:p w14:paraId="3A25502A" w14:textId="32BBE852" w:rsidR="004834D2" w:rsidRPr="00DE4801" w:rsidDel="004A2D26" w:rsidRDefault="00AA48C6">
      <w:pPr>
        <w:tabs>
          <w:tab w:val="left" w:pos="2446"/>
        </w:tabs>
        <w:spacing w:line="276" w:lineRule="auto"/>
        <w:rPr>
          <w:del w:id="4117" w:author="Gidon Kupietzky" w:date="2025-02-13T17:45:00Z" w16du:dateUtc="2025-02-13T15:45:00Z"/>
          <w:rFonts w:ascii="David" w:hAnsi="David"/>
          <w:shd w:val="clear" w:color="auto" w:fill="FFFFFF"/>
          <w:rtl/>
        </w:rPr>
        <w:pPrChange w:id="4118" w:author="Gidon Kupietzky" w:date="2025-02-13T17:45:00Z" w16du:dateUtc="2025-02-13T15:45:00Z">
          <w:pPr>
            <w:jc w:val="both"/>
          </w:pPr>
        </w:pPrChange>
      </w:pPr>
      <w:del w:id="4119" w:author="Gidon Kupietzky" w:date="2025-02-13T17:45:00Z" w16du:dateUtc="2025-02-13T15:45:00Z">
        <w:r w:rsidDel="004A2D26">
          <w:rPr>
            <w:rFonts w:ascii="David" w:hAnsi="David" w:hint="cs"/>
            <w:shd w:val="clear" w:color="auto" w:fill="FFFFFF"/>
            <w:rtl/>
          </w:rPr>
          <w:delText>בהזמנת</w:delText>
        </w:r>
        <w:r w:rsidR="004834D2" w:rsidRPr="00DE4801" w:rsidDel="004A2D26">
          <w:rPr>
            <w:rFonts w:ascii="David" w:hAnsi="David"/>
            <w:shd w:val="clear" w:color="auto" w:fill="FFFFFF"/>
            <w:rtl/>
          </w:rPr>
          <w:delText xml:space="preserve"> </w:delText>
        </w:r>
        <w:r w:rsidR="0046014C" w:rsidDel="004A2D26">
          <w:rPr>
            <w:rFonts w:ascii="David" w:hAnsi="David" w:hint="cs"/>
            <w:shd w:val="clear" w:color="auto" w:fill="FFFFFF"/>
            <w:rtl/>
          </w:rPr>
          <w:delText xml:space="preserve">צוות </w:delText>
        </w:r>
        <w:r w:rsidR="004834D2" w:rsidRPr="00DE4801" w:rsidDel="004A2D26">
          <w:rPr>
            <w:rFonts w:ascii="David" w:hAnsi="David"/>
            <w:shd w:val="clear" w:color="auto" w:fill="FFFFFF"/>
            <w:rtl/>
          </w:rPr>
          <w:delText xml:space="preserve">תכנית אב לתחבורה ירושלים נערכו </w:delText>
        </w:r>
        <w:r w:rsidR="000939F3" w:rsidDel="004A2D26">
          <w:rPr>
            <w:rFonts w:ascii="David" w:hAnsi="David" w:hint="cs"/>
            <w:shd w:val="clear" w:color="auto" w:fill="FFFFFF"/>
            <w:rtl/>
          </w:rPr>
          <w:delText xml:space="preserve">על ידי הדמוגרף ד"ר אליהו בן משה </w:delText>
        </w:r>
        <w:r w:rsidR="004834D2" w:rsidRPr="00DE4801" w:rsidDel="004A2D26">
          <w:rPr>
            <w:rFonts w:ascii="David" w:hAnsi="David"/>
            <w:shd w:val="clear" w:color="auto" w:fill="FFFFFF"/>
            <w:rtl/>
          </w:rPr>
          <w:delText xml:space="preserve">הארכות של הטלות האוכלוסייה </w:delText>
        </w:r>
        <w:r w:rsidR="005341EE" w:rsidDel="004A2D26">
          <w:rPr>
            <w:rFonts w:ascii="David" w:hAnsi="David" w:hint="cs"/>
            <w:shd w:val="clear" w:color="auto" w:fill="FFFFFF"/>
            <w:rtl/>
          </w:rPr>
          <w:delText xml:space="preserve">הפלסטינית </w:delText>
        </w:r>
        <w:r w:rsidR="004834D2" w:rsidRPr="00DE4801" w:rsidDel="004A2D26">
          <w:rPr>
            <w:rFonts w:ascii="David" w:hAnsi="David"/>
            <w:shd w:val="clear" w:color="auto" w:fill="FFFFFF"/>
            <w:rtl/>
          </w:rPr>
          <w:delText xml:space="preserve">אשר בוצעו בעבר עבור אזורי התנועה </w:delText>
        </w:r>
        <w:r w:rsidR="005341EE" w:rsidDel="004A2D26">
          <w:rPr>
            <w:rFonts w:ascii="David" w:hAnsi="David" w:hint="cs"/>
            <w:shd w:val="clear" w:color="auto" w:fill="FFFFFF"/>
            <w:rtl/>
          </w:rPr>
          <w:delText>ב</w:delText>
        </w:r>
        <w:r w:rsidR="005341EE" w:rsidDel="004A2D26">
          <w:rPr>
            <w:rFonts w:ascii="David" w:hAnsi="David"/>
            <w:shd w:val="clear" w:color="auto" w:fill="FFFFFF"/>
            <w:rtl/>
          </w:rPr>
          <w:delText>אזור יהודה ושומרון</w:delText>
        </w:r>
        <w:r w:rsidR="004834D2" w:rsidRPr="00DE4801" w:rsidDel="004A2D26">
          <w:rPr>
            <w:rFonts w:ascii="David" w:hAnsi="David"/>
            <w:shd w:val="clear" w:color="auto" w:fill="FFFFFF"/>
            <w:rtl/>
          </w:rPr>
          <w:delText xml:space="preserve"> וכן עבור אזורי התנועה</w:delText>
        </w:r>
        <w:r w:rsidR="0014330F" w:rsidDel="004A2D26">
          <w:rPr>
            <w:rFonts w:ascii="David" w:hAnsi="David"/>
            <w:shd w:val="clear" w:color="auto" w:fill="FFFFFF"/>
            <w:rtl/>
          </w:rPr>
          <w:delText xml:space="preserve"> הערבים בתוך מטרופולין ירושלים</w:delText>
        </w:r>
        <w:r w:rsidR="000939F3" w:rsidDel="004A2D26">
          <w:rPr>
            <w:rFonts w:ascii="David" w:hAnsi="David" w:hint="cs"/>
            <w:shd w:val="clear" w:color="auto" w:fill="FFFFFF"/>
            <w:rtl/>
          </w:rPr>
          <w:delText>.</w:delText>
        </w:r>
        <w:r w:rsidR="0014330F" w:rsidDel="004A2D26">
          <w:rPr>
            <w:rFonts w:ascii="David" w:hAnsi="David" w:hint="cs"/>
            <w:shd w:val="clear" w:color="auto" w:fill="FFFFFF"/>
            <w:rtl/>
          </w:rPr>
          <w:delText xml:space="preserve"> </w:delText>
        </w:r>
        <w:r w:rsidR="004834D2" w:rsidRPr="00DE4801" w:rsidDel="004A2D26">
          <w:rPr>
            <w:rFonts w:ascii="David" w:hAnsi="David"/>
            <w:shd w:val="clear" w:color="auto" w:fill="FFFFFF"/>
            <w:rtl/>
          </w:rPr>
          <w:delText xml:space="preserve">ההארכה </w:delText>
        </w:r>
        <w:r w:rsidR="001F2C89" w:rsidDel="004A2D26">
          <w:rPr>
            <w:rFonts w:ascii="David" w:hAnsi="David" w:hint="cs"/>
            <w:shd w:val="clear" w:color="auto" w:fill="FFFFFF"/>
            <w:rtl/>
          </w:rPr>
          <w:delText>בוצעה</w:delText>
        </w:r>
        <w:r w:rsidR="004834D2" w:rsidRPr="00DE4801" w:rsidDel="004A2D26">
          <w:rPr>
            <w:rFonts w:ascii="David" w:hAnsi="David"/>
            <w:shd w:val="clear" w:color="auto" w:fill="FFFFFF"/>
            <w:rtl/>
          </w:rPr>
          <w:delText xml:space="preserve"> </w:delText>
        </w:r>
        <w:r w:rsidR="001F2C89" w:rsidDel="004A2D26">
          <w:rPr>
            <w:rFonts w:ascii="David" w:hAnsi="David" w:hint="cs"/>
            <w:shd w:val="clear" w:color="auto" w:fill="FFFFFF"/>
            <w:rtl/>
          </w:rPr>
          <w:delText>לעשור נוסף</w:delText>
        </w:r>
        <w:r w:rsidR="004834D2" w:rsidRPr="00DE4801" w:rsidDel="004A2D26">
          <w:rPr>
            <w:rFonts w:ascii="David" w:hAnsi="David"/>
            <w:shd w:val="clear" w:color="auto" w:fill="FFFFFF"/>
            <w:rtl/>
          </w:rPr>
          <w:delText xml:space="preserve"> 2040-2050.</w:delText>
        </w:r>
        <w:bookmarkStart w:id="4120" w:name="_Toc190880969"/>
        <w:bookmarkStart w:id="4121" w:name="_Toc190883682"/>
        <w:bookmarkEnd w:id="4120"/>
        <w:bookmarkEnd w:id="4121"/>
      </w:del>
    </w:p>
    <w:p w14:paraId="02C8DAC4" w14:textId="10005EBC" w:rsidR="004834D2" w:rsidRPr="00DE4801" w:rsidDel="004A2D26" w:rsidRDefault="004834D2">
      <w:pPr>
        <w:tabs>
          <w:tab w:val="left" w:pos="2446"/>
        </w:tabs>
        <w:spacing w:line="276" w:lineRule="auto"/>
        <w:rPr>
          <w:del w:id="4122" w:author="Gidon Kupietzky" w:date="2025-02-13T17:45:00Z" w16du:dateUtc="2025-02-13T15:45:00Z"/>
          <w:rFonts w:ascii="David" w:hAnsi="David"/>
          <w:shd w:val="clear" w:color="auto" w:fill="FFFFFF"/>
        </w:rPr>
        <w:pPrChange w:id="4123" w:author="Gidon Kupietzky" w:date="2025-02-13T17:45:00Z" w16du:dateUtc="2025-02-13T15:45:00Z">
          <w:pPr>
            <w:jc w:val="both"/>
          </w:pPr>
        </w:pPrChange>
      </w:pPr>
      <w:del w:id="4124" w:author="Gidon Kupietzky" w:date="2025-02-13T17:45:00Z" w16du:dateUtc="2025-02-13T15:45:00Z">
        <w:r w:rsidRPr="00DE4801" w:rsidDel="004A2D26">
          <w:rPr>
            <w:rFonts w:ascii="David" w:hAnsi="David"/>
            <w:shd w:val="clear" w:color="auto" w:fill="FFFFFF"/>
            <w:rtl/>
          </w:rPr>
          <w:delText xml:space="preserve">ההטלות נערכו תחת ההנחה של המשך אותן מגמות פריון ותמותה של התחזיות </w:delText>
        </w:r>
        <w:r w:rsidR="00CD33D4" w:rsidDel="004A2D26">
          <w:rPr>
            <w:rFonts w:ascii="David" w:hAnsi="David" w:hint="cs"/>
            <w:shd w:val="clear" w:color="auto" w:fill="FFFFFF"/>
            <w:rtl/>
          </w:rPr>
          <w:delText xml:space="preserve">הקודמות </w:delText>
        </w:r>
        <w:r w:rsidRPr="00DE4801" w:rsidDel="004A2D26">
          <w:rPr>
            <w:rFonts w:ascii="David" w:hAnsi="David"/>
            <w:shd w:val="clear" w:color="auto" w:fill="FFFFFF"/>
            <w:rtl/>
          </w:rPr>
          <w:delText xml:space="preserve">בנוסף,  הונח כי </w:delText>
        </w:r>
        <w:commentRangeStart w:id="4125"/>
        <w:commentRangeStart w:id="4126"/>
        <w:r w:rsidRPr="00DE4801" w:rsidDel="004A2D26">
          <w:rPr>
            <w:rFonts w:ascii="David" w:hAnsi="David"/>
            <w:shd w:val="clear" w:color="auto" w:fill="FFFFFF"/>
            <w:rtl/>
          </w:rPr>
          <w:delText xml:space="preserve">שיעורי ההגירה </w:delText>
        </w:r>
        <w:r w:rsidR="005A79F9" w:rsidDel="004A2D26">
          <w:rPr>
            <w:rFonts w:ascii="David" w:hAnsi="David" w:hint="cs"/>
            <w:shd w:val="clear" w:color="auto" w:fill="FFFFFF"/>
            <w:rtl/>
          </w:rPr>
          <w:delText xml:space="preserve">הבינלאומית </w:delText>
        </w:r>
        <w:r w:rsidRPr="00DE4801" w:rsidDel="004A2D26">
          <w:rPr>
            <w:rFonts w:ascii="David" w:hAnsi="David"/>
            <w:shd w:val="clear" w:color="auto" w:fill="FFFFFF"/>
            <w:rtl/>
          </w:rPr>
          <w:delText>(השליליים) יישארו כפי שהיו בהטלות הקודמות.</w:delText>
        </w:r>
        <w:commentRangeEnd w:id="4125"/>
        <w:r w:rsidR="00706678" w:rsidDel="004A2D26">
          <w:rPr>
            <w:rStyle w:val="ab"/>
            <w:rtl/>
          </w:rPr>
          <w:commentReference w:id="4125"/>
        </w:r>
        <w:commentRangeEnd w:id="4126"/>
        <w:r w:rsidR="007B1933" w:rsidDel="004A2D26">
          <w:rPr>
            <w:rStyle w:val="ab"/>
            <w:rtl/>
          </w:rPr>
          <w:commentReference w:id="4126"/>
        </w:r>
        <w:r w:rsidR="009147C5" w:rsidDel="004A2D26">
          <w:rPr>
            <w:rFonts w:ascii="David" w:hAnsi="David" w:hint="cs"/>
            <w:shd w:val="clear" w:color="auto" w:fill="FFFFFF"/>
            <w:rtl/>
          </w:rPr>
          <w:delText xml:space="preserve"> </w:delText>
        </w:r>
        <w:r w:rsidRPr="00DE4801" w:rsidDel="004A2D26">
          <w:rPr>
            <w:rFonts w:ascii="David" w:hAnsi="David"/>
            <w:shd w:val="clear" w:color="auto" w:fill="FFFFFF"/>
            <w:rtl/>
          </w:rPr>
          <w:delText>בסיס ההטלות הייתה האוכלוסייה כפי שהתקבלה בתחזיות הקודמות</w:delText>
        </w:r>
        <w:r w:rsidR="004A7A3C" w:rsidDel="004A2D26">
          <w:rPr>
            <w:rFonts w:ascii="David" w:hAnsi="David" w:hint="cs"/>
            <w:shd w:val="clear" w:color="auto" w:fill="FFFFFF"/>
            <w:rtl/>
          </w:rPr>
          <w:delText xml:space="preserve"> וכמו התחזית הקודמת, אינה מתחשבת בתחזיות בינוי</w:delText>
        </w:r>
        <w:r w:rsidR="00CD33D4" w:rsidDel="004A2D26">
          <w:rPr>
            <w:rFonts w:ascii="David" w:hAnsi="David" w:hint="cs"/>
            <w:shd w:val="clear" w:color="auto" w:fill="FFFFFF"/>
            <w:rtl/>
          </w:rPr>
          <w:delText xml:space="preserve"> עתידיות</w:delText>
        </w:r>
      </w:del>
      <w:ins w:id="4127" w:author="Lior Glick" w:date="2025-01-19T09:32:00Z" w16du:dateUtc="2025-01-19T07:32:00Z">
        <w:del w:id="4128" w:author="Gidon Kupietzky" w:date="2025-02-13T17:45:00Z" w16du:dateUtc="2025-02-13T15:45:00Z">
          <w:r w:rsidR="002F4166" w:rsidDel="004A2D26">
            <w:rPr>
              <w:rFonts w:ascii="David" w:hAnsi="David" w:hint="cs"/>
              <w:shd w:val="clear" w:color="auto" w:fill="FFFFFF"/>
              <w:rtl/>
            </w:rPr>
            <w:delText>.</w:delText>
          </w:r>
        </w:del>
      </w:ins>
      <w:bookmarkStart w:id="4129" w:name="_Toc190880970"/>
      <w:bookmarkStart w:id="4130" w:name="_Toc190883683"/>
      <w:bookmarkEnd w:id="4129"/>
      <w:bookmarkEnd w:id="4130"/>
    </w:p>
    <w:p w14:paraId="4353ACC1" w14:textId="44E76D02" w:rsidR="004834D2" w:rsidRPr="00DE4801" w:rsidDel="004A2D26" w:rsidRDefault="004834D2">
      <w:pPr>
        <w:tabs>
          <w:tab w:val="left" w:pos="2446"/>
        </w:tabs>
        <w:spacing w:line="276" w:lineRule="auto"/>
        <w:rPr>
          <w:del w:id="4131" w:author="Gidon Kupietzky" w:date="2025-02-13T17:45:00Z" w16du:dateUtc="2025-02-13T15:45:00Z"/>
          <w:rFonts w:ascii="David" w:hAnsi="David"/>
          <w:rtl/>
        </w:rPr>
        <w:pPrChange w:id="4132" w:author="Gidon Kupietzky" w:date="2025-02-13T17:45:00Z" w16du:dateUtc="2025-02-13T15:45:00Z">
          <w:pPr>
            <w:jc w:val="both"/>
          </w:pPr>
        </w:pPrChange>
      </w:pPr>
      <w:del w:id="4133" w:author="Gidon Kupietzky" w:date="2025-02-13T17:45:00Z" w16du:dateUtc="2025-02-13T15:45:00Z">
        <w:r w:rsidRPr="00DE4801" w:rsidDel="004A2D26">
          <w:rPr>
            <w:rFonts w:ascii="David" w:hAnsi="David"/>
            <w:rtl/>
          </w:rPr>
          <w:delText xml:space="preserve">בהתאם להחלטה </w:delText>
        </w:r>
        <w:r w:rsidR="00DF34E7" w:rsidDel="004A2D26">
          <w:rPr>
            <w:rFonts w:ascii="David" w:hAnsi="David" w:hint="cs"/>
            <w:rtl/>
          </w:rPr>
          <w:delText xml:space="preserve">להאריך את טווח התחזיות </w:delText>
        </w:r>
        <w:r w:rsidR="00983790" w:rsidDel="004A2D26">
          <w:rPr>
            <w:rFonts w:ascii="David" w:hAnsi="David" w:hint="cs"/>
            <w:rtl/>
          </w:rPr>
          <w:delText>לכל</w:delText>
        </w:r>
        <w:r w:rsidR="003168FB" w:rsidDel="004A2D26">
          <w:rPr>
            <w:rFonts w:ascii="David" w:hAnsi="David" w:hint="cs"/>
            <w:rtl/>
          </w:rPr>
          <w:delText xml:space="preserve">ל </w:delText>
        </w:r>
        <w:r w:rsidR="00323EC8" w:rsidDel="004A2D26">
          <w:rPr>
            <w:rFonts w:ascii="David" w:hAnsi="David" w:hint="cs"/>
            <w:rtl/>
          </w:rPr>
          <w:delText xml:space="preserve">האוכלוסיה במרחב </w:delText>
        </w:r>
        <w:r w:rsidR="00A76402" w:rsidDel="004A2D26">
          <w:rPr>
            <w:rFonts w:ascii="David" w:hAnsi="David" w:hint="cs"/>
            <w:rtl/>
          </w:rPr>
          <w:delText xml:space="preserve">בעשור נוסף, </w:delText>
        </w:r>
        <w:r w:rsidR="000A5BD9" w:rsidDel="004A2D26">
          <w:rPr>
            <w:rFonts w:ascii="David" w:hAnsi="David" w:hint="cs"/>
            <w:rtl/>
          </w:rPr>
          <w:delText>הוחלט להאר</w:delText>
        </w:r>
        <w:r w:rsidR="00534B13" w:rsidDel="004A2D26">
          <w:rPr>
            <w:rFonts w:ascii="David" w:hAnsi="David" w:hint="cs"/>
            <w:rtl/>
          </w:rPr>
          <w:delText xml:space="preserve">יך את טווח התחזית </w:delText>
        </w:r>
        <w:r w:rsidR="003E7D23" w:rsidDel="004A2D26">
          <w:rPr>
            <w:rFonts w:ascii="David" w:hAnsi="David" w:hint="cs"/>
            <w:rtl/>
          </w:rPr>
          <w:delText>לאוכלוסיי</w:delText>
        </w:r>
        <w:r w:rsidR="003E7D23" w:rsidDel="004A2D26">
          <w:rPr>
            <w:rFonts w:ascii="David" w:hAnsi="David" w:hint="eastAsia"/>
            <w:rtl/>
          </w:rPr>
          <w:delText>ה</w:delText>
        </w:r>
        <w:r w:rsidR="00534B13" w:rsidDel="004A2D26">
          <w:rPr>
            <w:rFonts w:ascii="David" w:hAnsi="David" w:hint="cs"/>
            <w:rtl/>
          </w:rPr>
          <w:delText xml:space="preserve"> הפלסטינית באמצעות </w:delText>
        </w:r>
        <w:r w:rsidR="00582963" w:rsidDel="004A2D26">
          <w:rPr>
            <w:rFonts w:ascii="David" w:hAnsi="David" w:hint="cs"/>
            <w:rtl/>
          </w:rPr>
          <w:delText xml:space="preserve">דמוגרף </w:delText>
        </w:r>
        <w:r w:rsidRPr="00DE4801" w:rsidDel="004A2D26">
          <w:rPr>
            <w:rFonts w:ascii="David" w:hAnsi="David"/>
            <w:rtl/>
          </w:rPr>
          <w:delText xml:space="preserve"> תוך היצמדות לשיטה </w:delText>
        </w:r>
        <w:r w:rsidR="00B21563" w:rsidDel="004A2D26">
          <w:rPr>
            <w:rFonts w:ascii="David" w:hAnsi="David" w:hint="cs"/>
            <w:rtl/>
          </w:rPr>
          <w:delText xml:space="preserve">ולהנחות </w:delText>
        </w:r>
        <w:r w:rsidR="00106068" w:rsidDel="004A2D26">
          <w:rPr>
            <w:rFonts w:ascii="David" w:hAnsi="David" w:hint="cs"/>
            <w:rtl/>
          </w:rPr>
          <w:delText xml:space="preserve">בהן עשה שימוש </w:delText>
        </w:r>
        <w:r w:rsidRPr="00DE4801" w:rsidDel="004A2D26">
          <w:rPr>
            <w:rFonts w:ascii="David" w:hAnsi="David"/>
            <w:rtl/>
          </w:rPr>
          <w:delText xml:space="preserve"> בתחזיות </w:delText>
        </w:r>
        <w:r w:rsidR="00BF56D7" w:rsidDel="004A2D26">
          <w:rPr>
            <w:rFonts w:ascii="David" w:hAnsi="David" w:hint="cs"/>
            <w:rtl/>
          </w:rPr>
          <w:delText>שב</w:delText>
        </w:r>
        <w:r w:rsidR="00F31D9B" w:rsidDel="004A2D26">
          <w:rPr>
            <w:rFonts w:ascii="David" w:hAnsi="David" w:hint="cs"/>
            <w:rtl/>
          </w:rPr>
          <w:delText xml:space="preserve">וצעו </w:delText>
        </w:r>
        <w:r w:rsidR="004950BA" w:rsidDel="004A2D26">
          <w:rPr>
            <w:rFonts w:ascii="David" w:hAnsi="David" w:hint="cs"/>
            <w:rtl/>
          </w:rPr>
          <w:delText xml:space="preserve">על ידו </w:delText>
        </w:r>
        <w:r w:rsidR="00965951" w:rsidDel="004A2D26">
          <w:rPr>
            <w:rFonts w:ascii="David" w:hAnsi="David" w:hint="cs"/>
            <w:rtl/>
          </w:rPr>
          <w:delText>עד לשנת 2040</w:delText>
        </w:r>
        <w:r w:rsidR="003C551E" w:rsidDel="004A2D26">
          <w:rPr>
            <w:rFonts w:ascii="David" w:hAnsi="David" w:hint="cs"/>
            <w:rtl/>
          </w:rPr>
          <w:delText xml:space="preserve"> באופן הבא:</w:delText>
        </w:r>
        <w:bookmarkStart w:id="4134" w:name="_Toc190880971"/>
        <w:bookmarkStart w:id="4135" w:name="_Toc190883684"/>
        <w:bookmarkEnd w:id="4134"/>
        <w:bookmarkEnd w:id="4135"/>
      </w:del>
    </w:p>
    <w:p w14:paraId="20759FE8" w14:textId="126D1F91" w:rsidR="004834D2" w:rsidRPr="00DE4801" w:rsidDel="004A2D26" w:rsidRDefault="004834D2">
      <w:pPr>
        <w:tabs>
          <w:tab w:val="left" w:pos="2446"/>
        </w:tabs>
        <w:spacing w:line="276" w:lineRule="auto"/>
        <w:rPr>
          <w:del w:id="4136" w:author="Gidon Kupietzky" w:date="2025-02-13T17:45:00Z" w16du:dateUtc="2025-02-13T15:45:00Z"/>
          <w:rFonts w:ascii="David" w:eastAsia="Calibri" w:hAnsi="David"/>
          <w:lang w:val="es-AR"/>
        </w:rPr>
        <w:pPrChange w:id="4137" w:author="Gidon Kupietzky" w:date="2025-02-13T17:45:00Z" w16du:dateUtc="2025-02-13T15:45:00Z">
          <w:pPr>
            <w:pStyle w:val="a8"/>
            <w:numPr>
              <w:numId w:val="4"/>
            </w:numPr>
            <w:ind w:hanging="360"/>
            <w:jc w:val="both"/>
          </w:pPr>
        </w:pPrChange>
      </w:pPr>
      <w:del w:id="4138" w:author="Gidon Kupietzky" w:date="2025-02-13T17:45:00Z" w16du:dateUtc="2025-02-13T15:45:00Z">
        <w:r w:rsidRPr="00DE4801" w:rsidDel="004A2D26">
          <w:rPr>
            <w:rFonts w:ascii="David" w:eastAsia="Calibri" w:hAnsi="David"/>
            <w:rtl/>
            <w:lang w:val="es-AR"/>
          </w:rPr>
          <w:delText xml:space="preserve">אומדני בסיס של האוכלוסייה לפי גיל ומין בכל אזור הטלה לסוף שנת 2042 נלקחו מהתחזיות הקודמות (אלה נבנו כפי שמפורט </w:delText>
        </w:r>
        <w:commentRangeStart w:id="4139"/>
        <w:r w:rsidRPr="00DE4801" w:rsidDel="004A2D26">
          <w:rPr>
            <w:rFonts w:ascii="David" w:eastAsia="Calibri" w:hAnsi="David"/>
            <w:rtl/>
            <w:lang w:val="es-AR"/>
          </w:rPr>
          <w:delText>בדו</w:delText>
        </w:r>
        <w:commentRangeEnd w:id="4139"/>
        <w:r w:rsidR="00053777" w:rsidDel="004A2D26">
          <w:rPr>
            <w:rtl/>
          </w:rPr>
          <w:commentReference w:id="4139"/>
        </w:r>
        <w:r w:rsidRPr="00DE4801" w:rsidDel="004A2D26">
          <w:rPr>
            <w:rFonts w:ascii="David" w:eastAsia="Calibri" w:hAnsi="David"/>
            <w:rtl/>
            <w:lang w:val="es-AR"/>
          </w:rPr>
          <w:delText xml:space="preserve">"ח: "הכנת הטלות אוכלוסייה עבור האוכלוסייה הפלסטינית בשטחי </w:delText>
        </w:r>
        <w:r w:rsidR="00E01CFF" w:rsidDel="004A2D26">
          <w:rPr>
            <w:rFonts w:ascii="David" w:eastAsia="Calibri" w:hAnsi="David" w:hint="cs"/>
            <w:rtl/>
            <w:lang w:val="es-AR"/>
          </w:rPr>
          <w:delText>יו"ש</w:delText>
        </w:r>
        <w:r w:rsidR="00E01CFF" w:rsidRPr="00DE4801" w:rsidDel="004A2D26">
          <w:rPr>
            <w:rFonts w:ascii="David" w:eastAsia="Calibri" w:hAnsi="David"/>
            <w:rtl/>
            <w:lang w:val="es-AR"/>
          </w:rPr>
          <w:delText xml:space="preserve"> </w:delText>
        </w:r>
        <w:r w:rsidRPr="00DE4801" w:rsidDel="004A2D26">
          <w:rPr>
            <w:rFonts w:ascii="David" w:eastAsia="Calibri" w:hAnsi="David"/>
            <w:rtl/>
            <w:lang w:val="es-AR"/>
          </w:rPr>
          <w:delText xml:space="preserve">המערבית (אזור יהודה ושומרון) – דו"ח מתוקן אחר ביצוע הטלות נוספות עם הגירה שלילית" על בסיס תוצאות המפקד שנערך בשנת 2017 ברשות הפלסטינית) </w:delText>
        </w:r>
        <w:bookmarkStart w:id="4140" w:name="_Toc190880972"/>
        <w:bookmarkStart w:id="4141" w:name="_Toc190883685"/>
        <w:bookmarkEnd w:id="4140"/>
        <w:bookmarkEnd w:id="4141"/>
      </w:del>
    </w:p>
    <w:p w14:paraId="5B843D27" w14:textId="06E7A5A4" w:rsidR="004834D2" w:rsidRPr="00DE4801" w:rsidDel="004A2D26" w:rsidRDefault="004834D2">
      <w:pPr>
        <w:tabs>
          <w:tab w:val="left" w:pos="2446"/>
        </w:tabs>
        <w:spacing w:line="276" w:lineRule="auto"/>
        <w:rPr>
          <w:del w:id="4142" w:author="Gidon Kupietzky" w:date="2025-02-13T17:45:00Z" w16du:dateUtc="2025-02-13T15:45:00Z"/>
          <w:rFonts w:ascii="David" w:eastAsia="Calibri" w:hAnsi="David"/>
          <w:lang w:val="es-AR"/>
        </w:rPr>
        <w:pPrChange w:id="4143" w:author="Gidon Kupietzky" w:date="2025-02-13T17:45:00Z" w16du:dateUtc="2025-02-13T15:45:00Z">
          <w:pPr>
            <w:pStyle w:val="a8"/>
            <w:numPr>
              <w:numId w:val="4"/>
            </w:numPr>
            <w:ind w:hanging="360"/>
            <w:jc w:val="both"/>
          </w:pPr>
        </w:pPrChange>
      </w:pPr>
      <w:del w:id="4144" w:author="Gidon Kupietzky" w:date="2025-02-13T17:45:00Z" w16du:dateUtc="2025-02-13T15:45:00Z">
        <w:r w:rsidRPr="00DE4801" w:rsidDel="004A2D26">
          <w:rPr>
            <w:rFonts w:ascii="David" w:eastAsia="Calibri" w:hAnsi="David"/>
            <w:rtl/>
            <w:lang w:val="es-AR"/>
          </w:rPr>
          <w:delText xml:space="preserve">יצירת אומדני אוכלוסייה סוף שנה לפי גיל ומין </w:delText>
        </w:r>
        <w:r w:rsidRPr="00DE4801" w:rsidDel="004A2D26">
          <w:rPr>
            <w:rFonts w:ascii="David" w:eastAsia="Calibri" w:hAnsi="David"/>
            <w:u w:val="single"/>
            <w:rtl/>
            <w:lang w:val="es-AR"/>
          </w:rPr>
          <w:delText>בכל אזור הטלה</w:delText>
        </w:r>
        <w:r w:rsidRPr="00DE4801" w:rsidDel="004A2D26">
          <w:rPr>
            <w:rFonts w:ascii="David" w:eastAsia="Calibri" w:hAnsi="David"/>
            <w:rtl/>
            <w:lang w:val="es-AR"/>
          </w:rPr>
          <w:delText xml:space="preserve"> לשנים 2045 ו- 2050:</w:delText>
        </w:r>
        <w:bookmarkStart w:id="4145" w:name="_Toc190880973"/>
        <w:bookmarkStart w:id="4146" w:name="_Toc190883686"/>
        <w:bookmarkEnd w:id="4145"/>
        <w:bookmarkEnd w:id="4146"/>
      </w:del>
    </w:p>
    <w:p w14:paraId="7B2AF202" w14:textId="1412DDD4" w:rsidR="004834D2" w:rsidRPr="00DE4801" w:rsidDel="004A2D26" w:rsidRDefault="004834D2">
      <w:pPr>
        <w:tabs>
          <w:tab w:val="left" w:pos="2446"/>
        </w:tabs>
        <w:spacing w:line="276" w:lineRule="auto"/>
        <w:rPr>
          <w:del w:id="4147" w:author="Gidon Kupietzky" w:date="2025-02-13T17:45:00Z" w16du:dateUtc="2025-02-13T15:45:00Z"/>
          <w:rFonts w:ascii="David" w:eastAsia="Calibri" w:hAnsi="David"/>
          <w:lang w:val="es-AR"/>
        </w:rPr>
        <w:pPrChange w:id="4148" w:author="Gidon Kupietzky" w:date="2025-02-13T17:45:00Z" w16du:dateUtc="2025-02-13T15:45:00Z">
          <w:pPr>
            <w:pStyle w:val="a8"/>
            <w:numPr>
              <w:ilvl w:val="1"/>
              <w:numId w:val="4"/>
            </w:numPr>
            <w:ind w:left="1440" w:hanging="360"/>
            <w:jc w:val="both"/>
          </w:pPr>
        </w:pPrChange>
      </w:pPr>
      <w:commentRangeStart w:id="4149"/>
      <w:commentRangeStart w:id="4150"/>
      <w:del w:id="4151" w:author="Gidon Kupietzky" w:date="2025-02-13T17:45:00Z" w16du:dateUtc="2025-02-13T15:45:00Z">
        <w:r w:rsidRPr="00DE4801" w:rsidDel="004A2D26">
          <w:rPr>
            <w:rFonts w:ascii="David" w:eastAsia="Calibri" w:hAnsi="David"/>
            <w:rtl/>
            <w:lang w:val="es-AR"/>
          </w:rPr>
          <w:delText xml:space="preserve">בחירת הנחות פריון ותמותה לשנים 2043-52 </w:delText>
        </w:r>
        <w:commentRangeEnd w:id="4149"/>
        <w:r w:rsidR="00053777" w:rsidDel="004A2D26">
          <w:rPr>
            <w:rtl/>
          </w:rPr>
          <w:commentReference w:id="4149"/>
        </w:r>
        <w:commentRangeEnd w:id="4150"/>
        <w:r w:rsidR="00A12967" w:rsidDel="004A2D26">
          <w:rPr>
            <w:rStyle w:val="ab"/>
            <w:rtl/>
          </w:rPr>
          <w:commentReference w:id="4150"/>
        </w:r>
        <w:bookmarkStart w:id="4152" w:name="_Toc190880974"/>
        <w:bookmarkStart w:id="4153" w:name="_Toc190883687"/>
        <w:bookmarkEnd w:id="4152"/>
        <w:bookmarkEnd w:id="4153"/>
      </w:del>
    </w:p>
    <w:p w14:paraId="399325B2" w14:textId="28344956" w:rsidR="004834D2" w:rsidRPr="00DE4801" w:rsidDel="004A2D26" w:rsidRDefault="004834D2">
      <w:pPr>
        <w:tabs>
          <w:tab w:val="left" w:pos="2446"/>
        </w:tabs>
        <w:spacing w:line="276" w:lineRule="auto"/>
        <w:rPr>
          <w:del w:id="4154" w:author="Gidon Kupietzky" w:date="2025-02-13T17:45:00Z" w16du:dateUtc="2025-02-13T15:45:00Z"/>
          <w:rFonts w:ascii="David" w:eastAsia="Calibri" w:hAnsi="David"/>
          <w:lang w:val="es-AR"/>
        </w:rPr>
        <w:pPrChange w:id="4155" w:author="Gidon Kupietzky" w:date="2025-02-13T17:45:00Z" w16du:dateUtc="2025-02-13T15:45:00Z">
          <w:pPr>
            <w:pStyle w:val="a8"/>
            <w:numPr>
              <w:ilvl w:val="1"/>
              <w:numId w:val="4"/>
            </w:numPr>
            <w:ind w:left="1440" w:hanging="360"/>
            <w:jc w:val="both"/>
          </w:pPr>
        </w:pPrChange>
      </w:pPr>
      <w:del w:id="4156" w:author="Gidon Kupietzky" w:date="2025-02-13T17:45:00Z" w16du:dateUtc="2025-02-13T15:45:00Z">
        <w:r w:rsidRPr="00DE4801" w:rsidDel="004A2D26">
          <w:rPr>
            <w:rFonts w:ascii="David" w:eastAsia="Calibri" w:hAnsi="David"/>
            <w:rtl/>
            <w:lang w:val="es-AR"/>
          </w:rPr>
          <w:delText xml:space="preserve">ביצוע הטלות מסוף שנת 2042 לשנת 2052 על בסיס הנחות תמותה ופריון </w:delText>
        </w:r>
        <w:r w:rsidRPr="00DE4801" w:rsidDel="004A2D26">
          <w:rPr>
            <w:rFonts w:ascii="David" w:eastAsia="Calibri" w:hAnsi="David"/>
            <w:u w:val="single"/>
            <w:rtl/>
            <w:lang w:val="es-AR"/>
          </w:rPr>
          <w:delText>בכל אזור הטלה</w:delText>
        </w:r>
        <w:r w:rsidRPr="00DE4801" w:rsidDel="004A2D26">
          <w:rPr>
            <w:rFonts w:ascii="David" w:eastAsia="Calibri" w:hAnsi="David"/>
            <w:rtl/>
            <w:lang w:val="es-AR"/>
          </w:rPr>
          <w:delText xml:space="preserve"> ועל בסיס שיעורי מאזן ההגירה הבינלאומית לפי גיל ומין.</w:delText>
        </w:r>
        <w:bookmarkStart w:id="4157" w:name="_Toc190880975"/>
        <w:bookmarkStart w:id="4158" w:name="_Toc190883688"/>
        <w:bookmarkEnd w:id="4157"/>
        <w:bookmarkEnd w:id="4158"/>
      </w:del>
    </w:p>
    <w:p w14:paraId="5D19F7F4" w14:textId="3A178D4F" w:rsidR="004834D2" w:rsidRPr="00DE4801" w:rsidDel="004A2D26" w:rsidRDefault="004834D2">
      <w:pPr>
        <w:tabs>
          <w:tab w:val="left" w:pos="2446"/>
        </w:tabs>
        <w:spacing w:line="276" w:lineRule="auto"/>
        <w:rPr>
          <w:del w:id="4159" w:author="Gidon Kupietzky" w:date="2025-02-13T17:45:00Z" w16du:dateUtc="2025-02-13T15:45:00Z"/>
          <w:rFonts w:ascii="David" w:eastAsia="Calibri" w:hAnsi="David"/>
          <w:lang w:val="es-AR"/>
        </w:rPr>
        <w:pPrChange w:id="4160" w:author="Gidon Kupietzky" w:date="2025-02-13T17:45:00Z" w16du:dateUtc="2025-02-13T15:45:00Z">
          <w:pPr>
            <w:pStyle w:val="a8"/>
            <w:numPr>
              <w:ilvl w:val="1"/>
              <w:numId w:val="4"/>
            </w:numPr>
            <w:ind w:left="1440" w:hanging="360"/>
            <w:jc w:val="both"/>
          </w:pPr>
        </w:pPrChange>
      </w:pPr>
      <w:commentRangeStart w:id="4161"/>
      <w:commentRangeStart w:id="4162"/>
      <w:del w:id="4163" w:author="Gidon Kupietzky" w:date="2025-02-13T17:45:00Z" w16du:dateUtc="2025-02-13T15:45:00Z">
        <w:r w:rsidRPr="00DE4801" w:rsidDel="004A2D26">
          <w:rPr>
            <w:rFonts w:ascii="David" w:eastAsia="Calibri" w:hAnsi="David"/>
            <w:rtl/>
            <w:lang w:val="es-AR"/>
          </w:rPr>
          <w:delText xml:space="preserve">מיצוע משוקלל של התוצאות מהשלב הקודם כדי לקבל אומדני אוכלוסייה לפי גיל ומין לסוף שנת 2045 וסוף שנת 2050 </w:delText>
        </w:r>
        <w:commentRangeEnd w:id="4161"/>
        <w:r w:rsidR="00053777" w:rsidDel="004A2D26">
          <w:rPr>
            <w:rtl/>
          </w:rPr>
          <w:commentReference w:id="4161"/>
        </w:r>
        <w:commentRangeEnd w:id="4162"/>
        <w:r w:rsidR="00A12967" w:rsidDel="004A2D26">
          <w:rPr>
            <w:rStyle w:val="ab"/>
            <w:rtl/>
          </w:rPr>
          <w:commentReference w:id="4162"/>
        </w:r>
        <w:bookmarkStart w:id="4164" w:name="_Toc190880976"/>
        <w:bookmarkStart w:id="4165" w:name="_Toc190883689"/>
        <w:bookmarkEnd w:id="4164"/>
        <w:bookmarkEnd w:id="4165"/>
      </w:del>
    </w:p>
    <w:p w14:paraId="5ED79980" w14:textId="2C731885" w:rsidR="004834D2" w:rsidRPr="00DE4801" w:rsidDel="004A2D26" w:rsidRDefault="004834D2">
      <w:pPr>
        <w:tabs>
          <w:tab w:val="left" w:pos="2446"/>
        </w:tabs>
        <w:spacing w:line="276" w:lineRule="auto"/>
        <w:rPr>
          <w:del w:id="4166" w:author="Gidon Kupietzky" w:date="2025-02-13T17:45:00Z" w16du:dateUtc="2025-02-13T15:45:00Z"/>
          <w:rtl/>
          <w:lang w:val="es-AR"/>
        </w:rPr>
        <w:pPrChange w:id="4167" w:author="Gidon Kupietzky" w:date="2025-02-13T17:45:00Z" w16du:dateUtc="2025-02-13T15:45:00Z">
          <w:pPr>
            <w:pStyle w:val="4"/>
          </w:pPr>
        </w:pPrChange>
      </w:pPr>
      <w:bookmarkStart w:id="4168" w:name="_Toc140000398"/>
      <w:del w:id="4169" w:author="Gidon Kupietzky" w:date="2025-02-13T17:45:00Z" w16du:dateUtc="2025-02-13T15:45:00Z">
        <w:r w:rsidRPr="00DE4801" w:rsidDel="004A2D26">
          <w:rPr>
            <w:rtl/>
            <w:lang w:val="es-AR"/>
          </w:rPr>
          <w:delText>הנחות תמותה</w:delText>
        </w:r>
        <w:bookmarkStart w:id="4170" w:name="_Toc190880977"/>
        <w:bookmarkStart w:id="4171" w:name="_Toc190883690"/>
        <w:bookmarkEnd w:id="4168"/>
        <w:bookmarkEnd w:id="4170"/>
        <w:bookmarkEnd w:id="4171"/>
      </w:del>
    </w:p>
    <w:p w14:paraId="0581523B" w14:textId="10659684" w:rsidR="004834D2" w:rsidDel="004A2D26" w:rsidRDefault="004834D2">
      <w:pPr>
        <w:tabs>
          <w:tab w:val="left" w:pos="2446"/>
        </w:tabs>
        <w:spacing w:line="276" w:lineRule="auto"/>
        <w:rPr>
          <w:del w:id="4172" w:author="Gidon Kupietzky" w:date="2025-02-13T17:45:00Z" w16du:dateUtc="2025-02-13T15:45:00Z"/>
          <w:rFonts w:ascii="David" w:eastAsia="Calibri" w:hAnsi="David"/>
          <w:rtl/>
          <w:lang w:val="es-AR"/>
        </w:rPr>
        <w:pPrChange w:id="4173" w:author="Gidon Kupietzky" w:date="2025-02-13T17:45:00Z" w16du:dateUtc="2025-02-13T15:45:00Z">
          <w:pPr>
            <w:jc w:val="both"/>
          </w:pPr>
        </w:pPrChange>
      </w:pPr>
      <w:bookmarkStart w:id="4174" w:name="_Hlk139790822"/>
      <w:del w:id="4175" w:author="Gidon Kupietzky" w:date="2025-02-13T17:45:00Z" w16du:dateUtc="2025-02-13T15:45:00Z">
        <w:r w:rsidRPr="00DE4801" w:rsidDel="004A2D26">
          <w:rPr>
            <w:rFonts w:ascii="David" w:eastAsia="Calibri" w:hAnsi="David"/>
            <w:rtl/>
            <w:lang w:val="es-AR"/>
          </w:rPr>
          <w:delText>הנחות התמותה התבססו על הנחת המשך מגמות הירידה</w:delText>
        </w:r>
        <w:r w:rsidR="00886AFA" w:rsidDel="004A2D26">
          <w:rPr>
            <w:rFonts w:ascii="David" w:eastAsia="Calibri" w:hAnsi="David" w:hint="cs"/>
            <w:rtl/>
            <w:lang w:val="es-AR"/>
          </w:rPr>
          <w:delText xml:space="preserve"> בשיעורי התמותה</w:delText>
        </w:r>
        <w:r w:rsidRPr="00DE4801" w:rsidDel="004A2D26">
          <w:rPr>
            <w:rFonts w:ascii="David" w:eastAsia="Calibri" w:hAnsi="David"/>
            <w:rtl/>
            <w:lang w:val="es-AR"/>
          </w:rPr>
          <w:delText>.</w:delText>
        </w:r>
        <w:r w:rsidR="005A79F9" w:rsidDel="004A2D26">
          <w:rPr>
            <w:rFonts w:ascii="David" w:eastAsia="Calibri" w:hAnsi="David" w:hint="cs"/>
            <w:rtl/>
            <w:lang w:val="es-AR"/>
          </w:rPr>
          <w:delText xml:space="preserve"> </w:delText>
        </w:r>
        <w:bookmarkEnd w:id="4174"/>
        <w:r w:rsidRPr="00DE4801" w:rsidDel="004A2D26">
          <w:rPr>
            <w:rFonts w:ascii="David" w:eastAsia="Calibri" w:hAnsi="David"/>
            <w:rtl/>
            <w:lang w:val="es-AR"/>
          </w:rPr>
          <w:delText xml:space="preserve">התמותה אחידה לכל אזורי התנועה, כאשר במונחי תוחלת חיים </w:delText>
        </w:r>
        <w:r w:rsidR="007C764D" w:rsidDel="004A2D26">
          <w:rPr>
            <w:rFonts w:ascii="David" w:eastAsia="Calibri" w:hAnsi="David" w:hint="cs"/>
            <w:rtl/>
            <w:lang w:val="es-AR"/>
          </w:rPr>
          <w:delText>מונחת</w:delText>
        </w:r>
        <w:r w:rsidR="007C764D" w:rsidRPr="00DE4801" w:rsidDel="004A2D26">
          <w:rPr>
            <w:rFonts w:ascii="David" w:eastAsia="Calibri" w:hAnsi="David"/>
            <w:rtl/>
            <w:lang w:val="es-AR"/>
          </w:rPr>
          <w:delText xml:space="preserve"> </w:delText>
        </w:r>
        <w:r w:rsidRPr="00DE4801" w:rsidDel="004A2D26">
          <w:rPr>
            <w:rFonts w:ascii="David" w:eastAsia="Calibri" w:hAnsi="David"/>
            <w:rtl/>
            <w:lang w:val="es-AR"/>
          </w:rPr>
          <w:delText xml:space="preserve">עלייה של בערך שנת תוחלת אחת בכל חומש, בדומה לתחזיות בפרויקט הקודם. </w:delText>
        </w:r>
        <w:r w:rsidR="00383194" w:rsidRPr="00DE4801" w:rsidDel="004A2D26">
          <w:rPr>
            <w:rFonts w:ascii="David" w:eastAsia="Calibri" w:hAnsi="David"/>
            <w:rtl/>
            <w:lang w:val="es-AR"/>
          </w:rPr>
          <w:delText>(</w:delText>
        </w:r>
        <w:r w:rsidR="00383194" w:rsidDel="004A2D26">
          <w:fldChar w:fldCharType="begin"/>
        </w:r>
        <w:r w:rsidR="00383194" w:rsidDel="004A2D26">
          <w:delInstrText>HYPERLINK \l "_</w:delInstrText>
        </w:r>
        <w:r w:rsidR="00383194" w:rsidDel="004A2D26">
          <w:rPr>
            <w:rtl/>
          </w:rPr>
          <w:delInstrText>נספח_פירוט_הנחות</w:delInstrText>
        </w:r>
        <w:r w:rsidR="00383194" w:rsidDel="004A2D26">
          <w:delInstrText>"</w:delInstrText>
        </w:r>
        <w:r w:rsidR="00383194" w:rsidDel="004A2D26">
          <w:fldChar w:fldCharType="separate"/>
        </w:r>
        <w:r w:rsidR="00383194" w:rsidRPr="00EB0006" w:rsidDel="004A2D26">
          <w:rPr>
            <w:rStyle w:val="Hyperlink"/>
            <w:rFonts w:ascii="David" w:eastAsia="Calibri" w:hAnsi="David"/>
            <w:rtl/>
            <w:lang w:val="es-AR"/>
          </w:rPr>
          <w:delText>ראה נספח</w:delText>
        </w:r>
        <w:r w:rsidR="00EB0006" w:rsidRPr="00EB0006" w:rsidDel="004A2D26">
          <w:rPr>
            <w:rStyle w:val="Hyperlink"/>
            <w:rFonts w:ascii="David" w:eastAsia="Calibri" w:hAnsi="David" w:hint="cs"/>
            <w:rtl/>
            <w:lang w:val="es-AR"/>
          </w:rPr>
          <w:delText xml:space="preserve"> 7.1</w:delText>
        </w:r>
        <w:r w:rsidR="00383194" w:rsidDel="004A2D26">
          <w:fldChar w:fldCharType="end"/>
        </w:r>
        <w:r w:rsidR="00383194" w:rsidRPr="00DE4801" w:rsidDel="004A2D26">
          <w:rPr>
            <w:rFonts w:ascii="David" w:eastAsia="Calibri" w:hAnsi="David"/>
            <w:rtl/>
            <w:lang w:val="es-AR"/>
          </w:rPr>
          <w:delText>)</w:delText>
        </w:r>
        <w:r w:rsidR="005A79F9" w:rsidDel="004A2D26">
          <w:rPr>
            <w:rFonts w:ascii="David" w:eastAsia="Calibri" w:hAnsi="David" w:hint="cs"/>
            <w:rtl/>
            <w:lang w:val="es-AR"/>
          </w:rPr>
          <w:delText>.</w:delText>
        </w:r>
        <w:bookmarkStart w:id="4176" w:name="_Toc190880978"/>
        <w:bookmarkStart w:id="4177" w:name="_Toc190883691"/>
        <w:bookmarkEnd w:id="4176"/>
        <w:bookmarkEnd w:id="4177"/>
      </w:del>
    </w:p>
    <w:p w14:paraId="6B90DC5D" w14:textId="244BF4A3" w:rsidR="005A79F9" w:rsidRPr="00DE4801" w:rsidDel="004A2D26" w:rsidRDefault="005A79F9">
      <w:pPr>
        <w:tabs>
          <w:tab w:val="left" w:pos="2446"/>
        </w:tabs>
        <w:spacing w:line="276" w:lineRule="auto"/>
        <w:rPr>
          <w:del w:id="4178" w:author="Gidon Kupietzky" w:date="2025-02-13T17:45:00Z" w16du:dateUtc="2025-02-13T15:45:00Z"/>
          <w:rFonts w:ascii="David" w:eastAsia="Calibri" w:hAnsi="David"/>
          <w:lang w:val="es-AR"/>
        </w:rPr>
        <w:pPrChange w:id="4179" w:author="Gidon Kupietzky" w:date="2025-02-13T17:45:00Z" w16du:dateUtc="2025-02-13T15:45:00Z">
          <w:pPr>
            <w:jc w:val="both"/>
          </w:pPr>
        </w:pPrChange>
      </w:pPr>
      <w:bookmarkStart w:id="4180" w:name="_Toc190880979"/>
      <w:bookmarkStart w:id="4181" w:name="_Toc190883692"/>
      <w:bookmarkEnd w:id="4180"/>
      <w:bookmarkEnd w:id="4181"/>
    </w:p>
    <w:p w14:paraId="5F32BE5F" w14:textId="6E722524" w:rsidR="004834D2" w:rsidRPr="00DE4801" w:rsidDel="004A2D26" w:rsidRDefault="004834D2">
      <w:pPr>
        <w:tabs>
          <w:tab w:val="left" w:pos="2446"/>
        </w:tabs>
        <w:spacing w:line="276" w:lineRule="auto"/>
        <w:rPr>
          <w:del w:id="4182" w:author="Gidon Kupietzky" w:date="2025-02-13T17:45:00Z" w16du:dateUtc="2025-02-13T15:45:00Z"/>
          <w:rtl/>
          <w:lang w:val="es-AR"/>
        </w:rPr>
        <w:pPrChange w:id="4183" w:author="Gidon Kupietzky" w:date="2025-02-13T17:45:00Z" w16du:dateUtc="2025-02-13T15:45:00Z">
          <w:pPr>
            <w:pStyle w:val="4"/>
          </w:pPr>
        </w:pPrChange>
      </w:pPr>
      <w:bookmarkStart w:id="4184" w:name="_Toc140000399"/>
      <w:del w:id="4185" w:author="Gidon Kupietzky" w:date="2025-02-13T17:45:00Z" w16du:dateUtc="2025-02-13T15:45:00Z">
        <w:r w:rsidRPr="00DE4801" w:rsidDel="004A2D26">
          <w:rPr>
            <w:rtl/>
            <w:lang w:val="es-AR"/>
          </w:rPr>
          <w:delText>הנחות פריון</w:delText>
        </w:r>
        <w:bookmarkStart w:id="4186" w:name="_Toc190880980"/>
        <w:bookmarkStart w:id="4187" w:name="_Toc190883693"/>
        <w:bookmarkEnd w:id="4184"/>
        <w:bookmarkEnd w:id="4186"/>
        <w:bookmarkEnd w:id="4187"/>
      </w:del>
    </w:p>
    <w:p w14:paraId="727A6189" w14:textId="7E45DED8" w:rsidR="004834D2" w:rsidDel="004A2D26" w:rsidRDefault="004834D2">
      <w:pPr>
        <w:tabs>
          <w:tab w:val="left" w:pos="2446"/>
        </w:tabs>
        <w:spacing w:line="276" w:lineRule="auto"/>
        <w:rPr>
          <w:del w:id="4188" w:author="Gidon Kupietzky" w:date="2025-02-13T17:45:00Z" w16du:dateUtc="2025-02-13T15:45:00Z"/>
          <w:rFonts w:ascii="David" w:eastAsia="Calibri" w:hAnsi="David"/>
          <w:rtl/>
          <w:lang w:val="es-AR"/>
        </w:rPr>
        <w:pPrChange w:id="4189" w:author="Gidon Kupietzky" w:date="2025-02-13T17:45:00Z" w16du:dateUtc="2025-02-13T15:45:00Z">
          <w:pPr>
            <w:jc w:val="both"/>
          </w:pPr>
        </w:pPrChange>
      </w:pPr>
      <w:del w:id="4190" w:author="Gidon Kupietzky" w:date="2025-02-13T17:45:00Z" w16du:dateUtc="2025-02-13T15:45:00Z">
        <w:r w:rsidRPr="00DE4801" w:rsidDel="004A2D26">
          <w:rPr>
            <w:rFonts w:ascii="David" w:eastAsia="Calibri" w:hAnsi="David"/>
            <w:rtl/>
            <w:lang w:val="es-AR"/>
          </w:rPr>
          <w:delText>גם הנחות הפריון התבססו על הנחת המשך מגמות הירידה</w:delText>
        </w:r>
        <w:r w:rsidR="000206F8" w:rsidDel="004A2D26">
          <w:rPr>
            <w:rFonts w:ascii="David" w:eastAsia="Calibri" w:hAnsi="David" w:hint="cs"/>
            <w:rtl/>
            <w:lang w:val="es-AR"/>
          </w:rPr>
          <w:delText xml:space="preserve"> בפריון</w:delText>
        </w:r>
        <w:r w:rsidRPr="00DE4801" w:rsidDel="004A2D26">
          <w:rPr>
            <w:rFonts w:ascii="David" w:eastAsia="Calibri" w:hAnsi="David"/>
            <w:rtl/>
            <w:lang w:val="es-AR"/>
          </w:rPr>
          <w:delText>.</w:delText>
        </w:r>
        <w:r w:rsidR="005A79F9" w:rsidDel="004A2D26">
          <w:rPr>
            <w:rFonts w:ascii="David" w:eastAsia="Calibri" w:hAnsi="David" w:hint="cs"/>
            <w:rtl/>
            <w:lang w:val="es-AR"/>
          </w:rPr>
          <w:delText xml:space="preserve"> </w:delText>
        </w:r>
        <w:r w:rsidRPr="00DE4801" w:rsidDel="004A2D26">
          <w:rPr>
            <w:rFonts w:ascii="David" w:eastAsia="Calibri" w:hAnsi="David"/>
            <w:rtl/>
            <w:lang w:val="es-AR"/>
          </w:rPr>
          <w:delText xml:space="preserve">ברמה של כלל האוכלוסייה הפלסטינית </w:delText>
        </w:r>
        <w:r w:rsidR="000206F8" w:rsidDel="004A2D26">
          <w:rPr>
            <w:rFonts w:ascii="David" w:eastAsia="Calibri" w:hAnsi="David" w:hint="cs"/>
            <w:rtl/>
            <w:lang w:val="es-AR"/>
          </w:rPr>
          <w:delText>ביו"ש</w:delText>
        </w:r>
        <w:r w:rsidR="000206F8" w:rsidRPr="00DE4801" w:rsidDel="004A2D26">
          <w:rPr>
            <w:rFonts w:ascii="David" w:eastAsia="Calibri" w:hAnsi="David"/>
            <w:rtl/>
            <w:lang w:val="es-AR"/>
          </w:rPr>
          <w:delText xml:space="preserve"> </w:delText>
        </w:r>
        <w:r w:rsidRPr="00DE4801" w:rsidDel="004A2D26">
          <w:rPr>
            <w:rFonts w:ascii="David" w:eastAsia="Calibri" w:hAnsi="David"/>
            <w:rtl/>
            <w:lang w:val="es-AR"/>
          </w:rPr>
          <w:delText>בלוח בהמשך מופיעים שיעורי הפריון הכולל ובלוח בנספח מוצגים השיעורים עבור כל אחד מ 61 האזורים המפורטים.</w:delText>
        </w:r>
        <w:r w:rsidR="00383194" w:rsidRPr="00DE4801" w:rsidDel="004A2D26">
          <w:rPr>
            <w:rFonts w:ascii="David" w:eastAsia="Calibri" w:hAnsi="David"/>
            <w:rtl/>
            <w:lang w:val="es-AR"/>
          </w:rPr>
          <w:delText xml:space="preserve"> </w:delText>
        </w:r>
        <w:bookmarkStart w:id="4191" w:name="_Toc190880981"/>
        <w:bookmarkStart w:id="4192" w:name="_Toc190883694"/>
        <w:bookmarkEnd w:id="4191"/>
        <w:bookmarkEnd w:id="4192"/>
      </w:del>
    </w:p>
    <w:p w14:paraId="059D2C40" w14:textId="59831275" w:rsidR="005A79F9" w:rsidRPr="00DE4801" w:rsidDel="004A2D26" w:rsidRDefault="005A79F9">
      <w:pPr>
        <w:tabs>
          <w:tab w:val="left" w:pos="2446"/>
        </w:tabs>
        <w:spacing w:line="276" w:lineRule="auto"/>
        <w:rPr>
          <w:del w:id="4193" w:author="Gidon Kupietzky" w:date="2025-02-13T17:45:00Z" w16du:dateUtc="2025-02-13T15:45:00Z"/>
          <w:rFonts w:ascii="David" w:eastAsia="Calibri" w:hAnsi="David"/>
          <w:rtl/>
          <w:lang w:val="es-AR"/>
        </w:rPr>
        <w:pPrChange w:id="4194" w:author="Gidon Kupietzky" w:date="2025-02-13T17:45:00Z" w16du:dateUtc="2025-02-13T15:45:00Z">
          <w:pPr/>
        </w:pPrChange>
      </w:pPr>
      <w:bookmarkStart w:id="4195" w:name="_Toc190880982"/>
      <w:bookmarkStart w:id="4196" w:name="_Toc190883695"/>
      <w:bookmarkEnd w:id="4195"/>
      <w:bookmarkEnd w:id="4196"/>
    </w:p>
    <w:p w14:paraId="033BE34F" w14:textId="39EFEFCA" w:rsidR="004834D2" w:rsidRPr="00DE4801" w:rsidDel="004A2D26" w:rsidRDefault="004834D2">
      <w:pPr>
        <w:tabs>
          <w:tab w:val="left" w:pos="2446"/>
        </w:tabs>
        <w:spacing w:line="276" w:lineRule="auto"/>
        <w:rPr>
          <w:del w:id="4197" w:author="Gidon Kupietzky" w:date="2025-02-13T17:45:00Z" w16du:dateUtc="2025-02-13T15:45:00Z"/>
          <w:rtl/>
          <w:lang w:val="es-AR"/>
        </w:rPr>
        <w:pPrChange w:id="4198" w:author="Gidon Kupietzky" w:date="2025-02-13T17:45:00Z" w16du:dateUtc="2025-02-13T15:45:00Z">
          <w:pPr>
            <w:pStyle w:val="4"/>
          </w:pPr>
        </w:pPrChange>
      </w:pPr>
      <w:bookmarkStart w:id="4199" w:name="_Toc140000400"/>
      <w:del w:id="4200" w:author="Gidon Kupietzky" w:date="2025-02-13T17:45:00Z" w16du:dateUtc="2025-02-13T15:45:00Z">
        <w:r w:rsidRPr="00CB2AB8" w:rsidDel="004A2D26">
          <w:rPr>
            <w:sz w:val="24"/>
            <w:rtl/>
          </w:rPr>
          <w:lastRenderedPageBreak/>
          <w:delText>הגירה</w:delText>
        </w:r>
        <w:r w:rsidRPr="00DE4801" w:rsidDel="004A2D26">
          <w:rPr>
            <w:rtl/>
            <w:lang w:val="es-AR"/>
          </w:rPr>
          <w:delText xml:space="preserve"> בינלאומית</w:delText>
        </w:r>
        <w:bookmarkStart w:id="4201" w:name="_Toc190880983"/>
        <w:bookmarkStart w:id="4202" w:name="_Toc190883696"/>
        <w:bookmarkEnd w:id="4199"/>
        <w:bookmarkEnd w:id="4201"/>
        <w:bookmarkEnd w:id="4202"/>
      </w:del>
    </w:p>
    <w:p w14:paraId="310099DA" w14:textId="524DD216" w:rsidR="004834D2" w:rsidDel="004A2D26" w:rsidRDefault="004834D2">
      <w:pPr>
        <w:tabs>
          <w:tab w:val="left" w:pos="2446"/>
        </w:tabs>
        <w:spacing w:line="276" w:lineRule="auto"/>
        <w:rPr>
          <w:del w:id="4203" w:author="Gidon Kupietzky" w:date="2025-02-13T17:45:00Z" w16du:dateUtc="2025-02-13T15:45:00Z"/>
          <w:rFonts w:ascii="David" w:eastAsia="Calibri" w:hAnsi="David"/>
          <w:rtl/>
          <w:lang w:val="es-AR"/>
        </w:rPr>
        <w:pPrChange w:id="4204" w:author="Gidon Kupietzky" w:date="2025-02-13T17:45:00Z" w16du:dateUtc="2025-02-13T15:45:00Z">
          <w:pPr>
            <w:jc w:val="both"/>
          </w:pPr>
        </w:pPrChange>
      </w:pPr>
      <w:del w:id="4205" w:author="Gidon Kupietzky" w:date="2025-02-13T17:45:00Z" w16du:dateUtc="2025-02-13T15:45:00Z">
        <w:r w:rsidRPr="00DE4801" w:rsidDel="004A2D26">
          <w:rPr>
            <w:rFonts w:ascii="David" w:eastAsia="Calibri" w:hAnsi="David"/>
            <w:rtl/>
            <w:lang w:val="es-AR"/>
          </w:rPr>
          <w:delText>הנחות הגירה בינלאומית חושבו בפרויקט הקודם ונותרו קבועות גם בפרויקט הנוכחי של הארכת התחזיות.</w:delText>
        </w:r>
        <w:r w:rsidR="005A79F9" w:rsidDel="004A2D26">
          <w:rPr>
            <w:rFonts w:ascii="David" w:eastAsia="Calibri" w:hAnsi="David" w:hint="cs"/>
            <w:rtl/>
            <w:lang w:val="es-AR"/>
          </w:rPr>
          <w:delText xml:space="preserve"> </w:delText>
        </w:r>
        <w:r w:rsidRPr="00DE4801" w:rsidDel="004A2D26">
          <w:rPr>
            <w:rFonts w:ascii="David" w:eastAsia="Calibri" w:hAnsi="David"/>
            <w:rtl/>
            <w:lang w:val="es-AR"/>
          </w:rPr>
          <w:delText>בנספח מופיעים השיעורים עבור כל אחד מ 107 האזורים המפורטים.</w:delText>
        </w:r>
        <w:bookmarkStart w:id="4206" w:name="_Toc190880984"/>
        <w:bookmarkStart w:id="4207" w:name="_Toc190883697"/>
        <w:bookmarkEnd w:id="4206"/>
        <w:bookmarkEnd w:id="4207"/>
      </w:del>
    </w:p>
    <w:p w14:paraId="3FF103E2" w14:textId="0E8172E8" w:rsidR="005A79F9" w:rsidRPr="00DE4801" w:rsidDel="004A2D26" w:rsidRDefault="005A79F9">
      <w:pPr>
        <w:tabs>
          <w:tab w:val="left" w:pos="2446"/>
        </w:tabs>
        <w:spacing w:line="276" w:lineRule="auto"/>
        <w:rPr>
          <w:del w:id="4208" w:author="Gidon Kupietzky" w:date="2025-02-13T17:45:00Z" w16du:dateUtc="2025-02-13T15:45:00Z"/>
          <w:rFonts w:ascii="David" w:eastAsia="Calibri" w:hAnsi="David"/>
          <w:rtl/>
          <w:lang w:val="es-AR"/>
        </w:rPr>
        <w:pPrChange w:id="4209" w:author="Gidon Kupietzky" w:date="2025-02-13T17:45:00Z" w16du:dateUtc="2025-02-13T15:45:00Z">
          <w:pPr>
            <w:jc w:val="both"/>
          </w:pPr>
        </w:pPrChange>
      </w:pPr>
      <w:bookmarkStart w:id="4210" w:name="_Toc190880985"/>
      <w:bookmarkStart w:id="4211" w:name="_Toc190883698"/>
      <w:bookmarkEnd w:id="4210"/>
      <w:bookmarkEnd w:id="4211"/>
    </w:p>
    <w:p w14:paraId="5389EA07" w14:textId="69B9DFD4" w:rsidR="007039F2" w:rsidDel="004A2D26" w:rsidRDefault="007039F2">
      <w:pPr>
        <w:tabs>
          <w:tab w:val="left" w:pos="2446"/>
        </w:tabs>
        <w:spacing w:line="276" w:lineRule="auto"/>
        <w:rPr>
          <w:del w:id="4212" w:author="Gidon Kupietzky" w:date="2025-02-13T17:45:00Z" w16du:dateUtc="2025-02-13T15:45:00Z"/>
          <w:rtl/>
          <w:lang w:val="es-AR"/>
        </w:rPr>
        <w:pPrChange w:id="4213" w:author="Gidon Kupietzky" w:date="2025-02-13T17:45:00Z" w16du:dateUtc="2025-02-13T15:45:00Z">
          <w:pPr>
            <w:pStyle w:val="4"/>
          </w:pPr>
        </w:pPrChange>
      </w:pPr>
      <w:del w:id="4214" w:author="Gidon Kupietzky" w:date="2025-02-13T17:45:00Z" w16du:dateUtc="2025-02-13T15:45:00Z">
        <w:r w:rsidRPr="00DE4801" w:rsidDel="004A2D26">
          <w:rPr>
            <w:rtl/>
            <w:lang w:val="es-AR"/>
          </w:rPr>
          <w:delText>פיצול</w:delText>
        </w:r>
        <w:r w:rsidR="00C730A9" w:rsidDel="004A2D26">
          <w:rPr>
            <w:rFonts w:hint="cs"/>
            <w:rtl/>
            <w:lang w:val="es-AR"/>
          </w:rPr>
          <w:delText xml:space="preserve"> תוצאות הטלות דמוגרפיות</w:delText>
        </w:r>
        <w:r w:rsidRPr="00DE4801" w:rsidDel="004A2D26">
          <w:rPr>
            <w:rtl/>
            <w:lang w:val="es-AR"/>
          </w:rPr>
          <w:delText xml:space="preserve"> לאזורי תנועה</w:delText>
        </w:r>
        <w:bookmarkStart w:id="4215" w:name="_Toc190880986"/>
        <w:bookmarkStart w:id="4216" w:name="_Toc190883699"/>
        <w:bookmarkEnd w:id="4215"/>
        <w:bookmarkEnd w:id="4216"/>
      </w:del>
    </w:p>
    <w:p w14:paraId="1B7D64B9" w14:textId="6B1446E7" w:rsidR="00DF7B38" w:rsidRPr="00DF7B38" w:rsidDel="004A2D26" w:rsidRDefault="0014330F">
      <w:pPr>
        <w:tabs>
          <w:tab w:val="left" w:pos="2446"/>
        </w:tabs>
        <w:spacing w:line="276" w:lineRule="auto"/>
        <w:rPr>
          <w:del w:id="4217" w:author="Gidon Kupietzky" w:date="2025-02-13T17:45:00Z" w16du:dateUtc="2025-02-13T15:45:00Z"/>
          <w:rtl/>
          <w:lang w:val="es-AR"/>
        </w:rPr>
        <w:pPrChange w:id="4218" w:author="Gidon Kupietzky" w:date="2025-02-13T17:45:00Z" w16du:dateUtc="2025-02-13T15:45:00Z">
          <w:pPr>
            <w:jc w:val="both"/>
          </w:pPr>
        </w:pPrChange>
      </w:pPr>
      <w:del w:id="4219" w:author="Gidon Kupietzky" w:date="2025-02-13T17:45:00Z" w16du:dateUtc="2025-02-13T15:45:00Z">
        <w:r w:rsidDel="004A2D26">
          <w:rPr>
            <w:rFonts w:hint="cs"/>
            <w:rtl/>
            <w:lang w:val="es-AR"/>
          </w:rPr>
          <w:delText>משקולים שנובעים בעיקר מרזולוציית הנתונים של הלמ"ס הפלסטיני</w:delText>
        </w:r>
        <w:r w:rsidR="000939F3" w:rsidDel="004A2D26">
          <w:rPr>
            <w:rFonts w:hint="cs"/>
            <w:rtl/>
            <w:lang w:val="es-AR"/>
          </w:rPr>
          <w:delText xml:space="preserve"> </w:delText>
        </w:r>
        <w:r w:rsidDel="004A2D26">
          <w:rPr>
            <w:rFonts w:hint="cs"/>
            <w:rtl/>
            <w:lang w:val="es-AR"/>
          </w:rPr>
          <w:delText xml:space="preserve">למצב הקיים </w:delText>
        </w:r>
        <w:r w:rsidR="000939F3" w:rsidDel="004A2D26">
          <w:rPr>
            <w:rFonts w:hint="cs"/>
            <w:rtl/>
            <w:lang w:val="es-AR"/>
          </w:rPr>
          <w:delText xml:space="preserve">בוצעו הטלות </w:delText>
        </w:r>
        <w:r w:rsidR="000939F3" w:rsidRPr="77B01882" w:rsidDel="004A2D26">
          <w:rPr>
            <w:rtl/>
            <w:lang w:val="es-AR"/>
          </w:rPr>
          <w:delText>ה</w:delText>
        </w:r>
        <w:r w:rsidR="4390EA64" w:rsidRPr="77B01882" w:rsidDel="004A2D26">
          <w:rPr>
            <w:rtl/>
            <w:lang w:val="es-AR"/>
          </w:rPr>
          <w:delText>אוכלוסייה</w:delText>
        </w:r>
        <w:r w:rsidR="000939F3" w:rsidDel="004A2D26">
          <w:rPr>
            <w:rFonts w:hint="cs"/>
            <w:rtl/>
            <w:lang w:val="es-AR"/>
          </w:rPr>
          <w:delText xml:space="preserve"> ברזולוציה של 38 </w:delText>
        </w:r>
        <w:r w:rsidR="00DF7B38" w:rsidDel="004A2D26">
          <w:rPr>
            <w:rFonts w:hint="cs"/>
            <w:rtl/>
            <w:lang w:val="es-AR"/>
          </w:rPr>
          <w:delText xml:space="preserve"> אזורי תחזית</w:delText>
        </w:r>
        <w:r w:rsidR="000939F3" w:rsidDel="004A2D26">
          <w:rPr>
            <w:rFonts w:hint="cs"/>
            <w:rtl/>
            <w:lang w:val="es-AR"/>
          </w:rPr>
          <w:delText xml:space="preserve">. כל </w:delText>
        </w:r>
        <w:r w:rsidR="2A9DE225" w:rsidRPr="77B01882" w:rsidDel="004A2D26">
          <w:rPr>
            <w:rtl/>
            <w:lang w:val="es-AR"/>
          </w:rPr>
          <w:delText>אזור</w:delText>
        </w:r>
        <w:r w:rsidR="000939F3" w:rsidDel="004A2D26">
          <w:rPr>
            <w:rFonts w:hint="cs"/>
            <w:rtl/>
            <w:lang w:val="es-AR"/>
          </w:rPr>
          <w:delText xml:space="preserve"> כזה כולל ישובים שלמים ומכיל בצורה שלמה את </w:delText>
        </w:r>
        <w:r w:rsidR="2A9DE225" w:rsidRPr="77B01882" w:rsidDel="004A2D26">
          <w:rPr>
            <w:rtl/>
            <w:lang w:val="es-AR"/>
          </w:rPr>
          <w:delText>אזור</w:delText>
        </w:r>
        <w:r w:rsidR="000939F3" w:rsidRPr="77B01882" w:rsidDel="004A2D26">
          <w:rPr>
            <w:rtl/>
            <w:lang w:val="es-AR"/>
          </w:rPr>
          <w:delText>י</w:delText>
        </w:r>
        <w:r w:rsidR="000939F3" w:rsidDel="004A2D26">
          <w:rPr>
            <w:rFonts w:hint="cs"/>
            <w:rtl/>
            <w:lang w:val="es-AR"/>
          </w:rPr>
          <w:delText xml:space="preserve"> התנועה</w:delText>
        </w:r>
        <w:r w:rsidR="00DF7B38" w:rsidDel="004A2D26">
          <w:rPr>
            <w:rFonts w:hint="cs"/>
            <w:rtl/>
            <w:lang w:val="es-AR"/>
          </w:rPr>
          <w:delText>. המרה בין אזורי תחזית לבין אזורי תנועה בוצעה באמצעות שימוש ב</w:delText>
        </w:r>
        <w:r w:rsidR="003B4BA7" w:rsidDel="004A2D26">
          <w:rPr>
            <w:rFonts w:hint="cs"/>
            <w:rtl/>
            <w:lang w:val="es-AR"/>
          </w:rPr>
          <w:delText>יחס ה</w:delText>
        </w:r>
        <w:r w:rsidR="00DF7B38" w:rsidDel="004A2D26">
          <w:rPr>
            <w:rFonts w:hint="cs"/>
            <w:rtl/>
            <w:lang w:val="es-AR"/>
          </w:rPr>
          <w:delText xml:space="preserve">תכסית </w:delText>
        </w:r>
        <w:r w:rsidR="003B4BA7" w:rsidDel="004A2D26">
          <w:rPr>
            <w:rFonts w:hint="cs"/>
            <w:rtl/>
            <w:lang w:val="es-AR"/>
          </w:rPr>
          <w:delText>ה</w:delText>
        </w:r>
        <w:r w:rsidR="00DF7B38" w:rsidDel="004A2D26">
          <w:rPr>
            <w:rFonts w:hint="cs"/>
            <w:rtl/>
            <w:lang w:val="es-AR"/>
          </w:rPr>
          <w:delText xml:space="preserve">בנויה </w:delText>
        </w:r>
        <w:r w:rsidR="003B4BA7" w:rsidDel="004A2D26">
          <w:rPr>
            <w:rFonts w:hint="cs"/>
            <w:rtl/>
            <w:lang w:val="es-AR"/>
          </w:rPr>
          <w:delText>על פי</w:delText>
        </w:r>
        <w:r w:rsidR="00DF7B38" w:rsidDel="004A2D26">
          <w:rPr>
            <w:rFonts w:hint="cs"/>
            <w:rtl/>
            <w:lang w:val="es-AR"/>
          </w:rPr>
          <w:delText xml:space="preserve"> שכבת </w:delText>
        </w:r>
        <w:r w:rsidR="00DF7B38" w:rsidDel="004A2D26">
          <w:rPr>
            <w:rFonts w:hint="cs"/>
            <w:rtl/>
          </w:rPr>
          <w:delText>למ"ס פלסטינא</w:delText>
        </w:r>
        <w:r w:rsidR="00DF7B38" w:rsidDel="004A2D26">
          <w:rPr>
            <w:rFonts w:hint="eastAsia"/>
            <w:rtl/>
          </w:rPr>
          <w:delText>י</w:delText>
        </w:r>
        <w:r w:rsidDel="004A2D26">
          <w:rPr>
            <w:rFonts w:hint="cs"/>
            <w:rtl/>
          </w:rPr>
          <w:delText>ת</w:delText>
        </w:r>
        <w:r w:rsidR="00DF7B38" w:rsidDel="004A2D26">
          <w:rPr>
            <w:rFonts w:hint="cs"/>
            <w:rtl/>
          </w:rPr>
          <w:delText xml:space="preserve"> לשנת 2020.</w:delText>
        </w:r>
        <w:bookmarkStart w:id="4220" w:name="_Toc190880987"/>
        <w:bookmarkStart w:id="4221" w:name="_Toc190883700"/>
        <w:bookmarkEnd w:id="4220"/>
        <w:bookmarkEnd w:id="4221"/>
      </w:del>
    </w:p>
    <w:p w14:paraId="48F62728" w14:textId="50AD1B8B" w:rsidR="006A0D3C" w:rsidDel="004A2D26" w:rsidRDefault="006A0D3C">
      <w:pPr>
        <w:tabs>
          <w:tab w:val="left" w:pos="2446"/>
        </w:tabs>
        <w:spacing w:line="276" w:lineRule="auto"/>
        <w:rPr>
          <w:del w:id="4222" w:author="Gidon Kupietzky" w:date="2025-02-13T17:45:00Z" w16du:dateUtc="2025-02-13T15:45:00Z"/>
          <w:rFonts w:asciiTheme="majorHAnsi" w:eastAsiaTheme="majorEastAsia" w:hAnsiTheme="majorHAnsi"/>
          <w:bCs/>
          <w:color w:val="2F5496" w:themeColor="accent1" w:themeShade="BF"/>
          <w:sz w:val="32"/>
          <w:szCs w:val="32"/>
          <w:highlight w:val="lightGray"/>
          <w:rtl/>
        </w:rPr>
        <w:pPrChange w:id="4223" w:author="Gidon Kupietzky" w:date="2025-02-13T17:45:00Z" w16du:dateUtc="2025-02-13T15:45:00Z">
          <w:pPr>
            <w:spacing w:line="259" w:lineRule="auto"/>
          </w:pPr>
        </w:pPrChange>
      </w:pPr>
      <w:bookmarkStart w:id="4224" w:name="_Toc141980228"/>
      <w:bookmarkStart w:id="4225" w:name="_Toc141980293"/>
      <w:bookmarkStart w:id="4226" w:name="_Toc142205994"/>
      <w:bookmarkStart w:id="4227" w:name="_Toc140000401"/>
      <w:bookmarkStart w:id="4228" w:name="_Toc140047675"/>
      <w:bookmarkStart w:id="4229" w:name="_Toc141724169"/>
      <w:bookmarkEnd w:id="4224"/>
      <w:bookmarkEnd w:id="4225"/>
      <w:bookmarkEnd w:id="4226"/>
      <w:del w:id="4230" w:author="Gidon Kupietzky" w:date="2025-02-13T17:45:00Z" w16du:dateUtc="2025-02-13T15:45:00Z">
        <w:r w:rsidDel="004A2D26">
          <w:rPr>
            <w:highlight w:val="lightGray"/>
            <w:rtl/>
          </w:rPr>
          <w:br w:type="page"/>
        </w:r>
      </w:del>
    </w:p>
    <w:p w14:paraId="02244515" w14:textId="4BDAD321" w:rsidR="2AE22AA6" w:rsidRPr="00C5359F" w:rsidDel="004A2D26" w:rsidRDefault="2AE22AA6">
      <w:pPr>
        <w:tabs>
          <w:tab w:val="left" w:pos="2446"/>
        </w:tabs>
        <w:spacing w:line="276" w:lineRule="auto"/>
        <w:rPr>
          <w:del w:id="4231" w:author="Gidon Kupietzky" w:date="2025-02-13T17:45:00Z" w16du:dateUtc="2025-02-13T15:45:00Z"/>
          <w:rtl/>
        </w:rPr>
        <w:pPrChange w:id="4232" w:author="Gidon Kupietzky" w:date="2025-02-13T17:45:00Z" w16du:dateUtc="2025-02-13T15:45:00Z">
          <w:pPr>
            <w:pStyle w:val="1"/>
          </w:pPr>
        </w:pPrChange>
      </w:pPr>
      <w:bookmarkStart w:id="4233" w:name="_Toc141724189"/>
      <w:bookmarkStart w:id="4234" w:name="_Toc140000404"/>
      <w:bookmarkStart w:id="4235" w:name="_Toc140047678"/>
      <w:bookmarkEnd w:id="4227"/>
      <w:bookmarkEnd w:id="4228"/>
      <w:bookmarkEnd w:id="4229"/>
      <w:del w:id="4236" w:author="Gidon Kupietzky" w:date="2025-02-13T17:45:00Z" w16du:dateUtc="2025-02-13T15:45:00Z">
        <w:r w:rsidRPr="00650DA2" w:rsidDel="004A2D26">
          <w:rPr>
            <w:rtl/>
          </w:rPr>
          <w:lastRenderedPageBreak/>
          <w:delText>נספחים</w:delText>
        </w:r>
        <w:bookmarkEnd w:id="4233"/>
        <w:r w:rsidR="4436F9DA" w:rsidRPr="00C5359F" w:rsidDel="004A2D26">
          <w:rPr>
            <w:rtl/>
          </w:rPr>
          <w:delText xml:space="preserve"> </w:delText>
        </w:r>
        <w:bookmarkStart w:id="4237" w:name="_Toc190880988"/>
        <w:bookmarkStart w:id="4238" w:name="_Toc190883701"/>
        <w:bookmarkEnd w:id="4234"/>
        <w:bookmarkEnd w:id="4235"/>
        <w:bookmarkEnd w:id="4237"/>
        <w:bookmarkEnd w:id="4238"/>
      </w:del>
    </w:p>
    <w:p w14:paraId="5123FF8D" w14:textId="72B945E6" w:rsidR="004834D2" w:rsidRPr="00F4315F" w:rsidDel="004A2D26" w:rsidRDefault="004834D2">
      <w:pPr>
        <w:tabs>
          <w:tab w:val="left" w:pos="2446"/>
        </w:tabs>
        <w:spacing w:line="276" w:lineRule="auto"/>
        <w:rPr>
          <w:del w:id="4239" w:author="Gidon Kupietzky" w:date="2025-02-13T17:45:00Z" w16du:dateUtc="2025-02-13T15:45:00Z"/>
          <w:rtl/>
        </w:rPr>
        <w:pPrChange w:id="4240" w:author="Gidon Kupietzky" w:date="2025-02-13T17:45:00Z" w16du:dateUtc="2025-02-13T15:45:00Z">
          <w:pPr>
            <w:pStyle w:val="2"/>
          </w:pPr>
        </w:pPrChange>
      </w:pPr>
      <w:bookmarkStart w:id="4241" w:name="_נספח_פירוט_הנחות"/>
      <w:bookmarkStart w:id="4242" w:name="_Toc140000405"/>
      <w:bookmarkStart w:id="4243" w:name="_Toc140047679"/>
      <w:bookmarkStart w:id="4244" w:name="_Toc141724190"/>
      <w:bookmarkEnd w:id="4241"/>
      <w:del w:id="4245" w:author="Gidon Kupietzky" w:date="2025-02-13T17:45:00Z" w16du:dateUtc="2025-02-13T15:45:00Z">
        <w:r w:rsidRPr="00F4315F" w:rsidDel="004A2D26">
          <w:rPr>
            <w:rtl/>
          </w:rPr>
          <w:delText>נספח</w:delText>
        </w:r>
        <w:r w:rsidR="00F4315F" w:rsidRPr="00F4315F" w:rsidDel="004A2D26">
          <w:rPr>
            <w:rFonts w:hint="cs"/>
            <w:rtl/>
          </w:rPr>
          <w:delText xml:space="preserve"> </w:delText>
        </w:r>
        <w:r w:rsidRPr="00F4315F" w:rsidDel="004A2D26">
          <w:rPr>
            <w:rtl/>
          </w:rPr>
          <w:delText>פירוט הנחות דמוגרף</w:delText>
        </w:r>
        <w:bookmarkEnd w:id="4242"/>
        <w:r w:rsidR="00BE52B0" w:rsidRPr="00F4315F" w:rsidDel="004A2D26">
          <w:rPr>
            <w:rtl/>
          </w:rPr>
          <w:delText xml:space="preserve"> ל</w:delText>
        </w:r>
        <w:r w:rsidR="0017067E" w:rsidRPr="00F4315F" w:rsidDel="004A2D26">
          <w:rPr>
            <w:rFonts w:hint="cs"/>
            <w:rtl/>
          </w:rPr>
          <w:delText>אוכ'</w:delText>
        </w:r>
        <w:r w:rsidR="00BE52B0" w:rsidRPr="00F4315F" w:rsidDel="004A2D26">
          <w:rPr>
            <w:rtl/>
          </w:rPr>
          <w:delText xml:space="preserve"> הפלסט</w:delText>
        </w:r>
        <w:bookmarkEnd w:id="4243"/>
        <w:r w:rsidR="002A00C5" w:rsidRPr="00F4315F" w:rsidDel="004A2D26">
          <w:rPr>
            <w:rFonts w:hint="cs"/>
            <w:rtl/>
          </w:rPr>
          <w:delText>ינית</w:delText>
        </w:r>
        <w:bookmarkStart w:id="4246" w:name="_Toc190880989"/>
        <w:bookmarkStart w:id="4247" w:name="_Toc190883702"/>
        <w:bookmarkEnd w:id="4244"/>
        <w:bookmarkEnd w:id="4246"/>
        <w:bookmarkEnd w:id="4247"/>
      </w:del>
    </w:p>
    <w:p w14:paraId="4D04ADAB" w14:textId="352A9AF8" w:rsidR="004834D2" w:rsidRPr="00DE4801" w:rsidDel="004A2D26" w:rsidRDefault="004834D2">
      <w:pPr>
        <w:tabs>
          <w:tab w:val="left" w:pos="2446"/>
        </w:tabs>
        <w:spacing w:line="276" w:lineRule="auto"/>
        <w:rPr>
          <w:del w:id="4248" w:author="Gidon Kupietzky" w:date="2025-02-13T17:45:00Z" w16du:dateUtc="2025-02-13T15:45:00Z"/>
        </w:rPr>
        <w:pPrChange w:id="4249" w:author="Gidon Kupietzky" w:date="2025-02-13T17:45:00Z" w16du:dateUtc="2025-02-13T15:45:00Z">
          <w:pPr/>
        </w:pPrChange>
      </w:pPr>
      <w:bookmarkStart w:id="4250" w:name="_Toc140000406"/>
      <w:bookmarkStart w:id="4251" w:name="_Toc140047680"/>
      <w:bookmarkStart w:id="4252" w:name="_Toc141724191"/>
      <w:commentRangeStart w:id="4253"/>
      <w:del w:id="4254" w:author="Gidon Kupietzky" w:date="2025-02-13T17:45:00Z" w16du:dateUtc="2025-02-13T15:45:00Z">
        <w:r w:rsidRPr="00DE4801" w:rsidDel="004A2D26">
          <w:rPr>
            <w:rtl/>
          </w:rPr>
          <w:delText xml:space="preserve">תוחלת </w:delText>
        </w:r>
        <w:commentRangeEnd w:id="4253"/>
        <w:r w:rsidR="00B31DBF" w:rsidDel="004A2D26">
          <w:rPr>
            <w:rStyle w:val="ab"/>
            <w:rtl/>
          </w:rPr>
          <w:commentReference w:id="4253"/>
        </w:r>
        <w:r w:rsidRPr="00DE4801" w:rsidDel="004A2D26">
          <w:rPr>
            <w:rtl/>
          </w:rPr>
          <w:delText>חיים גברים ונשים –</w:delText>
        </w:r>
        <w:bookmarkEnd w:id="4250"/>
        <w:bookmarkEnd w:id="4251"/>
        <w:r w:rsidR="008802F0" w:rsidDel="004A2D26">
          <w:rPr>
            <w:rFonts w:hint="cs"/>
            <w:rtl/>
          </w:rPr>
          <w:delText xml:space="preserve"> לשנים </w:delText>
        </w:r>
        <w:r w:rsidR="00C22DEA" w:rsidDel="004A2D26">
          <w:rPr>
            <w:rFonts w:hint="cs"/>
            <w:rtl/>
          </w:rPr>
          <w:delText>2008-2052</w:delText>
        </w:r>
        <w:bookmarkEnd w:id="4252"/>
        <w:r w:rsidR="008802F0" w:rsidDel="004A2D26">
          <w:rPr>
            <w:rFonts w:hint="cs"/>
            <w:rtl/>
          </w:rPr>
          <w:delText xml:space="preserve"> </w:delText>
        </w:r>
        <w:bookmarkStart w:id="4255" w:name="_Toc190880990"/>
        <w:bookmarkStart w:id="4256" w:name="_Toc190883703"/>
        <w:bookmarkEnd w:id="4255"/>
        <w:bookmarkEnd w:id="4256"/>
      </w:del>
    </w:p>
    <w:tbl>
      <w:tblPr>
        <w:tblStyle w:val="4-5"/>
        <w:tblW w:w="3905" w:type="dxa"/>
        <w:tblLook w:val="0480" w:firstRow="0" w:lastRow="0" w:firstColumn="1" w:lastColumn="0" w:noHBand="0" w:noVBand="1"/>
      </w:tblPr>
      <w:tblGrid>
        <w:gridCol w:w="1410"/>
        <w:gridCol w:w="1392"/>
        <w:gridCol w:w="1103"/>
      </w:tblGrid>
      <w:tr w:rsidR="004834D2" w:rsidRPr="00DE4801" w:rsidDel="004A2D26" w14:paraId="7DBEF485" w14:textId="2B49DB0E" w:rsidTr="00FD1D83">
        <w:trPr>
          <w:cnfStyle w:val="000000100000" w:firstRow="0" w:lastRow="0" w:firstColumn="0" w:lastColumn="0" w:oddVBand="0" w:evenVBand="0" w:oddHBand="1" w:evenHBand="0" w:firstRowFirstColumn="0" w:firstRowLastColumn="0" w:lastRowFirstColumn="0" w:lastRowLastColumn="0"/>
          <w:trHeight w:val="300"/>
          <w:del w:id="4257"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val="restart"/>
            <w:noWrap/>
            <w:hideMark/>
          </w:tcPr>
          <w:p w14:paraId="478750C9" w14:textId="7D550D23" w:rsidR="004834D2" w:rsidRPr="00DE4801" w:rsidDel="004A2D26" w:rsidRDefault="004834D2">
            <w:pPr>
              <w:tabs>
                <w:tab w:val="left" w:pos="2446"/>
              </w:tabs>
              <w:spacing w:line="276" w:lineRule="auto"/>
              <w:rPr>
                <w:del w:id="4258" w:author="Gidon Kupietzky" w:date="2025-02-13T17:45:00Z" w16du:dateUtc="2025-02-13T15:45:00Z"/>
                <w:rFonts w:ascii="David" w:eastAsia="Times New Roman" w:hAnsi="David"/>
              </w:rPr>
              <w:pPrChange w:id="4259" w:author="Gidon Kupietzky" w:date="2025-02-13T17:45:00Z" w16du:dateUtc="2025-02-13T15:45:00Z">
                <w:pPr/>
              </w:pPrChange>
            </w:pPr>
            <w:del w:id="4260" w:author="Gidon Kupietzky" w:date="2025-02-13T17:45:00Z" w16du:dateUtc="2025-02-13T15:45:00Z">
              <w:r w:rsidRPr="00DE4801" w:rsidDel="004A2D26">
                <w:rPr>
                  <w:rFonts w:ascii="David" w:eastAsia="Times New Roman" w:hAnsi="David"/>
                </w:rPr>
                <w:delText>2008-12</w:delText>
              </w:r>
              <w:bookmarkStart w:id="4261" w:name="_Toc190880991"/>
              <w:bookmarkStart w:id="4262" w:name="_Toc190883704"/>
              <w:bookmarkEnd w:id="4261"/>
              <w:bookmarkEnd w:id="4262"/>
            </w:del>
          </w:p>
        </w:tc>
        <w:tc>
          <w:tcPr>
            <w:tcW w:w="1392" w:type="dxa"/>
            <w:noWrap/>
            <w:hideMark/>
          </w:tcPr>
          <w:p w14:paraId="2D331CCA" w14:textId="08F7E00E"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263" w:author="Gidon Kupietzky" w:date="2025-02-13T17:45:00Z" w16du:dateUtc="2025-02-13T15:45:00Z"/>
                <w:rFonts w:ascii="David" w:eastAsia="Times New Roman" w:hAnsi="David"/>
              </w:rPr>
              <w:pPrChange w:id="426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265" w:author="Gidon Kupietzky" w:date="2025-02-13T17:45:00Z" w16du:dateUtc="2025-02-13T15:45:00Z">
              <w:r w:rsidRPr="00DE4801" w:rsidDel="004A2D26">
                <w:rPr>
                  <w:rFonts w:ascii="David" w:eastAsia="Times New Roman" w:hAnsi="David"/>
                </w:rPr>
                <w:delText>Males</w:delText>
              </w:r>
              <w:bookmarkStart w:id="4266" w:name="_Toc190880992"/>
              <w:bookmarkStart w:id="4267" w:name="_Toc190883705"/>
              <w:bookmarkEnd w:id="4266"/>
              <w:bookmarkEnd w:id="4267"/>
            </w:del>
          </w:p>
        </w:tc>
        <w:tc>
          <w:tcPr>
            <w:tcW w:w="1103" w:type="dxa"/>
            <w:noWrap/>
            <w:hideMark/>
          </w:tcPr>
          <w:p w14:paraId="1CE44F32" w14:textId="4EEE6948"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268" w:author="Gidon Kupietzky" w:date="2025-02-13T17:45:00Z" w16du:dateUtc="2025-02-13T15:45:00Z"/>
                <w:rFonts w:ascii="David" w:eastAsia="Times New Roman" w:hAnsi="David"/>
              </w:rPr>
              <w:pPrChange w:id="426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270" w:author="Gidon Kupietzky" w:date="2025-02-13T17:45:00Z" w16du:dateUtc="2025-02-13T15:45:00Z">
              <w:r w:rsidRPr="00DE4801" w:rsidDel="004A2D26">
                <w:rPr>
                  <w:rFonts w:ascii="David" w:eastAsia="Times New Roman" w:hAnsi="David"/>
                </w:rPr>
                <w:delText>71.20</w:delText>
              </w:r>
              <w:bookmarkStart w:id="4271" w:name="_Toc190880993"/>
              <w:bookmarkStart w:id="4272" w:name="_Toc190883706"/>
              <w:bookmarkEnd w:id="4271"/>
              <w:bookmarkEnd w:id="4272"/>
            </w:del>
          </w:p>
        </w:tc>
        <w:bookmarkStart w:id="4273" w:name="_Toc190880994"/>
        <w:bookmarkStart w:id="4274" w:name="_Toc190883707"/>
        <w:bookmarkEnd w:id="4273"/>
        <w:bookmarkEnd w:id="4274"/>
      </w:tr>
      <w:tr w:rsidR="004834D2" w:rsidRPr="00DE4801" w:rsidDel="004A2D26" w14:paraId="376A2299" w14:textId="585ABE72" w:rsidTr="00FD1D83">
        <w:trPr>
          <w:trHeight w:val="300"/>
          <w:del w:id="4275"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hideMark/>
          </w:tcPr>
          <w:p w14:paraId="21B79DD6" w14:textId="4B657124" w:rsidR="004834D2" w:rsidRPr="00DE4801" w:rsidDel="004A2D26" w:rsidRDefault="004834D2">
            <w:pPr>
              <w:tabs>
                <w:tab w:val="left" w:pos="2446"/>
              </w:tabs>
              <w:spacing w:line="276" w:lineRule="auto"/>
              <w:rPr>
                <w:del w:id="4276" w:author="Gidon Kupietzky" w:date="2025-02-13T17:45:00Z" w16du:dateUtc="2025-02-13T15:45:00Z"/>
                <w:rFonts w:ascii="David" w:eastAsia="Times New Roman" w:hAnsi="David"/>
              </w:rPr>
              <w:pPrChange w:id="4277" w:author="Gidon Kupietzky" w:date="2025-02-13T17:45:00Z" w16du:dateUtc="2025-02-13T15:45:00Z">
                <w:pPr/>
              </w:pPrChange>
            </w:pPr>
          </w:p>
        </w:tc>
        <w:tc>
          <w:tcPr>
            <w:tcW w:w="1392" w:type="dxa"/>
            <w:noWrap/>
            <w:hideMark/>
          </w:tcPr>
          <w:p w14:paraId="1C2ED69D" w14:textId="0CA9E173"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278" w:author="Gidon Kupietzky" w:date="2025-02-13T17:45:00Z" w16du:dateUtc="2025-02-13T15:45:00Z"/>
                <w:rFonts w:ascii="David" w:eastAsia="Times New Roman" w:hAnsi="David"/>
              </w:rPr>
              <w:pPrChange w:id="427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280" w:author="Gidon Kupietzky" w:date="2025-02-13T17:45:00Z" w16du:dateUtc="2025-02-13T15:45:00Z">
              <w:r w:rsidRPr="00DE4801" w:rsidDel="004A2D26">
                <w:rPr>
                  <w:rFonts w:ascii="David" w:eastAsia="Times New Roman" w:hAnsi="David"/>
                </w:rPr>
                <w:delText>Females</w:delText>
              </w:r>
              <w:bookmarkStart w:id="4281" w:name="_Toc190880995"/>
              <w:bookmarkStart w:id="4282" w:name="_Toc190883708"/>
              <w:bookmarkEnd w:id="4281"/>
              <w:bookmarkEnd w:id="4282"/>
            </w:del>
          </w:p>
        </w:tc>
        <w:tc>
          <w:tcPr>
            <w:tcW w:w="1103" w:type="dxa"/>
            <w:noWrap/>
            <w:hideMark/>
          </w:tcPr>
          <w:p w14:paraId="4BEBFD88" w14:textId="24DD4988"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283" w:author="Gidon Kupietzky" w:date="2025-02-13T17:45:00Z" w16du:dateUtc="2025-02-13T15:45:00Z"/>
                <w:rFonts w:ascii="David" w:eastAsia="Times New Roman" w:hAnsi="David"/>
              </w:rPr>
              <w:pPrChange w:id="428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285" w:author="Gidon Kupietzky" w:date="2025-02-13T17:45:00Z" w16du:dateUtc="2025-02-13T15:45:00Z">
              <w:r w:rsidRPr="00DE4801" w:rsidDel="004A2D26">
                <w:rPr>
                  <w:rFonts w:ascii="David" w:eastAsia="Times New Roman" w:hAnsi="David"/>
                </w:rPr>
                <w:delText>74.00</w:delText>
              </w:r>
              <w:bookmarkStart w:id="4286" w:name="_Toc190880996"/>
              <w:bookmarkStart w:id="4287" w:name="_Toc190883709"/>
              <w:bookmarkEnd w:id="4286"/>
              <w:bookmarkEnd w:id="4287"/>
            </w:del>
          </w:p>
        </w:tc>
        <w:bookmarkStart w:id="4288" w:name="_Toc190880997"/>
        <w:bookmarkStart w:id="4289" w:name="_Toc190883710"/>
        <w:bookmarkEnd w:id="4288"/>
        <w:bookmarkEnd w:id="4289"/>
      </w:tr>
      <w:tr w:rsidR="004834D2" w:rsidRPr="00DE4801" w:rsidDel="004A2D26" w14:paraId="10219CE3" w14:textId="47BD2D6B" w:rsidTr="00FD1D83">
        <w:trPr>
          <w:cnfStyle w:val="000000100000" w:firstRow="0" w:lastRow="0" w:firstColumn="0" w:lastColumn="0" w:oddVBand="0" w:evenVBand="0" w:oddHBand="1" w:evenHBand="0" w:firstRowFirstColumn="0" w:firstRowLastColumn="0" w:lastRowFirstColumn="0" w:lastRowLastColumn="0"/>
          <w:trHeight w:val="300"/>
          <w:del w:id="4290"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val="restart"/>
            <w:noWrap/>
            <w:hideMark/>
          </w:tcPr>
          <w:p w14:paraId="7DBE1966" w14:textId="086B13F7" w:rsidR="004834D2" w:rsidRPr="00DE4801" w:rsidDel="004A2D26" w:rsidRDefault="004834D2">
            <w:pPr>
              <w:tabs>
                <w:tab w:val="left" w:pos="2446"/>
              </w:tabs>
              <w:spacing w:line="276" w:lineRule="auto"/>
              <w:rPr>
                <w:del w:id="4291" w:author="Gidon Kupietzky" w:date="2025-02-13T17:45:00Z" w16du:dateUtc="2025-02-13T15:45:00Z"/>
                <w:rFonts w:ascii="David" w:eastAsia="Times New Roman" w:hAnsi="David"/>
              </w:rPr>
              <w:pPrChange w:id="4292" w:author="Gidon Kupietzky" w:date="2025-02-13T17:45:00Z" w16du:dateUtc="2025-02-13T15:45:00Z">
                <w:pPr/>
              </w:pPrChange>
            </w:pPr>
            <w:del w:id="4293" w:author="Gidon Kupietzky" w:date="2025-02-13T17:45:00Z" w16du:dateUtc="2025-02-13T15:45:00Z">
              <w:r w:rsidRPr="00DE4801" w:rsidDel="004A2D26">
                <w:rPr>
                  <w:rFonts w:ascii="David" w:eastAsia="Times New Roman" w:hAnsi="David"/>
                </w:rPr>
                <w:delText>2013-17</w:delText>
              </w:r>
              <w:bookmarkStart w:id="4294" w:name="_Toc190880998"/>
              <w:bookmarkStart w:id="4295" w:name="_Toc190883711"/>
              <w:bookmarkEnd w:id="4294"/>
              <w:bookmarkEnd w:id="4295"/>
            </w:del>
          </w:p>
        </w:tc>
        <w:tc>
          <w:tcPr>
            <w:tcW w:w="1392" w:type="dxa"/>
            <w:noWrap/>
            <w:hideMark/>
          </w:tcPr>
          <w:p w14:paraId="00E16BC0" w14:textId="36106A47"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296" w:author="Gidon Kupietzky" w:date="2025-02-13T17:45:00Z" w16du:dateUtc="2025-02-13T15:45:00Z"/>
                <w:rFonts w:ascii="David" w:eastAsia="Times New Roman" w:hAnsi="David"/>
              </w:rPr>
              <w:pPrChange w:id="429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298" w:author="Gidon Kupietzky" w:date="2025-02-13T17:45:00Z" w16du:dateUtc="2025-02-13T15:45:00Z">
              <w:r w:rsidRPr="00DE4801" w:rsidDel="004A2D26">
                <w:rPr>
                  <w:rFonts w:ascii="David" w:eastAsia="Times New Roman" w:hAnsi="David"/>
                </w:rPr>
                <w:delText>Males</w:delText>
              </w:r>
              <w:bookmarkStart w:id="4299" w:name="_Toc190880999"/>
              <w:bookmarkStart w:id="4300" w:name="_Toc190883712"/>
              <w:bookmarkEnd w:id="4299"/>
              <w:bookmarkEnd w:id="4300"/>
            </w:del>
          </w:p>
        </w:tc>
        <w:tc>
          <w:tcPr>
            <w:tcW w:w="1103" w:type="dxa"/>
            <w:noWrap/>
            <w:hideMark/>
          </w:tcPr>
          <w:p w14:paraId="62EF4471" w14:textId="13ABFAB2"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301" w:author="Gidon Kupietzky" w:date="2025-02-13T17:45:00Z" w16du:dateUtc="2025-02-13T15:45:00Z"/>
                <w:rFonts w:ascii="David" w:eastAsia="Times New Roman" w:hAnsi="David"/>
              </w:rPr>
              <w:pPrChange w:id="430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303" w:author="Gidon Kupietzky" w:date="2025-02-13T17:45:00Z" w16du:dateUtc="2025-02-13T15:45:00Z">
              <w:r w:rsidRPr="00DE4801" w:rsidDel="004A2D26">
                <w:rPr>
                  <w:rFonts w:ascii="David" w:eastAsia="Times New Roman" w:hAnsi="David"/>
                </w:rPr>
                <w:delText>72.30</w:delText>
              </w:r>
              <w:bookmarkStart w:id="4304" w:name="_Toc190881000"/>
              <w:bookmarkStart w:id="4305" w:name="_Toc190883713"/>
              <w:bookmarkEnd w:id="4304"/>
              <w:bookmarkEnd w:id="4305"/>
            </w:del>
          </w:p>
        </w:tc>
        <w:bookmarkStart w:id="4306" w:name="_Toc190881001"/>
        <w:bookmarkStart w:id="4307" w:name="_Toc190883714"/>
        <w:bookmarkEnd w:id="4306"/>
        <w:bookmarkEnd w:id="4307"/>
      </w:tr>
      <w:tr w:rsidR="004834D2" w:rsidRPr="00DE4801" w:rsidDel="004A2D26" w14:paraId="3A510A4B" w14:textId="58A2E407" w:rsidTr="00FD1D83">
        <w:trPr>
          <w:trHeight w:val="300"/>
          <w:del w:id="4308"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hideMark/>
          </w:tcPr>
          <w:p w14:paraId="748C7CBD" w14:textId="3F8448E6" w:rsidR="004834D2" w:rsidRPr="00DE4801" w:rsidDel="004A2D26" w:rsidRDefault="004834D2">
            <w:pPr>
              <w:tabs>
                <w:tab w:val="left" w:pos="2446"/>
              </w:tabs>
              <w:spacing w:line="276" w:lineRule="auto"/>
              <w:rPr>
                <w:del w:id="4309" w:author="Gidon Kupietzky" w:date="2025-02-13T17:45:00Z" w16du:dateUtc="2025-02-13T15:45:00Z"/>
                <w:rFonts w:ascii="David" w:eastAsia="Times New Roman" w:hAnsi="David"/>
              </w:rPr>
              <w:pPrChange w:id="4310" w:author="Gidon Kupietzky" w:date="2025-02-13T17:45:00Z" w16du:dateUtc="2025-02-13T15:45:00Z">
                <w:pPr/>
              </w:pPrChange>
            </w:pPr>
          </w:p>
        </w:tc>
        <w:tc>
          <w:tcPr>
            <w:tcW w:w="1392" w:type="dxa"/>
            <w:noWrap/>
            <w:hideMark/>
          </w:tcPr>
          <w:p w14:paraId="4C9A5B6A" w14:textId="3FEF9988"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311" w:author="Gidon Kupietzky" w:date="2025-02-13T17:45:00Z" w16du:dateUtc="2025-02-13T15:45:00Z"/>
                <w:rFonts w:ascii="David" w:eastAsia="Times New Roman" w:hAnsi="David"/>
              </w:rPr>
              <w:pPrChange w:id="431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313" w:author="Gidon Kupietzky" w:date="2025-02-13T17:45:00Z" w16du:dateUtc="2025-02-13T15:45:00Z">
              <w:r w:rsidRPr="00DE4801" w:rsidDel="004A2D26">
                <w:rPr>
                  <w:rFonts w:ascii="David" w:eastAsia="Times New Roman" w:hAnsi="David"/>
                </w:rPr>
                <w:delText>Females</w:delText>
              </w:r>
              <w:bookmarkStart w:id="4314" w:name="_Toc190881002"/>
              <w:bookmarkStart w:id="4315" w:name="_Toc190883715"/>
              <w:bookmarkEnd w:id="4314"/>
              <w:bookmarkEnd w:id="4315"/>
            </w:del>
          </w:p>
        </w:tc>
        <w:tc>
          <w:tcPr>
            <w:tcW w:w="1103" w:type="dxa"/>
            <w:noWrap/>
            <w:hideMark/>
          </w:tcPr>
          <w:p w14:paraId="58B1DBFB" w14:textId="1FA3593B"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316" w:author="Gidon Kupietzky" w:date="2025-02-13T17:45:00Z" w16du:dateUtc="2025-02-13T15:45:00Z"/>
                <w:rFonts w:ascii="David" w:eastAsia="Times New Roman" w:hAnsi="David"/>
              </w:rPr>
              <w:pPrChange w:id="431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318" w:author="Gidon Kupietzky" w:date="2025-02-13T17:45:00Z" w16du:dateUtc="2025-02-13T15:45:00Z">
              <w:r w:rsidRPr="00DE4801" w:rsidDel="004A2D26">
                <w:rPr>
                  <w:rFonts w:ascii="David" w:eastAsia="Times New Roman" w:hAnsi="David"/>
                </w:rPr>
                <w:delText>75.30</w:delText>
              </w:r>
              <w:bookmarkStart w:id="4319" w:name="_Toc190881003"/>
              <w:bookmarkStart w:id="4320" w:name="_Toc190883716"/>
              <w:bookmarkEnd w:id="4319"/>
              <w:bookmarkEnd w:id="4320"/>
            </w:del>
          </w:p>
        </w:tc>
        <w:bookmarkStart w:id="4321" w:name="_Toc190881004"/>
        <w:bookmarkStart w:id="4322" w:name="_Toc190883717"/>
        <w:bookmarkEnd w:id="4321"/>
        <w:bookmarkEnd w:id="4322"/>
      </w:tr>
      <w:tr w:rsidR="004834D2" w:rsidRPr="00DE4801" w:rsidDel="004A2D26" w14:paraId="237697A2" w14:textId="39D65389" w:rsidTr="00FD1D83">
        <w:trPr>
          <w:cnfStyle w:val="000000100000" w:firstRow="0" w:lastRow="0" w:firstColumn="0" w:lastColumn="0" w:oddVBand="0" w:evenVBand="0" w:oddHBand="1" w:evenHBand="0" w:firstRowFirstColumn="0" w:firstRowLastColumn="0" w:lastRowFirstColumn="0" w:lastRowLastColumn="0"/>
          <w:trHeight w:val="300"/>
          <w:del w:id="4323"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val="restart"/>
            <w:noWrap/>
            <w:hideMark/>
          </w:tcPr>
          <w:p w14:paraId="5204BE7B" w14:textId="79FD1FCC" w:rsidR="004834D2" w:rsidRPr="00DE4801" w:rsidDel="004A2D26" w:rsidRDefault="004834D2">
            <w:pPr>
              <w:tabs>
                <w:tab w:val="left" w:pos="2446"/>
              </w:tabs>
              <w:spacing w:line="276" w:lineRule="auto"/>
              <w:rPr>
                <w:del w:id="4324" w:author="Gidon Kupietzky" w:date="2025-02-13T17:45:00Z" w16du:dateUtc="2025-02-13T15:45:00Z"/>
                <w:rFonts w:ascii="David" w:eastAsia="Times New Roman" w:hAnsi="David"/>
              </w:rPr>
              <w:pPrChange w:id="4325" w:author="Gidon Kupietzky" w:date="2025-02-13T17:45:00Z" w16du:dateUtc="2025-02-13T15:45:00Z">
                <w:pPr/>
              </w:pPrChange>
            </w:pPr>
            <w:del w:id="4326" w:author="Gidon Kupietzky" w:date="2025-02-13T17:45:00Z" w16du:dateUtc="2025-02-13T15:45:00Z">
              <w:r w:rsidRPr="00DE4801" w:rsidDel="004A2D26">
                <w:rPr>
                  <w:rFonts w:ascii="David" w:eastAsia="Times New Roman" w:hAnsi="David"/>
                </w:rPr>
                <w:delText>2018-22</w:delText>
              </w:r>
              <w:bookmarkStart w:id="4327" w:name="_Toc190881005"/>
              <w:bookmarkStart w:id="4328" w:name="_Toc190883718"/>
              <w:bookmarkEnd w:id="4327"/>
              <w:bookmarkEnd w:id="4328"/>
            </w:del>
          </w:p>
        </w:tc>
        <w:tc>
          <w:tcPr>
            <w:tcW w:w="1392" w:type="dxa"/>
            <w:noWrap/>
            <w:hideMark/>
          </w:tcPr>
          <w:p w14:paraId="1B0C495B" w14:textId="3B92204A"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329" w:author="Gidon Kupietzky" w:date="2025-02-13T17:45:00Z" w16du:dateUtc="2025-02-13T15:45:00Z"/>
                <w:rFonts w:ascii="David" w:eastAsia="Times New Roman" w:hAnsi="David"/>
              </w:rPr>
              <w:pPrChange w:id="433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331" w:author="Gidon Kupietzky" w:date="2025-02-13T17:45:00Z" w16du:dateUtc="2025-02-13T15:45:00Z">
              <w:r w:rsidRPr="00DE4801" w:rsidDel="004A2D26">
                <w:rPr>
                  <w:rFonts w:ascii="David" w:eastAsia="Times New Roman" w:hAnsi="David"/>
                </w:rPr>
                <w:delText>Males</w:delText>
              </w:r>
              <w:bookmarkStart w:id="4332" w:name="_Toc190881006"/>
              <w:bookmarkStart w:id="4333" w:name="_Toc190883719"/>
              <w:bookmarkEnd w:id="4332"/>
              <w:bookmarkEnd w:id="4333"/>
            </w:del>
          </w:p>
        </w:tc>
        <w:tc>
          <w:tcPr>
            <w:tcW w:w="1103" w:type="dxa"/>
            <w:noWrap/>
            <w:hideMark/>
          </w:tcPr>
          <w:p w14:paraId="4166E546" w14:textId="0973C842"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334" w:author="Gidon Kupietzky" w:date="2025-02-13T17:45:00Z" w16du:dateUtc="2025-02-13T15:45:00Z"/>
                <w:rFonts w:ascii="David" w:eastAsia="Times New Roman" w:hAnsi="David"/>
              </w:rPr>
              <w:pPrChange w:id="433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336" w:author="Gidon Kupietzky" w:date="2025-02-13T17:45:00Z" w16du:dateUtc="2025-02-13T15:45:00Z">
              <w:r w:rsidRPr="00DE4801" w:rsidDel="004A2D26">
                <w:rPr>
                  <w:rFonts w:ascii="David" w:eastAsia="Times New Roman" w:hAnsi="David"/>
                </w:rPr>
                <w:delText>73.16</w:delText>
              </w:r>
              <w:bookmarkStart w:id="4337" w:name="_Toc190881007"/>
              <w:bookmarkStart w:id="4338" w:name="_Toc190883720"/>
              <w:bookmarkEnd w:id="4337"/>
              <w:bookmarkEnd w:id="4338"/>
            </w:del>
          </w:p>
        </w:tc>
        <w:bookmarkStart w:id="4339" w:name="_Toc190881008"/>
        <w:bookmarkStart w:id="4340" w:name="_Toc190883721"/>
        <w:bookmarkEnd w:id="4339"/>
        <w:bookmarkEnd w:id="4340"/>
      </w:tr>
      <w:tr w:rsidR="004834D2" w:rsidRPr="00DE4801" w:rsidDel="004A2D26" w14:paraId="36D9C8AD" w14:textId="17DD5E10" w:rsidTr="00FD1D83">
        <w:trPr>
          <w:trHeight w:val="300"/>
          <w:del w:id="4341"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hideMark/>
          </w:tcPr>
          <w:p w14:paraId="17A3D63B" w14:textId="6E4F7427" w:rsidR="004834D2" w:rsidRPr="00DE4801" w:rsidDel="004A2D26" w:rsidRDefault="004834D2">
            <w:pPr>
              <w:tabs>
                <w:tab w:val="left" w:pos="2446"/>
              </w:tabs>
              <w:spacing w:line="276" w:lineRule="auto"/>
              <w:rPr>
                <w:del w:id="4342" w:author="Gidon Kupietzky" w:date="2025-02-13T17:45:00Z" w16du:dateUtc="2025-02-13T15:45:00Z"/>
                <w:rFonts w:ascii="David" w:eastAsia="Times New Roman" w:hAnsi="David"/>
              </w:rPr>
              <w:pPrChange w:id="4343" w:author="Gidon Kupietzky" w:date="2025-02-13T17:45:00Z" w16du:dateUtc="2025-02-13T15:45:00Z">
                <w:pPr/>
              </w:pPrChange>
            </w:pPr>
          </w:p>
        </w:tc>
        <w:tc>
          <w:tcPr>
            <w:tcW w:w="1392" w:type="dxa"/>
            <w:noWrap/>
            <w:hideMark/>
          </w:tcPr>
          <w:p w14:paraId="035E47A4" w14:textId="096F0F49"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344" w:author="Gidon Kupietzky" w:date="2025-02-13T17:45:00Z" w16du:dateUtc="2025-02-13T15:45:00Z"/>
                <w:rFonts w:ascii="David" w:eastAsia="Times New Roman" w:hAnsi="David"/>
              </w:rPr>
              <w:pPrChange w:id="434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346" w:author="Gidon Kupietzky" w:date="2025-02-13T17:45:00Z" w16du:dateUtc="2025-02-13T15:45:00Z">
              <w:r w:rsidRPr="00DE4801" w:rsidDel="004A2D26">
                <w:rPr>
                  <w:rFonts w:ascii="David" w:eastAsia="Times New Roman" w:hAnsi="David"/>
                </w:rPr>
                <w:delText>Females</w:delText>
              </w:r>
              <w:bookmarkStart w:id="4347" w:name="_Toc190881009"/>
              <w:bookmarkStart w:id="4348" w:name="_Toc190883722"/>
              <w:bookmarkEnd w:id="4347"/>
              <w:bookmarkEnd w:id="4348"/>
            </w:del>
          </w:p>
        </w:tc>
        <w:tc>
          <w:tcPr>
            <w:tcW w:w="1103" w:type="dxa"/>
            <w:noWrap/>
            <w:hideMark/>
          </w:tcPr>
          <w:p w14:paraId="52EF0684" w14:textId="0D7D3816"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349" w:author="Gidon Kupietzky" w:date="2025-02-13T17:45:00Z" w16du:dateUtc="2025-02-13T15:45:00Z"/>
                <w:rFonts w:ascii="David" w:eastAsia="Times New Roman" w:hAnsi="David"/>
              </w:rPr>
              <w:pPrChange w:id="435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351" w:author="Gidon Kupietzky" w:date="2025-02-13T17:45:00Z" w16du:dateUtc="2025-02-13T15:45:00Z">
              <w:r w:rsidRPr="00DE4801" w:rsidDel="004A2D26">
                <w:rPr>
                  <w:rFonts w:ascii="David" w:eastAsia="Times New Roman" w:hAnsi="David"/>
                </w:rPr>
                <w:delText>76.24</w:delText>
              </w:r>
              <w:bookmarkStart w:id="4352" w:name="_Toc190881010"/>
              <w:bookmarkStart w:id="4353" w:name="_Toc190883723"/>
              <w:bookmarkEnd w:id="4352"/>
              <w:bookmarkEnd w:id="4353"/>
            </w:del>
          </w:p>
        </w:tc>
        <w:bookmarkStart w:id="4354" w:name="_Toc190881011"/>
        <w:bookmarkStart w:id="4355" w:name="_Toc190883724"/>
        <w:bookmarkEnd w:id="4354"/>
        <w:bookmarkEnd w:id="4355"/>
      </w:tr>
      <w:tr w:rsidR="004834D2" w:rsidRPr="00DE4801" w:rsidDel="004A2D26" w14:paraId="7BF1B45F" w14:textId="5E79D37B" w:rsidTr="00FD1D83">
        <w:trPr>
          <w:cnfStyle w:val="000000100000" w:firstRow="0" w:lastRow="0" w:firstColumn="0" w:lastColumn="0" w:oddVBand="0" w:evenVBand="0" w:oddHBand="1" w:evenHBand="0" w:firstRowFirstColumn="0" w:firstRowLastColumn="0" w:lastRowFirstColumn="0" w:lastRowLastColumn="0"/>
          <w:trHeight w:val="300"/>
          <w:del w:id="4356"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val="restart"/>
            <w:noWrap/>
            <w:hideMark/>
          </w:tcPr>
          <w:p w14:paraId="5BF45CB4" w14:textId="7EEE3878" w:rsidR="004834D2" w:rsidRPr="00DE4801" w:rsidDel="004A2D26" w:rsidRDefault="004834D2">
            <w:pPr>
              <w:tabs>
                <w:tab w:val="left" w:pos="2446"/>
              </w:tabs>
              <w:spacing w:line="276" w:lineRule="auto"/>
              <w:rPr>
                <w:del w:id="4357" w:author="Gidon Kupietzky" w:date="2025-02-13T17:45:00Z" w16du:dateUtc="2025-02-13T15:45:00Z"/>
                <w:rFonts w:ascii="David" w:eastAsia="Times New Roman" w:hAnsi="David"/>
              </w:rPr>
              <w:pPrChange w:id="4358" w:author="Gidon Kupietzky" w:date="2025-02-13T17:45:00Z" w16du:dateUtc="2025-02-13T15:45:00Z">
                <w:pPr/>
              </w:pPrChange>
            </w:pPr>
            <w:del w:id="4359" w:author="Gidon Kupietzky" w:date="2025-02-13T17:45:00Z" w16du:dateUtc="2025-02-13T15:45:00Z">
              <w:r w:rsidRPr="00DE4801" w:rsidDel="004A2D26">
                <w:rPr>
                  <w:rFonts w:ascii="David" w:eastAsia="Times New Roman" w:hAnsi="David"/>
                </w:rPr>
                <w:delText>2023-27</w:delText>
              </w:r>
              <w:bookmarkStart w:id="4360" w:name="_Toc190881012"/>
              <w:bookmarkStart w:id="4361" w:name="_Toc190883725"/>
              <w:bookmarkEnd w:id="4360"/>
              <w:bookmarkEnd w:id="4361"/>
            </w:del>
          </w:p>
        </w:tc>
        <w:tc>
          <w:tcPr>
            <w:tcW w:w="1392" w:type="dxa"/>
            <w:noWrap/>
            <w:hideMark/>
          </w:tcPr>
          <w:p w14:paraId="489546A6" w14:textId="5C840823"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362" w:author="Gidon Kupietzky" w:date="2025-02-13T17:45:00Z" w16du:dateUtc="2025-02-13T15:45:00Z"/>
                <w:rFonts w:ascii="David" w:eastAsia="Times New Roman" w:hAnsi="David"/>
              </w:rPr>
              <w:pPrChange w:id="436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364" w:author="Gidon Kupietzky" w:date="2025-02-13T17:45:00Z" w16du:dateUtc="2025-02-13T15:45:00Z">
              <w:r w:rsidRPr="00DE4801" w:rsidDel="004A2D26">
                <w:rPr>
                  <w:rFonts w:ascii="David" w:eastAsia="Times New Roman" w:hAnsi="David"/>
                </w:rPr>
                <w:delText>Males</w:delText>
              </w:r>
              <w:bookmarkStart w:id="4365" w:name="_Toc190881013"/>
              <w:bookmarkStart w:id="4366" w:name="_Toc190883726"/>
              <w:bookmarkEnd w:id="4365"/>
              <w:bookmarkEnd w:id="4366"/>
            </w:del>
          </w:p>
        </w:tc>
        <w:tc>
          <w:tcPr>
            <w:tcW w:w="1103" w:type="dxa"/>
            <w:noWrap/>
            <w:hideMark/>
          </w:tcPr>
          <w:p w14:paraId="21C41F4E" w14:textId="37FC208F"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367" w:author="Gidon Kupietzky" w:date="2025-02-13T17:45:00Z" w16du:dateUtc="2025-02-13T15:45:00Z"/>
                <w:rFonts w:ascii="David" w:eastAsia="Times New Roman" w:hAnsi="David"/>
              </w:rPr>
              <w:pPrChange w:id="436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369" w:author="Gidon Kupietzky" w:date="2025-02-13T17:45:00Z" w16du:dateUtc="2025-02-13T15:45:00Z">
              <w:r w:rsidRPr="00DE4801" w:rsidDel="004A2D26">
                <w:rPr>
                  <w:rFonts w:ascii="David" w:eastAsia="Times New Roman" w:hAnsi="David"/>
                </w:rPr>
                <w:delText>74.02</w:delText>
              </w:r>
              <w:bookmarkStart w:id="4370" w:name="_Toc190881014"/>
              <w:bookmarkStart w:id="4371" w:name="_Toc190883727"/>
              <w:bookmarkEnd w:id="4370"/>
              <w:bookmarkEnd w:id="4371"/>
            </w:del>
          </w:p>
        </w:tc>
        <w:bookmarkStart w:id="4372" w:name="_Toc190881015"/>
        <w:bookmarkStart w:id="4373" w:name="_Toc190883728"/>
        <w:bookmarkEnd w:id="4372"/>
        <w:bookmarkEnd w:id="4373"/>
      </w:tr>
      <w:tr w:rsidR="004834D2" w:rsidRPr="00DE4801" w:rsidDel="004A2D26" w14:paraId="6AB9F52E" w14:textId="497D3D6B" w:rsidTr="00FD1D83">
        <w:trPr>
          <w:trHeight w:val="300"/>
          <w:del w:id="4374"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hideMark/>
          </w:tcPr>
          <w:p w14:paraId="02A193D5" w14:textId="02B3051B" w:rsidR="004834D2" w:rsidRPr="00DE4801" w:rsidDel="004A2D26" w:rsidRDefault="004834D2">
            <w:pPr>
              <w:tabs>
                <w:tab w:val="left" w:pos="2446"/>
              </w:tabs>
              <w:spacing w:line="276" w:lineRule="auto"/>
              <w:rPr>
                <w:del w:id="4375" w:author="Gidon Kupietzky" w:date="2025-02-13T17:45:00Z" w16du:dateUtc="2025-02-13T15:45:00Z"/>
                <w:rFonts w:ascii="David" w:eastAsia="Times New Roman" w:hAnsi="David"/>
              </w:rPr>
              <w:pPrChange w:id="4376" w:author="Gidon Kupietzky" w:date="2025-02-13T17:45:00Z" w16du:dateUtc="2025-02-13T15:45:00Z">
                <w:pPr/>
              </w:pPrChange>
            </w:pPr>
          </w:p>
        </w:tc>
        <w:tc>
          <w:tcPr>
            <w:tcW w:w="1392" w:type="dxa"/>
            <w:noWrap/>
            <w:hideMark/>
          </w:tcPr>
          <w:p w14:paraId="0BB0F47A" w14:textId="7159AB98"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377" w:author="Gidon Kupietzky" w:date="2025-02-13T17:45:00Z" w16du:dateUtc="2025-02-13T15:45:00Z"/>
                <w:rFonts w:ascii="David" w:eastAsia="Times New Roman" w:hAnsi="David"/>
              </w:rPr>
              <w:pPrChange w:id="437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379" w:author="Gidon Kupietzky" w:date="2025-02-13T17:45:00Z" w16du:dateUtc="2025-02-13T15:45:00Z">
              <w:r w:rsidRPr="00DE4801" w:rsidDel="004A2D26">
                <w:rPr>
                  <w:rFonts w:ascii="David" w:eastAsia="Times New Roman" w:hAnsi="David"/>
                </w:rPr>
                <w:delText>Females</w:delText>
              </w:r>
              <w:bookmarkStart w:id="4380" w:name="_Toc190881016"/>
              <w:bookmarkStart w:id="4381" w:name="_Toc190883729"/>
              <w:bookmarkEnd w:id="4380"/>
              <w:bookmarkEnd w:id="4381"/>
            </w:del>
          </w:p>
        </w:tc>
        <w:tc>
          <w:tcPr>
            <w:tcW w:w="1103" w:type="dxa"/>
            <w:noWrap/>
            <w:hideMark/>
          </w:tcPr>
          <w:p w14:paraId="1E9F923D" w14:textId="0EED87BE"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382" w:author="Gidon Kupietzky" w:date="2025-02-13T17:45:00Z" w16du:dateUtc="2025-02-13T15:45:00Z"/>
                <w:rFonts w:ascii="David" w:eastAsia="Times New Roman" w:hAnsi="David"/>
              </w:rPr>
              <w:pPrChange w:id="438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384" w:author="Gidon Kupietzky" w:date="2025-02-13T17:45:00Z" w16du:dateUtc="2025-02-13T15:45:00Z">
              <w:r w:rsidRPr="00DE4801" w:rsidDel="004A2D26">
                <w:rPr>
                  <w:rFonts w:ascii="David" w:eastAsia="Times New Roman" w:hAnsi="David"/>
                </w:rPr>
                <w:delText>77.18</w:delText>
              </w:r>
              <w:bookmarkStart w:id="4385" w:name="_Toc190881017"/>
              <w:bookmarkStart w:id="4386" w:name="_Toc190883730"/>
              <w:bookmarkEnd w:id="4385"/>
              <w:bookmarkEnd w:id="4386"/>
            </w:del>
          </w:p>
        </w:tc>
        <w:bookmarkStart w:id="4387" w:name="_Toc190881018"/>
        <w:bookmarkStart w:id="4388" w:name="_Toc190883731"/>
        <w:bookmarkEnd w:id="4387"/>
        <w:bookmarkEnd w:id="4388"/>
      </w:tr>
      <w:tr w:rsidR="004834D2" w:rsidRPr="00DE4801" w:rsidDel="004A2D26" w14:paraId="542BE73D" w14:textId="7278E81B" w:rsidTr="00FD1D83">
        <w:trPr>
          <w:cnfStyle w:val="000000100000" w:firstRow="0" w:lastRow="0" w:firstColumn="0" w:lastColumn="0" w:oddVBand="0" w:evenVBand="0" w:oddHBand="1" w:evenHBand="0" w:firstRowFirstColumn="0" w:firstRowLastColumn="0" w:lastRowFirstColumn="0" w:lastRowLastColumn="0"/>
          <w:trHeight w:val="300"/>
          <w:del w:id="4389"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val="restart"/>
            <w:noWrap/>
            <w:hideMark/>
          </w:tcPr>
          <w:p w14:paraId="7AFFDE28" w14:textId="6B594DBC" w:rsidR="004834D2" w:rsidRPr="00DE4801" w:rsidDel="004A2D26" w:rsidRDefault="004834D2">
            <w:pPr>
              <w:tabs>
                <w:tab w:val="left" w:pos="2446"/>
              </w:tabs>
              <w:spacing w:line="276" w:lineRule="auto"/>
              <w:rPr>
                <w:del w:id="4390" w:author="Gidon Kupietzky" w:date="2025-02-13T17:45:00Z" w16du:dateUtc="2025-02-13T15:45:00Z"/>
                <w:rFonts w:ascii="David" w:eastAsia="Times New Roman" w:hAnsi="David"/>
              </w:rPr>
              <w:pPrChange w:id="4391" w:author="Gidon Kupietzky" w:date="2025-02-13T17:45:00Z" w16du:dateUtc="2025-02-13T15:45:00Z">
                <w:pPr/>
              </w:pPrChange>
            </w:pPr>
            <w:del w:id="4392" w:author="Gidon Kupietzky" w:date="2025-02-13T17:45:00Z" w16du:dateUtc="2025-02-13T15:45:00Z">
              <w:r w:rsidRPr="00DE4801" w:rsidDel="004A2D26">
                <w:rPr>
                  <w:rFonts w:ascii="David" w:eastAsia="Times New Roman" w:hAnsi="David"/>
                </w:rPr>
                <w:delText>2028-32</w:delText>
              </w:r>
              <w:bookmarkStart w:id="4393" w:name="_Toc190881019"/>
              <w:bookmarkStart w:id="4394" w:name="_Toc190883732"/>
              <w:bookmarkEnd w:id="4393"/>
              <w:bookmarkEnd w:id="4394"/>
            </w:del>
          </w:p>
        </w:tc>
        <w:tc>
          <w:tcPr>
            <w:tcW w:w="1392" w:type="dxa"/>
            <w:noWrap/>
            <w:hideMark/>
          </w:tcPr>
          <w:p w14:paraId="44FA9107" w14:textId="3C85946D"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395" w:author="Gidon Kupietzky" w:date="2025-02-13T17:45:00Z" w16du:dateUtc="2025-02-13T15:45:00Z"/>
                <w:rFonts w:ascii="David" w:eastAsia="Times New Roman" w:hAnsi="David"/>
              </w:rPr>
              <w:pPrChange w:id="439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397" w:author="Gidon Kupietzky" w:date="2025-02-13T17:45:00Z" w16du:dateUtc="2025-02-13T15:45:00Z">
              <w:r w:rsidRPr="00DE4801" w:rsidDel="004A2D26">
                <w:rPr>
                  <w:rFonts w:ascii="David" w:eastAsia="Times New Roman" w:hAnsi="David"/>
                </w:rPr>
                <w:delText>Males</w:delText>
              </w:r>
              <w:bookmarkStart w:id="4398" w:name="_Toc190881020"/>
              <w:bookmarkStart w:id="4399" w:name="_Toc190883733"/>
              <w:bookmarkEnd w:id="4398"/>
              <w:bookmarkEnd w:id="4399"/>
            </w:del>
          </w:p>
        </w:tc>
        <w:tc>
          <w:tcPr>
            <w:tcW w:w="1103" w:type="dxa"/>
            <w:noWrap/>
            <w:hideMark/>
          </w:tcPr>
          <w:p w14:paraId="5B9A93FB" w14:textId="555329D6"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400" w:author="Gidon Kupietzky" w:date="2025-02-13T17:45:00Z" w16du:dateUtc="2025-02-13T15:45:00Z"/>
                <w:rFonts w:ascii="David" w:eastAsia="Times New Roman" w:hAnsi="David"/>
              </w:rPr>
              <w:pPrChange w:id="440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402" w:author="Gidon Kupietzky" w:date="2025-02-13T17:45:00Z" w16du:dateUtc="2025-02-13T15:45:00Z">
              <w:r w:rsidRPr="00DE4801" w:rsidDel="004A2D26">
                <w:rPr>
                  <w:rFonts w:ascii="David" w:eastAsia="Times New Roman" w:hAnsi="David"/>
                </w:rPr>
                <w:delText>74.88</w:delText>
              </w:r>
              <w:bookmarkStart w:id="4403" w:name="_Toc190881021"/>
              <w:bookmarkStart w:id="4404" w:name="_Toc190883734"/>
              <w:bookmarkEnd w:id="4403"/>
              <w:bookmarkEnd w:id="4404"/>
            </w:del>
          </w:p>
        </w:tc>
        <w:bookmarkStart w:id="4405" w:name="_Toc190881022"/>
        <w:bookmarkStart w:id="4406" w:name="_Toc190883735"/>
        <w:bookmarkEnd w:id="4405"/>
        <w:bookmarkEnd w:id="4406"/>
      </w:tr>
      <w:tr w:rsidR="004834D2" w:rsidRPr="00DE4801" w:rsidDel="004A2D26" w14:paraId="018075FD" w14:textId="13F5274D" w:rsidTr="00FD1D83">
        <w:trPr>
          <w:trHeight w:val="300"/>
          <w:del w:id="4407"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hideMark/>
          </w:tcPr>
          <w:p w14:paraId="3352EDF2" w14:textId="236D4D32" w:rsidR="004834D2" w:rsidRPr="00DE4801" w:rsidDel="004A2D26" w:rsidRDefault="004834D2">
            <w:pPr>
              <w:tabs>
                <w:tab w:val="left" w:pos="2446"/>
              </w:tabs>
              <w:spacing w:line="276" w:lineRule="auto"/>
              <w:rPr>
                <w:del w:id="4408" w:author="Gidon Kupietzky" w:date="2025-02-13T17:45:00Z" w16du:dateUtc="2025-02-13T15:45:00Z"/>
                <w:rFonts w:ascii="David" w:eastAsia="Times New Roman" w:hAnsi="David"/>
              </w:rPr>
              <w:pPrChange w:id="4409" w:author="Gidon Kupietzky" w:date="2025-02-13T17:45:00Z" w16du:dateUtc="2025-02-13T15:45:00Z">
                <w:pPr/>
              </w:pPrChange>
            </w:pPr>
          </w:p>
        </w:tc>
        <w:tc>
          <w:tcPr>
            <w:tcW w:w="1392" w:type="dxa"/>
            <w:noWrap/>
            <w:hideMark/>
          </w:tcPr>
          <w:p w14:paraId="0F7F2E24" w14:textId="67E7162D"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410" w:author="Gidon Kupietzky" w:date="2025-02-13T17:45:00Z" w16du:dateUtc="2025-02-13T15:45:00Z"/>
                <w:rFonts w:ascii="David" w:eastAsia="Times New Roman" w:hAnsi="David"/>
              </w:rPr>
              <w:pPrChange w:id="441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412" w:author="Gidon Kupietzky" w:date="2025-02-13T17:45:00Z" w16du:dateUtc="2025-02-13T15:45:00Z">
              <w:r w:rsidRPr="00DE4801" w:rsidDel="004A2D26">
                <w:rPr>
                  <w:rFonts w:ascii="David" w:eastAsia="Times New Roman" w:hAnsi="David"/>
                </w:rPr>
                <w:delText>Females</w:delText>
              </w:r>
              <w:bookmarkStart w:id="4413" w:name="_Toc190881023"/>
              <w:bookmarkStart w:id="4414" w:name="_Toc190883736"/>
              <w:bookmarkEnd w:id="4413"/>
              <w:bookmarkEnd w:id="4414"/>
            </w:del>
          </w:p>
        </w:tc>
        <w:tc>
          <w:tcPr>
            <w:tcW w:w="1103" w:type="dxa"/>
            <w:noWrap/>
            <w:hideMark/>
          </w:tcPr>
          <w:p w14:paraId="1D19CAA9" w14:textId="78168B91"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415" w:author="Gidon Kupietzky" w:date="2025-02-13T17:45:00Z" w16du:dateUtc="2025-02-13T15:45:00Z"/>
                <w:rFonts w:ascii="David" w:eastAsia="Times New Roman" w:hAnsi="David"/>
              </w:rPr>
              <w:pPrChange w:id="441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417" w:author="Gidon Kupietzky" w:date="2025-02-13T17:45:00Z" w16du:dateUtc="2025-02-13T15:45:00Z">
              <w:r w:rsidRPr="00DE4801" w:rsidDel="004A2D26">
                <w:rPr>
                  <w:rFonts w:ascii="David" w:eastAsia="Times New Roman" w:hAnsi="David"/>
                </w:rPr>
                <w:delText>78.12</w:delText>
              </w:r>
              <w:bookmarkStart w:id="4418" w:name="_Toc190881024"/>
              <w:bookmarkStart w:id="4419" w:name="_Toc190883737"/>
              <w:bookmarkEnd w:id="4418"/>
              <w:bookmarkEnd w:id="4419"/>
            </w:del>
          </w:p>
        </w:tc>
        <w:bookmarkStart w:id="4420" w:name="_Toc190881025"/>
        <w:bookmarkStart w:id="4421" w:name="_Toc190883738"/>
        <w:bookmarkEnd w:id="4420"/>
        <w:bookmarkEnd w:id="4421"/>
      </w:tr>
      <w:tr w:rsidR="004834D2" w:rsidRPr="00DE4801" w:rsidDel="004A2D26" w14:paraId="0166AB8C" w14:textId="675276F5" w:rsidTr="00FD1D83">
        <w:trPr>
          <w:cnfStyle w:val="000000100000" w:firstRow="0" w:lastRow="0" w:firstColumn="0" w:lastColumn="0" w:oddVBand="0" w:evenVBand="0" w:oddHBand="1" w:evenHBand="0" w:firstRowFirstColumn="0" w:firstRowLastColumn="0" w:lastRowFirstColumn="0" w:lastRowLastColumn="0"/>
          <w:trHeight w:val="300"/>
          <w:del w:id="4422"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val="restart"/>
            <w:noWrap/>
            <w:hideMark/>
          </w:tcPr>
          <w:p w14:paraId="383B0E0D" w14:textId="4CC56685" w:rsidR="004834D2" w:rsidRPr="00DE4801" w:rsidDel="004A2D26" w:rsidRDefault="004834D2">
            <w:pPr>
              <w:tabs>
                <w:tab w:val="left" w:pos="2446"/>
              </w:tabs>
              <w:spacing w:line="276" w:lineRule="auto"/>
              <w:rPr>
                <w:del w:id="4423" w:author="Gidon Kupietzky" w:date="2025-02-13T17:45:00Z" w16du:dateUtc="2025-02-13T15:45:00Z"/>
                <w:rFonts w:ascii="David" w:eastAsia="Times New Roman" w:hAnsi="David"/>
              </w:rPr>
              <w:pPrChange w:id="4424" w:author="Gidon Kupietzky" w:date="2025-02-13T17:45:00Z" w16du:dateUtc="2025-02-13T15:45:00Z">
                <w:pPr/>
              </w:pPrChange>
            </w:pPr>
            <w:del w:id="4425" w:author="Gidon Kupietzky" w:date="2025-02-13T17:45:00Z" w16du:dateUtc="2025-02-13T15:45:00Z">
              <w:r w:rsidRPr="00DE4801" w:rsidDel="004A2D26">
                <w:rPr>
                  <w:rFonts w:ascii="David" w:eastAsia="Times New Roman" w:hAnsi="David"/>
                </w:rPr>
                <w:delText>2033-37</w:delText>
              </w:r>
              <w:bookmarkStart w:id="4426" w:name="_Toc190881026"/>
              <w:bookmarkStart w:id="4427" w:name="_Toc190883739"/>
              <w:bookmarkEnd w:id="4426"/>
              <w:bookmarkEnd w:id="4427"/>
            </w:del>
          </w:p>
        </w:tc>
        <w:tc>
          <w:tcPr>
            <w:tcW w:w="1392" w:type="dxa"/>
            <w:noWrap/>
            <w:hideMark/>
          </w:tcPr>
          <w:p w14:paraId="4C96E9D5" w14:textId="71EDC314"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428" w:author="Gidon Kupietzky" w:date="2025-02-13T17:45:00Z" w16du:dateUtc="2025-02-13T15:45:00Z"/>
                <w:rFonts w:ascii="David" w:eastAsia="Times New Roman" w:hAnsi="David"/>
              </w:rPr>
              <w:pPrChange w:id="442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430" w:author="Gidon Kupietzky" w:date="2025-02-13T17:45:00Z" w16du:dateUtc="2025-02-13T15:45:00Z">
              <w:r w:rsidRPr="00DE4801" w:rsidDel="004A2D26">
                <w:rPr>
                  <w:rFonts w:ascii="David" w:eastAsia="Times New Roman" w:hAnsi="David"/>
                </w:rPr>
                <w:delText>Males</w:delText>
              </w:r>
              <w:bookmarkStart w:id="4431" w:name="_Toc190881027"/>
              <w:bookmarkStart w:id="4432" w:name="_Toc190883740"/>
              <w:bookmarkEnd w:id="4431"/>
              <w:bookmarkEnd w:id="4432"/>
            </w:del>
          </w:p>
        </w:tc>
        <w:tc>
          <w:tcPr>
            <w:tcW w:w="1103" w:type="dxa"/>
            <w:noWrap/>
            <w:hideMark/>
          </w:tcPr>
          <w:p w14:paraId="54955EE7" w14:textId="47FD9BE5"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433" w:author="Gidon Kupietzky" w:date="2025-02-13T17:45:00Z" w16du:dateUtc="2025-02-13T15:45:00Z"/>
                <w:rFonts w:ascii="David" w:eastAsia="Times New Roman" w:hAnsi="David"/>
              </w:rPr>
              <w:pPrChange w:id="443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435" w:author="Gidon Kupietzky" w:date="2025-02-13T17:45:00Z" w16du:dateUtc="2025-02-13T15:45:00Z">
              <w:r w:rsidRPr="00DE4801" w:rsidDel="004A2D26">
                <w:rPr>
                  <w:rFonts w:ascii="David" w:eastAsia="Times New Roman" w:hAnsi="David"/>
                </w:rPr>
                <w:delText>75.74</w:delText>
              </w:r>
              <w:bookmarkStart w:id="4436" w:name="_Toc190881028"/>
              <w:bookmarkStart w:id="4437" w:name="_Toc190883741"/>
              <w:bookmarkEnd w:id="4436"/>
              <w:bookmarkEnd w:id="4437"/>
            </w:del>
          </w:p>
        </w:tc>
        <w:bookmarkStart w:id="4438" w:name="_Toc190881029"/>
        <w:bookmarkStart w:id="4439" w:name="_Toc190883742"/>
        <w:bookmarkEnd w:id="4438"/>
        <w:bookmarkEnd w:id="4439"/>
      </w:tr>
      <w:tr w:rsidR="004834D2" w:rsidRPr="00DE4801" w:rsidDel="004A2D26" w14:paraId="1D26C044" w14:textId="55DCACB1" w:rsidTr="00FD1D83">
        <w:trPr>
          <w:trHeight w:val="300"/>
          <w:del w:id="4440"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hideMark/>
          </w:tcPr>
          <w:p w14:paraId="5ACFD55A" w14:textId="61AA7BE1" w:rsidR="004834D2" w:rsidRPr="00DE4801" w:rsidDel="004A2D26" w:rsidRDefault="004834D2">
            <w:pPr>
              <w:tabs>
                <w:tab w:val="left" w:pos="2446"/>
              </w:tabs>
              <w:spacing w:line="276" w:lineRule="auto"/>
              <w:rPr>
                <w:del w:id="4441" w:author="Gidon Kupietzky" w:date="2025-02-13T17:45:00Z" w16du:dateUtc="2025-02-13T15:45:00Z"/>
                <w:rFonts w:ascii="David" w:eastAsia="Times New Roman" w:hAnsi="David"/>
              </w:rPr>
              <w:pPrChange w:id="4442" w:author="Gidon Kupietzky" w:date="2025-02-13T17:45:00Z" w16du:dateUtc="2025-02-13T15:45:00Z">
                <w:pPr/>
              </w:pPrChange>
            </w:pPr>
          </w:p>
        </w:tc>
        <w:tc>
          <w:tcPr>
            <w:tcW w:w="1392" w:type="dxa"/>
            <w:noWrap/>
            <w:hideMark/>
          </w:tcPr>
          <w:p w14:paraId="7238C013" w14:textId="377F0572"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443" w:author="Gidon Kupietzky" w:date="2025-02-13T17:45:00Z" w16du:dateUtc="2025-02-13T15:45:00Z"/>
                <w:rFonts w:ascii="David" w:eastAsia="Times New Roman" w:hAnsi="David"/>
              </w:rPr>
              <w:pPrChange w:id="444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445" w:author="Gidon Kupietzky" w:date="2025-02-13T17:45:00Z" w16du:dateUtc="2025-02-13T15:45:00Z">
              <w:r w:rsidRPr="00DE4801" w:rsidDel="004A2D26">
                <w:rPr>
                  <w:rFonts w:ascii="David" w:eastAsia="Times New Roman" w:hAnsi="David"/>
                </w:rPr>
                <w:delText>Females</w:delText>
              </w:r>
              <w:bookmarkStart w:id="4446" w:name="_Toc190881030"/>
              <w:bookmarkStart w:id="4447" w:name="_Toc190883743"/>
              <w:bookmarkEnd w:id="4446"/>
              <w:bookmarkEnd w:id="4447"/>
            </w:del>
          </w:p>
        </w:tc>
        <w:tc>
          <w:tcPr>
            <w:tcW w:w="1103" w:type="dxa"/>
            <w:noWrap/>
            <w:hideMark/>
          </w:tcPr>
          <w:p w14:paraId="062D912B" w14:textId="7764173E"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448" w:author="Gidon Kupietzky" w:date="2025-02-13T17:45:00Z" w16du:dateUtc="2025-02-13T15:45:00Z"/>
                <w:rFonts w:ascii="David" w:eastAsia="Times New Roman" w:hAnsi="David"/>
              </w:rPr>
              <w:pPrChange w:id="444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450" w:author="Gidon Kupietzky" w:date="2025-02-13T17:45:00Z" w16du:dateUtc="2025-02-13T15:45:00Z">
              <w:r w:rsidRPr="00DE4801" w:rsidDel="004A2D26">
                <w:rPr>
                  <w:rFonts w:ascii="David" w:eastAsia="Times New Roman" w:hAnsi="David"/>
                </w:rPr>
                <w:delText>79.06</w:delText>
              </w:r>
              <w:bookmarkStart w:id="4451" w:name="_Toc190881031"/>
              <w:bookmarkStart w:id="4452" w:name="_Toc190883744"/>
              <w:bookmarkEnd w:id="4451"/>
              <w:bookmarkEnd w:id="4452"/>
            </w:del>
          </w:p>
        </w:tc>
        <w:bookmarkStart w:id="4453" w:name="_Toc190881032"/>
        <w:bookmarkStart w:id="4454" w:name="_Toc190883745"/>
        <w:bookmarkEnd w:id="4453"/>
        <w:bookmarkEnd w:id="4454"/>
      </w:tr>
      <w:tr w:rsidR="004834D2" w:rsidRPr="00DE4801" w:rsidDel="004A2D26" w14:paraId="09A88A29" w14:textId="6B2C4DB6" w:rsidTr="00FD1D83">
        <w:trPr>
          <w:cnfStyle w:val="000000100000" w:firstRow="0" w:lastRow="0" w:firstColumn="0" w:lastColumn="0" w:oddVBand="0" w:evenVBand="0" w:oddHBand="1" w:evenHBand="0" w:firstRowFirstColumn="0" w:firstRowLastColumn="0" w:lastRowFirstColumn="0" w:lastRowLastColumn="0"/>
          <w:trHeight w:val="300"/>
          <w:del w:id="4455"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val="restart"/>
            <w:noWrap/>
            <w:hideMark/>
          </w:tcPr>
          <w:p w14:paraId="72AAB988" w14:textId="7DC775BE" w:rsidR="004834D2" w:rsidRPr="00DE4801" w:rsidDel="004A2D26" w:rsidRDefault="004834D2">
            <w:pPr>
              <w:tabs>
                <w:tab w:val="left" w:pos="2446"/>
              </w:tabs>
              <w:spacing w:line="276" w:lineRule="auto"/>
              <w:rPr>
                <w:del w:id="4456" w:author="Gidon Kupietzky" w:date="2025-02-13T17:45:00Z" w16du:dateUtc="2025-02-13T15:45:00Z"/>
                <w:rFonts w:ascii="David" w:eastAsia="Times New Roman" w:hAnsi="David"/>
              </w:rPr>
              <w:pPrChange w:id="4457" w:author="Gidon Kupietzky" w:date="2025-02-13T17:45:00Z" w16du:dateUtc="2025-02-13T15:45:00Z">
                <w:pPr/>
              </w:pPrChange>
            </w:pPr>
            <w:bookmarkStart w:id="4458" w:name="_Hlk139790527"/>
            <w:del w:id="4459" w:author="Gidon Kupietzky" w:date="2025-02-13T17:45:00Z" w16du:dateUtc="2025-02-13T15:45:00Z">
              <w:r w:rsidRPr="00DE4801" w:rsidDel="004A2D26">
                <w:rPr>
                  <w:rFonts w:ascii="David" w:eastAsia="Times New Roman" w:hAnsi="David"/>
                </w:rPr>
                <w:delText>2038-42</w:delText>
              </w:r>
              <w:bookmarkStart w:id="4460" w:name="_Toc190881033"/>
              <w:bookmarkStart w:id="4461" w:name="_Toc190883746"/>
              <w:bookmarkEnd w:id="4460"/>
              <w:bookmarkEnd w:id="4461"/>
            </w:del>
          </w:p>
        </w:tc>
        <w:tc>
          <w:tcPr>
            <w:tcW w:w="1392" w:type="dxa"/>
            <w:noWrap/>
            <w:hideMark/>
          </w:tcPr>
          <w:p w14:paraId="1A9C8587" w14:textId="6CD3AEF0"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462" w:author="Gidon Kupietzky" w:date="2025-02-13T17:45:00Z" w16du:dateUtc="2025-02-13T15:45:00Z"/>
                <w:rFonts w:ascii="David" w:eastAsia="Times New Roman" w:hAnsi="David"/>
              </w:rPr>
              <w:pPrChange w:id="446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464" w:author="Gidon Kupietzky" w:date="2025-02-13T17:45:00Z" w16du:dateUtc="2025-02-13T15:45:00Z">
              <w:r w:rsidRPr="00DE4801" w:rsidDel="004A2D26">
                <w:rPr>
                  <w:rFonts w:ascii="David" w:eastAsia="Times New Roman" w:hAnsi="David"/>
                </w:rPr>
                <w:delText>Males</w:delText>
              </w:r>
              <w:bookmarkStart w:id="4465" w:name="_Toc190881034"/>
              <w:bookmarkStart w:id="4466" w:name="_Toc190883747"/>
              <w:bookmarkEnd w:id="4465"/>
              <w:bookmarkEnd w:id="4466"/>
            </w:del>
          </w:p>
        </w:tc>
        <w:tc>
          <w:tcPr>
            <w:tcW w:w="1103" w:type="dxa"/>
            <w:noWrap/>
            <w:hideMark/>
          </w:tcPr>
          <w:p w14:paraId="01BB4DE9" w14:textId="4B788FAA"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467" w:author="Gidon Kupietzky" w:date="2025-02-13T17:45:00Z" w16du:dateUtc="2025-02-13T15:45:00Z"/>
                <w:rFonts w:ascii="David" w:eastAsia="Times New Roman" w:hAnsi="David"/>
              </w:rPr>
              <w:pPrChange w:id="446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469" w:author="Gidon Kupietzky" w:date="2025-02-13T17:45:00Z" w16du:dateUtc="2025-02-13T15:45:00Z">
              <w:r w:rsidRPr="00DE4801" w:rsidDel="004A2D26">
                <w:rPr>
                  <w:rFonts w:ascii="David" w:eastAsia="Times New Roman" w:hAnsi="David"/>
                </w:rPr>
                <w:delText>76.60</w:delText>
              </w:r>
              <w:bookmarkStart w:id="4470" w:name="_Toc190881035"/>
              <w:bookmarkStart w:id="4471" w:name="_Toc190883748"/>
              <w:bookmarkEnd w:id="4470"/>
              <w:bookmarkEnd w:id="4471"/>
            </w:del>
          </w:p>
        </w:tc>
        <w:bookmarkStart w:id="4472" w:name="_Toc190881036"/>
        <w:bookmarkStart w:id="4473" w:name="_Toc190883749"/>
        <w:bookmarkEnd w:id="4472"/>
        <w:bookmarkEnd w:id="4473"/>
      </w:tr>
      <w:tr w:rsidR="004834D2" w:rsidRPr="00DE4801" w:rsidDel="004A2D26" w14:paraId="691C2863" w14:textId="6953633A" w:rsidTr="00FD1D83">
        <w:trPr>
          <w:trHeight w:val="300"/>
          <w:del w:id="4474"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hideMark/>
          </w:tcPr>
          <w:p w14:paraId="21C90850" w14:textId="1DAE40F8" w:rsidR="004834D2" w:rsidRPr="00DE4801" w:rsidDel="004A2D26" w:rsidRDefault="004834D2">
            <w:pPr>
              <w:tabs>
                <w:tab w:val="left" w:pos="2446"/>
              </w:tabs>
              <w:spacing w:line="276" w:lineRule="auto"/>
              <w:rPr>
                <w:del w:id="4475" w:author="Gidon Kupietzky" w:date="2025-02-13T17:45:00Z" w16du:dateUtc="2025-02-13T15:45:00Z"/>
                <w:rFonts w:ascii="David" w:eastAsia="Times New Roman" w:hAnsi="David"/>
              </w:rPr>
              <w:pPrChange w:id="4476" w:author="Gidon Kupietzky" w:date="2025-02-13T17:45:00Z" w16du:dateUtc="2025-02-13T15:45:00Z">
                <w:pPr/>
              </w:pPrChange>
            </w:pPr>
          </w:p>
        </w:tc>
        <w:tc>
          <w:tcPr>
            <w:tcW w:w="1392" w:type="dxa"/>
            <w:noWrap/>
            <w:hideMark/>
          </w:tcPr>
          <w:p w14:paraId="38509F20" w14:textId="1AA1C7B9"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477" w:author="Gidon Kupietzky" w:date="2025-02-13T17:45:00Z" w16du:dateUtc="2025-02-13T15:45:00Z"/>
                <w:rFonts w:ascii="David" w:eastAsia="Times New Roman" w:hAnsi="David"/>
              </w:rPr>
              <w:pPrChange w:id="447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479" w:author="Gidon Kupietzky" w:date="2025-02-13T17:45:00Z" w16du:dateUtc="2025-02-13T15:45:00Z">
              <w:r w:rsidRPr="00DE4801" w:rsidDel="004A2D26">
                <w:rPr>
                  <w:rFonts w:ascii="David" w:eastAsia="Times New Roman" w:hAnsi="David"/>
                </w:rPr>
                <w:delText>Females</w:delText>
              </w:r>
              <w:bookmarkStart w:id="4480" w:name="_Toc190881037"/>
              <w:bookmarkStart w:id="4481" w:name="_Toc190883750"/>
              <w:bookmarkEnd w:id="4480"/>
              <w:bookmarkEnd w:id="4481"/>
            </w:del>
          </w:p>
        </w:tc>
        <w:tc>
          <w:tcPr>
            <w:tcW w:w="1103" w:type="dxa"/>
            <w:noWrap/>
            <w:hideMark/>
          </w:tcPr>
          <w:p w14:paraId="07F55074" w14:textId="4F6ED0F7"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482" w:author="Gidon Kupietzky" w:date="2025-02-13T17:45:00Z" w16du:dateUtc="2025-02-13T15:45:00Z"/>
                <w:rFonts w:ascii="David" w:eastAsia="Times New Roman" w:hAnsi="David"/>
              </w:rPr>
              <w:pPrChange w:id="448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484" w:author="Gidon Kupietzky" w:date="2025-02-13T17:45:00Z" w16du:dateUtc="2025-02-13T15:45:00Z">
              <w:r w:rsidRPr="00DE4801" w:rsidDel="004A2D26">
                <w:rPr>
                  <w:rFonts w:ascii="David" w:eastAsia="Times New Roman" w:hAnsi="David"/>
                </w:rPr>
                <w:delText>80.00</w:delText>
              </w:r>
              <w:bookmarkStart w:id="4485" w:name="_Toc190881038"/>
              <w:bookmarkStart w:id="4486" w:name="_Toc190883751"/>
              <w:bookmarkEnd w:id="4485"/>
              <w:bookmarkEnd w:id="4486"/>
            </w:del>
          </w:p>
        </w:tc>
        <w:bookmarkStart w:id="4487" w:name="_Toc190881039"/>
        <w:bookmarkStart w:id="4488" w:name="_Toc190883752"/>
        <w:bookmarkEnd w:id="4487"/>
        <w:bookmarkEnd w:id="4488"/>
      </w:tr>
      <w:bookmarkEnd w:id="4458"/>
      <w:tr w:rsidR="004834D2" w:rsidRPr="00DE4801" w:rsidDel="004A2D26" w14:paraId="0B767716" w14:textId="270449BB" w:rsidTr="00FD1D83">
        <w:trPr>
          <w:cnfStyle w:val="000000100000" w:firstRow="0" w:lastRow="0" w:firstColumn="0" w:lastColumn="0" w:oddVBand="0" w:evenVBand="0" w:oddHBand="1" w:evenHBand="0" w:firstRowFirstColumn="0" w:firstRowLastColumn="0" w:lastRowFirstColumn="0" w:lastRowLastColumn="0"/>
          <w:trHeight w:val="300"/>
          <w:del w:id="4489"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val="restart"/>
            <w:noWrap/>
            <w:hideMark/>
          </w:tcPr>
          <w:p w14:paraId="78464B48" w14:textId="2F8C54D2" w:rsidR="004834D2" w:rsidRPr="00DE4801" w:rsidDel="004A2D26" w:rsidRDefault="004834D2">
            <w:pPr>
              <w:tabs>
                <w:tab w:val="left" w:pos="2446"/>
              </w:tabs>
              <w:spacing w:line="276" w:lineRule="auto"/>
              <w:rPr>
                <w:del w:id="4490" w:author="Gidon Kupietzky" w:date="2025-02-13T17:45:00Z" w16du:dateUtc="2025-02-13T15:45:00Z"/>
                <w:rFonts w:ascii="David" w:eastAsia="Times New Roman" w:hAnsi="David"/>
              </w:rPr>
              <w:pPrChange w:id="4491" w:author="Gidon Kupietzky" w:date="2025-02-13T17:45:00Z" w16du:dateUtc="2025-02-13T15:45:00Z">
                <w:pPr/>
              </w:pPrChange>
            </w:pPr>
            <w:del w:id="4492" w:author="Gidon Kupietzky" w:date="2025-02-13T17:45:00Z" w16du:dateUtc="2025-02-13T15:45:00Z">
              <w:r w:rsidRPr="00DE4801" w:rsidDel="004A2D26">
                <w:rPr>
                  <w:rFonts w:ascii="David" w:eastAsia="Times New Roman" w:hAnsi="David"/>
                </w:rPr>
                <w:delText>2043-47</w:delText>
              </w:r>
              <w:bookmarkStart w:id="4493" w:name="_Toc190881040"/>
              <w:bookmarkStart w:id="4494" w:name="_Toc190883753"/>
              <w:bookmarkEnd w:id="4493"/>
              <w:bookmarkEnd w:id="4494"/>
            </w:del>
          </w:p>
        </w:tc>
        <w:tc>
          <w:tcPr>
            <w:tcW w:w="1392" w:type="dxa"/>
            <w:noWrap/>
            <w:hideMark/>
          </w:tcPr>
          <w:p w14:paraId="3BC309E2" w14:textId="2833710D"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495" w:author="Gidon Kupietzky" w:date="2025-02-13T17:45:00Z" w16du:dateUtc="2025-02-13T15:45:00Z"/>
                <w:rFonts w:ascii="David" w:eastAsia="Times New Roman" w:hAnsi="David"/>
              </w:rPr>
              <w:pPrChange w:id="449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497" w:author="Gidon Kupietzky" w:date="2025-02-13T17:45:00Z" w16du:dateUtc="2025-02-13T15:45:00Z">
              <w:r w:rsidRPr="00DE4801" w:rsidDel="004A2D26">
                <w:rPr>
                  <w:rFonts w:ascii="David" w:eastAsia="Times New Roman" w:hAnsi="David"/>
                </w:rPr>
                <w:delText>Males</w:delText>
              </w:r>
              <w:bookmarkStart w:id="4498" w:name="_Toc190881041"/>
              <w:bookmarkStart w:id="4499" w:name="_Toc190883754"/>
              <w:bookmarkEnd w:id="4498"/>
              <w:bookmarkEnd w:id="4499"/>
            </w:del>
          </w:p>
        </w:tc>
        <w:tc>
          <w:tcPr>
            <w:tcW w:w="1103" w:type="dxa"/>
            <w:noWrap/>
            <w:hideMark/>
          </w:tcPr>
          <w:p w14:paraId="445EFF57" w14:textId="7A4AEA1D"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500" w:author="Gidon Kupietzky" w:date="2025-02-13T17:45:00Z" w16du:dateUtc="2025-02-13T15:45:00Z"/>
                <w:rFonts w:ascii="David" w:eastAsia="Times New Roman" w:hAnsi="David"/>
              </w:rPr>
              <w:pPrChange w:id="450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502" w:author="Gidon Kupietzky" w:date="2025-02-13T17:45:00Z" w16du:dateUtc="2025-02-13T15:45:00Z">
              <w:r w:rsidRPr="00DE4801" w:rsidDel="004A2D26">
                <w:rPr>
                  <w:rFonts w:ascii="David" w:eastAsia="Times New Roman" w:hAnsi="David"/>
                </w:rPr>
                <w:delText>77.60</w:delText>
              </w:r>
              <w:bookmarkStart w:id="4503" w:name="_Toc190881042"/>
              <w:bookmarkStart w:id="4504" w:name="_Toc190883755"/>
              <w:bookmarkEnd w:id="4503"/>
              <w:bookmarkEnd w:id="4504"/>
            </w:del>
          </w:p>
        </w:tc>
        <w:bookmarkStart w:id="4505" w:name="_Toc190881043"/>
        <w:bookmarkStart w:id="4506" w:name="_Toc190883756"/>
        <w:bookmarkEnd w:id="4505"/>
        <w:bookmarkEnd w:id="4506"/>
      </w:tr>
      <w:tr w:rsidR="004834D2" w:rsidRPr="00DE4801" w:rsidDel="004A2D26" w14:paraId="14A37921" w14:textId="21C411A5" w:rsidTr="00FD1D83">
        <w:trPr>
          <w:trHeight w:val="300"/>
          <w:del w:id="4507"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hideMark/>
          </w:tcPr>
          <w:p w14:paraId="5AC34F99" w14:textId="6A8D53B0" w:rsidR="004834D2" w:rsidRPr="00DE4801" w:rsidDel="004A2D26" w:rsidRDefault="004834D2">
            <w:pPr>
              <w:tabs>
                <w:tab w:val="left" w:pos="2446"/>
              </w:tabs>
              <w:spacing w:line="276" w:lineRule="auto"/>
              <w:rPr>
                <w:del w:id="4508" w:author="Gidon Kupietzky" w:date="2025-02-13T17:45:00Z" w16du:dateUtc="2025-02-13T15:45:00Z"/>
                <w:rFonts w:ascii="David" w:eastAsia="Times New Roman" w:hAnsi="David"/>
              </w:rPr>
              <w:pPrChange w:id="4509" w:author="Gidon Kupietzky" w:date="2025-02-13T17:45:00Z" w16du:dateUtc="2025-02-13T15:45:00Z">
                <w:pPr/>
              </w:pPrChange>
            </w:pPr>
          </w:p>
        </w:tc>
        <w:tc>
          <w:tcPr>
            <w:tcW w:w="1392" w:type="dxa"/>
            <w:noWrap/>
            <w:hideMark/>
          </w:tcPr>
          <w:p w14:paraId="11D17ACD" w14:textId="39428B44"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510" w:author="Gidon Kupietzky" w:date="2025-02-13T17:45:00Z" w16du:dateUtc="2025-02-13T15:45:00Z"/>
                <w:rFonts w:ascii="David" w:eastAsia="Times New Roman" w:hAnsi="David"/>
              </w:rPr>
              <w:pPrChange w:id="451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512" w:author="Gidon Kupietzky" w:date="2025-02-13T17:45:00Z" w16du:dateUtc="2025-02-13T15:45:00Z">
              <w:r w:rsidRPr="00DE4801" w:rsidDel="004A2D26">
                <w:rPr>
                  <w:rFonts w:ascii="David" w:eastAsia="Times New Roman" w:hAnsi="David"/>
                </w:rPr>
                <w:delText>Females</w:delText>
              </w:r>
              <w:bookmarkStart w:id="4513" w:name="_Toc190881044"/>
              <w:bookmarkStart w:id="4514" w:name="_Toc190883757"/>
              <w:bookmarkEnd w:id="4513"/>
              <w:bookmarkEnd w:id="4514"/>
            </w:del>
          </w:p>
        </w:tc>
        <w:tc>
          <w:tcPr>
            <w:tcW w:w="1103" w:type="dxa"/>
            <w:noWrap/>
            <w:hideMark/>
          </w:tcPr>
          <w:p w14:paraId="2C60B243" w14:textId="25CF6E38"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515" w:author="Gidon Kupietzky" w:date="2025-02-13T17:45:00Z" w16du:dateUtc="2025-02-13T15:45:00Z"/>
                <w:rFonts w:ascii="David" w:eastAsia="Times New Roman" w:hAnsi="David"/>
              </w:rPr>
              <w:pPrChange w:id="451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517" w:author="Gidon Kupietzky" w:date="2025-02-13T17:45:00Z" w16du:dateUtc="2025-02-13T15:45:00Z">
              <w:r w:rsidRPr="00DE4801" w:rsidDel="004A2D26">
                <w:rPr>
                  <w:rFonts w:ascii="David" w:eastAsia="Times New Roman" w:hAnsi="David"/>
                </w:rPr>
                <w:delText>81.00</w:delText>
              </w:r>
              <w:bookmarkStart w:id="4518" w:name="_Toc190881045"/>
              <w:bookmarkStart w:id="4519" w:name="_Toc190883758"/>
              <w:bookmarkEnd w:id="4518"/>
              <w:bookmarkEnd w:id="4519"/>
            </w:del>
          </w:p>
        </w:tc>
        <w:bookmarkStart w:id="4520" w:name="_Toc190881046"/>
        <w:bookmarkStart w:id="4521" w:name="_Toc190883759"/>
        <w:bookmarkEnd w:id="4520"/>
        <w:bookmarkEnd w:id="4521"/>
      </w:tr>
      <w:tr w:rsidR="004834D2" w:rsidRPr="00DE4801" w:rsidDel="004A2D26" w14:paraId="2E437D91" w14:textId="21B4E0EA" w:rsidTr="00FD1D83">
        <w:trPr>
          <w:cnfStyle w:val="000000100000" w:firstRow="0" w:lastRow="0" w:firstColumn="0" w:lastColumn="0" w:oddVBand="0" w:evenVBand="0" w:oddHBand="1" w:evenHBand="0" w:firstRowFirstColumn="0" w:firstRowLastColumn="0" w:lastRowFirstColumn="0" w:lastRowLastColumn="0"/>
          <w:trHeight w:val="300"/>
          <w:del w:id="4522"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val="restart"/>
            <w:noWrap/>
            <w:hideMark/>
          </w:tcPr>
          <w:p w14:paraId="5E6A90B9" w14:textId="78AC892D" w:rsidR="004834D2" w:rsidRPr="00DE4801" w:rsidDel="004A2D26" w:rsidRDefault="004834D2">
            <w:pPr>
              <w:tabs>
                <w:tab w:val="left" w:pos="2446"/>
              </w:tabs>
              <w:spacing w:line="276" w:lineRule="auto"/>
              <w:rPr>
                <w:del w:id="4523" w:author="Gidon Kupietzky" w:date="2025-02-13T17:45:00Z" w16du:dateUtc="2025-02-13T15:45:00Z"/>
                <w:rFonts w:ascii="David" w:eastAsia="Times New Roman" w:hAnsi="David"/>
              </w:rPr>
              <w:pPrChange w:id="4524" w:author="Gidon Kupietzky" w:date="2025-02-13T17:45:00Z" w16du:dateUtc="2025-02-13T15:45:00Z">
                <w:pPr/>
              </w:pPrChange>
            </w:pPr>
            <w:del w:id="4525" w:author="Gidon Kupietzky" w:date="2025-02-13T17:45:00Z" w16du:dateUtc="2025-02-13T15:45:00Z">
              <w:r w:rsidRPr="00DE4801" w:rsidDel="004A2D26">
                <w:rPr>
                  <w:rFonts w:ascii="David" w:eastAsia="Times New Roman" w:hAnsi="David"/>
                </w:rPr>
                <w:delText>2048-52</w:delText>
              </w:r>
              <w:bookmarkStart w:id="4526" w:name="_Toc190881047"/>
              <w:bookmarkStart w:id="4527" w:name="_Toc190883760"/>
              <w:bookmarkEnd w:id="4526"/>
              <w:bookmarkEnd w:id="4527"/>
            </w:del>
          </w:p>
        </w:tc>
        <w:tc>
          <w:tcPr>
            <w:tcW w:w="1392" w:type="dxa"/>
            <w:noWrap/>
            <w:hideMark/>
          </w:tcPr>
          <w:p w14:paraId="393EE9B7" w14:textId="383DFD0A"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528" w:author="Gidon Kupietzky" w:date="2025-02-13T17:45:00Z" w16du:dateUtc="2025-02-13T15:45:00Z"/>
                <w:rFonts w:ascii="David" w:eastAsia="Times New Roman" w:hAnsi="David"/>
              </w:rPr>
              <w:pPrChange w:id="452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530" w:author="Gidon Kupietzky" w:date="2025-02-13T17:45:00Z" w16du:dateUtc="2025-02-13T15:45:00Z">
              <w:r w:rsidRPr="00DE4801" w:rsidDel="004A2D26">
                <w:rPr>
                  <w:rFonts w:ascii="David" w:eastAsia="Times New Roman" w:hAnsi="David"/>
                </w:rPr>
                <w:delText>Males</w:delText>
              </w:r>
              <w:bookmarkStart w:id="4531" w:name="_Toc190881048"/>
              <w:bookmarkStart w:id="4532" w:name="_Toc190883761"/>
              <w:bookmarkEnd w:id="4531"/>
              <w:bookmarkEnd w:id="4532"/>
            </w:del>
          </w:p>
        </w:tc>
        <w:tc>
          <w:tcPr>
            <w:tcW w:w="1103" w:type="dxa"/>
            <w:noWrap/>
            <w:hideMark/>
          </w:tcPr>
          <w:p w14:paraId="3D98E986" w14:textId="3CB5B386" w:rsidR="004834D2" w:rsidRPr="00DE4801" w:rsidDel="004A2D26" w:rsidRDefault="004834D2">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533" w:author="Gidon Kupietzky" w:date="2025-02-13T17:45:00Z" w16du:dateUtc="2025-02-13T15:45:00Z"/>
                <w:rFonts w:ascii="David" w:eastAsia="Times New Roman" w:hAnsi="David"/>
              </w:rPr>
              <w:pPrChange w:id="453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535" w:author="Gidon Kupietzky" w:date="2025-02-13T17:45:00Z" w16du:dateUtc="2025-02-13T15:45:00Z">
              <w:r w:rsidRPr="00DE4801" w:rsidDel="004A2D26">
                <w:rPr>
                  <w:rFonts w:ascii="David" w:eastAsia="Times New Roman" w:hAnsi="David"/>
                </w:rPr>
                <w:delText>78.60</w:delText>
              </w:r>
              <w:bookmarkStart w:id="4536" w:name="_Toc190881049"/>
              <w:bookmarkStart w:id="4537" w:name="_Toc190883762"/>
              <w:bookmarkEnd w:id="4536"/>
              <w:bookmarkEnd w:id="4537"/>
            </w:del>
          </w:p>
        </w:tc>
        <w:bookmarkStart w:id="4538" w:name="_Toc190881050"/>
        <w:bookmarkStart w:id="4539" w:name="_Toc190883763"/>
        <w:bookmarkEnd w:id="4538"/>
        <w:bookmarkEnd w:id="4539"/>
      </w:tr>
      <w:tr w:rsidR="004834D2" w:rsidRPr="00DE4801" w:rsidDel="004A2D26" w14:paraId="2AE3C23E" w14:textId="50C9A7C2" w:rsidTr="00FD1D83">
        <w:trPr>
          <w:trHeight w:val="300"/>
          <w:del w:id="4540" w:author="Gidon Kupietzky" w:date="2025-02-13T17:45:00Z"/>
        </w:trPr>
        <w:tc>
          <w:tcPr>
            <w:cnfStyle w:val="001000000000" w:firstRow="0" w:lastRow="0" w:firstColumn="1" w:lastColumn="0" w:oddVBand="0" w:evenVBand="0" w:oddHBand="0" w:evenHBand="0" w:firstRowFirstColumn="0" w:firstRowLastColumn="0" w:lastRowFirstColumn="0" w:lastRowLastColumn="0"/>
            <w:tcW w:w="1410" w:type="dxa"/>
            <w:vMerge/>
            <w:hideMark/>
          </w:tcPr>
          <w:p w14:paraId="6E34ECE1" w14:textId="3325448E" w:rsidR="004834D2" w:rsidRPr="00DE4801" w:rsidDel="004A2D26" w:rsidRDefault="004834D2">
            <w:pPr>
              <w:tabs>
                <w:tab w:val="left" w:pos="2446"/>
              </w:tabs>
              <w:spacing w:line="276" w:lineRule="auto"/>
              <w:rPr>
                <w:del w:id="4541" w:author="Gidon Kupietzky" w:date="2025-02-13T17:45:00Z" w16du:dateUtc="2025-02-13T15:45:00Z"/>
                <w:rFonts w:ascii="David" w:eastAsia="Times New Roman" w:hAnsi="David"/>
              </w:rPr>
              <w:pPrChange w:id="4542" w:author="Gidon Kupietzky" w:date="2025-02-13T17:45:00Z" w16du:dateUtc="2025-02-13T15:45:00Z">
                <w:pPr/>
              </w:pPrChange>
            </w:pPr>
          </w:p>
        </w:tc>
        <w:tc>
          <w:tcPr>
            <w:tcW w:w="1392" w:type="dxa"/>
            <w:noWrap/>
            <w:hideMark/>
          </w:tcPr>
          <w:p w14:paraId="7F705F55" w14:textId="6C2AC76F"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543" w:author="Gidon Kupietzky" w:date="2025-02-13T17:45:00Z" w16du:dateUtc="2025-02-13T15:45:00Z"/>
                <w:rFonts w:ascii="David" w:eastAsia="Times New Roman" w:hAnsi="David"/>
              </w:rPr>
              <w:pPrChange w:id="454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545" w:author="Gidon Kupietzky" w:date="2025-02-13T17:45:00Z" w16du:dateUtc="2025-02-13T15:45:00Z">
              <w:r w:rsidRPr="00DE4801" w:rsidDel="004A2D26">
                <w:rPr>
                  <w:rFonts w:ascii="David" w:eastAsia="Times New Roman" w:hAnsi="David"/>
                </w:rPr>
                <w:delText>Females</w:delText>
              </w:r>
              <w:bookmarkStart w:id="4546" w:name="_Toc190881051"/>
              <w:bookmarkStart w:id="4547" w:name="_Toc190883764"/>
              <w:bookmarkEnd w:id="4546"/>
              <w:bookmarkEnd w:id="4547"/>
            </w:del>
          </w:p>
        </w:tc>
        <w:tc>
          <w:tcPr>
            <w:tcW w:w="1103" w:type="dxa"/>
            <w:noWrap/>
            <w:hideMark/>
          </w:tcPr>
          <w:p w14:paraId="150639CA" w14:textId="55BD0DDD" w:rsidR="004834D2" w:rsidRPr="00DE4801" w:rsidDel="004A2D26" w:rsidRDefault="004834D2">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548" w:author="Gidon Kupietzky" w:date="2025-02-13T17:45:00Z" w16du:dateUtc="2025-02-13T15:45:00Z"/>
                <w:rFonts w:ascii="David" w:eastAsia="Times New Roman" w:hAnsi="David"/>
              </w:rPr>
              <w:pPrChange w:id="454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550" w:author="Gidon Kupietzky" w:date="2025-02-13T17:45:00Z" w16du:dateUtc="2025-02-13T15:45:00Z">
              <w:r w:rsidRPr="00DE4801" w:rsidDel="004A2D26">
                <w:rPr>
                  <w:rFonts w:ascii="David" w:eastAsia="Times New Roman" w:hAnsi="David"/>
                </w:rPr>
                <w:delText>82.10</w:delText>
              </w:r>
              <w:bookmarkStart w:id="4551" w:name="_Toc190881052"/>
              <w:bookmarkStart w:id="4552" w:name="_Toc190883765"/>
              <w:bookmarkEnd w:id="4551"/>
              <w:bookmarkEnd w:id="4552"/>
            </w:del>
          </w:p>
        </w:tc>
        <w:bookmarkStart w:id="4553" w:name="_Toc190881053"/>
        <w:bookmarkStart w:id="4554" w:name="_Toc190883766"/>
        <w:bookmarkEnd w:id="4553"/>
        <w:bookmarkEnd w:id="4554"/>
      </w:tr>
    </w:tbl>
    <w:p w14:paraId="5902B3A4" w14:textId="21FDFC07" w:rsidR="00BE52B0" w:rsidRPr="00F4315F" w:rsidDel="004A2D26" w:rsidRDefault="00BE52B0">
      <w:pPr>
        <w:tabs>
          <w:tab w:val="left" w:pos="2446"/>
        </w:tabs>
        <w:spacing w:line="276" w:lineRule="auto"/>
        <w:rPr>
          <w:del w:id="4555" w:author="Gidon Kupietzky" w:date="2025-02-13T17:45:00Z" w16du:dateUtc="2025-02-13T15:45:00Z"/>
          <w:rtl/>
        </w:rPr>
        <w:pPrChange w:id="4556" w:author="Gidon Kupietzky" w:date="2025-02-13T17:45:00Z" w16du:dateUtc="2025-02-13T15:45:00Z">
          <w:pPr>
            <w:pStyle w:val="2"/>
          </w:pPr>
        </w:pPrChange>
      </w:pPr>
      <w:bookmarkStart w:id="4557" w:name="_נספח_פירוט_הנחות_1"/>
      <w:bookmarkStart w:id="4558" w:name="_Toc140047683"/>
      <w:bookmarkStart w:id="4559" w:name="_Toc141724194"/>
      <w:bookmarkEnd w:id="4557"/>
      <w:del w:id="4560" w:author="Gidon Kupietzky" w:date="2025-02-13T17:45:00Z" w16du:dateUtc="2025-02-13T15:45:00Z">
        <w:r w:rsidRPr="00F4315F" w:rsidDel="004A2D26">
          <w:rPr>
            <w:rtl/>
          </w:rPr>
          <w:delText>נספח פירוט הנחות דמוגר</w:delText>
        </w:r>
        <w:r w:rsidR="005A7BFC" w:rsidRPr="00F4315F" w:rsidDel="004A2D26">
          <w:rPr>
            <w:rFonts w:hint="cs"/>
            <w:rtl/>
          </w:rPr>
          <w:delText>פיות</w:delText>
        </w:r>
        <w:r w:rsidRPr="00F4315F" w:rsidDel="004A2D26">
          <w:rPr>
            <w:rtl/>
          </w:rPr>
          <w:delText xml:space="preserve"> למגזר </w:delText>
        </w:r>
        <w:commentRangeStart w:id="4561"/>
        <w:r w:rsidRPr="00F4315F" w:rsidDel="004A2D26">
          <w:rPr>
            <w:rtl/>
          </w:rPr>
          <w:delText>הערבי</w:delText>
        </w:r>
        <w:bookmarkEnd w:id="4558"/>
        <w:bookmarkEnd w:id="4559"/>
        <w:commentRangeEnd w:id="4561"/>
        <w:r w:rsidR="00B66DE2" w:rsidDel="004A2D26">
          <w:rPr>
            <w:rStyle w:val="ab"/>
            <w:rtl/>
          </w:rPr>
          <w:commentReference w:id="4561"/>
        </w:r>
        <w:bookmarkStart w:id="4562" w:name="_Toc190881054"/>
        <w:bookmarkStart w:id="4563" w:name="_Toc190883767"/>
        <w:bookmarkEnd w:id="4562"/>
        <w:bookmarkEnd w:id="4563"/>
      </w:del>
    </w:p>
    <w:p w14:paraId="50EC0938" w14:textId="5A28E507" w:rsidR="00BE52B0" w:rsidRPr="00DE4801" w:rsidDel="004A2D26" w:rsidRDefault="00BE52B0">
      <w:pPr>
        <w:tabs>
          <w:tab w:val="left" w:pos="2446"/>
        </w:tabs>
        <w:spacing w:line="276" w:lineRule="auto"/>
        <w:rPr>
          <w:del w:id="4564" w:author="Gidon Kupietzky" w:date="2025-02-13T17:45:00Z" w16du:dateUtc="2025-02-13T15:45:00Z"/>
          <w:rtl/>
          <w:lang w:val="es-AR"/>
        </w:rPr>
        <w:pPrChange w:id="4565" w:author="Gidon Kupietzky" w:date="2025-02-13T17:45:00Z" w16du:dateUtc="2025-02-13T15:45:00Z">
          <w:pPr/>
        </w:pPrChange>
      </w:pPr>
      <w:bookmarkStart w:id="4566" w:name="_Toc140047684"/>
      <w:bookmarkStart w:id="4567" w:name="_Toc141724195"/>
      <w:del w:id="4568" w:author="Gidon Kupietzky" w:date="2025-02-13T17:45:00Z" w16du:dateUtc="2025-02-13T15:45:00Z">
        <w:r w:rsidRPr="00DE4801" w:rsidDel="004A2D26">
          <w:rPr>
            <w:rtl/>
            <w:lang w:val="es-AR"/>
          </w:rPr>
          <w:delText>תוחלת חיים לפי מין – 2011-15 עד 2046-50</w:delText>
        </w:r>
        <w:bookmarkStart w:id="4569" w:name="_Toc190881055"/>
        <w:bookmarkStart w:id="4570" w:name="_Toc190883768"/>
        <w:bookmarkEnd w:id="4566"/>
        <w:bookmarkEnd w:id="4567"/>
        <w:bookmarkEnd w:id="4569"/>
        <w:bookmarkEnd w:id="4570"/>
      </w:del>
    </w:p>
    <w:tbl>
      <w:tblPr>
        <w:tblStyle w:val="4-5"/>
        <w:bidiVisual/>
        <w:tblW w:w="3820" w:type="dxa"/>
        <w:tblLook w:val="04A0" w:firstRow="1" w:lastRow="0" w:firstColumn="1" w:lastColumn="0" w:noHBand="0" w:noVBand="1"/>
      </w:tblPr>
      <w:tblGrid>
        <w:gridCol w:w="1524"/>
        <w:gridCol w:w="1145"/>
        <w:gridCol w:w="1152"/>
      </w:tblGrid>
      <w:tr w:rsidR="00BE52B0" w:rsidRPr="00DE4801" w:rsidDel="004A2D26" w14:paraId="7B9D874B" w14:textId="74086891" w:rsidTr="009C1501">
        <w:trPr>
          <w:cnfStyle w:val="100000000000" w:firstRow="1" w:lastRow="0" w:firstColumn="0" w:lastColumn="0" w:oddVBand="0" w:evenVBand="0" w:oddHBand="0" w:evenHBand="0" w:firstRowFirstColumn="0" w:firstRowLastColumn="0" w:lastRowFirstColumn="0" w:lastRowLastColumn="0"/>
          <w:trHeight w:val="288"/>
          <w:tblHeader/>
          <w:del w:id="4571" w:author="Gidon Kupietzky" w:date="2025-02-13T17:45:00Z"/>
        </w:trPr>
        <w:tc>
          <w:tcPr>
            <w:cnfStyle w:val="001000000000" w:firstRow="0" w:lastRow="0" w:firstColumn="1" w:lastColumn="0" w:oddVBand="0" w:evenVBand="0" w:oddHBand="0" w:evenHBand="0" w:firstRowFirstColumn="0" w:firstRowLastColumn="0" w:lastRowFirstColumn="0" w:lastRowLastColumn="0"/>
            <w:tcW w:w="1524" w:type="dxa"/>
            <w:noWrap/>
            <w:hideMark/>
          </w:tcPr>
          <w:p w14:paraId="0A2A910A" w14:textId="2C28A009" w:rsidR="00BE52B0" w:rsidRPr="00DE4801" w:rsidDel="004A2D26" w:rsidRDefault="002F09D1">
            <w:pPr>
              <w:tabs>
                <w:tab w:val="left" w:pos="2446"/>
              </w:tabs>
              <w:spacing w:line="276" w:lineRule="auto"/>
              <w:rPr>
                <w:del w:id="4572" w:author="Gidon Kupietzky" w:date="2025-02-13T17:45:00Z" w16du:dateUtc="2025-02-13T15:45:00Z"/>
                <w:rFonts w:ascii="David" w:eastAsia="Times New Roman" w:hAnsi="David"/>
                <w:sz w:val="20"/>
                <w:szCs w:val="20"/>
              </w:rPr>
              <w:pPrChange w:id="4573" w:author="Gidon Kupietzky" w:date="2025-02-13T17:45:00Z" w16du:dateUtc="2025-02-13T15:45:00Z">
                <w:pPr/>
              </w:pPrChange>
            </w:pPr>
            <w:del w:id="4574" w:author="Gidon Kupietzky" w:date="2025-02-13T17:45:00Z" w16du:dateUtc="2025-02-13T15:45:00Z">
              <w:r w:rsidDel="004A2D26">
                <w:rPr>
                  <w:rFonts w:ascii="David" w:eastAsia="Times New Roman" w:hAnsi="David" w:hint="cs"/>
                  <w:sz w:val="20"/>
                  <w:szCs w:val="20"/>
                  <w:rtl/>
                </w:rPr>
                <w:delText>שנים</w:delText>
              </w:r>
              <w:r w:rsidR="00BE52B0" w:rsidRPr="00DE4801" w:rsidDel="004A2D26">
                <w:rPr>
                  <w:rFonts w:ascii="David" w:eastAsia="Times New Roman" w:hAnsi="David"/>
                  <w:sz w:val="20"/>
                  <w:szCs w:val="20"/>
                </w:rPr>
                <w:delText> </w:delText>
              </w:r>
              <w:bookmarkStart w:id="4575" w:name="_Toc190881056"/>
              <w:bookmarkStart w:id="4576" w:name="_Toc190883769"/>
              <w:bookmarkEnd w:id="4575"/>
              <w:bookmarkEnd w:id="4576"/>
            </w:del>
          </w:p>
        </w:tc>
        <w:tc>
          <w:tcPr>
            <w:tcW w:w="1145" w:type="dxa"/>
            <w:noWrap/>
            <w:hideMark/>
          </w:tcPr>
          <w:p w14:paraId="1E0ADFD0" w14:textId="1507C864" w:rsidR="00BE52B0" w:rsidRPr="00DE4801" w:rsidDel="004A2D26" w:rsidRDefault="00BE52B0">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4577" w:author="Gidon Kupietzky" w:date="2025-02-13T17:45:00Z" w16du:dateUtc="2025-02-13T15:45:00Z"/>
                <w:rFonts w:ascii="David" w:eastAsia="Times New Roman" w:hAnsi="David"/>
              </w:rPr>
              <w:pPrChange w:id="4578" w:author="Gidon Kupietzky" w:date="2025-02-13T17:45:00Z" w16du:dateUtc="2025-02-13T15:45:00Z">
                <w:pPr>
                  <w:cnfStyle w:val="100000000000" w:firstRow="1" w:lastRow="0" w:firstColumn="0" w:lastColumn="0" w:oddVBand="0" w:evenVBand="0" w:oddHBand="0" w:evenHBand="0" w:firstRowFirstColumn="0" w:firstRowLastColumn="0" w:lastRowFirstColumn="0" w:lastRowLastColumn="0"/>
                </w:pPr>
              </w:pPrChange>
            </w:pPr>
            <w:del w:id="4579" w:author="Gidon Kupietzky" w:date="2025-02-13T17:45:00Z" w16du:dateUtc="2025-02-13T15:45:00Z">
              <w:r w:rsidRPr="00DE4801" w:rsidDel="004A2D26">
                <w:rPr>
                  <w:rFonts w:ascii="David" w:eastAsia="Times New Roman" w:hAnsi="David"/>
                  <w:rtl/>
                </w:rPr>
                <w:delText>זכרים</w:delText>
              </w:r>
              <w:bookmarkStart w:id="4580" w:name="_Toc190881057"/>
              <w:bookmarkStart w:id="4581" w:name="_Toc190883770"/>
              <w:bookmarkEnd w:id="4580"/>
              <w:bookmarkEnd w:id="4581"/>
            </w:del>
          </w:p>
        </w:tc>
        <w:tc>
          <w:tcPr>
            <w:tcW w:w="1151" w:type="dxa"/>
            <w:noWrap/>
            <w:hideMark/>
          </w:tcPr>
          <w:p w14:paraId="2238E45D" w14:textId="09AAAF01" w:rsidR="00BE52B0" w:rsidRPr="00DE4801" w:rsidDel="004A2D26" w:rsidRDefault="00BE52B0">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4582" w:author="Gidon Kupietzky" w:date="2025-02-13T17:45:00Z" w16du:dateUtc="2025-02-13T15:45:00Z"/>
                <w:rFonts w:ascii="David" w:eastAsia="Times New Roman" w:hAnsi="David"/>
                <w:rtl/>
              </w:rPr>
              <w:pPrChange w:id="4583" w:author="Gidon Kupietzky" w:date="2025-02-13T17:45:00Z" w16du:dateUtc="2025-02-13T15:45:00Z">
                <w:pPr>
                  <w:cnfStyle w:val="100000000000" w:firstRow="1" w:lastRow="0" w:firstColumn="0" w:lastColumn="0" w:oddVBand="0" w:evenVBand="0" w:oddHBand="0" w:evenHBand="0" w:firstRowFirstColumn="0" w:firstRowLastColumn="0" w:lastRowFirstColumn="0" w:lastRowLastColumn="0"/>
                </w:pPr>
              </w:pPrChange>
            </w:pPr>
            <w:del w:id="4584" w:author="Gidon Kupietzky" w:date="2025-02-13T17:45:00Z" w16du:dateUtc="2025-02-13T15:45:00Z">
              <w:r w:rsidRPr="00DE4801" w:rsidDel="004A2D26">
                <w:rPr>
                  <w:rFonts w:ascii="David" w:eastAsia="Times New Roman" w:hAnsi="David"/>
                  <w:rtl/>
                </w:rPr>
                <w:delText>נקבות</w:delText>
              </w:r>
              <w:bookmarkStart w:id="4585" w:name="_Toc190881058"/>
              <w:bookmarkStart w:id="4586" w:name="_Toc190883771"/>
              <w:bookmarkEnd w:id="4585"/>
              <w:bookmarkEnd w:id="4586"/>
            </w:del>
          </w:p>
        </w:tc>
        <w:bookmarkStart w:id="4587" w:name="_Toc190881059"/>
        <w:bookmarkStart w:id="4588" w:name="_Toc190883772"/>
        <w:bookmarkEnd w:id="4587"/>
        <w:bookmarkEnd w:id="4588"/>
      </w:tr>
      <w:tr w:rsidR="00BE52B0" w:rsidRPr="00DE4801" w:rsidDel="004A2D26" w14:paraId="4332AA5D" w14:textId="1794861F" w:rsidTr="009C1501">
        <w:trPr>
          <w:cnfStyle w:val="000000100000" w:firstRow="0" w:lastRow="0" w:firstColumn="0" w:lastColumn="0" w:oddVBand="0" w:evenVBand="0" w:oddHBand="1" w:evenHBand="0" w:firstRowFirstColumn="0" w:firstRowLastColumn="0" w:lastRowFirstColumn="0" w:lastRowLastColumn="0"/>
          <w:trHeight w:val="288"/>
          <w:del w:id="4589" w:author="Gidon Kupietzky" w:date="2025-02-13T17:45:00Z"/>
        </w:trPr>
        <w:tc>
          <w:tcPr>
            <w:cnfStyle w:val="001000000000" w:firstRow="0" w:lastRow="0" w:firstColumn="1" w:lastColumn="0" w:oddVBand="0" w:evenVBand="0" w:oddHBand="0" w:evenHBand="0" w:firstRowFirstColumn="0" w:firstRowLastColumn="0" w:lastRowFirstColumn="0" w:lastRowLastColumn="0"/>
            <w:tcW w:w="1524" w:type="dxa"/>
            <w:noWrap/>
            <w:hideMark/>
          </w:tcPr>
          <w:p w14:paraId="655C3B56" w14:textId="028828FE" w:rsidR="00BE52B0" w:rsidRPr="00DE4801" w:rsidDel="004A2D26" w:rsidRDefault="00BE52B0">
            <w:pPr>
              <w:tabs>
                <w:tab w:val="left" w:pos="2446"/>
              </w:tabs>
              <w:spacing w:line="276" w:lineRule="auto"/>
              <w:rPr>
                <w:del w:id="4590" w:author="Gidon Kupietzky" w:date="2025-02-13T17:45:00Z" w16du:dateUtc="2025-02-13T15:45:00Z"/>
                <w:rFonts w:ascii="David" w:eastAsia="Times New Roman" w:hAnsi="David"/>
                <w:sz w:val="20"/>
                <w:szCs w:val="20"/>
                <w:rtl/>
              </w:rPr>
              <w:pPrChange w:id="4591" w:author="Gidon Kupietzky" w:date="2025-02-13T17:45:00Z" w16du:dateUtc="2025-02-13T15:45:00Z">
                <w:pPr/>
              </w:pPrChange>
            </w:pPr>
            <w:del w:id="4592" w:author="Gidon Kupietzky" w:date="2025-02-13T17:45:00Z" w16du:dateUtc="2025-02-13T15:45:00Z">
              <w:r w:rsidRPr="00DE4801" w:rsidDel="004A2D26">
                <w:rPr>
                  <w:rFonts w:ascii="David" w:eastAsia="Times New Roman" w:hAnsi="David"/>
                  <w:sz w:val="20"/>
                  <w:szCs w:val="20"/>
                </w:rPr>
                <w:delText>2011-15</w:delText>
              </w:r>
              <w:bookmarkStart w:id="4593" w:name="_Toc190881060"/>
              <w:bookmarkStart w:id="4594" w:name="_Toc190883773"/>
              <w:bookmarkEnd w:id="4593"/>
              <w:bookmarkEnd w:id="4594"/>
            </w:del>
          </w:p>
        </w:tc>
        <w:tc>
          <w:tcPr>
            <w:tcW w:w="1145" w:type="dxa"/>
            <w:noWrap/>
            <w:hideMark/>
          </w:tcPr>
          <w:p w14:paraId="1E5D2C15" w14:textId="61D62C95" w:rsidR="00BE52B0" w:rsidRPr="00DE4801" w:rsidDel="004A2D26" w:rsidRDefault="00BE52B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595" w:author="Gidon Kupietzky" w:date="2025-02-13T17:45:00Z" w16du:dateUtc="2025-02-13T15:45:00Z"/>
                <w:rFonts w:ascii="David" w:eastAsia="Times New Roman" w:hAnsi="David"/>
              </w:rPr>
              <w:pPrChange w:id="459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597" w:author="Gidon Kupietzky" w:date="2025-02-13T17:45:00Z" w16du:dateUtc="2025-02-13T15:45:00Z">
              <w:r w:rsidRPr="00DE4801" w:rsidDel="004A2D26">
                <w:rPr>
                  <w:rFonts w:ascii="David" w:eastAsia="Times New Roman" w:hAnsi="David"/>
                </w:rPr>
                <w:delText>77.30</w:delText>
              </w:r>
              <w:bookmarkStart w:id="4598" w:name="_Toc190881061"/>
              <w:bookmarkStart w:id="4599" w:name="_Toc190883774"/>
              <w:bookmarkEnd w:id="4598"/>
              <w:bookmarkEnd w:id="4599"/>
            </w:del>
          </w:p>
        </w:tc>
        <w:tc>
          <w:tcPr>
            <w:tcW w:w="1151" w:type="dxa"/>
            <w:noWrap/>
            <w:hideMark/>
          </w:tcPr>
          <w:p w14:paraId="7770F34C" w14:textId="7390DDA9" w:rsidR="00BE52B0" w:rsidRPr="00DE4801" w:rsidDel="004A2D26" w:rsidRDefault="00BE52B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600" w:author="Gidon Kupietzky" w:date="2025-02-13T17:45:00Z" w16du:dateUtc="2025-02-13T15:45:00Z"/>
                <w:rFonts w:ascii="David" w:eastAsia="Times New Roman" w:hAnsi="David"/>
              </w:rPr>
              <w:pPrChange w:id="460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602" w:author="Gidon Kupietzky" w:date="2025-02-13T17:45:00Z" w16du:dateUtc="2025-02-13T15:45:00Z">
              <w:r w:rsidRPr="00DE4801" w:rsidDel="004A2D26">
                <w:rPr>
                  <w:rFonts w:ascii="David" w:eastAsia="Times New Roman" w:hAnsi="David"/>
                </w:rPr>
                <w:delText>81.10</w:delText>
              </w:r>
              <w:bookmarkStart w:id="4603" w:name="_Toc190881062"/>
              <w:bookmarkStart w:id="4604" w:name="_Toc190883775"/>
              <w:bookmarkEnd w:id="4603"/>
              <w:bookmarkEnd w:id="4604"/>
            </w:del>
          </w:p>
        </w:tc>
        <w:bookmarkStart w:id="4605" w:name="_Toc190881063"/>
        <w:bookmarkStart w:id="4606" w:name="_Toc190883776"/>
        <w:bookmarkEnd w:id="4605"/>
        <w:bookmarkEnd w:id="4606"/>
      </w:tr>
      <w:tr w:rsidR="00BE52B0" w:rsidRPr="00DE4801" w:rsidDel="004A2D26" w14:paraId="7CF2B692" w14:textId="77AA582D" w:rsidTr="009C1501">
        <w:trPr>
          <w:trHeight w:val="288"/>
          <w:del w:id="4607" w:author="Gidon Kupietzky" w:date="2025-02-13T17:45:00Z"/>
        </w:trPr>
        <w:tc>
          <w:tcPr>
            <w:cnfStyle w:val="001000000000" w:firstRow="0" w:lastRow="0" w:firstColumn="1" w:lastColumn="0" w:oddVBand="0" w:evenVBand="0" w:oddHBand="0" w:evenHBand="0" w:firstRowFirstColumn="0" w:firstRowLastColumn="0" w:lastRowFirstColumn="0" w:lastRowLastColumn="0"/>
            <w:tcW w:w="1524" w:type="dxa"/>
            <w:noWrap/>
            <w:hideMark/>
          </w:tcPr>
          <w:p w14:paraId="09BE8017" w14:textId="29C63EAD" w:rsidR="00BE52B0" w:rsidRPr="00DE4801" w:rsidDel="004A2D26" w:rsidRDefault="00BE52B0">
            <w:pPr>
              <w:tabs>
                <w:tab w:val="left" w:pos="2446"/>
              </w:tabs>
              <w:spacing w:line="276" w:lineRule="auto"/>
              <w:rPr>
                <w:del w:id="4608" w:author="Gidon Kupietzky" w:date="2025-02-13T17:45:00Z" w16du:dateUtc="2025-02-13T15:45:00Z"/>
                <w:rFonts w:ascii="David" w:eastAsia="Times New Roman" w:hAnsi="David"/>
                <w:sz w:val="20"/>
                <w:szCs w:val="20"/>
              </w:rPr>
              <w:pPrChange w:id="4609" w:author="Gidon Kupietzky" w:date="2025-02-13T17:45:00Z" w16du:dateUtc="2025-02-13T15:45:00Z">
                <w:pPr/>
              </w:pPrChange>
            </w:pPr>
            <w:del w:id="4610" w:author="Gidon Kupietzky" w:date="2025-02-13T17:45:00Z" w16du:dateUtc="2025-02-13T15:45:00Z">
              <w:r w:rsidRPr="00DE4801" w:rsidDel="004A2D26">
                <w:rPr>
                  <w:rFonts w:ascii="David" w:eastAsia="Times New Roman" w:hAnsi="David"/>
                  <w:sz w:val="20"/>
                  <w:szCs w:val="20"/>
                </w:rPr>
                <w:delText>2016-20</w:delText>
              </w:r>
              <w:bookmarkStart w:id="4611" w:name="_Toc190881064"/>
              <w:bookmarkStart w:id="4612" w:name="_Toc190883777"/>
              <w:bookmarkEnd w:id="4611"/>
              <w:bookmarkEnd w:id="4612"/>
            </w:del>
          </w:p>
        </w:tc>
        <w:tc>
          <w:tcPr>
            <w:tcW w:w="1145" w:type="dxa"/>
            <w:noWrap/>
            <w:hideMark/>
          </w:tcPr>
          <w:p w14:paraId="6C449EB6" w14:textId="2219A41D" w:rsidR="00BE52B0" w:rsidRPr="00DE4801" w:rsidDel="004A2D26" w:rsidRDefault="00BE52B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613" w:author="Gidon Kupietzky" w:date="2025-02-13T17:45:00Z" w16du:dateUtc="2025-02-13T15:45:00Z"/>
                <w:rFonts w:ascii="David" w:eastAsia="Times New Roman" w:hAnsi="David"/>
              </w:rPr>
              <w:pPrChange w:id="461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615" w:author="Gidon Kupietzky" w:date="2025-02-13T17:45:00Z" w16du:dateUtc="2025-02-13T15:45:00Z">
              <w:r w:rsidRPr="00DE4801" w:rsidDel="004A2D26">
                <w:rPr>
                  <w:rFonts w:ascii="David" w:eastAsia="Times New Roman" w:hAnsi="David"/>
                </w:rPr>
                <w:delText>78.58</w:delText>
              </w:r>
              <w:bookmarkStart w:id="4616" w:name="_Toc190881065"/>
              <w:bookmarkStart w:id="4617" w:name="_Toc190883778"/>
              <w:bookmarkEnd w:id="4616"/>
              <w:bookmarkEnd w:id="4617"/>
            </w:del>
          </w:p>
        </w:tc>
        <w:tc>
          <w:tcPr>
            <w:tcW w:w="1151" w:type="dxa"/>
            <w:noWrap/>
            <w:hideMark/>
          </w:tcPr>
          <w:p w14:paraId="1F899A57" w14:textId="0C24B7C3" w:rsidR="00BE52B0" w:rsidRPr="00DE4801" w:rsidDel="004A2D26" w:rsidRDefault="00BE52B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618" w:author="Gidon Kupietzky" w:date="2025-02-13T17:45:00Z" w16du:dateUtc="2025-02-13T15:45:00Z"/>
                <w:rFonts w:ascii="David" w:eastAsia="Times New Roman" w:hAnsi="David"/>
              </w:rPr>
              <w:pPrChange w:id="461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620" w:author="Gidon Kupietzky" w:date="2025-02-13T17:45:00Z" w16du:dateUtc="2025-02-13T15:45:00Z">
              <w:r w:rsidRPr="00DE4801" w:rsidDel="004A2D26">
                <w:rPr>
                  <w:rFonts w:ascii="David" w:eastAsia="Times New Roman" w:hAnsi="David"/>
                </w:rPr>
                <w:delText>82.33</w:delText>
              </w:r>
              <w:bookmarkStart w:id="4621" w:name="_Toc190881066"/>
              <w:bookmarkStart w:id="4622" w:name="_Toc190883779"/>
              <w:bookmarkEnd w:id="4621"/>
              <w:bookmarkEnd w:id="4622"/>
            </w:del>
          </w:p>
        </w:tc>
        <w:bookmarkStart w:id="4623" w:name="_Toc190881067"/>
        <w:bookmarkStart w:id="4624" w:name="_Toc190883780"/>
        <w:bookmarkEnd w:id="4623"/>
        <w:bookmarkEnd w:id="4624"/>
      </w:tr>
      <w:tr w:rsidR="00BE52B0" w:rsidRPr="00DE4801" w:rsidDel="004A2D26" w14:paraId="1F67A687" w14:textId="27EE33A9" w:rsidTr="009C1501">
        <w:trPr>
          <w:cnfStyle w:val="000000100000" w:firstRow="0" w:lastRow="0" w:firstColumn="0" w:lastColumn="0" w:oddVBand="0" w:evenVBand="0" w:oddHBand="1" w:evenHBand="0" w:firstRowFirstColumn="0" w:firstRowLastColumn="0" w:lastRowFirstColumn="0" w:lastRowLastColumn="0"/>
          <w:trHeight w:val="288"/>
          <w:del w:id="4625" w:author="Gidon Kupietzky" w:date="2025-02-13T17:45:00Z"/>
        </w:trPr>
        <w:tc>
          <w:tcPr>
            <w:cnfStyle w:val="001000000000" w:firstRow="0" w:lastRow="0" w:firstColumn="1" w:lastColumn="0" w:oddVBand="0" w:evenVBand="0" w:oddHBand="0" w:evenHBand="0" w:firstRowFirstColumn="0" w:firstRowLastColumn="0" w:lastRowFirstColumn="0" w:lastRowLastColumn="0"/>
            <w:tcW w:w="1524" w:type="dxa"/>
            <w:noWrap/>
            <w:hideMark/>
          </w:tcPr>
          <w:p w14:paraId="0652FD5F" w14:textId="3FC5EA8F" w:rsidR="00BE52B0" w:rsidRPr="00DE4801" w:rsidDel="004A2D26" w:rsidRDefault="00BE52B0">
            <w:pPr>
              <w:tabs>
                <w:tab w:val="left" w:pos="2446"/>
              </w:tabs>
              <w:spacing w:line="276" w:lineRule="auto"/>
              <w:rPr>
                <w:del w:id="4626" w:author="Gidon Kupietzky" w:date="2025-02-13T17:45:00Z" w16du:dateUtc="2025-02-13T15:45:00Z"/>
                <w:rFonts w:ascii="David" w:eastAsia="Times New Roman" w:hAnsi="David"/>
                <w:sz w:val="20"/>
                <w:szCs w:val="20"/>
              </w:rPr>
              <w:pPrChange w:id="4627" w:author="Gidon Kupietzky" w:date="2025-02-13T17:45:00Z" w16du:dateUtc="2025-02-13T15:45:00Z">
                <w:pPr/>
              </w:pPrChange>
            </w:pPr>
            <w:del w:id="4628" w:author="Gidon Kupietzky" w:date="2025-02-13T17:45:00Z" w16du:dateUtc="2025-02-13T15:45:00Z">
              <w:r w:rsidRPr="00DE4801" w:rsidDel="004A2D26">
                <w:rPr>
                  <w:rFonts w:ascii="David" w:eastAsia="Times New Roman" w:hAnsi="David"/>
                  <w:sz w:val="20"/>
                  <w:szCs w:val="20"/>
                </w:rPr>
                <w:delText>2021-25</w:delText>
              </w:r>
              <w:bookmarkStart w:id="4629" w:name="_Toc190881068"/>
              <w:bookmarkStart w:id="4630" w:name="_Toc190883781"/>
              <w:bookmarkEnd w:id="4629"/>
              <w:bookmarkEnd w:id="4630"/>
            </w:del>
          </w:p>
        </w:tc>
        <w:tc>
          <w:tcPr>
            <w:tcW w:w="1145" w:type="dxa"/>
            <w:noWrap/>
            <w:hideMark/>
          </w:tcPr>
          <w:p w14:paraId="38CEE294" w14:textId="51BA4E4A" w:rsidR="00BE52B0" w:rsidRPr="00DE4801" w:rsidDel="004A2D26" w:rsidRDefault="00BE52B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631" w:author="Gidon Kupietzky" w:date="2025-02-13T17:45:00Z" w16du:dateUtc="2025-02-13T15:45:00Z"/>
                <w:rFonts w:ascii="David" w:eastAsia="Times New Roman" w:hAnsi="David"/>
              </w:rPr>
              <w:pPrChange w:id="463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633" w:author="Gidon Kupietzky" w:date="2025-02-13T17:45:00Z" w16du:dateUtc="2025-02-13T15:45:00Z">
              <w:r w:rsidRPr="00DE4801" w:rsidDel="004A2D26">
                <w:rPr>
                  <w:rFonts w:ascii="David" w:eastAsia="Times New Roman" w:hAnsi="David"/>
                </w:rPr>
                <w:delText>79.81</w:delText>
              </w:r>
              <w:bookmarkStart w:id="4634" w:name="_Toc190881069"/>
              <w:bookmarkStart w:id="4635" w:name="_Toc190883782"/>
              <w:bookmarkEnd w:id="4634"/>
              <w:bookmarkEnd w:id="4635"/>
            </w:del>
          </w:p>
        </w:tc>
        <w:tc>
          <w:tcPr>
            <w:tcW w:w="1151" w:type="dxa"/>
            <w:noWrap/>
            <w:hideMark/>
          </w:tcPr>
          <w:p w14:paraId="73D72307" w14:textId="6A1E4FF4" w:rsidR="00BE52B0" w:rsidRPr="00DE4801" w:rsidDel="004A2D26" w:rsidRDefault="00BE52B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636" w:author="Gidon Kupietzky" w:date="2025-02-13T17:45:00Z" w16du:dateUtc="2025-02-13T15:45:00Z"/>
                <w:rFonts w:ascii="David" w:eastAsia="Times New Roman" w:hAnsi="David"/>
              </w:rPr>
              <w:pPrChange w:id="463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638" w:author="Gidon Kupietzky" w:date="2025-02-13T17:45:00Z" w16du:dateUtc="2025-02-13T15:45:00Z">
              <w:r w:rsidRPr="00DE4801" w:rsidDel="004A2D26">
                <w:rPr>
                  <w:rFonts w:ascii="David" w:eastAsia="Times New Roman" w:hAnsi="David"/>
                </w:rPr>
                <w:delText>83.48</w:delText>
              </w:r>
              <w:bookmarkStart w:id="4639" w:name="_Toc190881070"/>
              <w:bookmarkStart w:id="4640" w:name="_Toc190883783"/>
              <w:bookmarkEnd w:id="4639"/>
              <w:bookmarkEnd w:id="4640"/>
            </w:del>
          </w:p>
        </w:tc>
        <w:bookmarkStart w:id="4641" w:name="_Toc190881071"/>
        <w:bookmarkStart w:id="4642" w:name="_Toc190883784"/>
        <w:bookmarkEnd w:id="4641"/>
        <w:bookmarkEnd w:id="4642"/>
      </w:tr>
      <w:tr w:rsidR="00BE52B0" w:rsidRPr="00DE4801" w:rsidDel="004A2D26" w14:paraId="2D712CED" w14:textId="5CD2561A" w:rsidTr="009C1501">
        <w:trPr>
          <w:trHeight w:val="288"/>
          <w:del w:id="4643" w:author="Gidon Kupietzky" w:date="2025-02-13T17:45:00Z"/>
        </w:trPr>
        <w:tc>
          <w:tcPr>
            <w:cnfStyle w:val="001000000000" w:firstRow="0" w:lastRow="0" w:firstColumn="1" w:lastColumn="0" w:oddVBand="0" w:evenVBand="0" w:oddHBand="0" w:evenHBand="0" w:firstRowFirstColumn="0" w:firstRowLastColumn="0" w:lastRowFirstColumn="0" w:lastRowLastColumn="0"/>
            <w:tcW w:w="1524" w:type="dxa"/>
            <w:noWrap/>
            <w:hideMark/>
          </w:tcPr>
          <w:p w14:paraId="666C3A92" w14:textId="62BCF115" w:rsidR="00BE52B0" w:rsidRPr="00DE4801" w:rsidDel="004A2D26" w:rsidRDefault="00BE52B0">
            <w:pPr>
              <w:tabs>
                <w:tab w:val="left" w:pos="2446"/>
              </w:tabs>
              <w:spacing w:line="276" w:lineRule="auto"/>
              <w:rPr>
                <w:del w:id="4644" w:author="Gidon Kupietzky" w:date="2025-02-13T17:45:00Z" w16du:dateUtc="2025-02-13T15:45:00Z"/>
                <w:rFonts w:ascii="David" w:eastAsia="Times New Roman" w:hAnsi="David"/>
                <w:sz w:val="20"/>
                <w:szCs w:val="20"/>
              </w:rPr>
              <w:pPrChange w:id="4645" w:author="Gidon Kupietzky" w:date="2025-02-13T17:45:00Z" w16du:dateUtc="2025-02-13T15:45:00Z">
                <w:pPr/>
              </w:pPrChange>
            </w:pPr>
            <w:del w:id="4646" w:author="Gidon Kupietzky" w:date="2025-02-13T17:45:00Z" w16du:dateUtc="2025-02-13T15:45:00Z">
              <w:r w:rsidRPr="00DE4801" w:rsidDel="004A2D26">
                <w:rPr>
                  <w:rFonts w:ascii="David" w:eastAsia="Times New Roman" w:hAnsi="David"/>
                  <w:sz w:val="20"/>
                  <w:szCs w:val="20"/>
                </w:rPr>
                <w:lastRenderedPageBreak/>
                <w:delText>2026-30</w:delText>
              </w:r>
              <w:bookmarkStart w:id="4647" w:name="_Toc190881072"/>
              <w:bookmarkStart w:id="4648" w:name="_Toc190883785"/>
              <w:bookmarkEnd w:id="4647"/>
              <w:bookmarkEnd w:id="4648"/>
            </w:del>
          </w:p>
        </w:tc>
        <w:tc>
          <w:tcPr>
            <w:tcW w:w="1145" w:type="dxa"/>
            <w:noWrap/>
            <w:hideMark/>
          </w:tcPr>
          <w:p w14:paraId="610FCF59" w14:textId="2672C236" w:rsidR="00BE52B0" w:rsidRPr="00DE4801" w:rsidDel="004A2D26" w:rsidRDefault="00BE52B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649" w:author="Gidon Kupietzky" w:date="2025-02-13T17:45:00Z" w16du:dateUtc="2025-02-13T15:45:00Z"/>
                <w:rFonts w:ascii="David" w:eastAsia="Times New Roman" w:hAnsi="David"/>
              </w:rPr>
              <w:pPrChange w:id="465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651" w:author="Gidon Kupietzky" w:date="2025-02-13T17:45:00Z" w16du:dateUtc="2025-02-13T15:45:00Z">
              <w:r w:rsidRPr="00DE4801" w:rsidDel="004A2D26">
                <w:rPr>
                  <w:rFonts w:ascii="David" w:eastAsia="Times New Roman" w:hAnsi="David"/>
                </w:rPr>
                <w:delText>80.98</w:delText>
              </w:r>
              <w:bookmarkStart w:id="4652" w:name="_Toc190881073"/>
              <w:bookmarkStart w:id="4653" w:name="_Toc190883786"/>
              <w:bookmarkEnd w:id="4652"/>
              <w:bookmarkEnd w:id="4653"/>
            </w:del>
          </w:p>
        </w:tc>
        <w:tc>
          <w:tcPr>
            <w:tcW w:w="1151" w:type="dxa"/>
            <w:noWrap/>
            <w:hideMark/>
          </w:tcPr>
          <w:p w14:paraId="36928125" w14:textId="3239572E" w:rsidR="00BE52B0" w:rsidRPr="00DE4801" w:rsidDel="004A2D26" w:rsidRDefault="00BE52B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654" w:author="Gidon Kupietzky" w:date="2025-02-13T17:45:00Z" w16du:dateUtc="2025-02-13T15:45:00Z"/>
                <w:rFonts w:ascii="David" w:eastAsia="Times New Roman" w:hAnsi="David"/>
              </w:rPr>
              <w:pPrChange w:id="465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656" w:author="Gidon Kupietzky" w:date="2025-02-13T17:45:00Z" w16du:dateUtc="2025-02-13T15:45:00Z">
              <w:r w:rsidRPr="00DE4801" w:rsidDel="004A2D26">
                <w:rPr>
                  <w:rFonts w:ascii="David" w:eastAsia="Times New Roman" w:hAnsi="David"/>
                </w:rPr>
                <w:delText>84.58</w:delText>
              </w:r>
              <w:bookmarkStart w:id="4657" w:name="_Toc190881074"/>
              <w:bookmarkStart w:id="4658" w:name="_Toc190883787"/>
              <w:bookmarkEnd w:id="4657"/>
              <w:bookmarkEnd w:id="4658"/>
            </w:del>
          </w:p>
        </w:tc>
        <w:bookmarkStart w:id="4659" w:name="_Toc190881075"/>
        <w:bookmarkStart w:id="4660" w:name="_Toc190883788"/>
        <w:bookmarkEnd w:id="4659"/>
        <w:bookmarkEnd w:id="4660"/>
      </w:tr>
      <w:tr w:rsidR="00BE52B0" w:rsidRPr="00DE4801" w:rsidDel="004A2D26" w14:paraId="17669F51" w14:textId="3F82F696" w:rsidTr="009C1501">
        <w:trPr>
          <w:cnfStyle w:val="000000100000" w:firstRow="0" w:lastRow="0" w:firstColumn="0" w:lastColumn="0" w:oddVBand="0" w:evenVBand="0" w:oddHBand="1" w:evenHBand="0" w:firstRowFirstColumn="0" w:firstRowLastColumn="0" w:lastRowFirstColumn="0" w:lastRowLastColumn="0"/>
          <w:trHeight w:val="288"/>
          <w:del w:id="4661" w:author="Gidon Kupietzky" w:date="2025-02-13T17:45:00Z"/>
        </w:trPr>
        <w:tc>
          <w:tcPr>
            <w:cnfStyle w:val="001000000000" w:firstRow="0" w:lastRow="0" w:firstColumn="1" w:lastColumn="0" w:oddVBand="0" w:evenVBand="0" w:oddHBand="0" w:evenHBand="0" w:firstRowFirstColumn="0" w:firstRowLastColumn="0" w:lastRowFirstColumn="0" w:lastRowLastColumn="0"/>
            <w:tcW w:w="1524" w:type="dxa"/>
            <w:noWrap/>
            <w:hideMark/>
          </w:tcPr>
          <w:p w14:paraId="69D55AAF" w14:textId="43A5EE9C" w:rsidR="00BE52B0" w:rsidRPr="00DE4801" w:rsidDel="004A2D26" w:rsidRDefault="00BE52B0">
            <w:pPr>
              <w:tabs>
                <w:tab w:val="left" w:pos="2446"/>
              </w:tabs>
              <w:spacing w:line="276" w:lineRule="auto"/>
              <w:rPr>
                <w:del w:id="4662" w:author="Gidon Kupietzky" w:date="2025-02-13T17:45:00Z" w16du:dateUtc="2025-02-13T15:45:00Z"/>
                <w:rFonts w:ascii="David" w:eastAsia="Times New Roman" w:hAnsi="David"/>
                <w:sz w:val="20"/>
                <w:szCs w:val="20"/>
              </w:rPr>
              <w:pPrChange w:id="4663" w:author="Gidon Kupietzky" w:date="2025-02-13T17:45:00Z" w16du:dateUtc="2025-02-13T15:45:00Z">
                <w:pPr/>
              </w:pPrChange>
            </w:pPr>
            <w:del w:id="4664" w:author="Gidon Kupietzky" w:date="2025-02-13T17:45:00Z" w16du:dateUtc="2025-02-13T15:45:00Z">
              <w:r w:rsidRPr="00DE4801" w:rsidDel="004A2D26">
                <w:rPr>
                  <w:rFonts w:ascii="David" w:eastAsia="Times New Roman" w:hAnsi="David"/>
                  <w:sz w:val="20"/>
                  <w:szCs w:val="20"/>
                </w:rPr>
                <w:delText>2031-35</w:delText>
              </w:r>
              <w:bookmarkStart w:id="4665" w:name="_Toc190881076"/>
              <w:bookmarkStart w:id="4666" w:name="_Toc190883789"/>
              <w:bookmarkEnd w:id="4665"/>
              <w:bookmarkEnd w:id="4666"/>
            </w:del>
          </w:p>
        </w:tc>
        <w:tc>
          <w:tcPr>
            <w:tcW w:w="1145" w:type="dxa"/>
            <w:noWrap/>
            <w:hideMark/>
          </w:tcPr>
          <w:p w14:paraId="3904DC91" w14:textId="095072D7" w:rsidR="00BE52B0" w:rsidRPr="00DE4801" w:rsidDel="004A2D26" w:rsidRDefault="00BE52B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667" w:author="Gidon Kupietzky" w:date="2025-02-13T17:45:00Z" w16du:dateUtc="2025-02-13T15:45:00Z"/>
                <w:rFonts w:ascii="David" w:eastAsia="Times New Roman" w:hAnsi="David"/>
              </w:rPr>
              <w:pPrChange w:id="466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669" w:author="Gidon Kupietzky" w:date="2025-02-13T17:45:00Z" w16du:dateUtc="2025-02-13T15:45:00Z">
              <w:r w:rsidRPr="00DE4801" w:rsidDel="004A2D26">
                <w:rPr>
                  <w:rFonts w:ascii="David" w:eastAsia="Times New Roman" w:hAnsi="David"/>
                </w:rPr>
                <w:delText>82.10</w:delText>
              </w:r>
              <w:bookmarkStart w:id="4670" w:name="_Toc190881077"/>
              <w:bookmarkStart w:id="4671" w:name="_Toc190883790"/>
              <w:bookmarkEnd w:id="4670"/>
              <w:bookmarkEnd w:id="4671"/>
            </w:del>
          </w:p>
        </w:tc>
        <w:tc>
          <w:tcPr>
            <w:tcW w:w="1151" w:type="dxa"/>
            <w:noWrap/>
            <w:hideMark/>
          </w:tcPr>
          <w:p w14:paraId="0A8E7D39" w14:textId="69A6CFE8" w:rsidR="00BE52B0" w:rsidRPr="00DE4801" w:rsidDel="004A2D26" w:rsidRDefault="00BE52B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672" w:author="Gidon Kupietzky" w:date="2025-02-13T17:45:00Z" w16du:dateUtc="2025-02-13T15:45:00Z"/>
                <w:rFonts w:ascii="David" w:eastAsia="Times New Roman" w:hAnsi="David"/>
              </w:rPr>
              <w:pPrChange w:id="467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674" w:author="Gidon Kupietzky" w:date="2025-02-13T17:45:00Z" w16du:dateUtc="2025-02-13T15:45:00Z">
              <w:r w:rsidRPr="00DE4801" w:rsidDel="004A2D26">
                <w:rPr>
                  <w:rFonts w:ascii="David" w:eastAsia="Times New Roman" w:hAnsi="David"/>
                </w:rPr>
                <w:delText>85.61</w:delText>
              </w:r>
              <w:bookmarkStart w:id="4675" w:name="_Toc190881078"/>
              <w:bookmarkStart w:id="4676" w:name="_Toc190883791"/>
              <w:bookmarkEnd w:id="4675"/>
              <w:bookmarkEnd w:id="4676"/>
            </w:del>
          </w:p>
        </w:tc>
        <w:bookmarkStart w:id="4677" w:name="_Toc190881079"/>
        <w:bookmarkStart w:id="4678" w:name="_Toc190883792"/>
        <w:bookmarkEnd w:id="4677"/>
        <w:bookmarkEnd w:id="4678"/>
      </w:tr>
      <w:tr w:rsidR="00BE52B0" w:rsidRPr="00DE4801" w:rsidDel="004A2D26" w14:paraId="35CE5F66" w14:textId="0F51A381" w:rsidTr="009C1501">
        <w:trPr>
          <w:trHeight w:val="288"/>
          <w:del w:id="4679" w:author="Gidon Kupietzky" w:date="2025-02-13T17:45:00Z"/>
        </w:trPr>
        <w:tc>
          <w:tcPr>
            <w:cnfStyle w:val="001000000000" w:firstRow="0" w:lastRow="0" w:firstColumn="1" w:lastColumn="0" w:oddVBand="0" w:evenVBand="0" w:oddHBand="0" w:evenHBand="0" w:firstRowFirstColumn="0" w:firstRowLastColumn="0" w:lastRowFirstColumn="0" w:lastRowLastColumn="0"/>
            <w:tcW w:w="1524" w:type="dxa"/>
            <w:noWrap/>
            <w:hideMark/>
          </w:tcPr>
          <w:p w14:paraId="56FAB553" w14:textId="4A96728C" w:rsidR="00BE52B0" w:rsidRPr="00DE4801" w:rsidDel="004A2D26" w:rsidRDefault="00BE52B0">
            <w:pPr>
              <w:tabs>
                <w:tab w:val="left" w:pos="2446"/>
              </w:tabs>
              <w:spacing w:line="276" w:lineRule="auto"/>
              <w:rPr>
                <w:del w:id="4680" w:author="Gidon Kupietzky" w:date="2025-02-13T17:45:00Z" w16du:dateUtc="2025-02-13T15:45:00Z"/>
                <w:rFonts w:ascii="David" w:eastAsia="Times New Roman" w:hAnsi="David"/>
                <w:sz w:val="20"/>
                <w:szCs w:val="20"/>
              </w:rPr>
              <w:pPrChange w:id="4681" w:author="Gidon Kupietzky" w:date="2025-02-13T17:45:00Z" w16du:dateUtc="2025-02-13T15:45:00Z">
                <w:pPr/>
              </w:pPrChange>
            </w:pPr>
            <w:del w:id="4682" w:author="Gidon Kupietzky" w:date="2025-02-13T17:45:00Z" w16du:dateUtc="2025-02-13T15:45:00Z">
              <w:r w:rsidRPr="00DE4801" w:rsidDel="004A2D26">
                <w:rPr>
                  <w:rFonts w:ascii="David" w:eastAsia="Times New Roman" w:hAnsi="David"/>
                  <w:sz w:val="20"/>
                  <w:szCs w:val="20"/>
                </w:rPr>
                <w:delText>2036-40</w:delText>
              </w:r>
              <w:bookmarkStart w:id="4683" w:name="_Toc190881080"/>
              <w:bookmarkStart w:id="4684" w:name="_Toc190883793"/>
              <w:bookmarkEnd w:id="4683"/>
              <w:bookmarkEnd w:id="4684"/>
            </w:del>
          </w:p>
        </w:tc>
        <w:tc>
          <w:tcPr>
            <w:tcW w:w="1145" w:type="dxa"/>
            <w:noWrap/>
            <w:hideMark/>
          </w:tcPr>
          <w:p w14:paraId="6B0B1541" w14:textId="29C92682" w:rsidR="00BE52B0" w:rsidRPr="00DE4801" w:rsidDel="004A2D26" w:rsidRDefault="00BE52B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685" w:author="Gidon Kupietzky" w:date="2025-02-13T17:45:00Z" w16du:dateUtc="2025-02-13T15:45:00Z"/>
                <w:rFonts w:ascii="David" w:eastAsia="Times New Roman" w:hAnsi="David"/>
              </w:rPr>
              <w:pPrChange w:id="468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687" w:author="Gidon Kupietzky" w:date="2025-02-13T17:45:00Z" w16du:dateUtc="2025-02-13T15:45:00Z">
              <w:r w:rsidRPr="00DE4801" w:rsidDel="004A2D26">
                <w:rPr>
                  <w:rFonts w:ascii="David" w:eastAsia="Times New Roman" w:hAnsi="David"/>
                </w:rPr>
                <w:delText>83.18</w:delText>
              </w:r>
              <w:bookmarkStart w:id="4688" w:name="_Toc190881081"/>
              <w:bookmarkStart w:id="4689" w:name="_Toc190883794"/>
              <w:bookmarkEnd w:id="4688"/>
              <w:bookmarkEnd w:id="4689"/>
            </w:del>
          </w:p>
        </w:tc>
        <w:tc>
          <w:tcPr>
            <w:tcW w:w="1151" w:type="dxa"/>
            <w:noWrap/>
            <w:hideMark/>
          </w:tcPr>
          <w:p w14:paraId="233B523B" w14:textId="6724F180" w:rsidR="00BE52B0" w:rsidRPr="00DE4801" w:rsidDel="004A2D26" w:rsidRDefault="00BE52B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690" w:author="Gidon Kupietzky" w:date="2025-02-13T17:45:00Z" w16du:dateUtc="2025-02-13T15:45:00Z"/>
                <w:rFonts w:ascii="David" w:eastAsia="Times New Roman" w:hAnsi="David"/>
              </w:rPr>
              <w:pPrChange w:id="469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692" w:author="Gidon Kupietzky" w:date="2025-02-13T17:45:00Z" w16du:dateUtc="2025-02-13T15:45:00Z">
              <w:r w:rsidRPr="00DE4801" w:rsidDel="004A2D26">
                <w:rPr>
                  <w:rFonts w:ascii="David" w:eastAsia="Times New Roman" w:hAnsi="David"/>
                </w:rPr>
                <w:delText>86.59</w:delText>
              </w:r>
              <w:bookmarkStart w:id="4693" w:name="_Toc190881082"/>
              <w:bookmarkStart w:id="4694" w:name="_Toc190883795"/>
              <w:bookmarkEnd w:id="4693"/>
              <w:bookmarkEnd w:id="4694"/>
            </w:del>
          </w:p>
        </w:tc>
        <w:bookmarkStart w:id="4695" w:name="_Toc190881083"/>
        <w:bookmarkStart w:id="4696" w:name="_Toc190883796"/>
        <w:bookmarkEnd w:id="4695"/>
        <w:bookmarkEnd w:id="4696"/>
      </w:tr>
      <w:tr w:rsidR="00BE52B0" w:rsidRPr="00DE4801" w:rsidDel="004A2D26" w14:paraId="1B872795" w14:textId="4DC9F102" w:rsidTr="009C1501">
        <w:trPr>
          <w:cnfStyle w:val="000000100000" w:firstRow="0" w:lastRow="0" w:firstColumn="0" w:lastColumn="0" w:oddVBand="0" w:evenVBand="0" w:oddHBand="1" w:evenHBand="0" w:firstRowFirstColumn="0" w:firstRowLastColumn="0" w:lastRowFirstColumn="0" w:lastRowLastColumn="0"/>
          <w:trHeight w:val="288"/>
          <w:del w:id="4697" w:author="Gidon Kupietzky" w:date="2025-02-13T17:45:00Z"/>
        </w:trPr>
        <w:tc>
          <w:tcPr>
            <w:cnfStyle w:val="001000000000" w:firstRow="0" w:lastRow="0" w:firstColumn="1" w:lastColumn="0" w:oddVBand="0" w:evenVBand="0" w:oddHBand="0" w:evenHBand="0" w:firstRowFirstColumn="0" w:firstRowLastColumn="0" w:lastRowFirstColumn="0" w:lastRowLastColumn="0"/>
            <w:tcW w:w="1524" w:type="dxa"/>
            <w:noWrap/>
            <w:hideMark/>
          </w:tcPr>
          <w:p w14:paraId="492EAE36" w14:textId="21093685" w:rsidR="00BE52B0" w:rsidRPr="00DE4801" w:rsidDel="004A2D26" w:rsidRDefault="00BE52B0">
            <w:pPr>
              <w:tabs>
                <w:tab w:val="left" w:pos="2446"/>
              </w:tabs>
              <w:spacing w:line="276" w:lineRule="auto"/>
              <w:rPr>
                <w:del w:id="4698" w:author="Gidon Kupietzky" w:date="2025-02-13T17:45:00Z" w16du:dateUtc="2025-02-13T15:45:00Z"/>
                <w:rFonts w:ascii="David" w:eastAsia="Times New Roman" w:hAnsi="David"/>
                <w:sz w:val="20"/>
                <w:szCs w:val="20"/>
              </w:rPr>
              <w:pPrChange w:id="4699" w:author="Gidon Kupietzky" w:date="2025-02-13T17:45:00Z" w16du:dateUtc="2025-02-13T15:45:00Z">
                <w:pPr/>
              </w:pPrChange>
            </w:pPr>
            <w:del w:id="4700" w:author="Gidon Kupietzky" w:date="2025-02-13T17:45:00Z" w16du:dateUtc="2025-02-13T15:45:00Z">
              <w:r w:rsidRPr="00DE4801" w:rsidDel="004A2D26">
                <w:rPr>
                  <w:rFonts w:ascii="David" w:eastAsia="Times New Roman" w:hAnsi="David"/>
                  <w:sz w:val="20"/>
                  <w:szCs w:val="20"/>
                </w:rPr>
                <w:delText>2041-45</w:delText>
              </w:r>
              <w:bookmarkStart w:id="4701" w:name="_Toc190881084"/>
              <w:bookmarkStart w:id="4702" w:name="_Toc190883797"/>
              <w:bookmarkEnd w:id="4701"/>
              <w:bookmarkEnd w:id="4702"/>
            </w:del>
          </w:p>
        </w:tc>
        <w:tc>
          <w:tcPr>
            <w:tcW w:w="1145" w:type="dxa"/>
            <w:noWrap/>
            <w:hideMark/>
          </w:tcPr>
          <w:p w14:paraId="1EDE2583" w14:textId="58243C77" w:rsidR="00BE52B0" w:rsidRPr="00DE4801" w:rsidDel="004A2D26" w:rsidRDefault="00BE52B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703" w:author="Gidon Kupietzky" w:date="2025-02-13T17:45:00Z" w16du:dateUtc="2025-02-13T15:45:00Z"/>
                <w:rFonts w:ascii="David" w:eastAsia="Times New Roman" w:hAnsi="David"/>
              </w:rPr>
              <w:pPrChange w:id="470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705" w:author="Gidon Kupietzky" w:date="2025-02-13T17:45:00Z" w16du:dateUtc="2025-02-13T15:45:00Z">
              <w:r w:rsidRPr="00DE4801" w:rsidDel="004A2D26">
                <w:rPr>
                  <w:rFonts w:ascii="David" w:eastAsia="Times New Roman" w:hAnsi="David"/>
                </w:rPr>
                <w:delText>84.21</w:delText>
              </w:r>
              <w:bookmarkStart w:id="4706" w:name="_Toc190881085"/>
              <w:bookmarkStart w:id="4707" w:name="_Toc190883798"/>
              <w:bookmarkEnd w:id="4706"/>
              <w:bookmarkEnd w:id="4707"/>
            </w:del>
          </w:p>
        </w:tc>
        <w:tc>
          <w:tcPr>
            <w:tcW w:w="1151" w:type="dxa"/>
            <w:noWrap/>
            <w:hideMark/>
          </w:tcPr>
          <w:p w14:paraId="4B51C88A" w14:textId="3CA62AEF" w:rsidR="00BE52B0" w:rsidRPr="00DE4801" w:rsidDel="004A2D26" w:rsidRDefault="00BE52B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4708" w:author="Gidon Kupietzky" w:date="2025-02-13T17:45:00Z" w16du:dateUtc="2025-02-13T15:45:00Z"/>
                <w:rFonts w:ascii="David" w:eastAsia="Times New Roman" w:hAnsi="David"/>
              </w:rPr>
              <w:pPrChange w:id="470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4710" w:author="Gidon Kupietzky" w:date="2025-02-13T17:45:00Z" w16du:dateUtc="2025-02-13T15:45:00Z">
              <w:r w:rsidRPr="00DE4801" w:rsidDel="004A2D26">
                <w:rPr>
                  <w:rFonts w:ascii="David" w:eastAsia="Times New Roman" w:hAnsi="David"/>
                </w:rPr>
                <w:delText>87.51</w:delText>
              </w:r>
              <w:bookmarkStart w:id="4711" w:name="_Toc190881086"/>
              <w:bookmarkStart w:id="4712" w:name="_Toc190883799"/>
              <w:bookmarkEnd w:id="4711"/>
              <w:bookmarkEnd w:id="4712"/>
            </w:del>
          </w:p>
        </w:tc>
        <w:bookmarkStart w:id="4713" w:name="_Toc190881087"/>
        <w:bookmarkStart w:id="4714" w:name="_Toc190883800"/>
        <w:bookmarkEnd w:id="4713"/>
        <w:bookmarkEnd w:id="4714"/>
      </w:tr>
      <w:tr w:rsidR="00BE52B0" w:rsidRPr="00DE4801" w:rsidDel="004A2D26" w14:paraId="6B416EA7" w14:textId="2B7D1286" w:rsidTr="009C1501">
        <w:trPr>
          <w:trHeight w:val="288"/>
          <w:del w:id="4715" w:author="Gidon Kupietzky" w:date="2025-02-13T17:45:00Z"/>
        </w:trPr>
        <w:tc>
          <w:tcPr>
            <w:cnfStyle w:val="001000000000" w:firstRow="0" w:lastRow="0" w:firstColumn="1" w:lastColumn="0" w:oddVBand="0" w:evenVBand="0" w:oddHBand="0" w:evenHBand="0" w:firstRowFirstColumn="0" w:firstRowLastColumn="0" w:lastRowFirstColumn="0" w:lastRowLastColumn="0"/>
            <w:tcW w:w="1524" w:type="dxa"/>
            <w:noWrap/>
            <w:hideMark/>
          </w:tcPr>
          <w:p w14:paraId="2B06439D" w14:textId="5F9AAA38" w:rsidR="00BE52B0" w:rsidRPr="00DE4801" w:rsidDel="004A2D26" w:rsidRDefault="00BE52B0">
            <w:pPr>
              <w:tabs>
                <w:tab w:val="left" w:pos="2446"/>
              </w:tabs>
              <w:spacing w:line="276" w:lineRule="auto"/>
              <w:rPr>
                <w:del w:id="4716" w:author="Gidon Kupietzky" w:date="2025-02-13T17:45:00Z" w16du:dateUtc="2025-02-13T15:45:00Z"/>
                <w:rFonts w:ascii="David" w:eastAsia="Times New Roman" w:hAnsi="David"/>
                <w:sz w:val="20"/>
                <w:szCs w:val="20"/>
              </w:rPr>
              <w:pPrChange w:id="4717" w:author="Gidon Kupietzky" w:date="2025-02-13T17:45:00Z" w16du:dateUtc="2025-02-13T15:45:00Z">
                <w:pPr/>
              </w:pPrChange>
            </w:pPr>
            <w:del w:id="4718" w:author="Gidon Kupietzky" w:date="2025-02-13T17:45:00Z" w16du:dateUtc="2025-02-13T15:45:00Z">
              <w:r w:rsidRPr="00DE4801" w:rsidDel="004A2D26">
                <w:rPr>
                  <w:rFonts w:ascii="David" w:eastAsia="Times New Roman" w:hAnsi="David"/>
                  <w:sz w:val="20"/>
                  <w:szCs w:val="20"/>
                </w:rPr>
                <w:delText>2046-50</w:delText>
              </w:r>
              <w:bookmarkStart w:id="4719" w:name="_Toc190881088"/>
              <w:bookmarkStart w:id="4720" w:name="_Toc190883801"/>
              <w:bookmarkEnd w:id="4719"/>
              <w:bookmarkEnd w:id="4720"/>
            </w:del>
          </w:p>
        </w:tc>
        <w:tc>
          <w:tcPr>
            <w:tcW w:w="1145" w:type="dxa"/>
            <w:noWrap/>
            <w:hideMark/>
          </w:tcPr>
          <w:p w14:paraId="2A5CB8A0" w14:textId="33B3A5EA" w:rsidR="00BE52B0" w:rsidRPr="00DE4801" w:rsidDel="004A2D26" w:rsidRDefault="00BE52B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721" w:author="Gidon Kupietzky" w:date="2025-02-13T17:45:00Z" w16du:dateUtc="2025-02-13T15:45:00Z"/>
                <w:rFonts w:ascii="David" w:eastAsia="Times New Roman" w:hAnsi="David"/>
              </w:rPr>
              <w:pPrChange w:id="472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723" w:author="Gidon Kupietzky" w:date="2025-02-13T17:45:00Z" w16du:dateUtc="2025-02-13T15:45:00Z">
              <w:r w:rsidRPr="00DE4801" w:rsidDel="004A2D26">
                <w:rPr>
                  <w:rFonts w:ascii="David" w:eastAsia="Times New Roman" w:hAnsi="David"/>
                </w:rPr>
                <w:delText>85.20</w:delText>
              </w:r>
              <w:bookmarkStart w:id="4724" w:name="_Toc190881089"/>
              <w:bookmarkStart w:id="4725" w:name="_Toc190883802"/>
              <w:bookmarkEnd w:id="4724"/>
              <w:bookmarkEnd w:id="4725"/>
            </w:del>
          </w:p>
        </w:tc>
        <w:tc>
          <w:tcPr>
            <w:tcW w:w="1151" w:type="dxa"/>
            <w:noWrap/>
            <w:hideMark/>
          </w:tcPr>
          <w:p w14:paraId="42239CC1" w14:textId="68F8CA7D" w:rsidR="00BE52B0" w:rsidRPr="00DE4801" w:rsidDel="004A2D26" w:rsidRDefault="00BE52B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4726" w:author="Gidon Kupietzky" w:date="2025-02-13T17:45:00Z" w16du:dateUtc="2025-02-13T15:45:00Z"/>
                <w:rFonts w:ascii="David" w:eastAsia="Times New Roman" w:hAnsi="David"/>
              </w:rPr>
              <w:pPrChange w:id="472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4728" w:author="Gidon Kupietzky" w:date="2025-02-13T17:45:00Z" w16du:dateUtc="2025-02-13T15:45:00Z">
              <w:r w:rsidRPr="00DE4801" w:rsidDel="004A2D26">
                <w:rPr>
                  <w:rFonts w:ascii="David" w:eastAsia="Times New Roman" w:hAnsi="David"/>
                </w:rPr>
                <w:delText>88.39</w:delText>
              </w:r>
              <w:bookmarkStart w:id="4729" w:name="_Toc190881090"/>
              <w:bookmarkStart w:id="4730" w:name="_Toc190883803"/>
              <w:bookmarkEnd w:id="4729"/>
              <w:bookmarkEnd w:id="4730"/>
            </w:del>
          </w:p>
        </w:tc>
        <w:bookmarkStart w:id="4731" w:name="_Toc190881091"/>
        <w:bookmarkStart w:id="4732" w:name="_Toc190883804"/>
        <w:bookmarkEnd w:id="4731"/>
        <w:bookmarkEnd w:id="4732"/>
      </w:tr>
    </w:tbl>
    <w:p w14:paraId="777EE9A7" w14:textId="7B1BB77C" w:rsidR="00DA39E5" w:rsidDel="004A2D26" w:rsidRDefault="00DA39E5">
      <w:pPr>
        <w:tabs>
          <w:tab w:val="left" w:pos="2446"/>
        </w:tabs>
        <w:spacing w:line="276" w:lineRule="auto"/>
        <w:rPr>
          <w:del w:id="4733" w:author="Gidon Kupietzky" w:date="2025-02-13T17:45:00Z" w16du:dateUtc="2025-02-13T15:45:00Z"/>
        </w:rPr>
        <w:pPrChange w:id="4734" w:author="Gidon Kupietzky" w:date="2025-02-13T17:45:00Z" w16du:dateUtc="2025-02-13T15:45:00Z">
          <w:pPr>
            <w:pStyle w:val="2"/>
          </w:pPr>
        </w:pPrChange>
      </w:pPr>
      <w:bookmarkStart w:id="4735" w:name="_נספח__"/>
      <w:bookmarkStart w:id="4736" w:name="_Toc141724197"/>
      <w:bookmarkEnd w:id="4735"/>
      <w:commentRangeStart w:id="4737"/>
      <w:commentRangeStart w:id="4738"/>
      <w:del w:id="4739" w:author="Gidon Kupietzky" w:date="2025-02-13T17:45:00Z" w16du:dateUtc="2025-02-13T15:45:00Z">
        <w:r w:rsidDel="004A2D26">
          <w:rPr>
            <w:rFonts w:hint="cs"/>
            <w:rtl/>
          </w:rPr>
          <w:delText>נספח</w:delText>
        </w:r>
        <w:r w:rsidR="00F4315F" w:rsidDel="004A2D26">
          <w:rPr>
            <w:rFonts w:hint="cs"/>
            <w:rtl/>
          </w:rPr>
          <w:delText xml:space="preserve"> </w:delText>
        </w:r>
        <w:commentRangeEnd w:id="4737"/>
        <w:r w:rsidR="007A5717" w:rsidDel="004A2D26">
          <w:rPr>
            <w:rStyle w:val="ab"/>
            <w:rtl/>
          </w:rPr>
          <w:commentReference w:id="4737"/>
        </w:r>
        <w:commentRangeEnd w:id="4738"/>
        <w:r w:rsidR="00F51E60" w:rsidDel="004A2D26">
          <w:rPr>
            <w:rStyle w:val="ab"/>
            <w:rtl/>
          </w:rPr>
          <w:commentReference w:id="4738"/>
        </w:r>
        <w:r w:rsidDel="004A2D26">
          <w:rPr>
            <w:rFonts w:hint="cs"/>
            <w:rtl/>
          </w:rPr>
          <w:delText xml:space="preserve">הנחות השתתפות </w:delText>
        </w:r>
        <w:commentRangeStart w:id="4740"/>
        <w:r w:rsidDel="004A2D26">
          <w:rPr>
            <w:rFonts w:hint="cs"/>
            <w:rtl/>
          </w:rPr>
          <w:delText xml:space="preserve">בכוח </w:delText>
        </w:r>
        <w:commentRangeEnd w:id="4740"/>
        <w:r w:rsidR="005738BC" w:rsidDel="004A2D26">
          <w:rPr>
            <w:rStyle w:val="ab"/>
            <w:rtl/>
          </w:rPr>
          <w:commentReference w:id="4740"/>
        </w:r>
        <w:r w:rsidDel="004A2D26">
          <w:rPr>
            <w:rFonts w:hint="cs"/>
            <w:rtl/>
          </w:rPr>
          <w:delText>עבודה</w:delText>
        </w:r>
        <w:bookmarkEnd w:id="4736"/>
        <w:r w:rsidDel="004A2D26">
          <w:rPr>
            <w:rFonts w:hint="cs"/>
            <w:rtl/>
          </w:rPr>
          <w:delText xml:space="preserve"> </w:delText>
        </w:r>
        <w:bookmarkStart w:id="4741" w:name="_Toc190881092"/>
        <w:bookmarkStart w:id="4742" w:name="_Toc190883805"/>
        <w:bookmarkEnd w:id="4741"/>
        <w:bookmarkEnd w:id="4742"/>
      </w:del>
    </w:p>
    <w:p w14:paraId="43C3F30D" w14:textId="49EDA2A4" w:rsidR="003763FA" w:rsidDel="004A2D26" w:rsidRDefault="003763FA">
      <w:pPr>
        <w:tabs>
          <w:tab w:val="left" w:pos="2446"/>
        </w:tabs>
        <w:spacing w:line="276" w:lineRule="auto"/>
        <w:rPr>
          <w:del w:id="4743" w:author="Gidon Kupietzky" w:date="2025-02-13T17:45:00Z" w16du:dateUtc="2025-02-13T15:45:00Z"/>
          <w:rtl/>
        </w:rPr>
        <w:pPrChange w:id="4744" w:author="Gidon Kupietzky" w:date="2025-02-13T17:45:00Z" w16du:dateUtc="2025-02-13T15:45:00Z">
          <w:pPr/>
        </w:pPrChange>
      </w:pPr>
      <w:del w:id="4745" w:author="Gidon Kupietzky" w:date="2025-02-13T17:45:00Z" w16du:dateUtc="2025-02-13T15:45:00Z">
        <w:r w:rsidDel="004A2D26">
          <w:rPr>
            <w:rtl/>
          </w:rPr>
          <w:delText>מרכיב חשוב הנחוץ לחישוב אמדן המועסקים העתידי הוא אחוז המשתתפים בכח העבודה מתוך האוכלוסיה. נתוני המצב הקיים בשנת 2020 מצביעים על הבדלים ניכרים בשיעור המשתתפים בכח העבודה  בין המגזרים,  מכאן שבבואנו להכין אמדן עתידי של כח העבודה במרחב צתא"ל יש לתת את הדעת להבדלים אלו.</w:delText>
        </w:r>
        <w:bookmarkStart w:id="4746" w:name="_Toc190881093"/>
        <w:bookmarkStart w:id="4747" w:name="_Toc190883806"/>
        <w:bookmarkEnd w:id="4746"/>
        <w:bookmarkEnd w:id="4747"/>
      </w:del>
    </w:p>
    <w:p w14:paraId="4F50137C" w14:textId="5EB2F552" w:rsidR="003763FA" w:rsidDel="004A2D26" w:rsidRDefault="003763FA">
      <w:pPr>
        <w:tabs>
          <w:tab w:val="left" w:pos="2446"/>
        </w:tabs>
        <w:spacing w:line="276" w:lineRule="auto"/>
        <w:rPr>
          <w:del w:id="4748" w:author="Gidon Kupietzky" w:date="2025-02-13T17:45:00Z" w16du:dateUtc="2025-02-13T15:45:00Z"/>
          <w:rtl/>
        </w:rPr>
        <w:pPrChange w:id="4749" w:author="Gidon Kupietzky" w:date="2025-02-13T17:45:00Z" w16du:dateUtc="2025-02-13T15:45:00Z">
          <w:pPr/>
        </w:pPrChange>
      </w:pPr>
      <w:del w:id="4750" w:author="Gidon Kupietzky" w:date="2025-02-13T17:45:00Z" w16du:dateUtc="2025-02-13T15:45:00Z">
        <w:r w:rsidDel="004A2D26">
          <w:rPr>
            <w:rtl/>
          </w:rPr>
          <w:delText>נתונים עבור המצב הקיים מופיעים בשנתון ירושלים שמפרסם מכון ירושלים לחקר מדיניות  כל שנה. הנתונים מפורסמים הן עבור 'בני 15 ומעלה' והן ל'בני 24-65' אשר מוגדרת כקבוצת 'כח העבודה העיקרי'. נתוני השנתון מפורטים לכדי אבחנה בין מגדרים, בין קבוצות אוכלוסיה (ערבים ויהודים) וכן בפירוט של רמת הדתיות אשר מספק אינדיקציה לגבי שיעור המשתתפים בכח העבודה מקרב האוכלוסיה החרדית.</w:delText>
        </w:r>
        <w:bookmarkStart w:id="4751" w:name="_Toc190881094"/>
        <w:bookmarkStart w:id="4752" w:name="_Toc190883807"/>
        <w:bookmarkEnd w:id="4751"/>
        <w:bookmarkEnd w:id="4752"/>
      </w:del>
    </w:p>
    <w:p w14:paraId="4E086D1D" w14:textId="4F5F084C" w:rsidR="003763FA" w:rsidDel="004A2D26" w:rsidRDefault="003763FA">
      <w:pPr>
        <w:tabs>
          <w:tab w:val="left" w:pos="2446"/>
        </w:tabs>
        <w:spacing w:line="276" w:lineRule="auto"/>
        <w:rPr>
          <w:del w:id="4753" w:author="Gidon Kupietzky" w:date="2025-02-13T17:45:00Z" w16du:dateUtc="2025-02-13T15:45:00Z"/>
          <w:rtl/>
        </w:rPr>
        <w:pPrChange w:id="4754" w:author="Gidon Kupietzky" w:date="2025-02-13T17:45:00Z" w16du:dateUtc="2025-02-13T15:45:00Z">
          <w:pPr/>
        </w:pPrChange>
      </w:pPr>
      <w:del w:id="4755" w:author="Gidon Kupietzky" w:date="2025-02-13T17:45:00Z" w16du:dateUtc="2025-02-13T15:45:00Z">
        <w:r w:rsidDel="004A2D26">
          <w:rPr>
            <w:rtl/>
          </w:rPr>
          <w:delText xml:space="preserve">בבואנו להכין תחזיות מועסקים לאוכלוסיה במרחב ירושלים יש להתחשב במגמות של שינוי בשיעורי ההשתתפות בעיקר בקרב האוכלוסיה הערבית והאוכלוסיה החרדית. </w:delText>
        </w:r>
        <w:commentRangeStart w:id="4756"/>
        <w:commentRangeStart w:id="4757"/>
        <w:commentRangeStart w:id="4758"/>
        <w:r w:rsidDel="004A2D26">
          <w:rPr>
            <w:rtl/>
          </w:rPr>
          <w:delText>בחרנו להשתמש במקדמי השתתפות בכח העבודה בהם נעשה שימוש במסגרת 'תוכנית לאסטרטגיה כלכלית לירושלים' שהוכנה בהזמנת עירית ירושלים והרשות לפיתוח ירושלים</w:delText>
        </w:r>
        <w:commentRangeEnd w:id="4756"/>
        <w:r w:rsidR="00472234" w:rsidDel="004A2D26">
          <w:rPr>
            <w:rStyle w:val="ab"/>
            <w:rtl/>
          </w:rPr>
          <w:commentReference w:id="4756"/>
        </w:r>
        <w:commentRangeEnd w:id="4757"/>
        <w:r w:rsidR="00FA6D1C" w:rsidDel="004A2D26">
          <w:rPr>
            <w:rStyle w:val="ab"/>
            <w:rtl/>
          </w:rPr>
          <w:commentReference w:id="4757"/>
        </w:r>
        <w:commentRangeEnd w:id="4758"/>
        <w:r w:rsidR="00B74587" w:rsidDel="004A2D26">
          <w:rPr>
            <w:rStyle w:val="ab"/>
            <w:rtl/>
          </w:rPr>
          <w:commentReference w:id="4758"/>
        </w:r>
        <w:r w:rsidDel="004A2D26">
          <w:rPr>
            <w:rtl/>
          </w:rPr>
          <w:delText xml:space="preserve"> (הרל"י) ובוצעה על ידי חברת </w:delText>
        </w:r>
        <w:r w:rsidDel="004A2D26">
          <w:delText>KPMG</w:delText>
        </w:r>
        <w:r w:rsidDel="004A2D26">
          <w:rPr>
            <w:rtl/>
          </w:rPr>
          <w:delText xml:space="preserve"> בשנת 2022 ובמסגרתה </w:delText>
        </w:r>
        <w:r w:rsidR="006848C5" w:rsidDel="004A2D26">
          <w:rPr>
            <w:rtl/>
          </w:rPr>
          <w:delText>סייע</w:delText>
        </w:r>
        <w:r w:rsidR="006848C5" w:rsidDel="004A2D26">
          <w:rPr>
            <w:rFonts w:hint="cs"/>
            <w:rtl/>
          </w:rPr>
          <w:delText xml:space="preserve"> צוות תוכנית אב לתחבורה</w:delText>
        </w:r>
        <w:r w:rsidR="006848C5" w:rsidDel="004A2D26">
          <w:rPr>
            <w:rtl/>
          </w:rPr>
          <w:delText xml:space="preserve"> </w:delText>
        </w:r>
        <w:r w:rsidDel="004A2D26">
          <w:rPr>
            <w:rtl/>
          </w:rPr>
          <w:delText xml:space="preserve">בייעוץ, תובנות </w:delText>
        </w:r>
        <w:r w:rsidR="00890FC9" w:rsidDel="004A2D26">
          <w:rPr>
            <w:rFonts w:hint="cs"/>
            <w:rtl/>
          </w:rPr>
          <w:delText>מניסיונ</w:delText>
        </w:r>
        <w:r w:rsidR="00890FC9" w:rsidDel="004A2D26">
          <w:rPr>
            <w:rFonts w:hint="eastAsia"/>
            <w:rtl/>
          </w:rPr>
          <w:delText>ו</w:delText>
        </w:r>
        <w:r w:rsidR="00890FC9" w:rsidDel="004A2D26">
          <w:rPr>
            <w:rFonts w:hint="cs"/>
            <w:rtl/>
          </w:rPr>
          <w:delText xml:space="preserve"> ביצירת תחזיות</w:delText>
        </w:r>
        <w:r w:rsidDel="004A2D26">
          <w:rPr>
            <w:rtl/>
          </w:rPr>
          <w:delText xml:space="preserve">, וכן בנתונים ובתחזיות האוכלוסיה שהוכנו על </w:delText>
        </w:r>
        <w:r w:rsidR="00170122" w:rsidDel="004A2D26">
          <w:rPr>
            <w:rFonts w:hint="cs"/>
            <w:rtl/>
          </w:rPr>
          <w:delText>ידי הצוות</w:delText>
        </w:r>
        <w:r w:rsidDel="004A2D26">
          <w:rPr>
            <w:rtl/>
          </w:rPr>
          <w:delText xml:space="preserve">.  התוכנית הינה חלק מהפרק הכלכלי שנכתב לתוכנית המתאר לירושלים. </w:delText>
        </w:r>
        <w:bookmarkStart w:id="4760" w:name="_Toc190881095"/>
        <w:bookmarkStart w:id="4761" w:name="_Toc190883808"/>
        <w:bookmarkEnd w:id="4760"/>
        <w:bookmarkEnd w:id="4761"/>
      </w:del>
    </w:p>
    <w:p w14:paraId="696C02B4" w14:textId="6DF5DD72" w:rsidR="003810AE" w:rsidDel="004A2D26" w:rsidRDefault="003763FA">
      <w:pPr>
        <w:tabs>
          <w:tab w:val="left" w:pos="2446"/>
        </w:tabs>
        <w:spacing w:line="276" w:lineRule="auto"/>
        <w:rPr>
          <w:del w:id="4762" w:author="Gidon Kupietzky" w:date="2025-02-13T17:45:00Z" w16du:dateUtc="2025-02-13T15:45:00Z"/>
          <w:rtl/>
        </w:rPr>
        <w:pPrChange w:id="4763" w:author="Gidon Kupietzky" w:date="2025-02-13T17:45:00Z" w16du:dateUtc="2025-02-13T15:45:00Z">
          <w:pPr/>
        </w:pPrChange>
      </w:pPr>
      <w:commentRangeStart w:id="4764"/>
      <w:commentRangeStart w:id="4765"/>
      <w:commentRangeStart w:id="4766"/>
      <w:del w:id="4767" w:author="Gidon Kupietzky" w:date="2025-02-13T17:45:00Z" w16du:dateUtc="2025-02-13T15:45:00Z">
        <w:r w:rsidDel="004A2D26">
          <w:rPr>
            <w:rtl/>
          </w:rPr>
          <w:delText>במסגרת התוכנית, הוכן מודל מפורט לחישוב אמדן המועסקים ושטחי התעסוקה הנדרשים</w:delText>
        </w:r>
        <w:commentRangeEnd w:id="4764"/>
        <w:r w:rsidR="00472234" w:rsidDel="004A2D26">
          <w:rPr>
            <w:rStyle w:val="ab"/>
            <w:rtl/>
          </w:rPr>
          <w:commentReference w:id="4764"/>
        </w:r>
        <w:commentRangeEnd w:id="4765"/>
        <w:r w:rsidR="00E73AAC" w:rsidDel="004A2D26">
          <w:rPr>
            <w:rStyle w:val="ab"/>
            <w:rtl/>
          </w:rPr>
          <w:commentReference w:id="4765"/>
        </w:r>
        <w:commentRangeEnd w:id="4766"/>
        <w:r w:rsidR="00B74587" w:rsidDel="004A2D26">
          <w:rPr>
            <w:rStyle w:val="ab"/>
          </w:rPr>
          <w:commentReference w:id="4766"/>
        </w:r>
        <w:r w:rsidDel="004A2D26">
          <w:rPr>
            <w:rtl/>
          </w:rPr>
          <w:delText>. התוכנית נתחה את המצב הקיים, המגמות והפוטנציאלים של העיר בתחום התעסוקה, גיבשה אסטרטגיה כללית לחזון התעסוקה הרצוי ובאמצעות מודל שכלל הנחות רבות ושונות, הגדירה את פרופיל התעסוקה הרצוי והחזוי וגיבשה באמצעותו תפיסה מתארית לפיתוח התעסוקה בירושלים.  הנחות אלה כללו הנחות לגבי שיעור השתתפות בכח עבודה עד לשנת 2050 עבור קבוצות האוכלוסיה השונות בחלוקה למגדר. ההנחות מתבססות על מגמות שחלו בין השנים 2014-2019.</w:delText>
        </w:r>
        <w:bookmarkStart w:id="4769" w:name="_Toc190881096"/>
        <w:bookmarkStart w:id="4770" w:name="_Toc190883809"/>
        <w:bookmarkEnd w:id="4769"/>
        <w:bookmarkEnd w:id="4770"/>
      </w:del>
    </w:p>
    <w:tbl>
      <w:tblPr>
        <w:tblStyle w:val="a3"/>
        <w:bidiVisual/>
        <w:tblW w:w="0" w:type="auto"/>
        <w:tblLook w:val="04A0" w:firstRow="1" w:lastRow="0" w:firstColumn="1" w:lastColumn="0" w:noHBand="0" w:noVBand="1"/>
      </w:tblPr>
      <w:tblGrid>
        <w:gridCol w:w="2720"/>
        <w:gridCol w:w="1571"/>
        <w:gridCol w:w="1570"/>
        <w:gridCol w:w="2632"/>
      </w:tblGrid>
      <w:tr w:rsidR="00171506" w:rsidRPr="00171506" w:rsidDel="004A2D26" w14:paraId="313742B9" w14:textId="2D65ECCA" w:rsidTr="00B8276E">
        <w:trPr>
          <w:trHeight w:hRule="exact" w:val="567"/>
          <w:del w:id="4771" w:author="Gidon Kupietzky" w:date="2025-02-13T17:45:00Z"/>
        </w:trPr>
        <w:tc>
          <w:tcPr>
            <w:tcW w:w="2720" w:type="dxa"/>
            <w:noWrap/>
            <w:hideMark/>
          </w:tcPr>
          <w:p w14:paraId="740EE353" w14:textId="26500895" w:rsidR="00171506" w:rsidRPr="00171506" w:rsidDel="004A2D26" w:rsidRDefault="00171506">
            <w:pPr>
              <w:tabs>
                <w:tab w:val="left" w:pos="2446"/>
              </w:tabs>
              <w:spacing w:line="276" w:lineRule="auto"/>
              <w:rPr>
                <w:del w:id="4772" w:author="Gidon Kupietzky" w:date="2025-02-13T17:45:00Z" w16du:dateUtc="2025-02-13T15:45:00Z"/>
              </w:rPr>
              <w:pPrChange w:id="4773" w:author="Gidon Kupietzky" w:date="2025-02-13T17:45:00Z" w16du:dateUtc="2025-02-13T15:45:00Z">
                <w:pPr/>
              </w:pPrChange>
            </w:pPr>
            <w:del w:id="4774" w:author="Gidon Kupietzky" w:date="2025-02-13T17:45:00Z" w16du:dateUtc="2025-02-13T15:45:00Z">
              <w:r w:rsidRPr="00171506" w:rsidDel="004A2D26">
                <w:delText> </w:delText>
              </w:r>
              <w:bookmarkStart w:id="4775" w:name="_Toc190881097"/>
              <w:bookmarkStart w:id="4776" w:name="_Toc190883810"/>
              <w:bookmarkEnd w:id="4775"/>
              <w:bookmarkEnd w:id="4776"/>
            </w:del>
          </w:p>
        </w:tc>
        <w:tc>
          <w:tcPr>
            <w:tcW w:w="5773" w:type="dxa"/>
            <w:gridSpan w:val="3"/>
            <w:noWrap/>
            <w:hideMark/>
          </w:tcPr>
          <w:p w14:paraId="7A33D31F" w14:textId="501E1705" w:rsidR="00171506" w:rsidRPr="00171506" w:rsidDel="004A2D26" w:rsidRDefault="00171506">
            <w:pPr>
              <w:tabs>
                <w:tab w:val="left" w:pos="2446"/>
              </w:tabs>
              <w:spacing w:line="276" w:lineRule="auto"/>
              <w:rPr>
                <w:del w:id="4777" w:author="Gidon Kupietzky" w:date="2025-02-13T17:45:00Z" w16du:dateUtc="2025-02-13T15:45:00Z"/>
              </w:rPr>
              <w:pPrChange w:id="4778" w:author="Gidon Kupietzky" w:date="2025-02-13T17:45:00Z" w16du:dateUtc="2025-02-13T15:45:00Z">
                <w:pPr/>
              </w:pPrChange>
            </w:pPr>
            <w:del w:id="4779" w:author="Gidon Kupietzky" w:date="2025-02-13T17:45:00Z" w16du:dateUtc="2025-02-13T15:45:00Z">
              <w:r w:rsidRPr="00171506" w:rsidDel="004A2D26">
                <w:rPr>
                  <w:rtl/>
                </w:rPr>
                <w:delText>נתוני אמת</w:delText>
              </w:r>
              <w:bookmarkStart w:id="4780" w:name="_Toc190881098"/>
              <w:bookmarkStart w:id="4781" w:name="_Toc190883811"/>
              <w:bookmarkEnd w:id="4780"/>
              <w:bookmarkEnd w:id="4781"/>
            </w:del>
          </w:p>
        </w:tc>
        <w:bookmarkStart w:id="4782" w:name="_Toc190881099"/>
        <w:bookmarkStart w:id="4783" w:name="_Toc190883812"/>
        <w:bookmarkEnd w:id="4782"/>
        <w:bookmarkEnd w:id="4783"/>
      </w:tr>
      <w:tr w:rsidR="00171506" w:rsidRPr="00171506" w:rsidDel="004A2D26" w14:paraId="7C4A00B3" w14:textId="4E9B74EA" w:rsidTr="00B8276E">
        <w:trPr>
          <w:trHeight w:hRule="exact" w:val="869"/>
          <w:del w:id="4784" w:author="Gidon Kupietzky" w:date="2025-02-13T17:45:00Z"/>
        </w:trPr>
        <w:tc>
          <w:tcPr>
            <w:tcW w:w="2720" w:type="dxa"/>
            <w:noWrap/>
            <w:hideMark/>
          </w:tcPr>
          <w:p w14:paraId="300793CA" w14:textId="0C795D98" w:rsidR="00171506" w:rsidRPr="00171506" w:rsidDel="004A2D26" w:rsidRDefault="00171506">
            <w:pPr>
              <w:tabs>
                <w:tab w:val="left" w:pos="2446"/>
              </w:tabs>
              <w:spacing w:line="276" w:lineRule="auto"/>
              <w:rPr>
                <w:del w:id="4785" w:author="Gidon Kupietzky" w:date="2025-02-13T17:45:00Z" w16du:dateUtc="2025-02-13T15:45:00Z"/>
                <w:rtl/>
              </w:rPr>
              <w:pPrChange w:id="4786" w:author="Gidon Kupietzky" w:date="2025-02-13T17:45:00Z" w16du:dateUtc="2025-02-13T15:45:00Z">
                <w:pPr/>
              </w:pPrChange>
            </w:pPr>
            <w:del w:id="4787" w:author="Gidon Kupietzky" w:date="2025-02-13T17:45:00Z" w16du:dateUtc="2025-02-13T15:45:00Z">
              <w:r w:rsidRPr="00171506" w:rsidDel="004A2D26">
                <w:rPr>
                  <w:rtl/>
                </w:rPr>
                <w:delText>קבוצת אוכלוסייה</w:delText>
              </w:r>
              <w:bookmarkStart w:id="4788" w:name="_Toc190881100"/>
              <w:bookmarkStart w:id="4789" w:name="_Toc190883813"/>
              <w:bookmarkEnd w:id="4788"/>
              <w:bookmarkEnd w:id="4789"/>
            </w:del>
          </w:p>
        </w:tc>
        <w:tc>
          <w:tcPr>
            <w:tcW w:w="1571" w:type="dxa"/>
            <w:noWrap/>
            <w:hideMark/>
          </w:tcPr>
          <w:p w14:paraId="2DBD8B65" w14:textId="04A9635D" w:rsidR="00171506" w:rsidRPr="00171506" w:rsidDel="004A2D26" w:rsidRDefault="00171506">
            <w:pPr>
              <w:tabs>
                <w:tab w:val="left" w:pos="2446"/>
              </w:tabs>
              <w:spacing w:line="276" w:lineRule="auto"/>
              <w:rPr>
                <w:del w:id="4790" w:author="Gidon Kupietzky" w:date="2025-02-13T17:45:00Z" w16du:dateUtc="2025-02-13T15:45:00Z"/>
                <w:rtl/>
              </w:rPr>
              <w:pPrChange w:id="4791" w:author="Gidon Kupietzky" w:date="2025-02-13T17:45:00Z" w16du:dateUtc="2025-02-13T15:45:00Z">
                <w:pPr/>
              </w:pPrChange>
            </w:pPr>
            <w:del w:id="4792" w:author="Gidon Kupietzky" w:date="2025-02-13T17:45:00Z" w16du:dateUtc="2025-02-13T15:45:00Z">
              <w:r w:rsidRPr="00171506" w:rsidDel="004A2D26">
                <w:delText>2014</w:delText>
              </w:r>
              <w:bookmarkStart w:id="4793" w:name="_Toc190881101"/>
              <w:bookmarkStart w:id="4794" w:name="_Toc190883814"/>
              <w:bookmarkEnd w:id="4793"/>
              <w:bookmarkEnd w:id="4794"/>
            </w:del>
          </w:p>
        </w:tc>
        <w:tc>
          <w:tcPr>
            <w:tcW w:w="1570" w:type="dxa"/>
            <w:noWrap/>
            <w:hideMark/>
          </w:tcPr>
          <w:p w14:paraId="5B996174" w14:textId="7C5F2A42" w:rsidR="00171506" w:rsidRPr="00171506" w:rsidDel="004A2D26" w:rsidRDefault="00171506">
            <w:pPr>
              <w:tabs>
                <w:tab w:val="left" w:pos="2446"/>
              </w:tabs>
              <w:spacing w:line="276" w:lineRule="auto"/>
              <w:rPr>
                <w:del w:id="4795" w:author="Gidon Kupietzky" w:date="2025-02-13T17:45:00Z" w16du:dateUtc="2025-02-13T15:45:00Z"/>
              </w:rPr>
              <w:pPrChange w:id="4796" w:author="Gidon Kupietzky" w:date="2025-02-13T17:45:00Z" w16du:dateUtc="2025-02-13T15:45:00Z">
                <w:pPr/>
              </w:pPrChange>
            </w:pPr>
            <w:del w:id="4797" w:author="Gidon Kupietzky" w:date="2025-02-13T17:45:00Z" w16du:dateUtc="2025-02-13T15:45:00Z">
              <w:r w:rsidRPr="00171506" w:rsidDel="004A2D26">
                <w:delText>2019</w:delText>
              </w:r>
              <w:bookmarkStart w:id="4798" w:name="_Toc190881102"/>
              <w:bookmarkStart w:id="4799" w:name="_Toc190883815"/>
              <w:bookmarkEnd w:id="4798"/>
              <w:bookmarkEnd w:id="4799"/>
            </w:del>
          </w:p>
        </w:tc>
        <w:tc>
          <w:tcPr>
            <w:tcW w:w="2632" w:type="dxa"/>
            <w:noWrap/>
            <w:hideMark/>
          </w:tcPr>
          <w:p w14:paraId="263C8F16" w14:textId="2897476A" w:rsidR="00171506" w:rsidRPr="00171506" w:rsidDel="004A2D26" w:rsidRDefault="00171506">
            <w:pPr>
              <w:tabs>
                <w:tab w:val="left" w:pos="2446"/>
              </w:tabs>
              <w:spacing w:line="276" w:lineRule="auto"/>
              <w:rPr>
                <w:del w:id="4800" w:author="Gidon Kupietzky" w:date="2025-02-13T17:45:00Z" w16du:dateUtc="2025-02-13T15:45:00Z"/>
                <w:rtl/>
              </w:rPr>
              <w:pPrChange w:id="4801" w:author="Gidon Kupietzky" w:date="2025-02-13T17:45:00Z" w16du:dateUtc="2025-02-13T15:45:00Z">
                <w:pPr/>
              </w:pPrChange>
            </w:pPr>
            <w:del w:id="4802" w:author="Gidon Kupietzky" w:date="2025-02-13T17:45:00Z" w16du:dateUtc="2025-02-13T15:45:00Z">
              <w:r w:rsidRPr="00171506" w:rsidDel="004A2D26">
                <w:delText>CAGR</w:delText>
              </w:r>
              <w:r w:rsidR="00B8276E" w:rsidDel="004A2D26">
                <w:rPr>
                  <w:rFonts w:hint="cs"/>
                  <w:rtl/>
                </w:rPr>
                <w:delText xml:space="preserve">- </w:delText>
              </w:r>
              <w:r w:rsidR="00B8276E" w:rsidRPr="00B8276E" w:rsidDel="004A2D26">
                <w:rPr>
                  <w:rtl/>
                </w:rPr>
                <w:delText>שיעור גידול שנתי מורכב</w:delText>
              </w:r>
              <w:bookmarkStart w:id="4803" w:name="_Toc190881103"/>
              <w:bookmarkStart w:id="4804" w:name="_Toc190883816"/>
              <w:bookmarkEnd w:id="4803"/>
              <w:bookmarkEnd w:id="4804"/>
            </w:del>
          </w:p>
        </w:tc>
        <w:bookmarkStart w:id="4805" w:name="_Toc190881104"/>
        <w:bookmarkStart w:id="4806" w:name="_Toc190883817"/>
        <w:bookmarkEnd w:id="4805"/>
        <w:bookmarkEnd w:id="4806"/>
      </w:tr>
      <w:tr w:rsidR="00171506" w:rsidRPr="00171506" w:rsidDel="004A2D26" w14:paraId="3D573666" w14:textId="21B5EDC1" w:rsidTr="00B8276E">
        <w:trPr>
          <w:trHeight w:hRule="exact" w:val="567"/>
          <w:del w:id="4807" w:author="Gidon Kupietzky" w:date="2025-02-13T17:45:00Z"/>
        </w:trPr>
        <w:tc>
          <w:tcPr>
            <w:tcW w:w="2720" w:type="dxa"/>
            <w:noWrap/>
            <w:hideMark/>
          </w:tcPr>
          <w:p w14:paraId="3E09DEB2" w14:textId="219BC5A7" w:rsidR="00171506" w:rsidRPr="00171506" w:rsidDel="004A2D26" w:rsidRDefault="00171506">
            <w:pPr>
              <w:tabs>
                <w:tab w:val="left" w:pos="2446"/>
              </w:tabs>
              <w:spacing w:line="276" w:lineRule="auto"/>
              <w:rPr>
                <w:del w:id="4808" w:author="Gidon Kupietzky" w:date="2025-02-13T17:45:00Z" w16du:dateUtc="2025-02-13T15:45:00Z"/>
              </w:rPr>
              <w:pPrChange w:id="4809" w:author="Gidon Kupietzky" w:date="2025-02-13T17:45:00Z" w16du:dateUtc="2025-02-13T15:45:00Z">
                <w:pPr/>
              </w:pPrChange>
            </w:pPr>
            <w:del w:id="4810" w:author="Gidon Kupietzky" w:date="2025-02-13T17:45:00Z" w16du:dateUtc="2025-02-13T15:45:00Z">
              <w:r w:rsidRPr="00171506" w:rsidDel="004A2D26">
                <w:rPr>
                  <w:rtl/>
                </w:rPr>
                <w:delText>חרדים: גברים</w:delText>
              </w:r>
              <w:bookmarkStart w:id="4811" w:name="_Toc190881105"/>
              <w:bookmarkStart w:id="4812" w:name="_Toc190883818"/>
              <w:bookmarkEnd w:id="4811"/>
              <w:bookmarkEnd w:id="4812"/>
            </w:del>
          </w:p>
        </w:tc>
        <w:tc>
          <w:tcPr>
            <w:tcW w:w="1571" w:type="dxa"/>
            <w:noWrap/>
            <w:hideMark/>
          </w:tcPr>
          <w:p w14:paraId="1BB11C52" w14:textId="71D3A895" w:rsidR="00171506" w:rsidRPr="00171506" w:rsidDel="004A2D26" w:rsidRDefault="00171506">
            <w:pPr>
              <w:tabs>
                <w:tab w:val="left" w:pos="2446"/>
              </w:tabs>
              <w:spacing w:line="276" w:lineRule="auto"/>
              <w:rPr>
                <w:del w:id="4813" w:author="Gidon Kupietzky" w:date="2025-02-13T17:45:00Z" w16du:dateUtc="2025-02-13T15:45:00Z"/>
                <w:rtl/>
              </w:rPr>
              <w:pPrChange w:id="4814" w:author="Gidon Kupietzky" w:date="2025-02-13T17:45:00Z" w16du:dateUtc="2025-02-13T15:45:00Z">
                <w:pPr/>
              </w:pPrChange>
            </w:pPr>
            <w:del w:id="4815" w:author="Gidon Kupietzky" w:date="2025-02-13T17:45:00Z" w16du:dateUtc="2025-02-13T15:45:00Z">
              <w:r w:rsidRPr="00171506" w:rsidDel="004A2D26">
                <w:delText>41.8%</w:delText>
              </w:r>
              <w:bookmarkStart w:id="4816" w:name="_Toc190881106"/>
              <w:bookmarkStart w:id="4817" w:name="_Toc190883819"/>
              <w:bookmarkEnd w:id="4816"/>
              <w:bookmarkEnd w:id="4817"/>
            </w:del>
          </w:p>
        </w:tc>
        <w:tc>
          <w:tcPr>
            <w:tcW w:w="1570" w:type="dxa"/>
            <w:noWrap/>
            <w:hideMark/>
          </w:tcPr>
          <w:p w14:paraId="74983E77" w14:textId="2E4AC9E3" w:rsidR="00171506" w:rsidRPr="00171506" w:rsidDel="004A2D26" w:rsidRDefault="00171506">
            <w:pPr>
              <w:tabs>
                <w:tab w:val="left" w:pos="2446"/>
              </w:tabs>
              <w:spacing w:line="276" w:lineRule="auto"/>
              <w:rPr>
                <w:del w:id="4818" w:author="Gidon Kupietzky" w:date="2025-02-13T17:45:00Z" w16du:dateUtc="2025-02-13T15:45:00Z"/>
              </w:rPr>
              <w:pPrChange w:id="4819" w:author="Gidon Kupietzky" w:date="2025-02-13T17:45:00Z" w16du:dateUtc="2025-02-13T15:45:00Z">
                <w:pPr/>
              </w:pPrChange>
            </w:pPr>
            <w:del w:id="4820" w:author="Gidon Kupietzky" w:date="2025-02-13T17:45:00Z" w16du:dateUtc="2025-02-13T15:45:00Z">
              <w:r w:rsidRPr="00171506" w:rsidDel="004A2D26">
                <w:delText>44.2%</w:delText>
              </w:r>
              <w:bookmarkStart w:id="4821" w:name="_Toc190881107"/>
              <w:bookmarkStart w:id="4822" w:name="_Toc190883820"/>
              <w:bookmarkEnd w:id="4821"/>
              <w:bookmarkEnd w:id="4822"/>
            </w:del>
          </w:p>
        </w:tc>
        <w:tc>
          <w:tcPr>
            <w:tcW w:w="2632" w:type="dxa"/>
            <w:noWrap/>
            <w:hideMark/>
          </w:tcPr>
          <w:p w14:paraId="0FA162C7" w14:textId="754CE339" w:rsidR="00171506" w:rsidRPr="00171506" w:rsidDel="004A2D26" w:rsidRDefault="00171506">
            <w:pPr>
              <w:tabs>
                <w:tab w:val="left" w:pos="2446"/>
              </w:tabs>
              <w:spacing w:line="276" w:lineRule="auto"/>
              <w:rPr>
                <w:del w:id="4823" w:author="Gidon Kupietzky" w:date="2025-02-13T17:45:00Z" w16du:dateUtc="2025-02-13T15:45:00Z"/>
              </w:rPr>
              <w:pPrChange w:id="4824" w:author="Gidon Kupietzky" w:date="2025-02-13T17:45:00Z" w16du:dateUtc="2025-02-13T15:45:00Z">
                <w:pPr/>
              </w:pPrChange>
            </w:pPr>
            <w:del w:id="4825" w:author="Gidon Kupietzky" w:date="2025-02-13T17:45:00Z" w16du:dateUtc="2025-02-13T15:45:00Z">
              <w:r w:rsidRPr="00171506" w:rsidDel="004A2D26">
                <w:delText>1.1%</w:delText>
              </w:r>
              <w:bookmarkStart w:id="4826" w:name="_Toc190881108"/>
              <w:bookmarkStart w:id="4827" w:name="_Toc190883821"/>
              <w:bookmarkEnd w:id="4826"/>
              <w:bookmarkEnd w:id="4827"/>
            </w:del>
          </w:p>
        </w:tc>
        <w:bookmarkStart w:id="4828" w:name="_Toc190881109"/>
        <w:bookmarkStart w:id="4829" w:name="_Toc190883822"/>
        <w:bookmarkEnd w:id="4828"/>
        <w:bookmarkEnd w:id="4829"/>
      </w:tr>
      <w:tr w:rsidR="00171506" w:rsidRPr="00171506" w:rsidDel="004A2D26" w14:paraId="27E7B7DF" w14:textId="1FF2DB5C" w:rsidTr="00B8276E">
        <w:trPr>
          <w:trHeight w:hRule="exact" w:val="567"/>
          <w:del w:id="4830" w:author="Gidon Kupietzky" w:date="2025-02-13T17:45:00Z"/>
        </w:trPr>
        <w:tc>
          <w:tcPr>
            <w:tcW w:w="2720" w:type="dxa"/>
            <w:noWrap/>
            <w:hideMark/>
          </w:tcPr>
          <w:p w14:paraId="55CEB32E" w14:textId="47048CF8" w:rsidR="00171506" w:rsidRPr="00171506" w:rsidDel="004A2D26" w:rsidRDefault="00171506">
            <w:pPr>
              <w:tabs>
                <w:tab w:val="left" w:pos="2446"/>
              </w:tabs>
              <w:spacing w:line="276" w:lineRule="auto"/>
              <w:rPr>
                <w:del w:id="4831" w:author="Gidon Kupietzky" w:date="2025-02-13T17:45:00Z" w16du:dateUtc="2025-02-13T15:45:00Z"/>
              </w:rPr>
              <w:pPrChange w:id="4832" w:author="Gidon Kupietzky" w:date="2025-02-13T17:45:00Z" w16du:dateUtc="2025-02-13T15:45:00Z">
                <w:pPr/>
              </w:pPrChange>
            </w:pPr>
            <w:del w:id="4833" w:author="Gidon Kupietzky" w:date="2025-02-13T17:45:00Z" w16du:dateUtc="2025-02-13T15:45:00Z">
              <w:r w:rsidRPr="00171506" w:rsidDel="004A2D26">
                <w:rPr>
                  <w:rtl/>
                </w:rPr>
                <w:delText>חרדים: נשים</w:delText>
              </w:r>
              <w:bookmarkStart w:id="4834" w:name="_Toc190881110"/>
              <w:bookmarkStart w:id="4835" w:name="_Toc190883823"/>
              <w:bookmarkEnd w:id="4834"/>
              <w:bookmarkEnd w:id="4835"/>
            </w:del>
          </w:p>
        </w:tc>
        <w:tc>
          <w:tcPr>
            <w:tcW w:w="1571" w:type="dxa"/>
            <w:noWrap/>
            <w:hideMark/>
          </w:tcPr>
          <w:p w14:paraId="75BCDA87" w14:textId="79E6EF10" w:rsidR="00171506" w:rsidRPr="00171506" w:rsidDel="004A2D26" w:rsidRDefault="00171506">
            <w:pPr>
              <w:tabs>
                <w:tab w:val="left" w:pos="2446"/>
              </w:tabs>
              <w:spacing w:line="276" w:lineRule="auto"/>
              <w:rPr>
                <w:del w:id="4836" w:author="Gidon Kupietzky" w:date="2025-02-13T17:45:00Z" w16du:dateUtc="2025-02-13T15:45:00Z"/>
                <w:rtl/>
              </w:rPr>
              <w:pPrChange w:id="4837" w:author="Gidon Kupietzky" w:date="2025-02-13T17:45:00Z" w16du:dateUtc="2025-02-13T15:45:00Z">
                <w:pPr/>
              </w:pPrChange>
            </w:pPr>
            <w:del w:id="4838" w:author="Gidon Kupietzky" w:date="2025-02-13T17:45:00Z" w16du:dateUtc="2025-02-13T15:45:00Z">
              <w:r w:rsidRPr="00171506" w:rsidDel="004A2D26">
                <w:delText>66.9%</w:delText>
              </w:r>
              <w:bookmarkStart w:id="4839" w:name="_Toc190881111"/>
              <w:bookmarkStart w:id="4840" w:name="_Toc190883824"/>
              <w:bookmarkEnd w:id="4839"/>
              <w:bookmarkEnd w:id="4840"/>
            </w:del>
          </w:p>
        </w:tc>
        <w:tc>
          <w:tcPr>
            <w:tcW w:w="1570" w:type="dxa"/>
            <w:noWrap/>
            <w:hideMark/>
          </w:tcPr>
          <w:p w14:paraId="69185FAE" w14:textId="3E322457" w:rsidR="00171506" w:rsidRPr="00171506" w:rsidDel="004A2D26" w:rsidRDefault="00171506">
            <w:pPr>
              <w:tabs>
                <w:tab w:val="left" w:pos="2446"/>
              </w:tabs>
              <w:spacing w:line="276" w:lineRule="auto"/>
              <w:rPr>
                <w:del w:id="4841" w:author="Gidon Kupietzky" w:date="2025-02-13T17:45:00Z" w16du:dateUtc="2025-02-13T15:45:00Z"/>
              </w:rPr>
              <w:pPrChange w:id="4842" w:author="Gidon Kupietzky" w:date="2025-02-13T17:45:00Z" w16du:dateUtc="2025-02-13T15:45:00Z">
                <w:pPr/>
              </w:pPrChange>
            </w:pPr>
            <w:del w:id="4843" w:author="Gidon Kupietzky" w:date="2025-02-13T17:45:00Z" w16du:dateUtc="2025-02-13T15:45:00Z">
              <w:r w:rsidRPr="00171506" w:rsidDel="004A2D26">
                <w:delText>74.9%</w:delText>
              </w:r>
              <w:bookmarkStart w:id="4844" w:name="_Toc190881112"/>
              <w:bookmarkStart w:id="4845" w:name="_Toc190883825"/>
              <w:bookmarkEnd w:id="4844"/>
              <w:bookmarkEnd w:id="4845"/>
            </w:del>
          </w:p>
        </w:tc>
        <w:tc>
          <w:tcPr>
            <w:tcW w:w="2632" w:type="dxa"/>
            <w:noWrap/>
            <w:hideMark/>
          </w:tcPr>
          <w:p w14:paraId="671B931D" w14:textId="7EE7DC14" w:rsidR="00171506" w:rsidRPr="00171506" w:rsidDel="004A2D26" w:rsidRDefault="00171506">
            <w:pPr>
              <w:tabs>
                <w:tab w:val="left" w:pos="2446"/>
              </w:tabs>
              <w:spacing w:line="276" w:lineRule="auto"/>
              <w:rPr>
                <w:del w:id="4846" w:author="Gidon Kupietzky" w:date="2025-02-13T17:45:00Z" w16du:dateUtc="2025-02-13T15:45:00Z"/>
              </w:rPr>
              <w:pPrChange w:id="4847" w:author="Gidon Kupietzky" w:date="2025-02-13T17:45:00Z" w16du:dateUtc="2025-02-13T15:45:00Z">
                <w:pPr/>
              </w:pPrChange>
            </w:pPr>
            <w:del w:id="4848" w:author="Gidon Kupietzky" w:date="2025-02-13T17:45:00Z" w16du:dateUtc="2025-02-13T15:45:00Z">
              <w:r w:rsidRPr="00171506" w:rsidDel="004A2D26">
                <w:delText>2.3%</w:delText>
              </w:r>
              <w:bookmarkStart w:id="4849" w:name="_Toc190881113"/>
              <w:bookmarkStart w:id="4850" w:name="_Toc190883826"/>
              <w:bookmarkEnd w:id="4849"/>
              <w:bookmarkEnd w:id="4850"/>
            </w:del>
          </w:p>
        </w:tc>
        <w:bookmarkStart w:id="4851" w:name="_Toc190881114"/>
        <w:bookmarkStart w:id="4852" w:name="_Toc190883827"/>
        <w:bookmarkEnd w:id="4851"/>
        <w:bookmarkEnd w:id="4852"/>
      </w:tr>
      <w:tr w:rsidR="00171506" w:rsidRPr="00171506" w:rsidDel="004A2D26" w14:paraId="1D3BD1CE" w14:textId="5619D40E" w:rsidTr="00B8276E">
        <w:trPr>
          <w:trHeight w:hRule="exact" w:val="567"/>
          <w:del w:id="4853" w:author="Gidon Kupietzky" w:date="2025-02-13T17:45:00Z"/>
        </w:trPr>
        <w:tc>
          <w:tcPr>
            <w:tcW w:w="2720" w:type="dxa"/>
            <w:noWrap/>
            <w:hideMark/>
          </w:tcPr>
          <w:p w14:paraId="7F85B4E8" w14:textId="2CCC179A" w:rsidR="00171506" w:rsidRPr="00171506" w:rsidDel="004A2D26" w:rsidRDefault="00171506">
            <w:pPr>
              <w:tabs>
                <w:tab w:val="left" w:pos="2446"/>
              </w:tabs>
              <w:spacing w:line="276" w:lineRule="auto"/>
              <w:rPr>
                <w:del w:id="4854" w:author="Gidon Kupietzky" w:date="2025-02-13T17:45:00Z" w16du:dateUtc="2025-02-13T15:45:00Z"/>
              </w:rPr>
              <w:pPrChange w:id="4855" w:author="Gidon Kupietzky" w:date="2025-02-13T17:45:00Z" w16du:dateUtc="2025-02-13T15:45:00Z">
                <w:pPr/>
              </w:pPrChange>
            </w:pPr>
            <w:del w:id="4856" w:author="Gidon Kupietzky" w:date="2025-02-13T17:45:00Z" w16du:dateUtc="2025-02-13T15:45:00Z">
              <w:r w:rsidRPr="00171506" w:rsidDel="004A2D26">
                <w:rPr>
                  <w:rtl/>
                </w:rPr>
                <w:delText>יהודים שאינם חרדים: גברים</w:delText>
              </w:r>
              <w:bookmarkStart w:id="4857" w:name="_Toc190881115"/>
              <w:bookmarkStart w:id="4858" w:name="_Toc190883828"/>
              <w:bookmarkEnd w:id="4857"/>
              <w:bookmarkEnd w:id="4858"/>
            </w:del>
          </w:p>
        </w:tc>
        <w:tc>
          <w:tcPr>
            <w:tcW w:w="1571" w:type="dxa"/>
            <w:noWrap/>
            <w:hideMark/>
          </w:tcPr>
          <w:p w14:paraId="477A32C0" w14:textId="4C4EF355" w:rsidR="00171506" w:rsidRPr="00171506" w:rsidDel="004A2D26" w:rsidRDefault="00171506">
            <w:pPr>
              <w:tabs>
                <w:tab w:val="left" w:pos="2446"/>
              </w:tabs>
              <w:spacing w:line="276" w:lineRule="auto"/>
              <w:rPr>
                <w:del w:id="4859" w:author="Gidon Kupietzky" w:date="2025-02-13T17:45:00Z" w16du:dateUtc="2025-02-13T15:45:00Z"/>
                <w:rtl/>
              </w:rPr>
              <w:pPrChange w:id="4860" w:author="Gidon Kupietzky" w:date="2025-02-13T17:45:00Z" w16du:dateUtc="2025-02-13T15:45:00Z">
                <w:pPr/>
              </w:pPrChange>
            </w:pPr>
            <w:del w:id="4861" w:author="Gidon Kupietzky" w:date="2025-02-13T17:45:00Z" w16du:dateUtc="2025-02-13T15:45:00Z">
              <w:r w:rsidRPr="00171506" w:rsidDel="004A2D26">
                <w:delText>83.2%</w:delText>
              </w:r>
              <w:bookmarkStart w:id="4862" w:name="_Toc190881116"/>
              <w:bookmarkStart w:id="4863" w:name="_Toc190883829"/>
              <w:bookmarkEnd w:id="4862"/>
              <w:bookmarkEnd w:id="4863"/>
            </w:del>
          </w:p>
        </w:tc>
        <w:tc>
          <w:tcPr>
            <w:tcW w:w="1570" w:type="dxa"/>
            <w:noWrap/>
            <w:hideMark/>
          </w:tcPr>
          <w:p w14:paraId="35F9BD01" w14:textId="40C825C2" w:rsidR="00171506" w:rsidRPr="00171506" w:rsidDel="004A2D26" w:rsidRDefault="00171506">
            <w:pPr>
              <w:tabs>
                <w:tab w:val="left" w:pos="2446"/>
              </w:tabs>
              <w:spacing w:line="276" w:lineRule="auto"/>
              <w:rPr>
                <w:del w:id="4864" w:author="Gidon Kupietzky" w:date="2025-02-13T17:45:00Z" w16du:dateUtc="2025-02-13T15:45:00Z"/>
              </w:rPr>
              <w:pPrChange w:id="4865" w:author="Gidon Kupietzky" w:date="2025-02-13T17:45:00Z" w16du:dateUtc="2025-02-13T15:45:00Z">
                <w:pPr/>
              </w:pPrChange>
            </w:pPr>
            <w:del w:id="4866" w:author="Gidon Kupietzky" w:date="2025-02-13T17:45:00Z" w16du:dateUtc="2025-02-13T15:45:00Z">
              <w:r w:rsidRPr="00171506" w:rsidDel="004A2D26">
                <w:delText>87.1%</w:delText>
              </w:r>
              <w:bookmarkStart w:id="4867" w:name="_Toc190881117"/>
              <w:bookmarkStart w:id="4868" w:name="_Toc190883830"/>
              <w:bookmarkEnd w:id="4867"/>
              <w:bookmarkEnd w:id="4868"/>
            </w:del>
          </w:p>
        </w:tc>
        <w:tc>
          <w:tcPr>
            <w:tcW w:w="2632" w:type="dxa"/>
            <w:noWrap/>
            <w:hideMark/>
          </w:tcPr>
          <w:p w14:paraId="48D48D41" w14:textId="6B311C5C" w:rsidR="00171506" w:rsidRPr="00171506" w:rsidDel="004A2D26" w:rsidRDefault="00171506">
            <w:pPr>
              <w:tabs>
                <w:tab w:val="left" w:pos="2446"/>
              </w:tabs>
              <w:spacing w:line="276" w:lineRule="auto"/>
              <w:rPr>
                <w:del w:id="4869" w:author="Gidon Kupietzky" w:date="2025-02-13T17:45:00Z" w16du:dateUtc="2025-02-13T15:45:00Z"/>
              </w:rPr>
              <w:pPrChange w:id="4870" w:author="Gidon Kupietzky" w:date="2025-02-13T17:45:00Z" w16du:dateUtc="2025-02-13T15:45:00Z">
                <w:pPr/>
              </w:pPrChange>
            </w:pPr>
            <w:del w:id="4871" w:author="Gidon Kupietzky" w:date="2025-02-13T17:45:00Z" w16du:dateUtc="2025-02-13T15:45:00Z">
              <w:r w:rsidRPr="00171506" w:rsidDel="004A2D26">
                <w:delText>0.9%</w:delText>
              </w:r>
              <w:bookmarkStart w:id="4872" w:name="_Toc190881118"/>
              <w:bookmarkStart w:id="4873" w:name="_Toc190883831"/>
              <w:bookmarkEnd w:id="4872"/>
              <w:bookmarkEnd w:id="4873"/>
            </w:del>
          </w:p>
        </w:tc>
        <w:bookmarkStart w:id="4874" w:name="_Toc190881119"/>
        <w:bookmarkStart w:id="4875" w:name="_Toc190883832"/>
        <w:bookmarkEnd w:id="4874"/>
        <w:bookmarkEnd w:id="4875"/>
      </w:tr>
      <w:tr w:rsidR="00171506" w:rsidRPr="00171506" w:rsidDel="004A2D26" w14:paraId="14DF9475" w14:textId="531B9AE5" w:rsidTr="00B8276E">
        <w:trPr>
          <w:trHeight w:hRule="exact" w:val="567"/>
          <w:del w:id="4876" w:author="Gidon Kupietzky" w:date="2025-02-13T17:45:00Z"/>
        </w:trPr>
        <w:tc>
          <w:tcPr>
            <w:tcW w:w="2720" w:type="dxa"/>
            <w:noWrap/>
            <w:hideMark/>
          </w:tcPr>
          <w:p w14:paraId="1AEC817D" w14:textId="01B7185B" w:rsidR="00171506" w:rsidRPr="00171506" w:rsidDel="004A2D26" w:rsidRDefault="00171506">
            <w:pPr>
              <w:tabs>
                <w:tab w:val="left" w:pos="2446"/>
              </w:tabs>
              <w:spacing w:line="276" w:lineRule="auto"/>
              <w:rPr>
                <w:del w:id="4877" w:author="Gidon Kupietzky" w:date="2025-02-13T17:45:00Z" w16du:dateUtc="2025-02-13T15:45:00Z"/>
              </w:rPr>
              <w:pPrChange w:id="4878" w:author="Gidon Kupietzky" w:date="2025-02-13T17:45:00Z" w16du:dateUtc="2025-02-13T15:45:00Z">
                <w:pPr/>
              </w:pPrChange>
            </w:pPr>
            <w:del w:id="4879" w:author="Gidon Kupietzky" w:date="2025-02-13T17:45:00Z" w16du:dateUtc="2025-02-13T15:45:00Z">
              <w:r w:rsidRPr="00171506" w:rsidDel="004A2D26">
                <w:rPr>
                  <w:rtl/>
                </w:rPr>
                <w:delText>יהודים שאינם חרדים: נשים</w:delText>
              </w:r>
              <w:bookmarkStart w:id="4880" w:name="_Toc190881120"/>
              <w:bookmarkStart w:id="4881" w:name="_Toc190883833"/>
              <w:bookmarkEnd w:id="4880"/>
              <w:bookmarkEnd w:id="4881"/>
            </w:del>
          </w:p>
        </w:tc>
        <w:tc>
          <w:tcPr>
            <w:tcW w:w="1571" w:type="dxa"/>
            <w:noWrap/>
            <w:hideMark/>
          </w:tcPr>
          <w:p w14:paraId="7E304DFB" w14:textId="4B2CA138" w:rsidR="00171506" w:rsidRPr="00171506" w:rsidDel="004A2D26" w:rsidRDefault="00171506">
            <w:pPr>
              <w:tabs>
                <w:tab w:val="left" w:pos="2446"/>
              </w:tabs>
              <w:spacing w:line="276" w:lineRule="auto"/>
              <w:rPr>
                <w:del w:id="4882" w:author="Gidon Kupietzky" w:date="2025-02-13T17:45:00Z" w16du:dateUtc="2025-02-13T15:45:00Z"/>
                <w:rtl/>
              </w:rPr>
              <w:pPrChange w:id="4883" w:author="Gidon Kupietzky" w:date="2025-02-13T17:45:00Z" w16du:dateUtc="2025-02-13T15:45:00Z">
                <w:pPr/>
              </w:pPrChange>
            </w:pPr>
            <w:del w:id="4884" w:author="Gidon Kupietzky" w:date="2025-02-13T17:45:00Z" w16du:dateUtc="2025-02-13T15:45:00Z">
              <w:r w:rsidRPr="00171506" w:rsidDel="004A2D26">
                <w:delText>82.9%</w:delText>
              </w:r>
              <w:bookmarkStart w:id="4885" w:name="_Toc190881121"/>
              <w:bookmarkStart w:id="4886" w:name="_Toc190883834"/>
              <w:bookmarkEnd w:id="4885"/>
              <w:bookmarkEnd w:id="4886"/>
            </w:del>
          </w:p>
        </w:tc>
        <w:tc>
          <w:tcPr>
            <w:tcW w:w="1570" w:type="dxa"/>
            <w:noWrap/>
            <w:hideMark/>
          </w:tcPr>
          <w:p w14:paraId="1E2C9185" w14:textId="2F967AE1" w:rsidR="00171506" w:rsidRPr="00171506" w:rsidDel="004A2D26" w:rsidRDefault="00171506">
            <w:pPr>
              <w:tabs>
                <w:tab w:val="left" w:pos="2446"/>
              </w:tabs>
              <w:spacing w:line="276" w:lineRule="auto"/>
              <w:rPr>
                <w:del w:id="4887" w:author="Gidon Kupietzky" w:date="2025-02-13T17:45:00Z" w16du:dateUtc="2025-02-13T15:45:00Z"/>
              </w:rPr>
              <w:pPrChange w:id="4888" w:author="Gidon Kupietzky" w:date="2025-02-13T17:45:00Z" w16du:dateUtc="2025-02-13T15:45:00Z">
                <w:pPr/>
              </w:pPrChange>
            </w:pPr>
            <w:del w:id="4889" w:author="Gidon Kupietzky" w:date="2025-02-13T17:45:00Z" w16du:dateUtc="2025-02-13T15:45:00Z">
              <w:r w:rsidRPr="00171506" w:rsidDel="004A2D26">
                <w:delText>84.5%</w:delText>
              </w:r>
              <w:bookmarkStart w:id="4890" w:name="_Toc190881122"/>
              <w:bookmarkStart w:id="4891" w:name="_Toc190883835"/>
              <w:bookmarkEnd w:id="4890"/>
              <w:bookmarkEnd w:id="4891"/>
            </w:del>
          </w:p>
        </w:tc>
        <w:tc>
          <w:tcPr>
            <w:tcW w:w="2632" w:type="dxa"/>
            <w:noWrap/>
            <w:hideMark/>
          </w:tcPr>
          <w:p w14:paraId="2ED74E32" w14:textId="5D3EF3CB" w:rsidR="00171506" w:rsidRPr="00171506" w:rsidDel="004A2D26" w:rsidRDefault="00171506">
            <w:pPr>
              <w:tabs>
                <w:tab w:val="left" w:pos="2446"/>
              </w:tabs>
              <w:spacing w:line="276" w:lineRule="auto"/>
              <w:rPr>
                <w:del w:id="4892" w:author="Gidon Kupietzky" w:date="2025-02-13T17:45:00Z" w16du:dateUtc="2025-02-13T15:45:00Z"/>
              </w:rPr>
              <w:pPrChange w:id="4893" w:author="Gidon Kupietzky" w:date="2025-02-13T17:45:00Z" w16du:dateUtc="2025-02-13T15:45:00Z">
                <w:pPr/>
              </w:pPrChange>
            </w:pPr>
            <w:del w:id="4894" w:author="Gidon Kupietzky" w:date="2025-02-13T17:45:00Z" w16du:dateUtc="2025-02-13T15:45:00Z">
              <w:r w:rsidRPr="00171506" w:rsidDel="004A2D26">
                <w:delText>0.4%</w:delText>
              </w:r>
              <w:bookmarkStart w:id="4895" w:name="_Toc190881123"/>
              <w:bookmarkStart w:id="4896" w:name="_Toc190883836"/>
              <w:bookmarkEnd w:id="4895"/>
              <w:bookmarkEnd w:id="4896"/>
            </w:del>
          </w:p>
        </w:tc>
        <w:bookmarkStart w:id="4897" w:name="_Toc190881124"/>
        <w:bookmarkStart w:id="4898" w:name="_Toc190883837"/>
        <w:bookmarkEnd w:id="4897"/>
        <w:bookmarkEnd w:id="4898"/>
      </w:tr>
      <w:tr w:rsidR="00171506" w:rsidRPr="00171506" w:rsidDel="004A2D26" w14:paraId="09AFA8D6" w14:textId="4346E900" w:rsidTr="00B8276E">
        <w:trPr>
          <w:trHeight w:hRule="exact" w:val="567"/>
          <w:del w:id="4899" w:author="Gidon Kupietzky" w:date="2025-02-13T17:45:00Z"/>
        </w:trPr>
        <w:tc>
          <w:tcPr>
            <w:tcW w:w="2720" w:type="dxa"/>
            <w:noWrap/>
            <w:hideMark/>
          </w:tcPr>
          <w:p w14:paraId="604EFA22" w14:textId="05B3ADC5" w:rsidR="00171506" w:rsidRPr="00171506" w:rsidDel="004A2D26" w:rsidRDefault="00171506">
            <w:pPr>
              <w:tabs>
                <w:tab w:val="left" w:pos="2446"/>
              </w:tabs>
              <w:spacing w:line="276" w:lineRule="auto"/>
              <w:rPr>
                <w:del w:id="4900" w:author="Gidon Kupietzky" w:date="2025-02-13T17:45:00Z" w16du:dateUtc="2025-02-13T15:45:00Z"/>
              </w:rPr>
              <w:pPrChange w:id="4901" w:author="Gidon Kupietzky" w:date="2025-02-13T17:45:00Z" w16du:dateUtc="2025-02-13T15:45:00Z">
                <w:pPr/>
              </w:pPrChange>
            </w:pPr>
            <w:del w:id="4902" w:author="Gidon Kupietzky" w:date="2025-02-13T17:45:00Z" w16du:dateUtc="2025-02-13T15:45:00Z">
              <w:r w:rsidRPr="00171506" w:rsidDel="004A2D26">
                <w:rPr>
                  <w:rtl/>
                </w:rPr>
                <w:delText>ערבים: גברים</w:delText>
              </w:r>
              <w:bookmarkStart w:id="4903" w:name="_Toc190881125"/>
              <w:bookmarkStart w:id="4904" w:name="_Toc190883838"/>
              <w:bookmarkEnd w:id="4903"/>
              <w:bookmarkEnd w:id="4904"/>
            </w:del>
          </w:p>
        </w:tc>
        <w:tc>
          <w:tcPr>
            <w:tcW w:w="1571" w:type="dxa"/>
            <w:noWrap/>
            <w:hideMark/>
          </w:tcPr>
          <w:p w14:paraId="50DEDBF1" w14:textId="6F231EA2" w:rsidR="00171506" w:rsidRPr="00171506" w:rsidDel="004A2D26" w:rsidRDefault="00171506">
            <w:pPr>
              <w:tabs>
                <w:tab w:val="left" w:pos="2446"/>
              </w:tabs>
              <w:spacing w:line="276" w:lineRule="auto"/>
              <w:rPr>
                <w:del w:id="4905" w:author="Gidon Kupietzky" w:date="2025-02-13T17:45:00Z" w16du:dateUtc="2025-02-13T15:45:00Z"/>
                <w:rtl/>
              </w:rPr>
              <w:pPrChange w:id="4906" w:author="Gidon Kupietzky" w:date="2025-02-13T17:45:00Z" w16du:dateUtc="2025-02-13T15:45:00Z">
                <w:pPr/>
              </w:pPrChange>
            </w:pPr>
            <w:del w:id="4907" w:author="Gidon Kupietzky" w:date="2025-02-13T17:45:00Z" w16du:dateUtc="2025-02-13T15:45:00Z">
              <w:r w:rsidRPr="00171506" w:rsidDel="004A2D26">
                <w:delText>83.1%</w:delText>
              </w:r>
              <w:bookmarkStart w:id="4908" w:name="_Toc190881126"/>
              <w:bookmarkStart w:id="4909" w:name="_Toc190883839"/>
              <w:bookmarkEnd w:id="4908"/>
              <w:bookmarkEnd w:id="4909"/>
            </w:del>
          </w:p>
        </w:tc>
        <w:tc>
          <w:tcPr>
            <w:tcW w:w="1570" w:type="dxa"/>
            <w:noWrap/>
            <w:hideMark/>
          </w:tcPr>
          <w:p w14:paraId="10A8947B" w14:textId="12270079" w:rsidR="00171506" w:rsidRPr="00171506" w:rsidDel="004A2D26" w:rsidRDefault="00171506">
            <w:pPr>
              <w:tabs>
                <w:tab w:val="left" w:pos="2446"/>
              </w:tabs>
              <w:spacing w:line="276" w:lineRule="auto"/>
              <w:rPr>
                <w:del w:id="4910" w:author="Gidon Kupietzky" w:date="2025-02-13T17:45:00Z" w16du:dateUtc="2025-02-13T15:45:00Z"/>
              </w:rPr>
              <w:pPrChange w:id="4911" w:author="Gidon Kupietzky" w:date="2025-02-13T17:45:00Z" w16du:dateUtc="2025-02-13T15:45:00Z">
                <w:pPr/>
              </w:pPrChange>
            </w:pPr>
            <w:del w:id="4912" w:author="Gidon Kupietzky" w:date="2025-02-13T17:45:00Z" w16du:dateUtc="2025-02-13T15:45:00Z">
              <w:r w:rsidRPr="00171506" w:rsidDel="004A2D26">
                <w:delText>77.9%</w:delText>
              </w:r>
              <w:bookmarkStart w:id="4913" w:name="_Toc190881127"/>
              <w:bookmarkStart w:id="4914" w:name="_Toc190883840"/>
              <w:bookmarkEnd w:id="4913"/>
              <w:bookmarkEnd w:id="4914"/>
            </w:del>
          </w:p>
        </w:tc>
        <w:tc>
          <w:tcPr>
            <w:tcW w:w="2632" w:type="dxa"/>
            <w:noWrap/>
            <w:hideMark/>
          </w:tcPr>
          <w:p w14:paraId="2E54E3B0" w14:textId="16B89C0A" w:rsidR="00171506" w:rsidRPr="00171506" w:rsidDel="004A2D26" w:rsidRDefault="00171506">
            <w:pPr>
              <w:tabs>
                <w:tab w:val="left" w:pos="2446"/>
              </w:tabs>
              <w:spacing w:line="276" w:lineRule="auto"/>
              <w:rPr>
                <w:del w:id="4915" w:author="Gidon Kupietzky" w:date="2025-02-13T17:45:00Z" w16du:dateUtc="2025-02-13T15:45:00Z"/>
              </w:rPr>
              <w:pPrChange w:id="4916" w:author="Gidon Kupietzky" w:date="2025-02-13T17:45:00Z" w16du:dateUtc="2025-02-13T15:45:00Z">
                <w:pPr/>
              </w:pPrChange>
            </w:pPr>
            <w:del w:id="4917" w:author="Gidon Kupietzky" w:date="2025-02-13T17:45:00Z" w16du:dateUtc="2025-02-13T15:45:00Z">
              <w:r w:rsidRPr="00171506" w:rsidDel="004A2D26">
                <w:delText>-1.3%</w:delText>
              </w:r>
              <w:bookmarkStart w:id="4918" w:name="_Toc190881128"/>
              <w:bookmarkStart w:id="4919" w:name="_Toc190883841"/>
              <w:bookmarkEnd w:id="4918"/>
              <w:bookmarkEnd w:id="4919"/>
            </w:del>
          </w:p>
        </w:tc>
        <w:bookmarkStart w:id="4920" w:name="_Toc190881129"/>
        <w:bookmarkStart w:id="4921" w:name="_Toc190883842"/>
        <w:bookmarkEnd w:id="4920"/>
        <w:bookmarkEnd w:id="4921"/>
      </w:tr>
      <w:tr w:rsidR="00171506" w:rsidRPr="00171506" w:rsidDel="004A2D26" w14:paraId="0EBF0D3B" w14:textId="475C4279" w:rsidTr="00B8276E">
        <w:trPr>
          <w:trHeight w:hRule="exact" w:val="567"/>
          <w:del w:id="4922" w:author="Gidon Kupietzky" w:date="2025-02-13T17:45:00Z"/>
        </w:trPr>
        <w:tc>
          <w:tcPr>
            <w:tcW w:w="2720" w:type="dxa"/>
            <w:noWrap/>
            <w:hideMark/>
          </w:tcPr>
          <w:p w14:paraId="32ECE1AD" w14:textId="5963FF6D" w:rsidR="00171506" w:rsidRPr="00171506" w:rsidDel="004A2D26" w:rsidRDefault="00171506">
            <w:pPr>
              <w:tabs>
                <w:tab w:val="left" w:pos="2446"/>
              </w:tabs>
              <w:spacing w:line="276" w:lineRule="auto"/>
              <w:rPr>
                <w:del w:id="4923" w:author="Gidon Kupietzky" w:date="2025-02-13T17:45:00Z" w16du:dateUtc="2025-02-13T15:45:00Z"/>
              </w:rPr>
              <w:pPrChange w:id="4924" w:author="Gidon Kupietzky" w:date="2025-02-13T17:45:00Z" w16du:dateUtc="2025-02-13T15:45:00Z">
                <w:pPr/>
              </w:pPrChange>
            </w:pPr>
            <w:del w:id="4925" w:author="Gidon Kupietzky" w:date="2025-02-13T17:45:00Z" w16du:dateUtc="2025-02-13T15:45:00Z">
              <w:r w:rsidRPr="00171506" w:rsidDel="004A2D26">
                <w:rPr>
                  <w:rtl/>
                </w:rPr>
                <w:lastRenderedPageBreak/>
                <w:delText>ערבים: נשים</w:delText>
              </w:r>
              <w:bookmarkStart w:id="4926" w:name="_Toc190881130"/>
              <w:bookmarkStart w:id="4927" w:name="_Toc190883843"/>
              <w:bookmarkEnd w:id="4926"/>
              <w:bookmarkEnd w:id="4927"/>
            </w:del>
          </w:p>
        </w:tc>
        <w:tc>
          <w:tcPr>
            <w:tcW w:w="1571" w:type="dxa"/>
            <w:noWrap/>
            <w:hideMark/>
          </w:tcPr>
          <w:p w14:paraId="449A6BB6" w14:textId="0D63C545" w:rsidR="00171506" w:rsidRPr="00171506" w:rsidDel="004A2D26" w:rsidRDefault="00171506">
            <w:pPr>
              <w:tabs>
                <w:tab w:val="left" w:pos="2446"/>
              </w:tabs>
              <w:spacing w:line="276" w:lineRule="auto"/>
              <w:rPr>
                <w:del w:id="4928" w:author="Gidon Kupietzky" w:date="2025-02-13T17:45:00Z" w16du:dateUtc="2025-02-13T15:45:00Z"/>
                <w:rtl/>
              </w:rPr>
              <w:pPrChange w:id="4929" w:author="Gidon Kupietzky" w:date="2025-02-13T17:45:00Z" w16du:dateUtc="2025-02-13T15:45:00Z">
                <w:pPr/>
              </w:pPrChange>
            </w:pPr>
            <w:del w:id="4930" w:author="Gidon Kupietzky" w:date="2025-02-13T17:45:00Z" w16du:dateUtc="2025-02-13T15:45:00Z">
              <w:r w:rsidRPr="00171506" w:rsidDel="004A2D26">
                <w:delText>18.2%</w:delText>
              </w:r>
              <w:bookmarkStart w:id="4931" w:name="_Toc190881131"/>
              <w:bookmarkStart w:id="4932" w:name="_Toc190883844"/>
              <w:bookmarkEnd w:id="4931"/>
              <w:bookmarkEnd w:id="4932"/>
            </w:del>
          </w:p>
        </w:tc>
        <w:tc>
          <w:tcPr>
            <w:tcW w:w="1570" w:type="dxa"/>
            <w:noWrap/>
            <w:hideMark/>
          </w:tcPr>
          <w:p w14:paraId="7322F1FE" w14:textId="0347863E" w:rsidR="00171506" w:rsidRPr="00171506" w:rsidDel="004A2D26" w:rsidRDefault="00171506">
            <w:pPr>
              <w:tabs>
                <w:tab w:val="left" w:pos="2446"/>
              </w:tabs>
              <w:spacing w:line="276" w:lineRule="auto"/>
              <w:rPr>
                <w:del w:id="4933" w:author="Gidon Kupietzky" w:date="2025-02-13T17:45:00Z" w16du:dateUtc="2025-02-13T15:45:00Z"/>
              </w:rPr>
              <w:pPrChange w:id="4934" w:author="Gidon Kupietzky" w:date="2025-02-13T17:45:00Z" w16du:dateUtc="2025-02-13T15:45:00Z">
                <w:pPr/>
              </w:pPrChange>
            </w:pPr>
            <w:del w:id="4935" w:author="Gidon Kupietzky" w:date="2025-02-13T17:45:00Z" w16du:dateUtc="2025-02-13T15:45:00Z">
              <w:r w:rsidRPr="00171506" w:rsidDel="004A2D26">
                <w:delText>23.0%</w:delText>
              </w:r>
              <w:bookmarkStart w:id="4936" w:name="_Toc190881132"/>
              <w:bookmarkStart w:id="4937" w:name="_Toc190883845"/>
              <w:bookmarkEnd w:id="4936"/>
              <w:bookmarkEnd w:id="4937"/>
            </w:del>
          </w:p>
        </w:tc>
        <w:tc>
          <w:tcPr>
            <w:tcW w:w="2632" w:type="dxa"/>
            <w:noWrap/>
            <w:hideMark/>
          </w:tcPr>
          <w:p w14:paraId="1EAA850D" w14:textId="11CB828E" w:rsidR="00171506" w:rsidRPr="00171506" w:rsidDel="004A2D26" w:rsidRDefault="00171506">
            <w:pPr>
              <w:tabs>
                <w:tab w:val="left" w:pos="2446"/>
              </w:tabs>
              <w:spacing w:line="276" w:lineRule="auto"/>
              <w:rPr>
                <w:del w:id="4938" w:author="Gidon Kupietzky" w:date="2025-02-13T17:45:00Z" w16du:dateUtc="2025-02-13T15:45:00Z"/>
              </w:rPr>
              <w:pPrChange w:id="4939" w:author="Gidon Kupietzky" w:date="2025-02-13T17:45:00Z" w16du:dateUtc="2025-02-13T15:45:00Z">
                <w:pPr/>
              </w:pPrChange>
            </w:pPr>
            <w:del w:id="4940" w:author="Gidon Kupietzky" w:date="2025-02-13T17:45:00Z" w16du:dateUtc="2025-02-13T15:45:00Z">
              <w:r w:rsidRPr="00171506" w:rsidDel="004A2D26">
                <w:delText>4.8%</w:delText>
              </w:r>
              <w:bookmarkStart w:id="4941" w:name="_Toc190881133"/>
              <w:bookmarkStart w:id="4942" w:name="_Toc190883846"/>
              <w:bookmarkEnd w:id="4941"/>
              <w:bookmarkEnd w:id="4942"/>
            </w:del>
          </w:p>
        </w:tc>
        <w:bookmarkStart w:id="4943" w:name="_Toc190881134"/>
        <w:bookmarkStart w:id="4944" w:name="_Toc190883847"/>
        <w:bookmarkEnd w:id="4943"/>
        <w:bookmarkEnd w:id="4944"/>
      </w:tr>
    </w:tbl>
    <w:p w14:paraId="7296B4BD" w14:textId="729310DD" w:rsidR="0074414D" w:rsidDel="004A2D26" w:rsidRDefault="0074414D">
      <w:pPr>
        <w:tabs>
          <w:tab w:val="left" w:pos="2446"/>
        </w:tabs>
        <w:spacing w:line="276" w:lineRule="auto"/>
        <w:rPr>
          <w:del w:id="4945" w:author="Gidon Kupietzky" w:date="2025-02-13T17:45:00Z" w16du:dateUtc="2025-02-13T15:45:00Z"/>
          <w:rtl/>
        </w:rPr>
        <w:pPrChange w:id="4946" w:author="Gidon Kupietzky" w:date="2025-02-13T17:45:00Z" w16du:dateUtc="2025-02-13T15:45:00Z">
          <w:pPr/>
        </w:pPrChange>
      </w:pPr>
      <w:del w:id="4947" w:author="Gidon Kupietzky" w:date="2025-02-13T17:45:00Z" w16du:dateUtc="2025-02-13T15:45:00Z">
        <w:r w:rsidDel="004A2D26">
          <w:rPr>
            <w:rtl/>
          </w:rPr>
          <w:delText>בבסיס התחזית עמדו שלוש הנחות מרכזיות:</w:delText>
        </w:r>
        <w:bookmarkStart w:id="4948" w:name="_Toc190881135"/>
        <w:bookmarkStart w:id="4949" w:name="_Toc190883848"/>
        <w:bookmarkEnd w:id="4948"/>
        <w:bookmarkEnd w:id="4949"/>
      </w:del>
    </w:p>
    <w:p w14:paraId="1AA0B212" w14:textId="5E09FC58" w:rsidR="0074414D" w:rsidDel="004A2D26" w:rsidRDefault="0074414D">
      <w:pPr>
        <w:tabs>
          <w:tab w:val="left" w:pos="2446"/>
        </w:tabs>
        <w:spacing w:line="276" w:lineRule="auto"/>
        <w:rPr>
          <w:del w:id="4950" w:author="Gidon Kupietzky" w:date="2025-02-13T17:45:00Z" w16du:dateUtc="2025-02-13T15:45:00Z"/>
          <w:rtl/>
        </w:rPr>
        <w:pPrChange w:id="4951" w:author="Gidon Kupietzky" w:date="2025-02-13T17:45:00Z" w16du:dateUtc="2025-02-13T15:45:00Z">
          <w:pPr/>
        </w:pPrChange>
      </w:pPr>
      <w:del w:id="4952" w:author="Gidon Kupietzky" w:date="2024-12-30T14:56:00Z" w16du:dateUtc="2024-12-30T12:56:00Z">
        <w:r>
          <w:rPr>
            <w:rtl/>
          </w:rPr>
          <w:delText xml:space="preserve">1. </w:delText>
        </w:r>
      </w:del>
      <w:del w:id="4953" w:author="Gidon Kupietzky" w:date="2025-02-13T17:45:00Z" w16du:dateUtc="2025-02-13T15:45:00Z">
        <w:r w:rsidDel="004A2D26">
          <w:rPr>
            <w:rtl/>
          </w:rPr>
          <w:delText>השתתפות בכוח העבודה מושפעת ממדיניות. הונח כי בהיעדר מדיניות בנושא, רמת התעסוקה המצוייה בשנת 2019 תישמר</w:delText>
        </w:r>
        <w:r w:rsidR="0037595F" w:rsidDel="004A2D26">
          <w:rPr>
            <w:rFonts w:hint="cs"/>
            <w:rtl/>
          </w:rPr>
          <w:delText>, כלומר זהו תרחיש ללא התערבות.</w:delText>
        </w:r>
        <w:r w:rsidDel="004A2D26">
          <w:rPr>
            <w:rtl/>
          </w:rPr>
          <w:delText xml:space="preserve"> (בשל שמרנות לא הונחה ירידה ברמת התעסוקה).</w:delText>
        </w:r>
        <w:bookmarkStart w:id="4954" w:name="_Toc190881136"/>
        <w:bookmarkStart w:id="4955" w:name="_Toc190883849"/>
        <w:bookmarkEnd w:id="4954"/>
        <w:bookmarkEnd w:id="4955"/>
      </w:del>
    </w:p>
    <w:p w14:paraId="21DC1650" w14:textId="0DF328AC" w:rsidR="0074414D" w:rsidDel="004A2D26" w:rsidRDefault="0074414D">
      <w:pPr>
        <w:tabs>
          <w:tab w:val="left" w:pos="2446"/>
        </w:tabs>
        <w:spacing w:line="276" w:lineRule="auto"/>
        <w:rPr>
          <w:del w:id="4956" w:author="Gidon Kupietzky" w:date="2025-02-13T17:45:00Z" w16du:dateUtc="2025-02-13T15:45:00Z"/>
          <w:rtl/>
        </w:rPr>
        <w:pPrChange w:id="4957" w:author="Gidon Kupietzky" w:date="2025-02-13T17:45:00Z" w16du:dateUtc="2025-02-13T15:45:00Z">
          <w:pPr/>
        </w:pPrChange>
      </w:pPr>
      <w:del w:id="4958" w:author="Gidon Kupietzky" w:date="2024-12-30T14:56:00Z" w16du:dateUtc="2024-12-30T12:56:00Z">
        <w:r>
          <w:rPr>
            <w:rtl/>
          </w:rPr>
          <w:delText xml:space="preserve">2. </w:delText>
        </w:r>
      </w:del>
      <w:del w:id="4959" w:author="Gidon Kupietzky" w:date="2025-02-13T17:45:00Z" w16du:dateUtc="2025-02-13T15:45:00Z">
        <w:r w:rsidDel="004A2D26">
          <w:rPr>
            <w:rtl/>
          </w:rPr>
          <w:delText>הונח כי במצב של תעסוקה מלאה 90% מהאוכלוסייה נמצאת בכוח העבודה.</w:delText>
        </w:r>
        <w:bookmarkStart w:id="4960" w:name="_Toc190881137"/>
        <w:bookmarkStart w:id="4961" w:name="_Toc190883850"/>
        <w:bookmarkEnd w:id="4960"/>
        <w:bookmarkEnd w:id="4961"/>
      </w:del>
    </w:p>
    <w:p w14:paraId="1350B044" w14:textId="549C47D0" w:rsidR="0074414D" w:rsidDel="004A2D26" w:rsidRDefault="0074414D">
      <w:pPr>
        <w:tabs>
          <w:tab w:val="left" w:pos="2446"/>
        </w:tabs>
        <w:spacing w:line="276" w:lineRule="auto"/>
        <w:rPr>
          <w:del w:id="4962" w:author="Gidon Kupietzky" w:date="2025-02-13T17:45:00Z" w16du:dateUtc="2025-02-13T15:45:00Z"/>
        </w:rPr>
        <w:pPrChange w:id="4963" w:author="Gidon Kupietzky" w:date="2025-02-13T17:45:00Z" w16du:dateUtc="2025-02-13T15:45:00Z">
          <w:pPr>
            <w:pStyle w:val="a8"/>
            <w:numPr>
              <w:numId w:val="39"/>
            </w:numPr>
            <w:ind w:left="1162" w:hanging="360"/>
          </w:pPr>
        </w:pPrChange>
      </w:pPr>
      <w:del w:id="4964" w:author="Gidon Kupietzky" w:date="2024-12-30T14:56:00Z" w16du:dateUtc="2024-12-30T12:56:00Z">
        <w:r>
          <w:rPr>
            <w:rtl/>
          </w:rPr>
          <w:delText xml:space="preserve">3. </w:delText>
        </w:r>
      </w:del>
      <w:del w:id="4965" w:author="Gidon Kupietzky" w:date="2025-02-13T17:45:00Z" w16du:dateUtc="2025-02-13T15:45:00Z">
        <w:r w:rsidDel="004A2D26">
          <w:rPr>
            <w:rtl/>
          </w:rPr>
          <w:delText xml:space="preserve">בשל שמרנות </w:delText>
        </w:r>
        <w:r w:rsidDel="004A2D26">
          <w:rPr>
            <w:rFonts w:hint="cs"/>
            <w:rtl/>
          </w:rPr>
          <w:delText>הונח</w:delText>
        </w:r>
        <w:r w:rsidDel="004A2D26">
          <w:rPr>
            <w:rtl/>
          </w:rPr>
          <w:delText xml:space="preserve"> כי המגמות מתמ</w:delText>
        </w:r>
        <w:r w:rsidDel="004A2D26">
          <w:rPr>
            <w:rFonts w:hint="cs"/>
            <w:rtl/>
          </w:rPr>
          <w:delText>ת</w:delText>
        </w:r>
        <w:r w:rsidDel="004A2D26">
          <w:rPr>
            <w:rtl/>
          </w:rPr>
          <w:delText>נות בחצי כל עשור, כולל בעשור הראשון</w:delText>
        </w:r>
        <w:r w:rsidDel="004A2D26">
          <w:rPr>
            <w:rFonts w:hint="cs"/>
            <w:rtl/>
          </w:rPr>
          <w:delText>.</w:delText>
        </w:r>
        <w:bookmarkStart w:id="4966" w:name="_Toc190881138"/>
        <w:bookmarkStart w:id="4967" w:name="_Toc190883851"/>
        <w:bookmarkEnd w:id="4966"/>
        <w:bookmarkEnd w:id="4967"/>
      </w:del>
    </w:p>
    <w:p w14:paraId="161A1BB9" w14:textId="7AC9FCF5" w:rsidR="00F54419" w:rsidDel="004A2D26" w:rsidRDefault="00C63F01">
      <w:pPr>
        <w:tabs>
          <w:tab w:val="left" w:pos="2446"/>
        </w:tabs>
        <w:spacing w:line="276" w:lineRule="auto"/>
        <w:rPr>
          <w:del w:id="4968" w:author="Gidon Kupietzky" w:date="2025-02-13T17:45:00Z" w16du:dateUtc="2025-02-13T15:45:00Z"/>
          <w:rtl/>
        </w:rPr>
        <w:pPrChange w:id="4969" w:author="Gidon Kupietzky" w:date="2025-02-13T17:45:00Z" w16du:dateUtc="2025-02-13T15:45:00Z">
          <w:pPr>
            <w:pStyle w:val="a8"/>
            <w:ind w:left="1162"/>
          </w:pPr>
        </w:pPrChange>
      </w:pPr>
      <w:del w:id="4970" w:author="Gidon Kupietzky" w:date="2025-02-13T17:45:00Z" w16du:dateUtc="2025-02-13T15:45:00Z">
        <w:r w:rsidDel="004A2D26">
          <w:rPr>
            <w:rFonts w:hint="cs"/>
            <w:rtl/>
          </w:rPr>
          <w:delText xml:space="preserve">נתון בולט בתחזיות </w:delText>
        </w:r>
        <w:r w:rsidR="005C6145" w:rsidDel="004A2D26">
          <w:rPr>
            <w:rFonts w:hint="cs"/>
            <w:rtl/>
          </w:rPr>
          <w:delText xml:space="preserve">הוא הנחה כי </w:delText>
        </w:r>
        <w:r w:rsidR="00B9169C" w:rsidDel="004A2D26">
          <w:rPr>
            <w:rFonts w:hint="cs"/>
            <w:rtl/>
          </w:rPr>
          <w:delText>תהיה ירידה בשיעור ההשת</w:delText>
        </w:r>
        <w:r w:rsidR="003915D0" w:rsidDel="004A2D26">
          <w:rPr>
            <w:rFonts w:hint="cs"/>
            <w:rtl/>
          </w:rPr>
          <w:delText>ת</w:delText>
        </w:r>
        <w:r w:rsidR="00B9169C" w:rsidDel="004A2D26">
          <w:rPr>
            <w:rFonts w:hint="cs"/>
            <w:rtl/>
          </w:rPr>
          <w:delText xml:space="preserve">פות </w:delText>
        </w:r>
        <w:r w:rsidR="008B3E0E" w:rsidDel="004A2D26">
          <w:rPr>
            <w:rFonts w:hint="cs"/>
            <w:rtl/>
          </w:rPr>
          <w:delText xml:space="preserve">בעבודה בקרב גברים ערבים </w:delText>
        </w:r>
        <w:r w:rsidR="00246436" w:rsidDel="004A2D26">
          <w:rPr>
            <w:rFonts w:hint="cs"/>
            <w:rtl/>
          </w:rPr>
          <w:delText xml:space="preserve">בהמשך למגמה שנצפתה </w:delText>
        </w:r>
        <w:r w:rsidR="00203720" w:rsidDel="004A2D26">
          <w:rPr>
            <w:rFonts w:hint="cs"/>
            <w:rtl/>
          </w:rPr>
          <w:delText>בין השנים 2014-2019</w:delText>
        </w:r>
        <w:r w:rsidR="008B3E0E" w:rsidDel="004A2D26">
          <w:rPr>
            <w:rFonts w:hint="cs"/>
            <w:rtl/>
          </w:rPr>
          <w:delText xml:space="preserve"> </w:delText>
        </w:r>
        <w:r w:rsidR="00203720" w:rsidDel="004A2D26">
          <w:rPr>
            <w:rFonts w:hint="cs"/>
            <w:rtl/>
          </w:rPr>
          <w:delText xml:space="preserve">. </w:delText>
        </w:r>
        <w:r w:rsidR="00A026C6" w:rsidDel="004A2D26">
          <w:rPr>
            <w:rFonts w:hint="cs"/>
            <w:rtl/>
          </w:rPr>
          <w:delText>ה</w:delText>
        </w:r>
        <w:r w:rsidR="00E40A7E" w:rsidDel="004A2D26">
          <w:rPr>
            <w:rFonts w:hint="cs"/>
            <w:rtl/>
          </w:rPr>
          <w:delText xml:space="preserve">סבר לירידה זו נעוץ </w:delText>
        </w:r>
        <w:r w:rsidR="008B5D3F" w:rsidDel="004A2D26">
          <w:rPr>
            <w:rFonts w:hint="cs"/>
            <w:rtl/>
          </w:rPr>
          <w:delText xml:space="preserve">לדברי עורכי התחזית מ </w:delText>
        </w:r>
        <w:r w:rsidR="008B5D3F" w:rsidDel="004A2D26">
          <w:delText>KPMG</w:delText>
        </w:r>
        <w:r w:rsidR="008B5D3F" w:rsidDel="004A2D26">
          <w:rPr>
            <w:rFonts w:hint="cs"/>
            <w:rtl/>
          </w:rPr>
          <w:delText xml:space="preserve"> ב</w:delText>
        </w:r>
        <w:r w:rsidR="0074534F" w:rsidDel="004A2D26">
          <w:rPr>
            <w:rFonts w:hint="cs"/>
            <w:rtl/>
          </w:rPr>
          <w:delText>רכיבים שליליים</w:delText>
        </w:r>
        <w:r w:rsidR="003B5C3A" w:rsidDel="004A2D26">
          <w:rPr>
            <w:rFonts w:hint="cs"/>
            <w:rtl/>
          </w:rPr>
          <w:delText xml:space="preserve"> שקשורים </w:delText>
        </w:r>
        <w:r w:rsidR="002C34DC" w:rsidDel="004A2D26">
          <w:rPr>
            <w:rFonts w:hint="cs"/>
            <w:rtl/>
          </w:rPr>
          <w:delText xml:space="preserve">בהעלמות </w:delText>
        </w:r>
        <w:r w:rsidR="00DE302B" w:rsidDel="004A2D26">
          <w:rPr>
            <w:rFonts w:hint="cs"/>
            <w:rtl/>
          </w:rPr>
          <w:delText xml:space="preserve">מקצועות </w:delText>
        </w:r>
        <w:r w:rsidR="00BA5250" w:rsidDel="004A2D26">
          <w:rPr>
            <w:rFonts w:hint="cs"/>
            <w:rtl/>
          </w:rPr>
          <w:delText>הקשורים בענפי מלאכה, בניין</w:delText>
        </w:r>
        <w:r w:rsidR="008F7AF9" w:rsidDel="004A2D26">
          <w:rPr>
            <w:rFonts w:hint="cs"/>
            <w:rtl/>
          </w:rPr>
          <w:delText>, וכדומה.</w:delText>
        </w:r>
        <w:bookmarkStart w:id="4971" w:name="_Toc190881139"/>
        <w:bookmarkStart w:id="4972" w:name="_Toc190883852"/>
        <w:bookmarkEnd w:id="4971"/>
        <w:bookmarkEnd w:id="4972"/>
      </w:del>
    </w:p>
    <w:p w14:paraId="344ECF0C" w14:textId="2E0C6DEF" w:rsidR="003763FA" w:rsidDel="004A2D26" w:rsidRDefault="00912229">
      <w:pPr>
        <w:tabs>
          <w:tab w:val="left" w:pos="2446"/>
        </w:tabs>
        <w:spacing w:line="276" w:lineRule="auto"/>
        <w:rPr>
          <w:del w:id="4973" w:author="Gidon Kupietzky" w:date="2025-02-13T17:45:00Z" w16du:dateUtc="2025-02-13T15:45:00Z"/>
          <w:rtl/>
        </w:rPr>
        <w:pPrChange w:id="4974" w:author="Gidon Kupietzky" w:date="2025-02-13T17:45:00Z" w16du:dateUtc="2025-02-13T15:45:00Z">
          <w:pPr/>
        </w:pPrChange>
      </w:pPr>
      <w:ins w:id="4975" w:author="Amir Mossek" w:date="2024-12-17T10:04:00Z" w16du:dateUtc="2024-12-17T08:04:00Z">
        <w:del w:id="4976" w:author="Gidon Kupietzky" w:date="2025-02-13T17:45:00Z" w16du:dateUtc="2025-02-13T15:45:00Z">
          <w:r w:rsidDel="004A2D26">
            <w:rPr>
              <w:rFonts w:hint="cs"/>
              <w:rtl/>
            </w:rPr>
            <w:delText xml:space="preserve"> מכ</w:delText>
          </w:r>
        </w:del>
      </w:ins>
      <w:ins w:id="4977" w:author="Amir Mossek" w:date="2024-12-17T10:05:00Z" w16du:dateUtc="2024-12-17T08:05:00Z">
        <w:del w:id="4978" w:author="Gidon Kupietzky" w:date="2025-02-13T17:45:00Z" w16du:dateUtc="2025-02-13T15:45:00Z">
          <w:r w:rsidDel="004A2D26">
            <w:rPr>
              <w:rFonts w:hint="cs"/>
              <w:rtl/>
            </w:rPr>
            <w:delText>יוון ש</w:delText>
          </w:r>
          <w:r w:rsidR="007E42B6" w:rsidDel="004A2D26">
            <w:rPr>
              <w:rFonts w:hint="cs"/>
              <w:rtl/>
            </w:rPr>
            <w:delText xml:space="preserve">לא היה ברשותינו ניתוח דומה ליתר המרחב מחוץ לעיר ירושלים, השתמשנו במקדמים המגזריים להשתתפות בכח העבודה גם </w:delText>
          </w:r>
          <w:r w:rsidR="00B546B5" w:rsidDel="004A2D26">
            <w:rPr>
              <w:rFonts w:hint="cs"/>
              <w:rtl/>
            </w:rPr>
            <w:delText>לאוכלוסיה ביתר היש</w:delText>
          </w:r>
        </w:del>
      </w:ins>
      <w:ins w:id="4979" w:author="Amir Mossek" w:date="2024-12-17T10:06:00Z" w16du:dateUtc="2024-12-17T08:06:00Z">
        <w:del w:id="4980" w:author="Gidon Kupietzky" w:date="2025-02-13T17:45:00Z" w16du:dateUtc="2025-02-13T15:45:00Z">
          <w:r w:rsidR="00B546B5" w:rsidDel="004A2D26">
            <w:rPr>
              <w:rFonts w:hint="cs"/>
              <w:rtl/>
            </w:rPr>
            <w:delText>ובים שאינם ירושלים.</w:delText>
          </w:r>
        </w:del>
      </w:ins>
      <w:bookmarkStart w:id="4981" w:name="_Toc190881140"/>
      <w:bookmarkStart w:id="4982" w:name="_Toc190883853"/>
      <w:bookmarkEnd w:id="4981"/>
      <w:bookmarkEnd w:id="4982"/>
    </w:p>
    <w:p w14:paraId="1E1008AA" w14:textId="7D0801B3" w:rsidR="00A90FAD" w:rsidDel="004A2D26" w:rsidRDefault="003763FA">
      <w:pPr>
        <w:tabs>
          <w:tab w:val="left" w:pos="2446"/>
        </w:tabs>
        <w:spacing w:line="276" w:lineRule="auto"/>
        <w:rPr>
          <w:del w:id="4983" w:author="Gidon Kupietzky" w:date="2025-02-13T17:45:00Z" w16du:dateUtc="2025-02-13T15:45:00Z"/>
          <w:rtl/>
        </w:rPr>
        <w:pPrChange w:id="4984" w:author="Gidon Kupietzky" w:date="2025-02-13T17:45:00Z" w16du:dateUtc="2025-02-13T15:45:00Z">
          <w:pPr/>
        </w:pPrChange>
      </w:pPr>
      <w:del w:id="4985" w:author="Gidon Kupietzky" w:date="2025-02-13T17:45:00Z" w16du:dateUtc="2025-02-13T15:45:00Z">
        <w:r w:rsidDel="004A2D26">
          <w:rPr>
            <w:rtl/>
          </w:rPr>
          <w:delText>(מקור הנתונים</w:delText>
        </w:r>
        <w:r w:rsidR="00F9755E" w:rsidDel="004A2D26">
          <w:rPr>
            <w:rFonts w:hint="cs"/>
            <w:rtl/>
          </w:rPr>
          <w:delText xml:space="preserve"> למצב קיים</w:delText>
        </w:r>
        <w:r w:rsidR="00C460BD" w:rsidDel="004A2D26">
          <w:rPr>
            <w:rFonts w:hint="cs"/>
            <w:rtl/>
          </w:rPr>
          <w:delText xml:space="preserve"> </w:delText>
        </w:r>
        <w:r w:rsidDel="004A2D26">
          <w:rPr>
            <w:rtl/>
          </w:rPr>
          <w:delText>: נתוני השנתון הסטטיסטי לירושלים לשנים 2021 ו 2016 , עבור גילאים 25-64 גילאי העבודה העיקריים.)</w:delText>
        </w:r>
        <w:bookmarkStart w:id="4986" w:name="_Toc190881141"/>
        <w:bookmarkStart w:id="4987" w:name="_Toc190883854"/>
        <w:bookmarkEnd w:id="4986"/>
        <w:bookmarkEnd w:id="4987"/>
      </w:del>
    </w:p>
    <w:p w14:paraId="3FC04CFB" w14:textId="34BCDAFE" w:rsidR="003A79C6" w:rsidDel="004A2D26" w:rsidRDefault="003A79C6">
      <w:pPr>
        <w:tabs>
          <w:tab w:val="left" w:pos="2446"/>
        </w:tabs>
        <w:spacing w:line="276" w:lineRule="auto"/>
        <w:rPr>
          <w:del w:id="4988" w:author="Gidon Kupietzky" w:date="2025-02-13T17:45:00Z" w16du:dateUtc="2025-02-13T15:45:00Z"/>
          <w:rtl/>
        </w:rPr>
        <w:pPrChange w:id="4989" w:author="Gidon Kupietzky" w:date="2025-02-13T17:45:00Z" w16du:dateUtc="2025-02-13T15:45:00Z">
          <w:pPr/>
        </w:pPrChange>
      </w:pPr>
      <w:del w:id="4990" w:author="Gidon Kupietzky" w:date="2025-02-13T17:45:00Z" w16du:dateUtc="2025-02-13T15:45:00Z">
        <w:r w:rsidDel="004A2D26">
          <w:rPr>
            <w:rFonts w:hint="cs"/>
            <w:rtl/>
          </w:rPr>
          <w:delText>החלוקה לקבוצת גיל:</w:delText>
        </w:r>
        <w:bookmarkStart w:id="4991" w:name="_Toc190881142"/>
        <w:bookmarkStart w:id="4992" w:name="_Toc190883855"/>
        <w:bookmarkEnd w:id="4991"/>
        <w:bookmarkEnd w:id="4992"/>
      </w:del>
    </w:p>
    <w:p w14:paraId="2ED020E9" w14:textId="5457A0A0" w:rsidR="003A79C6" w:rsidDel="004A2D26" w:rsidRDefault="003A79C6">
      <w:pPr>
        <w:tabs>
          <w:tab w:val="left" w:pos="2446"/>
        </w:tabs>
        <w:spacing w:line="276" w:lineRule="auto"/>
        <w:rPr>
          <w:del w:id="4993" w:author="Gidon Kupietzky" w:date="2025-02-13T17:45:00Z" w16du:dateUtc="2025-02-13T15:45:00Z"/>
          <w:rtl/>
        </w:rPr>
        <w:pPrChange w:id="4994" w:author="Gidon Kupietzky" w:date="2025-02-13T17:45:00Z" w16du:dateUtc="2025-02-13T15:45:00Z">
          <w:pPr>
            <w:pStyle w:val="a8"/>
            <w:numPr>
              <w:numId w:val="28"/>
            </w:numPr>
            <w:ind w:left="1162" w:hanging="360"/>
          </w:pPr>
        </w:pPrChange>
      </w:pPr>
      <w:del w:id="4995" w:author="Gidon Kupietzky" w:date="2025-02-13T17:45:00Z" w16du:dateUtc="2025-02-13T15:45:00Z">
        <w:r w:rsidRPr="003A79C6" w:rsidDel="004A2D26">
          <w:rPr>
            <w:rtl/>
          </w:rPr>
          <w:delText>קבוצת הגילאים</w:delText>
        </w:r>
      </w:del>
      <w:del w:id="4996" w:author="Gidon Kupietzky" w:date="2024-12-16T14:59:00Z" w16du:dateUtc="2024-12-16T12:59:00Z">
        <w:r w:rsidRPr="003A79C6" w:rsidDel="00920862">
          <w:rPr>
            <w:rtl/>
          </w:rPr>
          <w:delText xml:space="preserve"> </w:delText>
        </w:r>
        <w:r w:rsidRPr="003A79C6">
          <w:rPr>
            <w:rtl/>
          </w:rPr>
          <w:delText xml:space="preserve">בגיל העבודה </w:delText>
        </w:r>
      </w:del>
      <w:del w:id="4997" w:author="Gidon Kupietzky" w:date="2025-02-13T17:45:00Z" w16du:dateUtc="2025-02-13T15:45:00Z">
        <w:r w:rsidRPr="003A79C6" w:rsidDel="004A2D26">
          <w:rPr>
            <w:rtl/>
          </w:rPr>
          <w:delText xml:space="preserve">כוללת את </w:delText>
        </w:r>
        <w:commentRangeStart w:id="4998"/>
        <w:commentRangeStart w:id="4999"/>
        <w:r w:rsidRPr="003A79C6" w:rsidDel="004A2D26">
          <w:rPr>
            <w:rtl/>
          </w:rPr>
          <w:delText>האוכלוסייה מגיל 25 עד גיל 64</w:delText>
        </w:r>
        <w:commentRangeEnd w:id="4998"/>
        <w:r w:rsidR="00472234" w:rsidDel="004A2D26">
          <w:rPr>
            <w:rStyle w:val="ab"/>
            <w:rtl/>
          </w:rPr>
          <w:commentReference w:id="4998"/>
        </w:r>
        <w:commentRangeEnd w:id="4999"/>
        <w:r w:rsidR="005D582A" w:rsidDel="004A2D26">
          <w:rPr>
            <w:rStyle w:val="ab"/>
            <w:rtl/>
          </w:rPr>
          <w:commentReference w:id="4999"/>
        </w:r>
        <w:bookmarkStart w:id="5000" w:name="_Toc190881143"/>
        <w:bookmarkStart w:id="5001" w:name="_Toc190883856"/>
        <w:bookmarkEnd w:id="5000"/>
        <w:bookmarkEnd w:id="5001"/>
      </w:del>
    </w:p>
    <w:p w14:paraId="316DB75C" w14:textId="6072D311" w:rsidR="003A79C6" w:rsidDel="004A2D26" w:rsidRDefault="003A79C6">
      <w:pPr>
        <w:tabs>
          <w:tab w:val="left" w:pos="2446"/>
        </w:tabs>
        <w:spacing w:line="276" w:lineRule="auto"/>
        <w:rPr>
          <w:del w:id="5002" w:author="Gidon Kupietzky" w:date="2025-02-13T17:45:00Z" w16du:dateUtc="2025-02-13T15:45:00Z"/>
          <w:rtl/>
        </w:rPr>
        <w:pPrChange w:id="5003" w:author="Gidon Kupietzky" w:date="2025-02-13T17:45:00Z" w16du:dateUtc="2025-02-13T15:45:00Z">
          <w:pPr>
            <w:pStyle w:val="a8"/>
            <w:numPr>
              <w:numId w:val="28"/>
            </w:numPr>
            <w:ind w:left="1162" w:hanging="360"/>
          </w:pPr>
        </w:pPrChange>
      </w:pPr>
      <w:del w:id="5004" w:author="Gidon Kupietzky" w:date="2024-12-16T15:00:00Z" w16du:dateUtc="2024-12-16T13:00:00Z">
        <w:r w:rsidRPr="003A79C6">
          <w:rPr>
            <w:rtl/>
          </w:rPr>
          <w:delText xml:space="preserve">האוכלוסייה מתחת לגיל העבודה, כוללת את קבוצות </w:delText>
        </w:r>
        <w:r w:rsidRPr="003A79C6" w:rsidDel="00997354">
          <w:rPr>
            <w:rtl/>
          </w:rPr>
          <w:delText>ה</w:delText>
        </w:r>
      </w:del>
      <w:del w:id="5005" w:author="Gidon Kupietzky" w:date="2025-02-13T17:45:00Z" w16du:dateUtc="2025-02-13T15:45:00Z">
        <w:r w:rsidRPr="003A79C6" w:rsidDel="004A2D26">
          <w:rPr>
            <w:rtl/>
          </w:rPr>
          <w:delText xml:space="preserve">גיל 15–24. </w:delText>
        </w:r>
        <w:bookmarkStart w:id="5006" w:name="_Toc190881144"/>
        <w:bookmarkStart w:id="5007" w:name="_Toc190883857"/>
        <w:bookmarkEnd w:id="5006"/>
        <w:bookmarkEnd w:id="5007"/>
      </w:del>
    </w:p>
    <w:p w14:paraId="3872AF3F" w14:textId="557A6841" w:rsidR="00997354" w:rsidRPr="005F1826" w:rsidDel="00997354" w:rsidRDefault="003A79C6">
      <w:pPr>
        <w:tabs>
          <w:tab w:val="left" w:pos="2446"/>
        </w:tabs>
        <w:spacing w:line="276" w:lineRule="auto"/>
        <w:rPr>
          <w:del w:id="5008" w:author="Gidon Kupietzky" w:date="2024-12-16T15:01:00Z" w16du:dateUtc="2024-12-16T13:01:00Z"/>
          <w:b/>
          <w:bCs/>
          <w:rtl/>
          <w:rPrChange w:id="5009" w:author="Gidon Kupietzky" w:date="2024-12-16T15:01:00Z" w16du:dateUtc="2024-12-16T13:01:00Z">
            <w:rPr>
              <w:del w:id="5010" w:author="Gidon Kupietzky" w:date="2024-12-16T15:01:00Z" w16du:dateUtc="2024-12-16T13:01:00Z"/>
              <w:rtl/>
            </w:rPr>
          </w:rPrChange>
        </w:rPr>
        <w:pPrChange w:id="5011" w:author="Gidon Kupietzky" w:date="2025-02-13T17:45:00Z" w16du:dateUtc="2025-02-13T15:45:00Z">
          <w:pPr>
            <w:pStyle w:val="a8"/>
            <w:numPr>
              <w:numId w:val="28"/>
            </w:numPr>
            <w:ind w:left="1162" w:hanging="360"/>
          </w:pPr>
        </w:pPrChange>
      </w:pPr>
      <w:del w:id="5012" w:author="Gidon Kupietzky" w:date="2024-12-16T15:00:00Z" w16du:dateUtc="2024-12-16T13:00:00Z">
        <w:r w:rsidRPr="003A79C6">
          <w:rPr>
            <w:rtl/>
          </w:rPr>
          <w:delText xml:space="preserve">האוכלוסייה שמעל לגיל העבודה כוללת את קבוצות הגיל </w:delText>
        </w:r>
      </w:del>
      <w:del w:id="5013" w:author="Gidon Kupietzky" w:date="2025-02-13T17:45:00Z" w16du:dateUtc="2025-02-13T15:45:00Z">
        <w:r w:rsidRPr="003A79C6" w:rsidDel="004A2D26">
          <w:rPr>
            <w:rtl/>
          </w:rPr>
          <w:delText>65 ומעלה</w:delText>
        </w:r>
        <w:r w:rsidRPr="003A79C6" w:rsidDel="004A2D26">
          <w:delText>.</w:delText>
        </w:r>
      </w:del>
      <w:bookmarkStart w:id="5014" w:name="_Toc190881145"/>
      <w:bookmarkStart w:id="5015" w:name="_Toc190883858"/>
      <w:bookmarkEnd w:id="5014"/>
      <w:bookmarkEnd w:id="5015"/>
    </w:p>
    <w:p w14:paraId="63299583" w14:textId="1807F062" w:rsidR="003763FA" w:rsidRPr="005F1826" w:rsidDel="004A2D26" w:rsidRDefault="003763FA">
      <w:pPr>
        <w:tabs>
          <w:tab w:val="left" w:pos="2446"/>
        </w:tabs>
        <w:spacing w:line="276" w:lineRule="auto"/>
        <w:rPr>
          <w:del w:id="5016" w:author="Gidon Kupietzky" w:date="2025-02-13T17:45:00Z" w16du:dateUtc="2025-02-13T15:45:00Z"/>
          <w:b/>
          <w:bCs/>
          <w:rtl/>
          <w:rPrChange w:id="5017" w:author="Gidon Kupietzky" w:date="2024-12-18T09:22:00Z" w16du:dateUtc="2024-12-18T07:22:00Z">
            <w:rPr>
              <w:del w:id="5018" w:author="Gidon Kupietzky" w:date="2025-02-13T17:45:00Z" w16du:dateUtc="2025-02-13T15:45:00Z"/>
              <w:rtl/>
            </w:rPr>
          </w:rPrChange>
        </w:rPr>
        <w:pPrChange w:id="5019" w:author="Gidon Kupietzky" w:date="2025-02-13T17:45:00Z" w16du:dateUtc="2025-02-13T15:45:00Z">
          <w:pPr/>
        </w:pPrChange>
      </w:pPr>
      <w:bookmarkStart w:id="5020" w:name="_Toc190881146"/>
      <w:bookmarkStart w:id="5021" w:name="_Toc190883859"/>
      <w:bookmarkEnd w:id="5020"/>
      <w:bookmarkEnd w:id="5021"/>
    </w:p>
    <w:tbl>
      <w:tblPr>
        <w:tblStyle w:val="22"/>
        <w:bidiVisual/>
        <w:tblW w:w="9746" w:type="dxa"/>
        <w:tblLook w:val="04A0" w:firstRow="1" w:lastRow="0" w:firstColumn="1" w:lastColumn="0" w:noHBand="0" w:noVBand="1"/>
      </w:tblPr>
      <w:tblGrid>
        <w:gridCol w:w="2407"/>
        <w:gridCol w:w="1392"/>
        <w:gridCol w:w="1845"/>
        <w:gridCol w:w="1148"/>
        <w:gridCol w:w="1148"/>
        <w:gridCol w:w="1148"/>
        <w:gridCol w:w="1148"/>
        <w:gridCol w:w="1148"/>
        <w:gridCol w:w="1148"/>
        <w:gridCol w:w="1148"/>
      </w:tblGrid>
      <w:tr w:rsidR="00550C2A" w:rsidRPr="00550C2A" w:rsidDel="004A2D26" w14:paraId="43243A41" w14:textId="0ACB5CC0" w:rsidTr="00550C2A">
        <w:trPr>
          <w:cnfStyle w:val="100000000000" w:firstRow="1" w:lastRow="0" w:firstColumn="0" w:lastColumn="0" w:oddVBand="0" w:evenVBand="0" w:oddHBand="0" w:evenHBand="0" w:firstRowFirstColumn="0" w:firstRowLastColumn="0" w:lastRowFirstColumn="0" w:lastRowLastColumn="0"/>
          <w:trHeight w:val="527"/>
          <w:tblHeader/>
          <w:del w:id="5022"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64F20EE0" w14:textId="4F6814B4" w:rsidR="00550C2A" w:rsidRPr="00550C2A" w:rsidDel="004A2D26" w:rsidRDefault="00550C2A">
            <w:pPr>
              <w:tabs>
                <w:tab w:val="left" w:pos="2446"/>
              </w:tabs>
              <w:spacing w:line="276" w:lineRule="auto"/>
              <w:rPr>
                <w:del w:id="5023" w:author="Gidon Kupietzky" w:date="2025-02-13T17:45:00Z" w16du:dateUtc="2025-02-13T15:45:00Z"/>
                <w:rFonts w:ascii="Arial" w:eastAsia="Times New Roman" w:hAnsi="Arial" w:cs="Arial"/>
                <w:color w:val="000000"/>
              </w:rPr>
              <w:pPrChange w:id="5024" w:author="Gidon Kupietzky" w:date="2025-02-13T17:45:00Z" w16du:dateUtc="2025-02-13T15:45:00Z">
                <w:pPr>
                  <w:bidi w:val="0"/>
                  <w:spacing w:before="0" w:line="240" w:lineRule="auto"/>
                  <w:ind w:left="0"/>
                </w:pPr>
              </w:pPrChange>
            </w:pPr>
            <w:del w:id="5025" w:author="Gidon Kupietzky" w:date="2025-02-13T17:45:00Z" w16du:dateUtc="2025-02-13T15:45:00Z">
              <w:r w:rsidRPr="00550C2A" w:rsidDel="004A2D26">
                <w:rPr>
                  <w:rFonts w:ascii="Arial" w:eastAsia="Times New Roman" w:hAnsi="Arial" w:cs="Arial"/>
                  <w:color w:val="000000"/>
                </w:rPr>
                <w:delText>age</w:delText>
              </w:r>
              <w:bookmarkStart w:id="5026" w:name="_Toc190881147"/>
              <w:bookmarkStart w:id="5027" w:name="_Toc190883860"/>
              <w:bookmarkEnd w:id="5026"/>
              <w:bookmarkEnd w:id="5027"/>
            </w:del>
          </w:p>
        </w:tc>
        <w:tc>
          <w:tcPr>
            <w:tcW w:w="1000" w:type="dxa"/>
            <w:noWrap/>
            <w:hideMark/>
          </w:tcPr>
          <w:p w14:paraId="35319BF7" w14:textId="7F18900E" w:rsidR="00550C2A" w:rsidRPr="00550C2A" w:rsidDel="004A2D26" w:rsidRDefault="00550C2A">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5028" w:author="Gidon Kupietzky" w:date="2025-02-13T17:45:00Z" w16du:dateUtc="2025-02-13T15:45:00Z"/>
                <w:rFonts w:ascii="Arial" w:eastAsia="Times New Roman" w:hAnsi="Arial" w:cs="Arial"/>
                <w:color w:val="000000"/>
              </w:rPr>
              <w:pPrChange w:id="5029" w:author="Gidon Kupietzky" w:date="2025-02-13T17:45:00Z" w16du:dateUtc="2025-02-13T15:45:00Z">
                <w:pPr>
                  <w:bidi w:val="0"/>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5030" w:author="Gidon Kupietzky" w:date="2025-02-13T17:45:00Z" w16du:dateUtc="2025-02-13T15:45:00Z">
              <w:r w:rsidRPr="00550C2A" w:rsidDel="004A2D26">
                <w:rPr>
                  <w:rFonts w:ascii="Arial" w:eastAsia="Times New Roman" w:hAnsi="Arial" w:cs="Arial"/>
                  <w:color w:val="000000"/>
                </w:rPr>
                <w:delText>gender</w:delText>
              </w:r>
              <w:bookmarkStart w:id="5031" w:name="_Toc190881148"/>
              <w:bookmarkStart w:id="5032" w:name="_Toc190883861"/>
              <w:bookmarkEnd w:id="5031"/>
              <w:bookmarkEnd w:id="5032"/>
            </w:del>
          </w:p>
        </w:tc>
        <w:tc>
          <w:tcPr>
            <w:tcW w:w="1473" w:type="dxa"/>
            <w:noWrap/>
            <w:hideMark/>
          </w:tcPr>
          <w:p w14:paraId="4B391E7C" w14:textId="0BD4572F" w:rsidR="00550C2A" w:rsidRPr="00550C2A" w:rsidDel="004A2D26" w:rsidRDefault="00550C2A">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5033" w:author="Gidon Kupietzky" w:date="2025-02-13T17:45:00Z" w16du:dateUtc="2025-02-13T15:45:00Z"/>
                <w:rFonts w:ascii="Arial" w:eastAsia="Times New Roman" w:hAnsi="Arial" w:cs="Arial"/>
                <w:color w:val="000000"/>
              </w:rPr>
              <w:pPrChange w:id="5034" w:author="Gidon Kupietzky" w:date="2025-02-13T17:45:00Z" w16du:dateUtc="2025-02-13T15:45:00Z">
                <w:pPr>
                  <w:bidi w:val="0"/>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5035" w:author="Gidon Kupietzky" w:date="2025-02-13T17:45:00Z" w16du:dateUtc="2025-02-13T15:45:00Z">
              <w:r w:rsidRPr="00550C2A" w:rsidDel="004A2D26">
                <w:rPr>
                  <w:rFonts w:ascii="Arial" w:eastAsia="Times New Roman" w:hAnsi="Arial" w:cs="Arial"/>
                  <w:color w:val="000000"/>
                </w:rPr>
                <w:delText>sector</w:delText>
              </w:r>
              <w:bookmarkStart w:id="5036" w:name="_Toc190881149"/>
              <w:bookmarkStart w:id="5037" w:name="_Toc190883862"/>
              <w:bookmarkEnd w:id="5036"/>
              <w:bookmarkEnd w:id="5037"/>
            </w:del>
          </w:p>
        </w:tc>
        <w:tc>
          <w:tcPr>
            <w:tcW w:w="745" w:type="dxa"/>
            <w:noWrap/>
            <w:hideMark/>
          </w:tcPr>
          <w:p w14:paraId="69534706" w14:textId="58CB2CFE" w:rsidR="00550C2A" w:rsidRPr="00550C2A" w:rsidDel="004A2D26" w:rsidRDefault="00550C2A">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5038" w:author="Gidon Kupietzky" w:date="2025-02-13T17:45:00Z" w16du:dateUtc="2025-02-13T15:45:00Z"/>
                <w:rFonts w:ascii="Arial" w:eastAsia="Times New Roman" w:hAnsi="Arial" w:cs="Arial"/>
                <w:color w:val="000000"/>
              </w:rPr>
              <w:pPrChange w:id="5039" w:author="Gidon Kupietzky" w:date="2025-02-13T17:45:00Z" w16du:dateUtc="2025-02-13T15:45:00Z">
                <w:pPr>
                  <w:bidi w:val="0"/>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5040" w:author="Gidon Kupietzky" w:date="2025-02-13T17:45:00Z" w16du:dateUtc="2025-02-13T15:45:00Z">
              <w:r w:rsidRPr="00550C2A" w:rsidDel="004A2D26">
                <w:rPr>
                  <w:rFonts w:ascii="Arial" w:eastAsia="Times New Roman" w:hAnsi="Arial" w:cs="Arial"/>
                  <w:color w:val="000000"/>
                </w:rPr>
                <w:delText>2020</w:delText>
              </w:r>
              <w:bookmarkStart w:id="5041" w:name="_Toc190881150"/>
              <w:bookmarkStart w:id="5042" w:name="_Toc190883863"/>
              <w:bookmarkEnd w:id="5041"/>
              <w:bookmarkEnd w:id="5042"/>
            </w:del>
          </w:p>
        </w:tc>
        <w:tc>
          <w:tcPr>
            <w:tcW w:w="745" w:type="dxa"/>
            <w:noWrap/>
            <w:hideMark/>
          </w:tcPr>
          <w:p w14:paraId="3AD89210" w14:textId="1A080D46" w:rsidR="00550C2A" w:rsidRPr="00550C2A" w:rsidDel="004A2D26" w:rsidRDefault="00550C2A">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5043" w:author="Gidon Kupietzky" w:date="2025-02-13T17:45:00Z" w16du:dateUtc="2025-02-13T15:45:00Z"/>
                <w:rFonts w:ascii="Arial" w:eastAsia="Times New Roman" w:hAnsi="Arial" w:cs="Arial"/>
                <w:color w:val="000000"/>
              </w:rPr>
              <w:pPrChange w:id="5044" w:author="Gidon Kupietzky" w:date="2025-02-13T17:45:00Z" w16du:dateUtc="2025-02-13T15:45:00Z">
                <w:pPr>
                  <w:bidi w:val="0"/>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5045" w:author="Gidon Kupietzky" w:date="2025-02-13T17:45:00Z" w16du:dateUtc="2025-02-13T15:45:00Z">
              <w:r w:rsidRPr="00550C2A" w:rsidDel="004A2D26">
                <w:rPr>
                  <w:rFonts w:ascii="Arial" w:eastAsia="Times New Roman" w:hAnsi="Arial" w:cs="Arial"/>
                  <w:color w:val="000000"/>
                </w:rPr>
                <w:delText>2025</w:delText>
              </w:r>
              <w:bookmarkStart w:id="5046" w:name="_Toc190881151"/>
              <w:bookmarkStart w:id="5047" w:name="_Toc190883864"/>
              <w:bookmarkEnd w:id="5046"/>
              <w:bookmarkEnd w:id="5047"/>
            </w:del>
          </w:p>
        </w:tc>
        <w:tc>
          <w:tcPr>
            <w:tcW w:w="745" w:type="dxa"/>
            <w:noWrap/>
            <w:hideMark/>
          </w:tcPr>
          <w:p w14:paraId="21684455" w14:textId="7A84657B" w:rsidR="00550C2A" w:rsidRPr="00550C2A" w:rsidDel="004A2D26" w:rsidRDefault="00550C2A">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5048" w:author="Gidon Kupietzky" w:date="2025-02-13T17:45:00Z" w16du:dateUtc="2025-02-13T15:45:00Z"/>
                <w:rFonts w:ascii="Arial" w:eastAsia="Times New Roman" w:hAnsi="Arial" w:cs="Arial"/>
                <w:color w:val="000000"/>
              </w:rPr>
              <w:pPrChange w:id="5049" w:author="Gidon Kupietzky" w:date="2025-02-13T17:45:00Z" w16du:dateUtc="2025-02-13T15:45:00Z">
                <w:pPr>
                  <w:bidi w:val="0"/>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5050" w:author="Gidon Kupietzky" w:date="2025-02-13T17:45:00Z" w16du:dateUtc="2025-02-13T15:45:00Z">
              <w:r w:rsidRPr="00550C2A" w:rsidDel="004A2D26">
                <w:rPr>
                  <w:rFonts w:ascii="Arial" w:eastAsia="Times New Roman" w:hAnsi="Arial" w:cs="Arial"/>
                  <w:color w:val="000000"/>
                </w:rPr>
                <w:delText>2030</w:delText>
              </w:r>
              <w:bookmarkStart w:id="5051" w:name="_Toc190881152"/>
              <w:bookmarkStart w:id="5052" w:name="_Toc190883865"/>
              <w:bookmarkEnd w:id="5051"/>
              <w:bookmarkEnd w:id="5052"/>
            </w:del>
          </w:p>
        </w:tc>
        <w:tc>
          <w:tcPr>
            <w:tcW w:w="745" w:type="dxa"/>
            <w:noWrap/>
            <w:hideMark/>
          </w:tcPr>
          <w:p w14:paraId="38124686" w14:textId="6C580EDD" w:rsidR="00550C2A" w:rsidRPr="00550C2A" w:rsidDel="004A2D26" w:rsidRDefault="00550C2A">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5053" w:author="Gidon Kupietzky" w:date="2025-02-13T17:45:00Z" w16du:dateUtc="2025-02-13T15:45:00Z"/>
                <w:rFonts w:ascii="Arial" w:eastAsia="Times New Roman" w:hAnsi="Arial" w:cs="Arial"/>
                <w:color w:val="000000"/>
              </w:rPr>
              <w:pPrChange w:id="5054" w:author="Gidon Kupietzky" w:date="2025-02-13T17:45:00Z" w16du:dateUtc="2025-02-13T15:45:00Z">
                <w:pPr>
                  <w:bidi w:val="0"/>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5055" w:author="Gidon Kupietzky" w:date="2025-02-13T17:45:00Z" w16du:dateUtc="2025-02-13T15:45:00Z">
              <w:r w:rsidRPr="00550C2A" w:rsidDel="004A2D26">
                <w:rPr>
                  <w:rFonts w:ascii="Arial" w:eastAsia="Times New Roman" w:hAnsi="Arial" w:cs="Arial"/>
                  <w:color w:val="000000"/>
                </w:rPr>
                <w:delText>2035</w:delText>
              </w:r>
              <w:bookmarkStart w:id="5056" w:name="_Toc190881153"/>
              <w:bookmarkStart w:id="5057" w:name="_Toc190883866"/>
              <w:bookmarkEnd w:id="5056"/>
              <w:bookmarkEnd w:id="5057"/>
            </w:del>
          </w:p>
        </w:tc>
        <w:tc>
          <w:tcPr>
            <w:tcW w:w="745" w:type="dxa"/>
            <w:noWrap/>
            <w:hideMark/>
          </w:tcPr>
          <w:p w14:paraId="30284DC2" w14:textId="565DAD4B" w:rsidR="00550C2A" w:rsidRPr="00550C2A" w:rsidDel="004A2D26" w:rsidRDefault="00550C2A">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5058" w:author="Gidon Kupietzky" w:date="2025-02-13T17:45:00Z" w16du:dateUtc="2025-02-13T15:45:00Z"/>
                <w:rFonts w:ascii="Arial" w:eastAsia="Times New Roman" w:hAnsi="Arial" w:cs="Arial"/>
                <w:color w:val="000000"/>
              </w:rPr>
              <w:pPrChange w:id="5059" w:author="Gidon Kupietzky" w:date="2025-02-13T17:45:00Z" w16du:dateUtc="2025-02-13T15:45:00Z">
                <w:pPr>
                  <w:bidi w:val="0"/>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5060" w:author="Gidon Kupietzky" w:date="2025-02-13T17:45:00Z" w16du:dateUtc="2025-02-13T15:45:00Z">
              <w:r w:rsidRPr="00550C2A" w:rsidDel="004A2D26">
                <w:rPr>
                  <w:rFonts w:ascii="Arial" w:eastAsia="Times New Roman" w:hAnsi="Arial" w:cs="Arial"/>
                  <w:color w:val="000000"/>
                </w:rPr>
                <w:delText>2040</w:delText>
              </w:r>
              <w:bookmarkStart w:id="5061" w:name="_Toc190881154"/>
              <w:bookmarkStart w:id="5062" w:name="_Toc190883867"/>
              <w:bookmarkEnd w:id="5061"/>
              <w:bookmarkEnd w:id="5062"/>
            </w:del>
          </w:p>
        </w:tc>
        <w:tc>
          <w:tcPr>
            <w:tcW w:w="745" w:type="dxa"/>
            <w:noWrap/>
            <w:hideMark/>
          </w:tcPr>
          <w:p w14:paraId="153BE578" w14:textId="154EC1D3" w:rsidR="00550C2A" w:rsidRPr="00550C2A" w:rsidDel="004A2D26" w:rsidRDefault="00550C2A">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5063" w:author="Gidon Kupietzky" w:date="2025-02-13T17:45:00Z" w16du:dateUtc="2025-02-13T15:45:00Z"/>
                <w:rFonts w:ascii="Arial" w:eastAsia="Times New Roman" w:hAnsi="Arial" w:cs="Arial"/>
                <w:color w:val="000000"/>
              </w:rPr>
              <w:pPrChange w:id="5064" w:author="Gidon Kupietzky" w:date="2025-02-13T17:45:00Z" w16du:dateUtc="2025-02-13T15:45:00Z">
                <w:pPr>
                  <w:bidi w:val="0"/>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5065" w:author="Gidon Kupietzky" w:date="2025-02-13T17:45:00Z" w16du:dateUtc="2025-02-13T15:45:00Z">
              <w:r w:rsidRPr="00550C2A" w:rsidDel="004A2D26">
                <w:rPr>
                  <w:rFonts w:ascii="Arial" w:eastAsia="Times New Roman" w:hAnsi="Arial" w:cs="Arial"/>
                  <w:color w:val="000000"/>
                </w:rPr>
                <w:delText>2045</w:delText>
              </w:r>
              <w:bookmarkStart w:id="5066" w:name="_Toc190881155"/>
              <w:bookmarkStart w:id="5067" w:name="_Toc190883868"/>
              <w:bookmarkEnd w:id="5066"/>
              <w:bookmarkEnd w:id="5067"/>
            </w:del>
          </w:p>
        </w:tc>
        <w:tc>
          <w:tcPr>
            <w:tcW w:w="745" w:type="dxa"/>
            <w:noWrap/>
            <w:hideMark/>
          </w:tcPr>
          <w:p w14:paraId="35DEE5D7" w14:textId="6FF450C4" w:rsidR="00550C2A" w:rsidRPr="00550C2A" w:rsidDel="004A2D26" w:rsidRDefault="00550C2A">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5068" w:author="Gidon Kupietzky" w:date="2025-02-13T17:45:00Z" w16du:dateUtc="2025-02-13T15:45:00Z"/>
                <w:rFonts w:ascii="Arial" w:eastAsia="Times New Roman" w:hAnsi="Arial" w:cs="Arial"/>
                <w:color w:val="000000"/>
              </w:rPr>
              <w:pPrChange w:id="5069" w:author="Gidon Kupietzky" w:date="2025-02-13T17:45:00Z" w16du:dateUtc="2025-02-13T15:45:00Z">
                <w:pPr>
                  <w:bidi w:val="0"/>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5070" w:author="Gidon Kupietzky" w:date="2025-02-13T17:45:00Z" w16du:dateUtc="2025-02-13T15:45:00Z">
              <w:r w:rsidRPr="00550C2A" w:rsidDel="004A2D26">
                <w:rPr>
                  <w:rFonts w:ascii="Arial" w:eastAsia="Times New Roman" w:hAnsi="Arial" w:cs="Arial"/>
                  <w:color w:val="000000"/>
                </w:rPr>
                <w:delText>2050</w:delText>
              </w:r>
              <w:bookmarkStart w:id="5071" w:name="_Toc190881156"/>
              <w:bookmarkStart w:id="5072" w:name="_Toc190883869"/>
              <w:bookmarkEnd w:id="5071"/>
              <w:bookmarkEnd w:id="5072"/>
            </w:del>
          </w:p>
        </w:tc>
        <w:bookmarkStart w:id="5073" w:name="_Toc190881157"/>
        <w:bookmarkStart w:id="5074" w:name="_Toc190883870"/>
        <w:bookmarkEnd w:id="5073"/>
        <w:bookmarkEnd w:id="5074"/>
      </w:tr>
      <w:tr w:rsidR="00550C2A" w:rsidRPr="00550C2A" w:rsidDel="004A2D26" w14:paraId="71010758" w14:textId="64ED987C" w:rsidTr="00550C2A">
        <w:trPr>
          <w:cnfStyle w:val="000000100000" w:firstRow="0" w:lastRow="0" w:firstColumn="0" w:lastColumn="0" w:oddVBand="0" w:evenVBand="0" w:oddHBand="1" w:evenHBand="0" w:firstRowFirstColumn="0" w:firstRowLastColumn="0" w:lastRowFirstColumn="0" w:lastRowLastColumn="0"/>
          <w:trHeight w:val="527"/>
          <w:del w:id="5075"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5FDB9E96" w14:textId="64EF8E7F" w:rsidR="00550C2A" w:rsidRPr="00550C2A" w:rsidDel="004A2D26" w:rsidRDefault="00550C2A">
            <w:pPr>
              <w:tabs>
                <w:tab w:val="left" w:pos="2446"/>
              </w:tabs>
              <w:spacing w:line="276" w:lineRule="auto"/>
              <w:rPr>
                <w:del w:id="5076" w:author="Gidon Kupietzky" w:date="2025-02-13T17:45:00Z" w16du:dateUtc="2025-02-13T15:45:00Z"/>
                <w:rFonts w:ascii="Arial" w:eastAsia="Times New Roman" w:hAnsi="Arial" w:cs="Arial"/>
                <w:color w:val="000000"/>
              </w:rPr>
              <w:pPrChange w:id="5077" w:author="Gidon Kupietzky" w:date="2025-02-13T17:45:00Z" w16du:dateUtc="2025-02-13T15:45:00Z">
                <w:pPr>
                  <w:bidi w:val="0"/>
                  <w:spacing w:before="0" w:line="240" w:lineRule="auto"/>
                  <w:ind w:left="0"/>
                </w:pPr>
              </w:pPrChange>
            </w:pPr>
            <w:del w:id="5078" w:author="Gidon Kupietzky" w:date="2025-02-13T17:45:00Z" w16du:dateUtc="2025-02-13T15:45:00Z">
              <w:r w:rsidRPr="00550C2A" w:rsidDel="004A2D26">
                <w:rPr>
                  <w:rFonts w:ascii="Arial" w:eastAsia="Times New Roman" w:hAnsi="Arial" w:cs="Arial"/>
                  <w:color w:val="000000"/>
                </w:rPr>
                <w:delText>work_age</w:delText>
              </w:r>
              <w:bookmarkStart w:id="5079" w:name="_Toc190881158"/>
              <w:bookmarkStart w:id="5080" w:name="_Toc190883871"/>
              <w:bookmarkEnd w:id="5079"/>
              <w:bookmarkEnd w:id="5080"/>
            </w:del>
          </w:p>
        </w:tc>
        <w:tc>
          <w:tcPr>
            <w:tcW w:w="1000" w:type="dxa"/>
            <w:noWrap/>
            <w:hideMark/>
          </w:tcPr>
          <w:p w14:paraId="075FCB92" w14:textId="3F644021"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081" w:author="Gidon Kupietzky" w:date="2025-02-13T17:45:00Z" w16du:dateUtc="2025-02-13T15:45:00Z"/>
                <w:rFonts w:ascii="Arial" w:eastAsia="Times New Roman" w:hAnsi="Arial" w:cs="Arial"/>
                <w:color w:val="000000"/>
              </w:rPr>
              <w:pPrChange w:id="5082"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083" w:author="Gidon Kupietzky" w:date="2025-02-13T17:45:00Z" w16du:dateUtc="2025-02-13T15:45:00Z">
              <w:r w:rsidRPr="00550C2A" w:rsidDel="004A2D26">
                <w:rPr>
                  <w:rFonts w:ascii="Arial" w:eastAsia="Times New Roman" w:hAnsi="Arial" w:cs="Arial"/>
                  <w:color w:val="000000"/>
                </w:rPr>
                <w:delText>man</w:delText>
              </w:r>
              <w:bookmarkStart w:id="5084" w:name="_Toc190881159"/>
              <w:bookmarkStart w:id="5085" w:name="_Toc190883872"/>
              <w:bookmarkEnd w:id="5084"/>
              <w:bookmarkEnd w:id="5085"/>
            </w:del>
          </w:p>
        </w:tc>
        <w:tc>
          <w:tcPr>
            <w:tcW w:w="1473" w:type="dxa"/>
            <w:noWrap/>
            <w:hideMark/>
          </w:tcPr>
          <w:p w14:paraId="011142CF" w14:textId="1EDB08C2"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086" w:author="Gidon Kupietzky" w:date="2025-02-13T17:45:00Z" w16du:dateUtc="2025-02-13T15:45:00Z"/>
                <w:rFonts w:ascii="Arial" w:eastAsia="Times New Roman" w:hAnsi="Arial" w:cs="Arial"/>
                <w:color w:val="000000"/>
              </w:rPr>
              <w:pPrChange w:id="5087"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088" w:author="Gidon Kupietzky" w:date="2025-02-13T17:45:00Z" w16du:dateUtc="2025-02-13T15:45:00Z">
              <w:r w:rsidRPr="00550C2A" w:rsidDel="004A2D26">
                <w:rPr>
                  <w:rFonts w:ascii="Arial" w:eastAsia="Times New Roman" w:hAnsi="Arial" w:cs="Arial"/>
                  <w:color w:val="000000"/>
                </w:rPr>
                <w:delText>U_Orthodox</w:delText>
              </w:r>
              <w:bookmarkStart w:id="5089" w:name="_Toc190881160"/>
              <w:bookmarkStart w:id="5090" w:name="_Toc190883873"/>
              <w:bookmarkEnd w:id="5089"/>
              <w:bookmarkEnd w:id="5090"/>
            </w:del>
          </w:p>
        </w:tc>
        <w:tc>
          <w:tcPr>
            <w:tcW w:w="745" w:type="dxa"/>
            <w:noWrap/>
            <w:hideMark/>
          </w:tcPr>
          <w:p w14:paraId="0E3CBD78" w14:textId="14E76B05"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091" w:author="Gidon Kupietzky" w:date="2025-02-13T17:45:00Z" w16du:dateUtc="2025-02-13T15:45:00Z"/>
                <w:rFonts w:ascii="Arial" w:eastAsia="Times New Roman" w:hAnsi="Arial" w:cs="Arial"/>
                <w:color w:val="000000"/>
              </w:rPr>
              <w:pPrChange w:id="509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093" w:author="Gidon Kupietzky" w:date="2025-02-13T17:45:00Z" w16du:dateUtc="2025-02-13T15:45:00Z">
              <w:r w:rsidRPr="00550C2A" w:rsidDel="004A2D26">
                <w:rPr>
                  <w:rFonts w:ascii="Arial" w:eastAsia="Times New Roman" w:hAnsi="Arial" w:cs="Arial"/>
                  <w:color w:val="000000"/>
                </w:rPr>
                <w:delText>44%</w:delText>
              </w:r>
              <w:bookmarkStart w:id="5094" w:name="_Toc190881161"/>
              <w:bookmarkStart w:id="5095" w:name="_Toc190883874"/>
              <w:bookmarkEnd w:id="5094"/>
              <w:bookmarkEnd w:id="5095"/>
            </w:del>
          </w:p>
        </w:tc>
        <w:tc>
          <w:tcPr>
            <w:tcW w:w="745" w:type="dxa"/>
            <w:noWrap/>
            <w:hideMark/>
          </w:tcPr>
          <w:p w14:paraId="4B3D55E6" w14:textId="0959BAEB"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096" w:author="Gidon Kupietzky" w:date="2025-02-13T17:45:00Z" w16du:dateUtc="2025-02-13T15:45:00Z"/>
                <w:rFonts w:ascii="Arial" w:eastAsia="Times New Roman" w:hAnsi="Arial" w:cs="Arial"/>
                <w:color w:val="000000"/>
              </w:rPr>
              <w:pPrChange w:id="509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098" w:author="Gidon Kupietzky" w:date="2025-02-13T17:45:00Z" w16du:dateUtc="2025-02-13T15:45:00Z">
              <w:r w:rsidRPr="00550C2A" w:rsidDel="004A2D26">
                <w:rPr>
                  <w:rFonts w:ascii="Arial" w:eastAsia="Times New Roman" w:hAnsi="Arial" w:cs="Arial"/>
                  <w:color w:val="000000"/>
                </w:rPr>
                <w:delText>46%</w:delText>
              </w:r>
              <w:bookmarkStart w:id="5099" w:name="_Toc190881162"/>
              <w:bookmarkStart w:id="5100" w:name="_Toc190883875"/>
              <w:bookmarkEnd w:id="5099"/>
              <w:bookmarkEnd w:id="5100"/>
            </w:del>
          </w:p>
        </w:tc>
        <w:tc>
          <w:tcPr>
            <w:tcW w:w="745" w:type="dxa"/>
            <w:noWrap/>
            <w:hideMark/>
          </w:tcPr>
          <w:p w14:paraId="0B152B77" w14:textId="74781E1B"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101" w:author="Gidon Kupietzky" w:date="2025-02-13T17:45:00Z" w16du:dateUtc="2025-02-13T15:45:00Z"/>
                <w:rFonts w:ascii="Arial" w:eastAsia="Times New Roman" w:hAnsi="Arial" w:cs="Arial"/>
                <w:color w:val="000000"/>
              </w:rPr>
              <w:pPrChange w:id="510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103" w:author="Gidon Kupietzky" w:date="2025-02-13T17:45:00Z" w16du:dateUtc="2025-02-13T15:45:00Z">
              <w:r w:rsidRPr="00550C2A" w:rsidDel="004A2D26">
                <w:rPr>
                  <w:rFonts w:ascii="Arial" w:eastAsia="Times New Roman" w:hAnsi="Arial" w:cs="Arial"/>
                  <w:color w:val="000000"/>
                </w:rPr>
                <w:delText>47%</w:delText>
              </w:r>
              <w:bookmarkStart w:id="5104" w:name="_Toc190881163"/>
              <w:bookmarkStart w:id="5105" w:name="_Toc190883876"/>
              <w:bookmarkEnd w:id="5104"/>
              <w:bookmarkEnd w:id="5105"/>
            </w:del>
          </w:p>
        </w:tc>
        <w:tc>
          <w:tcPr>
            <w:tcW w:w="745" w:type="dxa"/>
            <w:noWrap/>
            <w:hideMark/>
          </w:tcPr>
          <w:p w14:paraId="46313A5D" w14:textId="76AADACE"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106" w:author="Gidon Kupietzky" w:date="2025-02-13T17:45:00Z" w16du:dateUtc="2025-02-13T15:45:00Z"/>
                <w:rFonts w:ascii="Arial" w:eastAsia="Times New Roman" w:hAnsi="Arial" w:cs="Arial"/>
                <w:color w:val="000000"/>
              </w:rPr>
              <w:pPrChange w:id="510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108" w:author="Gidon Kupietzky" w:date="2025-02-13T17:45:00Z" w16du:dateUtc="2025-02-13T15:45:00Z">
              <w:r w:rsidRPr="00550C2A" w:rsidDel="004A2D26">
                <w:rPr>
                  <w:rFonts w:ascii="Arial" w:eastAsia="Times New Roman" w:hAnsi="Arial" w:cs="Arial"/>
                  <w:color w:val="000000"/>
                </w:rPr>
                <w:delText>48%</w:delText>
              </w:r>
              <w:bookmarkStart w:id="5109" w:name="_Toc190881164"/>
              <w:bookmarkStart w:id="5110" w:name="_Toc190883877"/>
              <w:bookmarkEnd w:id="5109"/>
              <w:bookmarkEnd w:id="5110"/>
            </w:del>
          </w:p>
        </w:tc>
        <w:tc>
          <w:tcPr>
            <w:tcW w:w="745" w:type="dxa"/>
            <w:noWrap/>
            <w:hideMark/>
          </w:tcPr>
          <w:p w14:paraId="6998DC39" w14:textId="706C32C2"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111" w:author="Gidon Kupietzky" w:date="2025-02-13T17:45:00Z" w16du:dateUtc="2025-02-13T15:45:00Z"/>
                <w:rFonts w:ascii="Arial" w:eastAsia="Times New Roman" w:hAnsi="Arial" w:cs="Arial"/>
                <w:color w:val="000000"/>
              </w:rPr>
              <w:pPrChange w:id="511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113" w:author="Gidon Kupietzky" w:date="2025-02-13T17:45:00Z" w16du:dateUtc="2025-02-13T15:45:00Z">
              <w:r w:rsidRPr="00550C2A" w:rsidDel="004A2D26">
                <w:rPr>
                  <w:rFonts w:ascii="Arial" w:eastAsia="Times New Roman" w:hAnsi="Arial" w:cs="Arial"/>
                  <w:color w:val="000000"/>
                </w:rPr>
                <w:delText>49%</w:delText>
              </w:r>
              <w:bookmarkStart w:id="5114" w:name="_Toc190881165"/>
              <w:bookmarkStart w:id="5115" w:name="_Toc190883878"/>
              <w:bookmarkEnd w:id="5114"/>
              <w:bookmarkEnd w:id="5115"/>
            </w:del>
          </w:p>
        </w:tc>
        <w:tc>
          <w:tcPr>
            <w:tcW w:w="745" w:type="dxa"/>
            <w:noWrap/>
            <w:hideMark/>
          </w:tcPr>
          <w:p w14:paraId="284559C4" w14:textId="277804E5"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116" w:author="Gidon Kupietzky" w:date="2025-02-13T17:45:00Z" w16du:dateUtc="2025-02-13T15:45:00Z"/>
                <w:rFonts w:ascii="Arial" w:eastAsia="Times New Roman" w:hAnsi="Arial" w:cs="Arial"/>
                <w:color w:val="000000"/>
              </w:rPr>
              <w:pPrChange w:id="511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118" w:author="Gidon Kupietzky" w:date="2025-02-13T17:45:00Z" w16du:dateUtc="2025-02-13T15:45:00Z">
              <w:r w:rsidRPr="00550C2A" w:rsidDel="004A2D26">
                <w:rPr>
                  <w:rFonts w:ascii="Arial" w:eastAsia="Times New Roman" w:hAnsi="Arial" w:cs="Arial"/>
                  <w:color w:val="000000"/>
                </w:rPr>
                <w:delText>49%</w:delText>
              </w:r>
              <w:bookmarkStart w:id="5119" w:name="_Toc190881166"/>
              <w:bookmarkStart w:id="5120" w:name="_Toc190883879"/>
              <w:bookmarkEnd w:id="5119"/>
              <w:bookmarkEnd w:id="5120"/>
            </w:del>
          </w:p>
        </w:tc>
        <w:tc>
          <w:tcPr>
            <w:tcW w:w="745" w:type="dxa"/>
            <w:noWrap/>
            <w:hideMark/>
          </w:tcPr>
          <w:p w14:paraId="07916CA1" w14:textId="0C77A47A"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121" w:author="Gidon Kupietzky" w:date="2025-02-13T17:45:00Z" w16du:dateUtc="2025-02-13T15:45:00Z"/>
                <w:rFonts w:ascii="Arial" w:eastAsia="Times New Roman" w:hAnsi="Arial" w:cs="Arial"/>
                <w:color w:val="000000"/>
              </w:rPr>
              <w:pPrChange w:id="512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123" w:author="Gidon Kupietzky" w:date="2025-02-13T17:45:00Z" w16du:dateUtc="2025-02-13T15:45:00Z">
              <w:r w:rsidRPr="00550C2A" w:rsidDel="004A2D26">
                <w:rPr>
                  <w:rFonts w:ascii="Arial" w:eastAsia="Times New Roman" w:hAnsi="Arial" w:cs="Arial"/>
                  <w:color w:val="000000"/>
                </w:rPr>
                <w:delText>50%</w:delText>
              </w:r>
              <w:bookmarkStart w:id="5124" w:name="_Toc190881167"/>
              <w:bookmarkStart w:id="5125" w:name="_Toc190883880"/>
              <w:bookmarkEnd w:id="5124"/>
              <w:bookmarkEnd w:id="5125"/>
            </w:del>
          </w:p>
        </w:tc>
        <w:bookmarkStart w:id="5126" w:name="_Toc190881168"/>
        <w:bookmarkStart w:id="5127" w:name="_Toc190883881"/>
        <w:bookmarkEnd w:id="5126"/>
        <w:bookmarkEnd w:id="5127"/>
      </w:tr>
      <w:tr w:rsidR="00550C2A" w:rsidRPr="00550C2A" w:rsidDel="004A2D26" w14:paraId="4E7C2C72" w14:textId="030F9605" w:rsidTr="00550C2A">
        <w:trPr>
          <w:trHeight w:val="527"/>
          <w:del w:id="5128"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4F83B746" w14:textId="34A00B5D" w:rsidR="00550C2A" w:rsidRPr="00550C2A" w:rsidDel="004A2D26" w:rsidRDefault="00550C2A">
            <w:pPr>
              <w:tabs>
                <w:tab w:val="left" w:pos="2446"/>
              </w:tabs>
              <w:spacing w:line="276" w:lineRule="auto"/>
              <w:rPr>
                <w:del w:id="5129" w:author="Gidon Kupietzky" w:date="2025-02-13T17:45:00Z" w16du:dateUtc="2025-02-13T15:45:00Z"/>
                <w:rFonts w:ascii="Arial" w:eastAsia="Times New Roman" w:hAnsi="Arial" w:cs="Arial"/>
                <w:color w:val="000000"/>
              </w:rPr>
              <w:pPrChange w:id="5130" w:author="Gidon Kupietzky" w:date="2025-02-13T17:45:00Z" w16du:dateUtc="2025-02-13T15:45:00Z">
                <w:pPr>
                  <w:bidi w:val="0"/>
                  <w:spacing w:before="0" w:line="240" w:lineRule="auto"/>
                  <w:ind w:left="0"/>
                </w:pPr>
              </w:pPrChange>
            </w:pPr>
            <w:del w:id="5131" w:author="Gidon Kupietzky" w:date="2025-02-13T17:45:00Z" w16du:dateUtc="2025-02-13T15:45:00Z">
              <w:r w:rsidRPr="00550C2A" w:rsidDel="004A2D26">
                <w:rPr>
                  <w:rFonts w:ascii="Arial" w:eastAsia="Times New Roman" w:hAnsi="Arial" w:cs="Arial"/>
                  <w:color w:val="000000"/>
                </w:rPr>
                <w:delText>work_age</w:delText>
              </w:r>
              <w:bookmarkStart w:id="5132" w:name="_Toc190881169"/>
              <w:bookmarkStart w:id="5133" w:name="_Toc190883882"/>
              <w:bookmarkEnd w:id="5132"/>
              <w:bookmarkEnd w:id="5133"/>
            </w:del>
          </w:p>
        </w:tc>
        <w:tc>
          <w:tcPr>
            <w:tcW w:w="1000" w:type="dxa"/>
            <w:noWrap/>
            <w:hideMark/>
          </w:tcPr>
          <w:p w14:paraId="0B1ADF76" w14:textId="1B835F0D"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134" w:author="Gidon Kupietzky" w:date="2025-02-13T17:45:00Z" w16du:dateUtc="2025-02-13T15:45:00Z"/>
                <w:rFonts w:ascii="Arial" w:eastAsia="Times New Roman" w:hAnsi="Arial" w:cs="Arial"/>
                <w:color w:val="000000"/>
              </w:rPr>
              <w:pPrChange w:id="5135"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136" w:author="Gidon Kupietzky" w:date="2025-02-13T17:45:00Z" w16du:dateUtc="2025-02-13T15:45:00Z">
              <w:r w:rsidRPr="00550C2A" w:rsidDel="004A2D26">
                <w:rPr>
                  <w:rFonts w:ascii="Arial" w:eastAsia="Times New Roman" w:hAnsi="Arial" w:cs="Arial"/>
                  <w:color w:val="000000"/>
                </w:rPr>
                <w:delText>woman</w:delText>
              </w:r>
              <w:bookmarkStart w:id="5137" w:name="_Toc190881170"/>
              <w:bookmarkStart w:id="5138" w:name="_Toc190883883"/>
              <w:bookmarkEnd w:id="5137"/>
              <w:bookmarkEnd w:id="5138"/>
            </w:del>
          </w:p>
        </w:tc>
        <w:tc>
          <w:tcPr>
            <w:tcW w:w="1473" w:type="dxa"/>
            <w:noWrap/>
            <w:hideMark/>
          </w:tcPr>
          <w:p w14:paraId="20FB5BFB" w14:textId="1641C4F5"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139" w:author="Gidon Kupietzky" w:date="2025-02-13T17:45:00Z" w16du:dateUtc="2025-02-13T15:45:00Z"/>
                <w:rFonts w:ascii="Arial" w:eastAsia="Times New Roman" w:hAnsi="Arial" w:cs="Arial"/>
                <w:color w:val="000000"/>
              </w:rPr>
              <w:pPrChange w:id="5140"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141" w:author="Gidon Kupietzky" w:date="2025-02-13T17:45:00Z" w16du:dateUtc="2025-02-13T15:45:00Z">
              <w:r w:rsidRPr="00550C2A" w:rsidDel="004A2D26">
                <w:rPr>
                  <w:rFonts w:ascii="Arial" w:eastAsia="Times New Roman" w:hAnsi="Arial" w:cs="Arial"/>
                  <w:color w:val="000000"/>
                </w:rPr>
                <w:delText>U_Orthodox</w:delText>
              </w:r>
              <w:bookmarkStart w:id="5142" w:name="_Toc190881171"/>
              <w:bookmarkStart w:id="5143" w:name="_Toc190883884"/>
              <w:bookmarkEnd w:id="5142"/>
              <w:bookmarkEnd w:id="5143"/>
            </w:del>
          </w:p>
        </w:tc>
        <w:tc>
          <w:tcPr>
            <w:tcW w:w="745" w:type="dxa"/>
            <w:noWrap/>
            <w:hideMark/>
          </w:tcPr>
          <w:p w14:paraId="660462CE" w14:textId="1816C47A"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144" w:author="Gidon Kupietzky" w:date="2025-02-13T17:45:00Z" w16du:dateUtc="2025-02-13T15:45:00Z"/>
                <w:rFonts w:ascii="Arial" w:eastAsia="Times New Roman" w:hAnsi="Arial" w:cs="Arial"/>
                <w:color w:val="000000"/>
              </w:rPr>
              <w:pPrChange w:id="514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146" w:author="Gidon Kupietzky" w:date="2025-02-13T17:45:00Z" w16du:dateUtc="2025-02-13T15:45:00Z">
              <w:r w:rsidRPr="00550C2A" w:rsidDel="004A2D26">
                <w:rPr>
                  <w:rFonts w:ascii="Arial" w:eastAsia="Times New Roman" w:hAnsi="Arial" w:cs="Arial"/>
                  <w:color w:val="000000"/>
                </w:rPr>
                <w:delText>75%</w:delText>
              </w:r>
              <w:bookmarkStart w:id="5147" w:name="_Toc190881172"/>
              <w:bookmarkStart w:id="5148" w:name="_Toc190883885"/>
              <w:bookmarkEnd w:id="5147"/>
              <w:bookmarkEnd w:id="5148"/>
            </w:del>
          </w:p>
        </w:tc>
        <w:tc>
          <w:tcPr>
            <w:tcW w:w="745" w:type="dxa"/>
            <w:noWrap/>
            <w:hideMark/>
          </w:tcPr>
          <w:p w14:paraId="514F62A2" w14:textId="025C8122"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149" w:author="Gidon Kupietzky" w:date="2025-02-13T17:45:00Z" w16du:dateUtc="2025-02-13T15:45:00Z"/>
                <w:rFonts w:ascii="Arial" w:eastAsia="Times New Roman" w:hAnsi="Arial" w:cs="Arial"/>
                <w:color w:val="000000"/>
              </w:rPr>
              <w:pPrChange w:id="515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151" w:author="Gidon Kupietzky" w:date="2025-02-13T17:45:00Z" w16du:dateUtc="2025-02-13T15:45:00Z">
              <w:r w:rsidRPr="00550C2A" w:rsidDel="004A2D26">
                <w:rPr>
                  <w:rFonts w:ascii="Arial" w:eastAsia="Times New Roman" w:hAnsi="Arial" w:cs="Arial"/>
                  <w:color w:val="000000"/>
                </w:rPr>
                <w:delText>80%</w:delText>
              </w:r>
              <w:bookmarkStart w:id="5152" w:name="_Toc190881173"/>
              <w:bookmarkStart w:id="5153" w:name="_Toc190883886"/>
              <w:bookmarkEnd w:id="5152"/>
              <w:bookmarkEnd w:id="5153"/>
            </w:del>
          </w:p>
        </w:tc>
        <w:tc>
          <w:tcPr>
            <w:tcW w:w="745" w:type="dxa"/>
            <w:noWrap/>
            <w:hideMark/>
          </w:tcPr>
          <w:p w14:paraId="6D87CCF8" w14:textId="773C7A5D"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154" w:author="Gidon Kupietzky" w:date="2025-02-13T17:45:00Z" w16du:dateUtc="2025-02-13T15:45:00Z"/>
                <w:rFonts w:ascii="Arial" w:eastAsia="Times New Roman" w:hAnsi="Arial" w:cs="Arial"/>
                <w:color w:val="000000"/>
              </w:rPr>
              <w:pPrChange w:id="515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156" w:author="Gidon Kupietzky" w:date="2025-02-13T17:45:00Z" w16du:dateUtc="2025-02-13T15:45:00Z">
              <w:r w:rsidRPr="00550C2A" w:rsidDel="004A2D26">
                <w:rPr>
                  <w:rFonts w:ascii="Arial" w:eastAsia="Times New Roman" w:hAnsi="Arial" w:cs="Arial"/>
                  <w:color w:val="000000"/>
                </w:rPr>
                <w:delText>86%</w:delText>
              </w:r>
              <w:bookmarkStart w:id="5157" w:name="_Toc190881174"/>
              <w:bookmarkStart w:id="5158" w:name="_Toc190883887"/>
              <w:bookmarkEnd w:id="5157"/>
              <w:bookmarkEnd w:id="5158"/>
            </w:del>
          </w:p>
        </w:tc>
        <w:tc>
          <w:tcPr>
            <w:tcW w:w="745" w:type="dxa"/>
            <w:noWrap/>
            <w:hideMark/>
          </w:tcPr>
          <w:p w14:paraId="0DCF4A6C" w14:textId="3B9394CC"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159" w:author="Gidon Kupietzky" w:date="2025-02-13T17:45:00Z" w16du:dateUtc="2025-02-13T15:45:00Z"/>
                <w:rFonts w:ascii="Arial" w:eastAsia="Times New Roman" w:hAnsi="Arial" w:cs="Arial"/>
                <w:color w:val="000000"/>
              </w:rPr>
              <w:pPrChange w:id="516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161" w:author="Gidon Kupietzky" w:date="2025-02-13T17:45:00Z" w16du:dateUtc="2025-02-13T15:45:00Z">
              <w:r w:rsidRPr="00550C2A" w:rsidDel="004A2D26">
                <w:rPr>
                  <w:rFonts w:ascii="Arial" w:eastAsia="Times New Roman" w:hAnsi="Arial" w:cs="Arial"/>
                  <w:color w:val="000000"/>
                </w:rPr>
                <w:delText>88%</w:delText>
              </w:r>
              <w:bookmarkStart w:id="5162" w:name="_Toc190881175"/>
              <w:bookmarkStart w:id="5163" w:name="_Toc190883888"/>
              <w:bookmarkEnd w:id="5162"/>
              <w:bookmarkEnd w:id="5163"/>
            </w:del>
          </w:p>
        </w:tc>
        <w:tc>
          <w:tcPr>
            <w:tcW w:w="745" w:type="dxa"/>
            <w:noWrap/>
            <w:hideMark/>
          </w:tcPr>
          <w:p w14:paraId="6466BC51" w14:textId="110B0553"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164" w:author="Gidon Kupietzky" w:date="2025-02-13T17:45:00Z" w16du:dateUtc="2025-02-13T15:45:00Z"/>
                <w:rFonts w:ascii="Arial" w:eastAsia="Times New Roman" w:hAnsi="Arial" w:cs="Arial"/>
                <w:color w:val="000000"/>
              </w:rPr>
              <w:pPrChange w:id="516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166" w:author="Gidon Kupietzky" w:date="2025-02-13T17:45:00Z" w16du:dateUtc="2025-02-13T15:45:00Z">
              <w:r w:rsidRPr="00550C2A" w:rsidDel="004A2D26">
                <w:rPr>
                  <w:rFonts w:ascii="Arial" w:eastAsia="Times New Roman" w:hAnsi="Arial" w:cs="Arial"/>
                  <w:color w:val="000000"/>
                </w:rPr>
                <w:delText>90%</w:delText>
              </w:r>
              <w:bookmarkStart w:id="5167" w:name="_Toc190881176"/>
              <w:bookmarkStart w:id="5168" w:name="_Toc190883889"/>
              <w:bookmarkEnd w:id="5167"/>
              <w:bookmarkEnd w:id="5168"/>
            </w:del>
          </w:p>
        </w:tc>
        <w:tc>
          <w:tcPr>
            <w:tcW w:w="745" w:type="dxa"/>
            <w:noWrap/>
            <w:hideMark/>
          </w:tcPr>
          <w:p w14:paraId="54535A46" w14:textId="711AD044"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169" w:author="Gidon Kupietzky" w:date="2025-02-13T17:45:00Z" w16du:dateUtc="2025-02-13T15:45:00Z"/>
                <w:rFonts w:ascii="Arial" w:eastAsia="Times New Roman" w:hAnsi="Arial" w:cs="Arial"/>
                <w:color w:val="000000"/>
              </w:rPr>
              <w:pPrChange w:id="517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171" w:author="Gidon Kupietzky" w:date="2025-02-13T17:45:00Z" w16du:dateUtc="2025-02-13T15:45:00Z">
              <w:r w:rsidRPr="00550C2A" w:rsidDel="004A2D26">
                <w:rPr>
                  <w:rFonts w:ascii="Arial" w:eastAsia="Times New Roman" w:hAnsi="Arial" w:cs="Arial"/>
                  <w:color w:val="000000"/>
                </w:rPr>
                <w:delText>90%</w:delText>
              </w:r>
              <w:bookmarkStart w:id="5172" w:name="_Toc190881177"/>
              <w:bookmarkStart w:id="5173" w:name="_Toc190883890"/>
              <w:bookmarkEnd w:id="5172"/>
              <w:bookmarkEnd w:id="5173"/>
            </w:del>
          </w:p>
        </w:tc>
        <w:tc>
          <w:tcPr>
            <w:tcW w:w="745" w:type="dxa"/>
            <w:noWrap/>
            <w:hideMark/>
          </w:tcPr>
          <w:p w14:paraId="1CBB0A05" w14:textId="2A90761A"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174" w:author="Gidon Kupietzky" w:date="2025-02-13T17:45:00Z" w16du:dateUtc="2025-02-13T15:45:00Z"/>
                <w:rFonts w:ascii="Arial" w:eastAsia="Times New Roman" w:hAnsi="Arial" w:cs="Arial"/>
                <w:color w:val="000000"/>
              </w:rPr>
              <w:pPrChange w:id="517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176" w:author="Gidon Kupietzky" w:date="2025-02-13T17:45:00Z" w16du:dateUtc="2025-02-13T15:45:00Z">
              <w:r w:rsidRPr="00550C2A" w:rsidDel="004A2D26">
                <w:rPr>
                  <w:rFonts w:ascii="Arial" w:eastAsia="Times New Roman" w:hAnsi="Arial" w:cs="Arial"/>
                  <w:color w:val="000000"/>
                </w:rPr>
                <w:delText>90%</w:delText>
              </w:r>
              <w:bookmarkStart w:id="5177" w:name="_Toc190881178"/>
              <w:bookmarkStart w:id="5178" w:name="_Toc190883891"/>
              <w:bookmarkEnd w:id="5177"/>
              <w:bookmarkEnd w:id="5178"/>
            </w:del>
          </w:p>
        </w:tc>
        <w:bookmarkStart w:id="5179" w:name="_Toc190881179"/>
        <w:bookmarkStart w:id="5180" w:name="_Toc190883892"/>
        <w:bookmarkEnd w:id="5179"/>
        <w:bookmarkEnd w:id="5180"/>
      </w:tr>
      <w:tr w:rsidR="00550C2A" w:rsidRPr="00550C2A" w:rsidDel="004A2D26" w14:paraId="5BA67222" w14:textId="7D659492" w:rsidTr="00550C2A">
        <w:trPr>
          <w:cnfStyle w:val="000000100000" w:firstRow="0" w:lastRow="0" w:firstColumn="0" w:lastColumn="0" w:oddVBand="0" w:evenVBand="0" w:oddHBand="1" w:evenHBand="0" w:firstRowFirstColumn="0" w:firstRowLastColumn="0" w:lastRowFirstColumn="0" w:lastRowLastColumn="0"/>
          <w:trHeight w:val="527"/>
          <w:del w:id="5181"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0CC1E7F6" w14:textId="41FED0CC" w:rsidR="00550C2A" w:rsidRPr="00550C2A" w:rsidDel="004A2D26" w:rsidRDefault="00550C2A">
            <w:pPr>
              <w:tabs>
                <w:tab w:val="left" w:pos="2446"/>
              </w:tabs>
              <w:spacing w:line="276" w:lineRule="auto"/>
              <w:rPr>
                <w:del w:id="5182" w:author="Gidon Kupietzky" w:date="2025-02-13T17:45:00Z" w16du:dateUtc="2025-02-13T15:45:00Z"/>
                <w:rFonts w:ascii="Arial" w:eastAsia="Times New Roman" w:hAnsi="Arial" w:cs="Arial"/>
                <w:color w:val="000000"/>
              </w:rPr>
              <w:pPrChange w:id="5183" w:author="Gidon Kupietzky" w:date="2025-02-13T17:45:00Z" w16du:dateUtc="2025-02-13T15:45:00Z">
                <w:pPr>
                  <w:bidi w:val="0"/>
                  <w:spacing w:before="0" w:line="240" w:lineRule="auto"/>
                  <w:ind w:left="0"/>
                </w:pPr>
              </w:pPrChange>
            </w:pPr>
            <w:del w:id="5184" w:author="Gidon Kupietzky" w:date="2025-02-13T17:45:00Z" w16du:dateUtc="2025-02-13T15:45:00Z">
              <w:r w:rsidRPr="00550C2A" w:rsidDel="004A2D26">
                <w:rPr>
                  <w:rFonts w:ascii="Arial" w:eastAsia="Times New Roman" w:hAnsi="Arial" w:cs="Arial"/>
                  <w:color w:val="000000"/>
                </w:rPr>
                <w:delText>work_age</w:delText>
              </w:r>
              <w:bookmarkStart w:id="5185" w:name="_Toc190881180"/>
              <w:bookmarkStart w:id="5186" w:name="_Toc190883893"/>
              <w:bookmarkEnd w:id="5185"/>
              <w:bookmarkEnd w:id="5186"/>
            </w:del>
          </w:p>
        </w:tc>
        <w:tc>
          <w:tcPr>
            <w:tcW w:w="1000" w:type="dxa"/>
            <w:noWrap/>
            <w:hideMark/>
          </w:tcPr>
          <w:p w14:paraId="05EC73FB" w14:textId="0E7C97CB"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187" w:author="Gidon Kupietzky" w:date="2025-02-13T17:45:00Z" w16du:dateUtc="2025-02-13T15:45:00Z"/>
                <w:rFonts w:ascii="Arial" w:eastAsia="Times New Roman" w:hAnsi="Arial" w:cs="Arial"/>
                <w:color w:val="000000"/>
              </w:rPr>
              <w:pPrChange w:id="5188"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189" w:author="Gidon Kupietzky" w:date="2025-02-13T17:45:00Z" w16du:dateUtc="2025-02-13T15:45:00Z">
              <w:r w:rsidRPr="00550C2A" w:rsidDel="004A2D26">
                <w:rPr>
                  <w:rFonts w:ascii="Arial" w:eastAsia="Times New Roman" w:hAnsi="Arial" w:cs="Arial"/>
                  <w:color w:val="000000"/>
                </w:rPr>
                <w:delText>man</w:delText>
              </w:r>
              <w:bookmarkStart w:id="5190" w:name="_Toc190881181"/>
              <w:bookmarkStart w:id="5191" w:name="_Toc190883894"/>
              <w:bookmarkEnd w:id="5190"/>
              <w:bookmarkEnd w:id="5191"/>
            </w:del>
          </w:p>
        </w:tc>
        <w:tc>
          <w:tcPr>
            <w:tcW w:w="1473" w:type="dxa"/>
            <w:noWrap/>
            <w:hideMark/>
          </w:tcPr>
          <w:p w14:paraId="5B2A0CB8" w14:textId="62F521E8"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192" w:author="Gidon Kupietzky" w:date="2025-02-13T17:45:00Z" w16du:dateUtc="2025-02-13T15:45:00Z"/>
                <w:rFonts w:ascii="Arial" w:eastAsia="Times New Roman" w:hAnsi="Arial" w:cs="Arial"/>
                <w:color w:val="000000"/>
              </w:rPr>
              <w:pPrChange w:id="5193"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194" w:author="Gidon Kupietzky" w:date="2025-02-13T17:45:00Z" w16du:dateUtc="2025-02-13T15:45:00Z">
              <w:r w:rsidRPr="00550C2A" w:rsidDel="004A2D26">
                <w:rPr>
                  <w:rFonts w:ascii="Arial" w:eastAsia="Times New Roman" w:hAnsi="Arial" w:cs="Arial"/>
                  <w:color w:val="000000"/>
                </w:rPr>
                <w:delText>Jewish</w:delText>
              </w:r>
              <w:bookmarkStart w:id="5195" w:name="_Toc190881182"/>
              <w:bookmarkStart w:id="5196" w:name="_Toc190883895"/>
              <w:bookmarkEnd w:id="5195"/>
              <w:bookmarkEnd w:id="5196"/>
            </w:del>
          </w:p>
        </w:tc>
        <w:tc>
          <w:tcPr>
            <w:tcW w:w="745" w:type="dxa"/>
            <w:noWrap/>
            <w:hideMark/>
          </w:tcPr>
          <w:p w14:paraId="7736D2F2" w14:textId="58D95818"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197" w:author="Gidon Kupietzky" w:date="2025-02-13T17:45:00Z" w16du:dateUtc="2025-02-13T15:45:00Z"/>
                <w:rFonts w:ascii="Arial" w:eastAsia="Times New Roman" w:hAnsi="Arial" w:cs="Arial"/>
                <w:color w:val="000000"/>
              </w:rPr>
              <w:pPrChange w:id="519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199" w:author="Gidon Kupietzky" w:date="2025-02-13T17:45:00Z" w16du:dateUtc="2025-02-13T15:45:00Z">
              <w:r w:rsidRPr="00550C2A" w:rsidDel="004A2D26">
                <w:rPr>
                  <w:rFonts w:ascii="Arial" w:eastAsia="Times New Roman" w:hAnsi="Arial" w:cs="Arial"/>
                  <w:color w:val="000000"/>
                </w:rPr>
                <w:delText>87%</w:delText>
              </w:r>
              <w:bookmarkStart w:id="5200" w:name="_Toc190881183"/>
              <w:bookmarkStart w:id="5201" w:name="_Toc190883896"/>
              <w:bookmarkEnd w:id="5200"/>
              <w:bookmarkEnd w:id="5201"/>
            </w:del>
          </w:p>
        </w:tc>
        <w:tc>
          <w:tcPr>
            <w:tcW w:w="745" w:type="dxa"/>
            <w:noWrap/>
            <w:hideMark/>
          </w:tcPr>
          <w:p w14:paraId="0D478188" w14:textId="447FE0C6"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202" w:author="Gidon Kupietzky" w:date="2025-02-13T17:45:00Z" w16du:dateUtc="2025-02-13T15:45:00Z"/>
                <w:rFonts w:ascii="Arial" w:eastAsia="Times New Roman" w:hAnsi="Arial" w:cs="Arial"/>
                <w:color w:val="000000"/>
              </w:rPr>
              <w:pPrChange w:id="520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204" w:author="Gidon Kupietzky" w:date="2025-02-13T17:45:00Z" w16du:dateUtc="2025-02-13T15:45:00Z">
              <w:r w:rsidRPr="00550C2A" w:rsidDel="004A2D26">
                <w:rPr>
                  <w:rFonts w:ascii="Arial" w:eastAsia="Times New Roman" w:hAnsi="Arial" w:cs="Arial"/>
                  <w:color w:val="000000"/>
                </w:rPr>
                <w:delText>89%</w:delText>
              </w:r>
              <w:bookmarkStart w:id="5205" w:name="_Toc190881184"/>
              <w:bookmarkStart w:id="5206" w:name="_Toc190883897"/>
              <w:bookmarkEnd w:id="5205"/>
              <w:bookmarkEnd w:id="5206"/>
            </w:del>
          </w:p>
        </w:tc>
        <w:tc>
          <w:tcPr>
            <w:tcW w:w="745" w:type="dxa"/>
            <w:noWrap/>
            <w:hideMark/>
          </w:tcPr>
          <w:p w14:paraId="0B40FC60" w14:textId="186C9BE6"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207" w:author="Gidon Kupietzky" w:date="2025-02-13T17:45:00Z" w16du:dateUtc="2025-02-13T15:45:00Z"/>
                <w:rFonts w:ascii="Arial" w:eastAsia="Times New Roman" w:hAnsi="Arial" w:cs="Arial"/>
                <w:color w:val="000000"/>
              </w:rPr>
              <w:pPrChange w:id="520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209" w:author="Gidon Kupietzky" w:date="2025-02-13T17:45:00Z" w16du:dateUtc="2025-02-13T15:45:00Z">
              <w:r w:rsidRPr="00550C2A" w:rsidDel="004A2D26">
                <w:rPr>
                  <w:rFonts w:ascii="Arial" w:eastAsia="Times New Roman" w:hAnsi="Arial" w:cs="Arial"/>
                  <w:color w:val="000000"/>
                </w:rPr>
                <w:delText>90%</w:delText>
              </w:r>
              <w:bookmarkStart w:id="5210" w:name="_Toc190881185"/>
              <w:bookmarkStart w:id="5211" w:name="_Toc190883898"/>
              <w:bookmarkEnd w:id="5210"/>
              <w:bookmarkEnd w:id="5211"/>
            </w:del>
          </w:p>
        </w:tc>
        <w:tc>
          <w:tcPr>
            <w:tcW w:w="745" w:type="dxa"/>
            <w:noWrap/>
            <w:hideMark/>
          </w:tcPr>
          <w:p w14:paraId="571EAAAB" w14:textId="7E1EC15D"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212" w:author="Gidon Kupietzky" w:date="2025-02-13T17:45:00Z" w16du:dateUtc="2025-02-13T15:45:00Z"/>
                <w:rFonts w:ascii="Arial" w:eastAsia="Times New Roman" w:hAnsi="Arial" w:cs="Arial"/>
                <w:color w:val="000000"/>
              </w:rPr>
              <w:pPrChange w:id="521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214" w:author="Gidon Kupietzky" w:date="2025-02-13T17:45:00Z" w16du:dateUtc="2025-02-13T15:45:00Z">
              <w:r w:rsidRPr="00550C2A" w:rsidDel="004A2D26">
                <w:rPr>
                  <w:rFonts w:ascii="Arial" w:eastAsia="Times New Roman" w:hAnsi="Arial" w:cs="Arial"/>
                  <w:color w:val="000000"/>
                </w:rPr>
                <w:delText>90%</w:delText>
              </w:r>
              <w:bookmarkStart w:id="5215" w:name="_Toc190881186"/>
              <w:bookmarkStart w:id="5216" w:name="_Toc190883899"/>
              <w:bookmarkEnd w:id="5215"/>
              <w:bookmarkEnd w:id="5216"/>
            </w:del>
          </w:p>
        </w:tc>
        <w:tc>
          <w:tcPr>
            <w:tcW w:w="745" w:type="dxa"/>
            <w:noWrap/>
            <w:hideMark/>
          </w:tcPr>
          <w:p w14:paraId="4E863A03" w14:textId="2F3A3F16"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217" w:author="Gidon Kupietzky" w:date="2025-02-13T17:45:00Z" w16du:dateUtc="2025-02-13T15:45:00Z"/>
                <w:rFonts w:ascii="Arial" w:eastAsia="Times New Roman" w:hAnsi="Arial" w:cs="Arial"/>
                <w:color w:val="000000"/>
              </w:rPr>
              <w:pPrChange w:id="521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219" w:author="Gidon Kupietzky" w:date="2025-02-13T17:45:00Z" w16du:dateUtc="2025-02-13T15:45:00Z">
              <w:r w:rsidRPr="00550C2A" w:rsidDel="004A2D26">
                <w:rPr>
                  <w:rFonts w:ascii="Arial" w:eastAsia="Times New Roman" w:hAnsi="Arial" w:cs="Arial"/>
                  <w:color w:val="000000"/>
                </w:rPr>
                <w:delText>90%</w:delText>
              </w:r>
              <w:bookmarkStart w:id="5220" w:name="_Toc190881187"/>
              <w:bookmarkStart w:id="5221" w:name="_Toc190883900"/>
              <w:bookmarkEnd w:id="5220"/>
              <w:bookmarkEnd w:id="5221"/>
            </w:del>
          </w:p>
        </w:tc>
        <w:tc>
          <w:tcPr>
            <w:tcW w:w="745" w:type="dxa"/>
            <w:noWrap/>
            <w:hideMark/>
          </w:tcPr>
          <w:p w14:paraId="0E6C6168" w14:textId="6A67F4D4"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222" w:author="Gidon Kupietzky" w:date="2025-02-13T17:45:00Z" w16du:dateUtc="2025-02-13T15:45:00Z"/>
                <w:rFonts w:ascii="Arial" w:eastAsia="Times New Roman" w:hAnsi="Arial" w:cs="Arial"/>
                <w:color w:val="000000"/>
              </w:rPr>
              <w:pPrChange w:id="522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224" w:author="Gidon Kupietzky" w:date="2025-02-13T17:45:00Z" w16du:dateUtc="2025-02-13T15:45:00Z">
              <w:r w:rsidRPr="00550C2A" w:rsidDel="004A2D26">
                <w:rPr>
                  <w:rFonts w:ascii="Arial" w:eastAsia="Times New Roman" w:hAnsi="Arial" w:cs="Arial"/>
                  <w:color w:val="000000"/>
                </w:rPr>
                <w:delText>90%</w:delText>
              </w:r>
              <w:bookmarkStart w:id="5225" w:name="_Toc190881188"/>
              <w:bookmarkStart w:id="5226" w:name="_Toc190883901"/>
              <w:bookmarkEnd w:id="5225"/>
              <w:bookmarkEnd w:id="5226"/>
            </w:del>
          </w:p>
        </w:tc>
        <w:tc>
          <w:tcPr>
            <w:tcW w:w="745" w:type="dxa"/>
            <w:noWrap/>
            <w:hideMark/>
          </w:tcPr>
          <w:p w14:paraId="6EE17DDD" w14:textId="71239705"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227" w:author="Gidon Kupietzky" w:date="2025-02-13T17:45:00Z" w16du:dateUtc="2025-02-13T15:45:00Z"/>
                <w:rFonts w:ascii="Arial" w:eastAsia="Times New Roman" w:hAnsi="Arial" w:cs="Arial"/>
                <w:color w:val="000000"/>
              </w:rPr>
              <w:pPrChange w:id="522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229" w:author="Gidon Kupietzky" w:date="2025-02-13T17:45:00Z" w16du:dateUtc="2025-02-13T15:45:00Z">
              <w:r w:rsidRPr="00550C2A" w:rsidDel="004A2D26">
                <w:rPr>
                  <w:rFonts w:ascii="Arial" w:eastAsia="Times New Roman" w:hAnsi="Arial" w:cs="Arial"/>
                  <w:color w:val="000000"/>
                </w:rPr>
                <w:delText>90%</w:delText>
              </w:r>
              <w:bookmarkStart w:id="5230" w:name="_Toc190881189"/>
              <w:bookmarkStart w:id="5231" w:name="_Toc190883902"/>
              <w:bookmarkEnd w:id="5230"/>
              <w:bookmarkEnd w:id="5231"/>
            </w:del>
          </w:p>
        </w:tc>
        <w:bookmarkStart w:id="5232" w:name="_Toc190881190"/>
        <w:bookmarkStart w:id="5233" w:name="_Toc190883903"/>
        <w:bookmarkEnd w:id="5232"/>
        <w:bookmarkEnd w:id="5233"/>
      </w:tr>
      <w:tr w:rsidR="00550C2A" w:rsidRPr="00550C2A" w:rsidDel="004A2D26" w14:paraId="73AAA4B3" w14:textId="1C5287BE" w:rsidTr="00550C2A">
        <w:trPr>
          <w:trHeight w:val="527"/>
          <w:del w:id="5234"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1B755D18" w14:textId="04244227" w:rsidR="00550C2A" w:rsidRPr="00550C2A" w:rsidDel="004A2D26" w:rsidRDefault="00550C2A">
            <w:pPr>
              <w:tabs>
                <w:tab w:val="left" w:pos="2446"/>
              </w:tabs>
              <w:spacing w:line="276" w:lineRule="auto"/>
              <w:rPr>
                <w:del w:id="5235" w:author="Gidon Kupietzky" w:date="2025-02-13T17:45:00Z" w16du:dateUtc="2025-02-13T15:45:00Z"/>
                <w:rFonts w:ascii="Arial" w:eastAsia="Times New Roman" w:hAnsi="Arial" w:cs="Arial"/>
                <w:color w:val="000000"/>
              </w:rPr>
              <w:pPrChange w:id="5236" w:author="Gidon Kupietzky" w:date="2025-02-13T17:45:00Z" w16du:dateUtc="2025-02-13T15:45:00Z">
                <w:pPr>
                  <w:bidi w:val="0"/>
                  <w:spacing w:before="0" w:line="240" w:lineRule="auto"/>
                  <w:ind w:left="0"/>
                </w:pPr>
              </w:pPrChange>
            </w:pPr>
            <w:del w:id="5237" w:author="Gidon Kupietzky" w:date="2025-02-13T17:45:00Z" w16du:dateUtc="2025-02-13T15:45:00Z">
              <w:r w:rsidRPr="00550C2A" w:rsidDel="004A2D26">
                <w:rPr>
                  <w:rFonts w:ascii="Arial" w:eastAsia="Times New Roman" w:hAnsi="Arial" w:cs="Arial"/>
                  <w:color w:val="000000"/>
                </w:rPr>
                <w:delText>work_age</w:delText>
              </w:r>
              <w:bookmarkStart w:id="5238" w:name="_Toc190881191"/>
              <w:bookmarkStart w:id="5239" w:name="_Toc190883904"/>
              <w:bookmarkEnd w:id="5238"/>
              <w:bookmarkEnd w:id="5239"/>
            </w:del>
          </w:p>
        </w:tc>
        <w:tc>
          <w:tcPr>
            <w:tcW w:w="1000" w:type="dxa"/>
            <w:noWrap/>
            <w:hideMark/>
          </w:tcPr>
          <w:p w14:paraId="008113ED" w14:textId="74514123"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240" w:author="Gidon Kupietzky" w:date="2025-02-13T17:45:00Z" w16du:dateUtc="2025-02-13T15:45:00Z"/>
                <w:rFonts w:ascii="Arial" w:eastAsia="Times New Roman" w:hAnsi="Arial" w:cs="Arial"/>
                <w:color w:val="000000"/>
              </w:rPr>
              <w:pPrChange w:id="5241"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242" w:author="Gidon Kupietzky" w:date="2025-02-13T17:45:00Z" w16du:dateUtc="2025-02-13T15:45:00Z">
              <w:r w:rsidRPr="00550C2A" w:rsidDel="004A2D26">
                <w:rPr>
                  <w:rFonts w:ascii="Arial" w:eastAsia="Times New Roman" w:hAnsi="Arial" w:cs="Arial"/>
                  <w:color w:val="000000"/>
                </w:rPr>
                <w:delText>woman</w:delText>
              </w:r>
              <w:bookmarkStart w:id="5243" w:name="_Toc190881192"/>
              <w:bookmarkStart w:id="5244" w:name="_Toc190883905"/>
              <w:bookmarkEnd w:id="5243"/>
              <w:bookmarkEnd w:id="5244"/>
            </w:del>
          </w:p>
        </w:tc>
        <w:tc>
          <w:tcPr>
            <w:tcW w:w="1473" w:type="dxa"/>
            <w:noWrap/>
            <w:hideMark/>
          </w:tcPr>
          <w:p w14:paraId="72E61308" w14:textId="745DA8AB"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245" w:author="Gidon Kupietzky" w:date="2025-02-13T17:45:00Z" w16du:dateUtc="2025-02-13T15:45:00Z"/>
                <w:rFonts w:ascii="Arial" w:eastAsia="Times New Roman" w:hAnsi="Arial" w:cs="Arial"/>
                <w:color w:val="000000"/>
              </w:rPr>
              <w:pPrChange w:id="5246"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247" w:author="Gidon Kupietzky" w:date="2025-02-13T17:45:00Z" w16du:dateUtc="2025-02-13T15:45:00Z">
              <w:r w:rsidRPr="00550C2A" w:rsidDel="004A2D26">
                <w:rPr>
                  <w:rFonts w:ascii="Arial" w:eastAsia="Times New Roman" w:hAnsi="Arial" w:cs="Arial"/>
                  <w:color w:val="000000"/>
                </w:rPr>
                <w:delText>Jewish</w:delText>
              </w:r>
              <w:bookmarkStart w:id="5248" w:name="_Toc190881193"/>
              <w:bookmarkStart w:id="5249" w:name="_Toc190883906"/>
              <w:bookmarkEnd w:id="5248"/>
              <w:bookmarkEnd w:id="5249"/>
            </w:del>
          </w:p>
        </w:tc>
        <w:tc>
          <w:tcPr>
            <w:tcW w:w="745" w:type="dxa"/>
            <w:noWrap/>
            <w:hideMark/>
          </w:tcPr>
          <w:p w14:paraId="7F7512FD" w14:textId="0DFF4F13"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250" w:author="Gidon Kupietzky" w:date="2025-02-13T17:45:00Z" w16du:dateUtc="2025-02-13T15:45:00Z"/>
                <w:rFonts w:ascii="Arial" w:eastAsia="Times New Roman" w:hAnsi="Arial" w:cs="Arial"/>
                <w:color w:val="000000"/>
              </w:rPr>
              <w:pPrChange w:id="525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252" w:author="Gidon Kupietzky" w:date="2025-02-13T17:45:00Z" w16du:dateUtc="2025-02-13T15:45:00Z">
              <w:r w:rsidRPr="00550C2A" w:rsidDel="004A2D26">
                <w:rPr>
                  <w:rFonts w:ascii="Arial" w:eastAsia="Times New Roman" w:hAnsi="Arial" w:cs="Arial"/>
                  <w:color w:val="000000"/>
                </w:rPr>
                <w:delText>85%</w:delText>
              </w:r>
              <w:bookmarkStart w:id="5253" w:name="_Toc190881194"/>
              <w:bookmarkStart w:id="5254" w:name="_Toc190883907"/>
              <w:bookmarkEnd w:id="5253"/>
              <w:bookmarkEnd w:id="5254"/>
            </w:del>
          </w:p>
        </w:tc>
        <w:tc>
          <w:tcPr>
            <w:tcW w:w="745" w:type="dxa"/>
            <w:noWrap/>
            <w:hideMark/>
          </w:tcPr>
          <w:p w14:paraId="49666DAB" w14:textId="2D003F01"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255" w:author="Gidon Kupietzky" w:date="2025-02-13T17:45:00Z" w16du:dateUtc="2025-02-13T15:45:00Z"/>
                <w:rFonts w:ascii="Arial" w:eastAsia="Times New Roman" w:hAnsi="Arial" w:cs="Arial"/>
                <w:color w:val="000000"/>
              </w:rPr>
              <w:pPrChange w:id="525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257" w:author="Gidon Kupietzky" w:date="2025-02-13T17:45:00Z" w16du:dateUtc="2025-02-13T15:45:00Z">
              <w:r w:rsidRPr="00550C2A" w:rsidDel="004A2D26">
                <w:rPr>
                  <w:rFonts w:ascii="Arial" w:eastAsia="Times New Roman" w:hAnsi="Arial" w:cs="Arial"/>
                  <w:color w:val="000000"/>
                </w:rPr>
                <w:delText>86%</w:delText>
              </w:r>
              <w:bookmarkStart w:id="5258" w:name="_Toc190881195"/>
              <w:bookmarkStart w:id="5259" w:name="_Toc190883908"/>
              <w:bookmarkEnd w:id="5258"/>
              <w:bookmarkEnd w:id="5259"/>
            </w:del>
          </w:p>
        </w:tc>
        <w:tc>
          <w:tcPr>
            <w:tcW w:w="745" w:type="dxa"/>
            <w:noWrap/>
            <w:hideMark/>
          </w:tcPr>
          <w:p w14:paraId="798A1967" w14:textId="5D9120F4"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260" w:author="Gidon Kupietzky" w:date="2025-02-13T17:45:00Z" w16du:dateUtc="2025-02-13T15:45:00Z"/>
                <w:rFonts w:ascii="Arial" w:eastAsia="Times New Roman" w:hAnsi="Arial" w:cs="Arial"/>
                <w:color w:val="000000"/>
              </w:rPr>
              <w:pPrChange w:id="526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262" w:author="Gidon Kupietzky" w:date="2025-02-13T17:45:00Z" w16du:dateUtc="2025-02-13T15:45:00Z">
              <w:r w:rsidRPr="00550C2A" w:rsidDel="004A2D26">
                <w:rPr>
                  <w:rFonts w:ascii="Arial" w:eastAsia="Times New Roman" w:hAnsi="Arial" w:cs="Arial"/>
                  <w:color w:val="000000"/>
                </w:rPr>
                <w:delText>86%</w:delText>
              </w:r>
              <w:bookmarkStart w:id="5263" w:name="_Toc190881196"/>
              <w:bookmarkStart w:id="5264" w:name="_Toc190883909"/>
              <w:bookmarkEnd w:id="5263"/>
              <w:bookmarkEnd w:id="5264"/>
            </w:del>
          </w:p>
        </w:tc>
        <w:tc>
          <w:tcPr>
            <w:tcW w:w="745" w:type="dxa"/>
            <w:noWrap/>
            <w:hideMark/>
          </w:tcPr>
          <w:p w14:paraId="41FD6DEB" w14:textId="51603451"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265" w:author="Gidon Kupietzky" w:date="2025-02-13T17:45:00Z" w16du:dateUtc="2025-02-13T15:45:00Z"/>
                <w:rFonts w:ascii="Arial" w:eastAsia="Times New Roman" w:hAnsi="Arial" w:cs="Arial"/>
                <w:color w:val="000000"/>
              </w:rPr>
              <w:pPrChange w:id="526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267" w:author="Gidon Kupietzky" w:date="2025-02-13T17:45:00Z" w16du:dateUtc="2025-02-13T15:45:00Z">
              <w:r w:rsidRPr="00550C2A" w:rsidDel="004A2D26">
                <w:rPr>
                  <w:rFonts w:ascii="Arial" w:eastAsia="Times New Roman" w:hAnsi="Arial" w:cs="Arial"/>
                  <w:color w:val="000000"/>
                </w:rPr>
                <w:delText>87%</w:delText>
              </w:r>
              <w:bookmarkStart w:id="5268" w:name="_Toc190881197"/>
              <w:bookmarkStart w:id="5269" w:name="_Toc190883910"/>
              <w:bookmarkEnd w:id="5268"/>
              <w:bookmarkEnd w:id="5269"/>
            </w:del>
          </w:p>
        </w:tc>
        <w:tc>
          <w:tcPr>
            <w:tcW w:w="745" w:type="dxa"/>
            <w:noWrap/>
            <w:hideMark/>
          </w:tcPr>
          <w:p w14:paraId="326EA09F" w14:textId="5E301030"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270" w:author="Gidon Kupietzky" w:date="2025-02-13T17:45:00Z" w16du:dateUtc="2025-02-13T15:45:00Z"/>
                <w:rFonts w:ascii="Arial" w:eastAsia="Times New Roman" w:hAnsi="Arial" w:cs="Arial"/>
                <w:color w:val="000000"/>
              </w:rPr>
              <w:pPrChange w:id="527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272" w:author="Gidon Kupietzky" w:date="2025-02-13T17:45:00Z" w16du:dateUtc="2025-02-13T15:45:00Z">
              <w:r w:rsidRPr="00550C2A" w:rsidDel="004A2D26">
                <w:rPr>
                  <w:rFonts w:ascii="Arial" w:eastAsia="Times New Roman" w:hAnsi="Arial" w:cs="Arial"/>
                  <w:color w:val="000000"/>
                </w:rPr>
                <w:delText>87%</w:delText>
              </w:r>
              <w:bookmarkStart w:id="5273" w:name="_Toc190881198"/>
              <w:bookmarkStart w:id="5274" w:name="_Toc190883911"/>
              <w:bookmarkEnd w:id="5273"/>
              <w:bookmarkEnd w:id="5274"/>
            </w:del>
          </w:p>
        </w:tc>
        <w:tc>
          <w:tcPr>
            <w:tcW w:w="745" w:type="dxa"/>
            <w:noWrap/>
            <w:hideMark/>
          </w:tcPr>
          <w:p w14:paraId="5914BBD7" w14:textId="4A490791"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275" w:author="Gidon Kupietzky" w:date="2025-02-13T17:45:00Z" w16du:dateUtc="2025-02-13T15:45:00Z"/>
                <w:rFonts w:ascii="Arial" w:eastAsia="Times New Roman" w:hAnsi="Arial" w:cs="Arial"/>
                <w:color w:val="000000"/>
              </w:rPr>
              <w:pPrChange w:id="527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277" w:author="Gidon Kupietzky" w:date="2025-02-13T17:45:00Z" w16du:dateUtc="2025-02-13T15:45:00Z">
              <w:r w:rsidRPr="00550C2A" w:rsidDel="004A2D26">
                <w:rPr>
                  <w:rFonts w:ascii="Arial" w:eastAsia="Times New Roman" w:hAnsi="Arial" w:cs="Arial"/>
                  <w:color w:val="000000"/>
                </w:rPr>
                <w:delText>88%</w:delText>
              </w:r>
              <w:bookmarkStart w:id="5278" w:name="_Toc190881199"/>
              <w:bookmarkStart w:id="5279" w:name="_Toc190883912"/>
              <w:bookmarkEnd w:id="5278"/>
              <w:bookmarkEnd w:id="5279"/>
            </w:del>
          </w:p>
        </w:tc>
        <w:tc>
          <w:tcPr>
            <w:tcW w:w="745" w:type="dxa"/>
            <w:noWrap/>
            <w:hideMark/>
          </w:tcPr>
          <w:p w14:paraId="0B771D45" w14:textId="127136DD"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280" w:author="Gidon Kupietzky" w:date="2025-02-13T17:45:00Z" w16du:dateUtc="2025-02-13T15:45:00Z"/>
                <w:rFonts w:ascii="Arial" w:eastAsia="Times New Roman" w:hAnsi="Arial" w:cs="Arial"/>
                <w:color w:val="000000"/>
              </w:rPr>
              <w:pPrChange w:id="528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282" w:author="Gidon Kupietzky" w:date="2025-02-13T17:45:00Z" w16du:dateUtc="2025-02-13T15:45:00Z">
              <w:r w:rsidRPr="00550C2A" w:rsidDel="004A2D26">
                <w:rPr>
                  <w:rFonts w:ascii="Arial" w:eastAsia="Times New Roman" w:hAnsi="Arial" w:cs="Arial"/>
                  <w:color w:val="000000"/>
                </w:rPr>
                <w:delText>88%</w:delText>
              </w:r>
              <w:bookmarkStart w:id="5283" w:name="_Toc190881200"/>
              <w:bookmarkStart w:id="5284" w:name="_Toc190883913"/>
              <w:bookmarkEnd w:id="5283"/>
              <w:bookmarkEnd w:id="5284"/>
            </w:del>
          </w:p>
        </w:tc>
        <w:bookmarkStart w:id="5285" w:name="_Toc190881201"/>
        <w:bookmarkStart w:id="5286" w:name="_Toc190883914"/>
        <w:bookmarkEnd w:id="5285"/>
        <w:bookmarkEnd w:id="5286"/>
      </w:tr>
      <w:tr w:rsidR="00550C2A" w:rsidRPr="00550C2A" w:rsidDel="004A2D26" w14:paraId="0159A66B" w14:textId="15B81FCC" w:rsidTr="00550C2A">
        <w:trPr>
          <w:cnfStyle w:val="000000100000" w:firstRow="0" w:lastRow="0" w:firstColumn="0" w:lastColumn="0" w:oddVBand="0" w:evenVBand="0" w:oddHBand="1" w:evenHBand="0" w:firstRowFirstColumn="0" w:firstRowLastColumn="0" w:lastRowFirstColumn="0" w:lastRowLastColumn="0"/>
          <w:trHeight w:val="527"/>
          <w:del w:id="5287"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747D4F8D" w14:textId="7892A0FD" w:rsidR="00550C2A" w:rsidRPr="00550C2A" w:rsidDel="004A2D26" w:rsidRDefault="00550C2A">
            <w:pPr>
              <w:tabs>
                <w:tab w:val="left" w:pos="2446"/>
              </w:tabs>
              <w:spacing w:line="276" w:lineRule="auto"/>
              <w:rPr>
                <w:del w:id="5288" w:author="Gidon Kupietzky" w:date="2025-02-13T17:45:00Z" w16du:dateUtc="2025-02-13T15:45:00Z"/>
                <w:rFonts w:ascii="Arial" w:eastAsia="Times New Roman" w:hAnsi="Arial" w:cs="Arial"/>
                <w:color w:val="000000"/>
              </w:rPr>
              <w:pPrChange w:id="5289" w:author="Gidon Kupietzky" w:date="2025-02-13T17:45:00Z" w16du:dateUtc="2025-02-13T15:45:00Z">
                <w:pPr>
                  <w:bidi w:val="0"/>
                  <w:spacing w:before="0" w:line="240" w:lineRule="auto"/>
                  <w:ind w:left="0"/>
                </w:pPr>
              </w:pPrChange>
            </w:pPr>
            <w:del w:id="5290" w:author="Gidon Kupietzky" w:date="2025-02-13T17:45:00Z" w16du:dateUtc="2025-02-13T15:45:00Z">
              <w:r w:rsidRPr="00550C2A" w:rsidDel="004A2D26">
                <w:rPr>
                  <w:rFonts w:ascii="Arial" w:eastAsia="Times New Roman" w:hAnsi="Arial" w:cs="Arial"/>
                  <w:color w:val="000000"/>
                </w:rPr>
                <w:delText>work_age</w:delText>
              </w:r>
              <w:bookmarkStart w:id="5291" w:name="_Toc190881202"/>
              <w:bookmarkStart w:id="5292" w:name="_Toc190883915"/>
              <w:bookmarkEnd w:id="5291"/>
              <w:bookmarkEnd w:id="5292"/>
            </w:del>
          </w:p>
        </w:tc>
        <w:tc>
          <w:tcPr>
            <w:tcW w:w="1000" w:type="dxa"/>
            <w:noWrap/>
            <w:hideMark/>
          </w:tcPr>
          <w:p w14:paraId="0661BD0D" w14:textId="558637FA"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293" w:author="Gidon Kupietzky" w:date="2025-02-13T17:45:00Z" w16du:dateUtc="2025-02-13T15:45:00Z"/>
                <w:rFonts w:ascii="Arial" w:eastAsia="Times New Roman" w:hAnsi="Arial" w:cs="Arial"/>
                <w:color w:val="000000"/>
              </w:rPr>
              <w:pPrChange w:id="5294"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295" w:author="Gidon Kupietzky" w:date="2025-02-13T17:45:00Z" w16du:dateUtc="2025-02-13T15:45:00Z">
              <w:r w:rsidRPr="00550C2A" w:rsidDel="004A2D26">
                <w:rPr>
                  <w:rFonts w:ascii="Arial" w:eastAsia="Times New Roman" w:hAnsi="Arial" w:cs="Arial"/>
                  <w:color w:val="000000"/>
                </w:rPr>
                <w:delText>man</w:delText>
              </w:r>
              <w:bookmarkStart w:id="5296" w:name="_Toc190881203"/>
              <w:bookmarkStart w:id="5297" w:name="_Toc190883916"/>
              <w:bookmarkEnd w:id="5296"/>
              <w:bookmarkEnd w:id="5297"/>
            </w:del>
          </w:p>
        </w:tc>
        <w:tc>
          <w:tcPr>
            <w:tcW w:w="1473" w:type="dxa"/>
            <w:noWrap/>
            <w:hideMark/>
          </w:tcPr>
          <w:p w14:paraId="6E9E53B1" w14:textId="38ED93B7"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298" w:author="Gidon Kupietzky" w:date="2025-02-13T17:45:00Z" w16du:dateUtc="2025-02-13T15:45:00Z"/>
                <w:rFonts w:ascii="Arial" w:eastAsia="Times New Roman" w:hAnsi="Arial" w:cs="Arial"/>
                <w:color w:val="000000"/>
              </w:rPr>
              <w:pPrChange w:id="5299"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300" w:author="Gidon Kupietzky" w:date="2025-02-13T17:45:00Z" w16du:dateUtc="2025-02-13T15:45:00Z">
              <w:r w:rsidRPr="00550C2A" w:rsidDel="004A2D26">
                <w:rPr>
                  <w:rFonts w:ascii="Arial" w:eastAsia="Times New Roman" w:hAnsi="Arial" w:cs="Arial"/>
                  <w:color w:val="000000"/>
                </w:rPr>
                <w:delText>Arab</w:delText>
              </w:r>
              <w:bookmarkStart w:id="5301" w:name="_Toc190881204"/>
              <w:bookmarkStart w:id="5302" w:name="_Toc190883917"/>
              <w:bookmarkEnd w:id="5301"/>
              <w:bookmarkEnd w:id="5302"/>
            </w:del>
          </w:p>
        </w:tc>
        <w:tc>
          <w:tcPr>
            <w:tcW w:w="745" w:type="dxa"/>
            <w:noWrap/>
            <w:hideMark/>
          </w:tcPr>
          <w:p w14:paraId="4AFDA170" w14:textId="3819D55E"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303" w:author="Gidon Kupietzky" w:date="2025-02-13T17:45:00Z" w16du:dateUtc="2025-02-13T15:45:00Z"/>
                <w:rFonts w:ascii="Arial" w:eastAsia="Times New Roman" w:hAnsi="Arial" w:cs="Arial"/>
                <w:color w:val="000000"/>
              </w:rPr>
              <w:pPrChange w:id="530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305" w:author="Gidon Kupietzky" w:date="2025-02-13T17:45:00Z" w16du:dateUtc="2025-02-13T15:45:00Z">
              <w:r w:rsidRPr="00550C2A" w:rsidDel="004A2D26">
                <w:rPr>
                  <w:rFonts w:ascii="Arial" w:eastAsia="Times New Roman" w:hAnsi="Arial" w:cs="Arial"/>
                  <w:color w:val="000000"/>
                </w:rPr>
                <w:delText>78%</w:delText>
              </w:r>
              <w:bookmarkStart w:id="5306" w:name="_Toc190881205"/>
              <w:bookmarkStart w:id="5307" w:name="_Toc190883918"/>
              <w:bookmarkEnd w:id="5306"/>
              <w:bookmarkEnd w:id="5307"/>
            </w:del>
          </w:p>
        </w:tc>
        <w:tc>
          <w:tcPr>
            <w:tcW w:w="745" w:type="dxa"/>
            <w:noWrap/>
            <w:hideMark/>
          </w:tcPr>
          <w:p w14:paraId="7F273481" w14:textId="7B807CC7"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308" w:author="Gidon Kupietzky" w:date="2025-02-13T17:45:00Z" w16du:dateUtc="2025-02-13T15:45:00Z"/>
                <w:rFonts w:ascii="Arial" w:eastAsia="Times New Roman" w:hAnsi="Arial" w:cs="Arial"/>
                <w:color w:val="000000"/>
              </w:rPr>
              <w:pPrChange w:id="530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310" w:author="Gidon Kupietzky" w:date="2025-02-13T17:45:00Z" w16du:dateUtc="2025-02-13T15:45:00Z">
              <w:r w:rsidRPr="00550C2A" w:rsidDel="004A2D26">
                <w:rPr>
                  <w:rFonts w:ascii="Arial" w:eastAsia="Times New Roman" w:hAnsi="Arial" w:cs="Arial"/>
                  <w:color w:val="000000"/>
                </w:rPr>
                <w:delText>75%</w:delText>
              </w:r>
              <w:bookmarkStart w:id="5311" w:name="_Toc190881206"/>
              <w:bookmarkStart w:id="5312" w:name="_Toc190883919"/>
              <w:bookmarkEnd w:id="5311"/>
              <w:bookmarkEnd w:id="5312"/>
            </w:del>
          </w:p>
        </w:tc>
        <w:tc>
          <w:tcPr>
            <w:tcW w:w="745" w:type="dxa"/>
            <w:noWrap/>
            <w:hideMark/>
          </w:tcPr>
          <w:p w14:paraId="1E162B82" w14:textId="2DDCCD93"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313" w:author="Gidon Kupietzky" w:date="2025-02-13T17:45:00Z" w16du:dateUtc="2025-02-13T15:45:00Z"/>
                <w:rFonts w:ascii="Arial" w:eastAsia="Times New Roman" w:hAnsi="Arial" w:cs="Arial"/>
                <w:color w:val="000000"/>
              </w:rPr>
              <w:pPrChange w:id="531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315" w:author="Gidon Kupietzky" w:date="2025-02-13T17:45:00Z" w16du:dateUtc="2025-02-13T15:45:00Z">
              <w:r w:rsidRPr="00550C2A" w:rsidDel="004A2D26">
                <w:rPr>
                  <w:rFonts w:ascii="Arial" w:eastAsia="Times New Roman" w:hAnsi="Arial" w:cs="Arial"/>
                  <w:color w:val="000000"/>
                </w:rPr>
                <w:delText>73%</w:delText>
              </w:r>
              <w:bookmarkStart w:id="5316" w:name="_Toc190881207"/>
              <w:bookmarkStart w:id="5317" w:name="_Toc190883920"/>
              <w:bookmarkEnd w:id="5316"/>
              <w:bookmarkEnd w:id="5317"/>
            </w:del>
          </w:p>
        </w:tc>
        <w:tc>
          <w:tcPr>
            <w:tcW w:w="745" w:type="dxa"/>
            <w:noWrap/>
            <w:hideMark/>
          </w:tcPr>
          <w:p w14:paraId="538FCA68" w14:textId="1BF4F8AC"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318" w:author="Gidon Kupietzky" w:date="2025-02-13T17:45:00Z" w16du:dateUtc="2025-02-13T15:45:00Z"/>
                <w:rFonts w:ascii="Arial" w:eastAsia="Times New Roman" w:hAnsi="Arial" w:cs="Arial"/>
                <w:color w:val="000000"/>
              </w:rPr>
              <w:pPrChange w:id="531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320" w:author="Gidon Kupietzky" w:date="2025-02-13T17:45:00Z" w16du:dateUtc="2025-02-13T15:45:00Z">
              <w:r w:rsidRPr="00550C2A" w:rsidDel="004A2D26">
                <w:rPr>
                  <w:rFonts w:ascii="Arial" w:eastAsia="Times New Roman" w:hAnsi="Arial" w:cs="Arial"/>
                  <w:color w:val="000000"/>
                </w:rPr>
                <w:delText>71%</w:delText>
              </w:r>
              <w:bookmarkStart w:id="5321" w:name="_Toc190881208"/>
              <w:bookmarkStart w:id="5322" w:name="_Toc190883921"/>
              <w:bookmarkEnd w:id="5321"/>
              <w:bookmarkEnd w:id="5322"/>
            </w:del>
          </w:p>
        </w:tc>
        <w:tc>
          <w:tcPr>
            <w:tcW w:w="745" w:type="dxa"/>
            <w:noWrap/>
            <w:hideMark/>
          </w:tcPr>
          <w:p w14:paraId="4E54C9C1" w14:textId="08870E64"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323" w:author="Gidon Kupietzky" w:date="2025-02-13T17:45:00Z" w16du:dateUtc="2025-02-13T15:45:00Z"/>
                <w:rFonts w:ascii="Arial" w:eastAsia="Times New Roman" w:hAnsi="Arial" w:cs="Arial"/>
                <w:color w:val="000000"/>
              </w:rPr>
              <w:pPrChange w:id="532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325" w:author="Gidon Kupietzky" w:date="2025-02-13T17:45:00Z" w16du:dateUtc="2025-02-13T15:45:00Z">
              <w:r w:rsidRPr="00550C2A" w:rsidDel="004A2D26">
                <w:rPr>
                  <w:rFonts w:ascii="Arial" w:eastAsia="Times New Roman" w:hAnsi="Arial" w:cs="Arial"/>
                  <w:color w:val="000000"/>
                </w:rPr>
                <w:delText>70%</w:delText>
              </w:r>
              <w:bookmarkStart w:id="5326" w:name="_Toc190881209"/>
              <w:bookmarkStart w:id="5327" w:name="_Toc190883922"/>
              <w:bookmarkEnd w:id="5326"/>
              <w:bookmarkEnd w:id="5327"/>
            </w:del>
          </w:p>
        </w:tc>
        <w:tc>
          <w:tcPr>
            <w:tcW w:w="745" w:type="dxa"/>
            <w:noWrap/>
            <w:hideMark/>
          </w:tcPr>
          <w:p w14:paraId="25CCC004" w14:textId="69F8DCFB"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328" w:author="Gidon Kupietzky" w:date="2025-02-13T17:45:00Z" w16du:dateUtc="2025-02-13T15:45:00Z"/>
                <w:rFonts w:ascii="Arial" w:eastAsia="Times New Roman" w:hAnsi="Arial" w:cs="Arial"/>
                <w:color w:val="000000"/>
              </w:rPr>
              <w:pPrChange w:id="532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330" w:author="Gidon Kupietzky" w:date="2025-02-13T17:45:00Z" w16du:dateUtc="2025-02-13T15:45:00Z">
              <w:r w:rsidRPr="00550C2A" w:rsidDel="004A2D26">
                <w:rPr>
                  <w:rFonts w:ascii="Arial" w:eastAsia="Times New Roman" w:hAnsi="Arial" w:cs="Arial"/>
                  <w:color w:val="000000"/>
                </w:rPr>
                <w:delText>70%</w:delText>
              </w:r>
              <w:bookmarkStart w:id="5331" w:name="_Toc190881210"/>
              <w:bookmarkStart w:id="5332" w:name="_Toc190883923"/>
              <w:bookmarkEnd w:id="5331"/>
              <w:bookmarkEnd w:id="5332"/>
            </w:del>
          </w:p>
        </w:tc>
        <w:tc>
          <w:tcPr>
            <w:tcW w:w="745" w:type="dxa"/>
            <w:noWrap/>
            <w:hideMark/>
          </w:tcPr>
          <w:p w14:paraId="3AEF1732" w14:textId="0E2DFFB9"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333" w:author="Gidon Kupietzky" w:date="2025-02-13T17:45:00Z" w16du:dateUtc="2025-02-13T15:45:00Z"/>
                <w:rFonts w:ascii="Arial" w:eastAsia="Times New Roman" w:hAnsi="Arial" w:cs="Arial"/>
                <w:color w:val="000000"/>
              </w:rPr>
              <w:pPrChange w:id="533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335" w:author="Gidon Kupietzky" w:date="2025-02-13T17:45:00Z" w16du:dateUtc="2025-02-13T15:45:00Z">
              <w:r w:rsidRPr="00550C2A" w:rsidDel="004A2D26">
                <w:rPr>
                  <w:rFonts w:ascii="Arial" w:eastAsia="Times New Roman" w:hAnsi="Arial" w:cs="Arial"/>
                  <w:color w:val="000000"/>
                </w:rPr>
                <w:delText>69%</w:delText>
              </w:r>
              <w:bookmarkStart w:id="5336" w:name="_Toc190881211"/>
              <w:bookmarkStart w:id="5337" w:name="_Toc190883924"/>
              <w:bookmarkEnd w:id="5336"/>
              <w:bookmarkEnd w:id="5337"/>
            </w:del>
          </w:p>
        </w:tc>
        <w:bookmarkStart w:id="5338" w:name="_Toc190881212"/>
        <w:bookmarkStart w:id="5339" w:name="_Toc190883925"/>
        <w:bookmarkEnd w:id="5338"/>
        <w:bookmarkEnd w:id="5339"/>
      </w:tr>
      <w:tr w:rsidR="00550C2A" w:rsidRPr="00550C2A" w:rsidDel="004A2D26" w14:paraId="05330E75" w14:textId="3821A278" w:rsidTr="00550C2A">
        <w:trPr>
          <w:trHeight w:val="527"/>
          <w:del w:id="5340"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675214C3" w14:textId="02A0FEC6" w:rsidR="00550C2A" w:rsidRPr="00550C2A" w:rsidDel="004A2D26" w:rsidRDefault="00550C2A">
            <w:pPr>
              <w:tabs>
                <w:tab w:val="left" w:pos="2446"/>
              </w:tabs>
              <w:spacing w:line="276" w:lineRule="auto"/>
              <w:rPr>
                <w:del w:id="5341" w:author="Gidon Kupietzky" w:date="2025-02-13T17:45:00Z" w16du:dateUtc="2025-02-13T15:45:00Z"/>
                <w:rFonts w:ascii="Arial" w:eastAsia="Times New Roman" w:hAnsi="Arial" w:cs="Arial"/>
                <w:color w:val="000000"/>
              </w:rPr>
              <w:pPrChange w:id="5342" w:author="Gidon Kupietzky" w:date="2025-02-13T17:45:00Z" w16du:dateUtc="2025-02-13T15:45:00Z">
                <w:pPr>
                  <w:bidi w:val="0"/>
                  <w:spacing w:before="0" w:line="240" w:lineRule="auto"/>
                  <w:ind w:left="0"/>
                </w:pPr>
              </w:pPrChange>
            </w:pPr>
            <w:del w:id="5343" w:author="Gidon Kupietzky" w:date="2025-02-13T17:45:00Z" w16du:dateUtc="2025-02-13T15:45:00Z">
              <w:r w:rsidRPr="00550C2A" w:rsidDel="004A2D26">
                <w:rPr>
                  <w:rFonts w:ascii="Arial" w:eastAsia="Times New Roman" w:hAnsi="Arial" w:cs="Arial"/>
                  <w:color w:val="000000"/>
                </w:rPr>
                <w:delText>work_age</w:delText>
              </w:r>
              <w:bookmarkStart w:id="5344" w:name="_Toc190881213"/>
              <w:bookmarkStart w:id="5345" w:name="_Toc190883926"/>
              <w:bookmarkEnd w:id="5344"/>
              <w:bookmarkEnd w:id="5345"/>
            </w:del>
          </w:p>
        </w:tc>
        <w:tc>
          <w:tcPr>
            <w:tcW w:w="1000" w:type="dxa"/>
            <w:noWrap/>
            <w:hideMark/>
          </w:tcPr>
          <w:p w14:paraId="52F35807" w14:textId="305D65E8"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346" w:author="Gidon Kupietzky" w:date="2025-02-13T17:45:00Z" w16du:dateUtc="2025-02-13T15:45:00Z"/>
                <w:rFonts w:ascii="Arial" w:eastAsia="Times New Roman" w:hAnsi="Arial" w:cs="Arial"/>
                <w:color w:val="000000"/>
              </w:rPr>
              <w:pPrChange w:id="5347"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348" w:author="Gidon Kupietzky" w:date="2025-02-13T17:45:00Z" w16du:dateUtc="2025-02-13T15:45:00Z">
              <w:r w:rsidRPr="00550C2A" w:rsidDel="004A2D26">
                <w:rPr>
                  <w:rFonts w:ascii="Arial" w:eastAsia="Times New Roman" w:hAnsi="Arial" w:cs="Arial"/>
                  <w:color w:val="000000"/>
                </w:rPr>
                <w:delText>woman</w:delText>
              </w:r>
              <w:bookmarkStart w:id="5349" w:name="_Toc190881214"/>
              <w:bookmarkStart w:id="5350" w:name="_Toc190883927"/>
              <w:bookmarkEnd w:id="5349"/>
              <w:bookmarkEnd w:id="5350"/>
            </w:del>
          </w:p>
        </w:tc>
        <w:tc>
          <w:tcPr>
            <w:tcW w:w="1473" w:type="dxa"/>
            <w:noWrap/>
            <w:hideMark/>
          </w:tcPr>
          <w:p w14:paraId="5C84EC04" w14:textId="535879B6"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351" w:author="Gidon Kupietzky" w:date="2025-02-13T17:45:00Z" w16du:dateUtc="2025-02-13T15:45:00Z"/>
                <w:rFonts w:ascii="Arial" w:eastAsia="Times New Roman" w:hAnsi="Arial" w:cs="Arial"/>
                <w:color w:val="000000"/>
              </w:rPr>
              <w:pPrChange w:id="5352"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353" w:author="Gidon Kupietzky" w:date="2025-02-13T17:45:00Z" w16du:dateUtc="2025-02-13T15:45:00Z">
              <w:r w:rsidRPr="00550C2A" w:rsidDel="004A2D26">
                <w:rPr>
                  <w:rFonts w:ascii="Arial" w:eastAsia="Times New Roman" w:hAnsi="Arial" w:cs="Arial"/>
                  <w:color w:val="000000"/>
                </w:rPr>
                <w:delText>Arab</w:delText>
              </w:r>
              <w:bookmarkStart w:id="5354" w:name="_Toc190881215"/>
              <w:bookmarkStart w:id="5355" w:name="_Toc190883928"/>
              <w:bookmarkEnd w:id="5354"/>
              <w:bookmarkEnd w:id="5355"/>
            </w:del>
          </w:p>
        </w:tc>
        <w:tc>
          <w:tcPr>
            <w:tcW w:w="745" w:type="dxa"/>
            <w:noWrap/>
            <w:hideMark/>
          </w:tcPr>
          <w:p w14:paraId="725F4FBC" w14:textId="76B4C677"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356" w:author="Gidon Kupietzky" w:date="2025-02-13T17:45:00Z" w16du:dateUtc="2025-02-13T15:45:00Z"/>
                <w:rFonts w:ascii="Arial" w:eastAsia="Times New Roman" w:hAnsi="Arial" w:cs="Arial"/>
                <w:color w:val="000000"/>
              </w:rPr>
              <w:pPrChange w:id="535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358" w:author="Gidon Kupietzky" w:date="2025-02-13T17:45:00Z" w16du:dateUtc="2025-02-13T15:45:00Z">
              <w:r w:rsidRPr="00550C2A" w:rsidDel="004A2D26">
                <w:rPr>
                  <w:rFonts w:ascii="Arial" w:eastAsia="Times New Roman" w:hAnsi="Arial" w:cs="Arial"/>
                  <w:color w:val="000000"/>
                </w:rPr>
                <w:delText>23%</w:delText>
              </w:r>
              <w:bookmarkStart w:id="5359" w:name="_Toc190881216"/>
              <w:bookmarkStart w:id="5360" w:name="_Toc190883929"/>
              <w:bookmarkEnd w:id="5359"/>
              <w:bookmarkEnd w:id="5360"/>
            </w:del>
          </w:p>
        </w:tc>
        <w:tc>
          <w:tcPr>
            <w:tcW w:w="745" w:type="dxa"/>
            <w:noWrap/>
            <w:hideMark/>
          </w:tcPr>
          <w:p w14:paraId="4D82C9EB" w14:textId="6C151631"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361" w:author="Gidon Kupietzky" w:date="2025-02-13T17:45:00Z" w16du:dateUtc="2025-02-13T15:45:00Z"/>
                <w:rFonts w:ascii="Arial" w:eastAsia="Times New Roman" w:hAnsi="Arial" w:cs="Arial"/>
                <w:color w:val="000000"/>
              </w:rPr>
              <w:pPrChange w:id="536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363" w:author="Gidon Kupietzky" w:date="2025-02-13T17:45:00Z" w16du:dateUtc="2025-02-13T15:45:00Z">
              <w:r w:rsidRPr="00550C2A" w:rsidDel="004A2D26">
                <w:rPr>
                  <w:rFonts w:ascii="Arial" w:eastAsia="Times New Roman" w:hAnsi="Arial" w:cs="Arial"/>
                  <w:color w:val="000000"/>
                </w:rPr>
                <w:delText>27%</w:delText>
              </w:r>
              <w:bookmarkStart w:id="5364" w:name="_Toc190881217"/>
              <w:bookmarkStart w:id="5365" w:name="_Toc190883930"/>
              <w:bookmarkEnd w:id="5364"/>
              <w:bookmarkEnd w:id="5365"/>
            </w:del>
          </w:p>
        </w:tc>
        <w:tc>
          <w:tcPr>
            <w:tcW w:w="745" w:type="dxa"/>
            <w:noWrap/>
            <w:hideMark/>
          </w:tcPr>
          <w:p w14:paraId="2D89287E" w14:textId="4AE63D38"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366" w:author="Gidon Kupietzky" w:date="2025-02-13T17:45:00Z" w16du:dateUtc="2025-02-13T15:45:00Z"/>
                <w:rFonts w:ascii="Arial" w:eastAsia="Times New Roman" w:hAnsi="Arial" w:cs="Arial"/>
                <w:color w:val="000000"/>
              </w:rPr>
              <w:pPrChange w:id="536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368" w:author="Gidon Kupietzky" w:date="2025-02-13T17:45:00Z" w16du:dateUtc="2025-02-13T15:45:00Z">
              <w:r w:rsidRPr="00550C2A" w:rsidDel="004A2D26">
                <w:rPr>
                  <w:rFonts w:ascii="Arial" w:eastAsia="Times New Roman" w:hAnsi="Arial" w:cs="Arial"/>
                  <w:color w:val="000000"/>
                </w:rPr>
                <w:delText>31%</w:delText>
              </w:r>
              <w:bookmarkStart w:id="5369" w:name="_Toc190881218"/>
              <w:bookmarkStart w:id="5370" w:name="_Toc190883931"/>
              <w:bookmarkEnd w:id="5369"/>
              <w:bookmarkEnd w:id="5370"/>
            </w:del>
          </w:p>
        </w:tc>
        <w:tc>
          <w:tcPr>
            <w:tcW w:w="745" w:type="dxa"/>
            <w:noWrap/>
            <w:hideMark/>
          </w:tcPr>
          <w:p w14:paraId="01E347BD" w14:textId="68E4D20B"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371" w:author="Gidon Kupietzky" w:date="2025-02-13T17:45:00Z" w16du:dateUtc="2025-02-13T15:45:00Z"/>
                <w:rFonts w:ascii="Arial" w:eastAsia="Times New Roman" w:hAnsi="Arial" w:cs="Arial"/>
                <w:color w:val="000000"/>
              </w:rPr>
              <w:pPrChange w:id="537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373" w:author="Gidon Kupietzky" w:date="2025-02-13T17:45:00Z" w16du:dateUtc="2025-02-13T15:45:00Z">
              <w:r w:rsidRPr="00550C2A" w:rsidDel="004A2D26">
                <w:rPr>
                  <w:rFonts w:ascii="Arial" w:eastAsia="Times New Roman" w:hAnsi="Arial" w:cs="Arial"/>
                  <w:color w:val="000000"/>
                </w:rPr>
                <w:delText>33%</w:delText>
              </w:r>
              <w:bookmarkStart w:id="5374" w:name="_Toc190881219"/>
              <w:bookmarkStart w:id="5375" w:name="_Toc190883932"/>
              <w:bookmarkEnd w:id="5374"/>
              <w:bookmarkEnd w:id="5375"/>
            </w:del>
          </w:p>
        </w:tc>
        <w:tc>
          <w:tcPr>
            <w:tcW w:w="745" w:type="dxa"/>
            <w:noWrap/>
            <w:hideMark/>
          </w:tcPr>
          <w:p w14:paraId="0743C899" w14:textId="0F4E64CC"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376" w:author="Gidon Kupietzky" w:date="2025-02-13T17:45:00Z" w16du:dateUtc="2025-02-13T15:45:00Z"/>
                <w:rFonts w:ascii="Arial" w:eastAsia="Times New Roman" w:hAnsi="Arial" w:cs="Arial"/>
                <w:color w:val="000000"/>
              </w:rPr>
              <w:pPrChange w:id="537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378" w:author="Gidon Kupietzky" w:date="2025-02-13T17:45:00Z" w16du:dateUtc="2025-02-13T15:45:00Z">
              <w:r w:rsidRPr="00550C2A" w:rsidDel="004A2D26">
                <w:rPr>
                  <w:rFonts w:ascii="Arial" w:eastAsia="Times New Roman" w:hAnsi="Arial" w:cs="Arial"/>
                  <w:color w:val="000000"/>
                </w:rPr>
                <w:delText>36%</w:delText>
              </w:r>
              <w:bookmarkStart w:id="5379" w:name="_Toc190881220"/>
              <w:bookmarkStart w:id="5380" w:name="_Toc190883933"/>
              <w:bookmarkEnd w:id="5379"/>
              <w:bookmarkEnd w:id="5380"/>
            </w:del>
          </w:p>
        </w:tc>
        <w:tc>
          <w:tcPr>
            <w:tcW w:w="745" w:type="dxa"/>
            <w:noWrap/>
            <w:hideMark/>
          </w:tcPr>
          <w:p w14:paraId="4E734C22" w14:textId="665D2275"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381" w:author="Gidon Kupietzky" w:date="2025-02-13T17:45:00Z" w16du:dateUtc="2025-02-13T15:45:00Z"/>
                <w:rFonts w:ascii="Arial" w:eastAsia="Times New Roman" w:hAnsi="Arial" w:cs="Arial"/>
                <w:color w:val="000000"/>
              </w:rPr>
              <w:pPrChange w:id="538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383" w:author="Gidon Kupietzky" w:date="2025-02-13T17:45:00Z" w16du:dateUtc="2025-02-13T15:45:00Z">
              <w:r w:rsidRPr="00550C2A" w:rsidDel="004A2D26">
                <w:rPr>
                  <w:rFonts w:ascii="Arial" w:eastAsia="Times New Roman" w:hAnsi="Arial" w:cs="Arial"/>
                  <w:color w:val="000000"/>
                </w:rPr>
                <w:delText>37%</w:delText>
              </w:r>
              <w:bookmarkStart w:id="5384" w:name="_Toc190881221"/>
              <w:bookmarkStart w:id="5385" w:name="_Toc190883934"/>
              <w:bookmarkEnd w:id="5384"/>
              <w:bookmarkEnd w:id="5385"/>
            </w:del>
          </w:p>
        </w:tc>
        <w:tc>
          <w:tcPr>
            <w:tcW w:w="745" w:type="dxa"/>
            <w:noWrap/>
            <w:hideMark/>
          </w:tcPr>
          <w:p w14:paraId="383C87D0" w14:textId="77454980"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386" w:author="Gidon Kupietzky" w:date="2025-02-13T17:45:00Z" w16du:dateUtc="2025-02-13T15:45:00Z"/>
                <w:rFonts w:ascii="Arial" w:eastAsia="Times New Roman" w:hAnsi="Arial" w:cs="Arial"/>
                <w:color w:val="000000"/>
              </w:rPr>
              <w:pPrChange w:id="538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388" w:author="Gidon Kupietzky" w:date="2025-02-13T17:45:00Z" w16du:dateUtc="2025-02-13T15:45:00Z">
              <w:r w:rsidRPr="00550C2A" w:rsidDel="004A2D26">
                <w:rPr>
                  <w:rFonts w:ascii="Arial" w:eastAsia="Times New Roman" w:hAnsi="Arial" w:cs="Arial"/>
                  <w:color w:val="000000"/>
                </w:rPr>
                <w:delText>39%</w:delText>
              </w:r>
              <w:bookmarkStart w:id="5389" w:name="_Toc190881222"/>
              <w:bookmarkStart w:id="5390" w:name="_Toc190883935"/>
              <w:bookmarkEnd w:id="5389"/>
              <w:bookmarkEnd w:id="5390"/>
            </w:del>
          </w:p>
        </w:tc>
        <w:bookmarkStart w:id="5391" w:name="_Toc190881223"/>
        <w:bookmarkStart w:id="5392" w:name="_Toc190883936"/>
        <w:bookmarkEnd w:id="5391"/>
        <w:bookmarkEnd w:id="5392"/>
      </w:tr>
      <w:tr w:rsidR="00550C2A" w:rsidRPr="00550C2A" w:rsidDel="004A2D26" w14:paraId="5C2AA4FD" w14:textId="227B0A83" w:rsidTr="00550C2A">
        <w:trPr>
          <w:cnfStyle w:val="000000100000" w:firstRow="0" w:lastRow="0" w:firstColumn="0" w:lastColumn="0" w:oddVBand="0" w:evenVBand="0" w:oddHBand="1" w:evenHBand="0" w:firstRowFirstColumn="0" w:firstRowLastColumn="0" w:lastRowFirstColumn="0" w:lastRowLastColumn="0"/>
          <w:trHeight w:val="527"/>
          <w:del w:id="5393"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12BE5475" w14:textId="4E024638" w:rsidR="00550C2A" w:rsidRPr="00550C2A" w:rsidDel="004A2D26" w:rsidRDefault="00550C2A">
            <w:pPr>
              <w:tabs>
                <w:tab w:val="left" w:pos="2446"/>
              </w:tabs>
              <w:spacing w:line="276" w:lineRule="auto"/>
              <w:rPr>
                <w:del w:id="5394" w:author="Gidon Kupietzky" w:date="2025-02-13T17:45:00Z" w16du:dateUtc="2025-02-13T15:45:00Z"/>
                <w:rFonts w:ascii="Arial" w:eastAsia="Times New Roman" w:hAnsi="Arial" w:cs="Arial"/>
                <w:color w:val="000000"/>
              </w:rPr>
              <w:pPrChange w:id="5395" w:author="Gidon Kupietzky" w:date="2025-02-13T17:45:00Z" w16du:dateUtc="2025-02-13T15:45:00Z">
                <w:pPr>
                  <w:bidi w:val="0"/>
                  <w:spacing w:before="0" w:line="240" w:lineRule="auto"/>
                  <w:ind w:left="0"/>
                </w:pPr>
              </w:pPrChange>
            </w:pPr>
            <w:del w:id="5396" w:author="Gidon Kupietzky" w:date="2025-02-13T17:45:00Z" w16du:dateUtc="2025-02-13T15:45:00Z">
              <w:r w:rsidRPr="00550C2A" w:rsidDel="004A2D26">
                <w:rPr>
                  <w:rFonts w:ascii="Arial" w:eastAsia="Times New Roman" w:hAnsi="Arial" w:cs="Arial"/>
                  <w:color w:val="000000"/>
                </w:rPr>
                <w:delText>over_work_age</w:delText>
              </w:r>
              <w:bookmarkStart w:id="5397" w:name="_Toc190881224"/>
              <w:bookmarkStart w:id="5398" w:name="_Toc190883937"/>
              <w:bookmarkEnd w:id="5397"/>
              <w:bookmarkEnd w:id="5398"/>
            </w:del>
          </w:p>
        </w:tc>
        <w:tc>
          <w:tcPr>
            <w:tcW w:w="1000" w:type="dxa"/>
            <w:noWrap/>
            <w:hideMark/>
          </w:tcPr>
          <w:p w14:paraId="2ABAB797" w14:textId="427041FC"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399" w:author="Gidon Kupietzky" w:date="2025-02-13T17:45:00Z" w16du:dateUtc="2025-02-13T15:45:00Z"/>
                <w:rFonts w:ascii="Arial" w:eastAsia="Times New Roman" w:hAnsi="Arial" w:cs="Arial"/>
                <w:color w:val="000000"/>
              </w:rPr>
              <w:pPrChange w:id="5400"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401" w:author="Gidon Kupietzky" w:date="2025-02-13T17:45:00Z" w16du:dateUtc="2025-02-13T15:45:00Z">
              <w:r w:rsidRPr="00550C2A" w:rsidDel="004A2D26">
                <w:rPr>
                  <w:rFonts w:ascii="Arial" w:eastAsia="Times New Roman" w:hAnsi="Arial" w:cs="Arial"/>
                  <w:color w:val="000000"/>
                </w:rPr>
                <w:delText>man</w:delText>
              </w:r>
              <w:bookmarkStart w:id="5402" w:name="_Toc190881225"/>
              <w:bookmarkStart w:id="5403" w:name="_Toc190883938"/>
              <w:bookmarkEnd w:id="5402"/>
              <w:bookmarkEnd w:id="5403"/>
            </w:del>
          </w:p>
        </w:tc>
        <w:tc>
          <w:tcPr>
            <w:tcW w:w="1473" w:type="dxa"/>
            <w:noWrap/>
            <w:hideMark/>
          </w:tcPr>
          <w:p w14:paraId="5821E057" w14:textId="09657435"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404" w:author="Gidon Kupietzky" w:date="2025-02-13T17:45:00Z" w16du:dateUtc="2025-02-13T15:45:00Z"/>
                <w:rFonts w:ascii="Arial" w:eastAsia="Times New Roman" w:hAnsi="Arial" w:cs="Arial"/>
                <w:color w:val="000000"/>
              </w:rPr>
              <w:pPrChange w:id="5405"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406" w:author="Gidon Kupietzky" w:date="2025-02-13T17:45:00Z" w16du:dateUtc="2025-02-13T15:45:00Z">
              <w:r w:rsidRPr="00550C2A" w:rsidDel="004A2D26">
                <w:rPr>
                  <w:rFonts w:ascii="Arial" w:eastAsia="Times New Roman" w:hAnsi="Arial" w:cs="Arial"/>
                  <w:color w:val="000000"/>
                </w:rPr>
                <w:delText>Jewish</w:delText>
              </w:r>
              <w:bookmarkStart w:id="5407" w:name="_Toc190881226"/>
              <w:bookmarkStart w:id="5408" w:name="_Toc190883939"/>
              <w:bookmarkEnd w:id="5407"/>
              <w:bookmarkEnd w:id="5408"/>
            </w:del>
          </w:p>
        </w:tc>
        <w:tc>
          <w:tcPr>
            <w:tcW w:w="745" w:type="dxa"/>
            <w:noWrap/>
            <w:hideMark/>
          </w:tcPr>
          <w:p w14:paraId="26A84432" w14:textId="5809E00C"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409" w:author="Gidon Kupietzky" w:date="2025-02-13T17:45:00Z" w16du:dateUtc="2025-02-13T15:45:00Z"/>
                <w:rFonts w:ascii="Arial" w:eastAsia="Times New Roman" w:hAnsi="Arial" w:cs="Arial"/>
                <w:color w:val="000000"/>
              </w:rPr>
              <w:pPrChange w:id="541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411" w:author="Gidon Kupietzky" w:date="2025-02-13T17:45:00Z" w16du:dateUtc="2025-02-13T15:45:00Z">
              <w:r w:rsidRPr="00550C2A" w:rsidDel="004A2D26">
                <w:rPr>
                  <w:rFonts w:ascii="Arial" w:eastAsia="Times New Roman" w:hAnsi="Arial" w:cs="Arial"/>
                  <w:color w:val="000000"/>
                </w:rPr>
                <w:delText>9%</w:delText>
              </w:r>
              <w:bookmarkStart w:id="5412" w:name="_Toc190881227"/>
              <w:bookmarkStart w:id="5413" w:name="_Toc190883940"/>
              <w:bookmarkEnd w:id="5412"/>
              <w:bookmarkEnd w:id="5413"/>
            </w:del>
          </w:p>
        </w:tc>
        <w:tc>
          <w:tcPr>
            <w:tcW w:w="745" w:type="dxa"/>
            <w:noWrap/>
            <w:hideMark/>
          </w:tcPr>
          <w:p w14:paraId="204CFCCB" w14:textId="2AA3B0BB"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414" w:author="Gidon Kupietzky" w:date="2025-02-13T17:45:00Z" w16du:dateUtc="2025-02-13T15:45:00Z"/>
                <w:rFonts w:ascii="Arial" w:eastAsia="Times New Roman" w:hAnsi="Arial" w:cs="Arial"/>
                <w:color w:val="000000"/>
              </w:rPr>
              <w:pPrChange w:id="541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416" w:author="Gidon Kupietzky" w:date="2025-02-13T17:45:00Z" w16du:dateUtc="2025-02-13T15:45:00Z">
              <w:r w:rsidRPr="00550C2A" w:rsidDel="004A2D26">
                <w:rPr>
                  <w:rFonts w:ascii="Arial" w:eastAsia="Times New Roman" w:hAnsi="Arial" w:cs="Arial"/>
                  <w:color w:val="000000"/>
                </w:rPr>
                <w:delText>9%</w:delText>
              </w:r>
              <w:bookmarkStart w:id="5417" w:name="_Toc190881228"/>
              <w:bookmarkStart w:id="5418" w:name="_Toc190883941"/>
              <w:bookmarkEnd w:id="5417"/>
              <w:bookmarkEnd w:id="5418"/>
            </w:del>
          </w:p>
        </w:tc>
        <w:tc>
          <w:tcPr>
            <w:tcW w:w="745" w:type="dxa"/>
            <w:noWrap/>
            <w:hideMark/>
          </w:tcPr>
          <w:p w14:paraId="448ACE4A" w14:textId="292BE34D"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419" w:author="Gidon Kupietzky" w:date="2025-02-13T17:45:00Z" w16du:dateUtc="2025-02-13T15:45:00Z"/>
                <w:rFonts w:ascii="Arial" w:eastAsia="Times New Roman" w:hAnsi="Arial" w:cs="Arial"/>
                <w:color w:val="000000"/>
              </w:rPr>
              <w:pPrChange w:id="542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421" w:author="Gidon Kupietzky" w:date="2025-02-13T17:45:00Z" w16du:dateUtc="2025-02-13T15:45:00Z">
              <w:r w:rsidRPr="00550C2A" w:rsidDel="004A2D26">
                <w:rPr>
                  <w:rFonts w:ascii="Arial" w:eastAsia="Times New Roman" w:hAnsi="Arial" w:cs="Arial"/>
                  <w:color w:val="000000"/>
                </w:rPr>
                <w:delText>9%</w:delText>
              </w:r>
              <w:bookmarkStart w:id="5422" w:name="_Toc190881229"/>
              <w:bookmarkStart w:id="5423" w:name="_Toc190883942"/>
              <w:bookmarkEnd w:id="5422"/>
              <w:bookmarkEnd w:id="5423"/>
            </w:del>
          </w:p>
        </w:tc>
        <w:tc>
          <w:tcPr>
            <w:tcW w:w="745" w:type="dxa"/>
            <w:noWrap/>
            <w:hideMark/>
          </w:tcPr>
          <w:p w14:paraId="1C18BEDB" w14:textId="23962AFC"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424" w:author="Gidon Kupietzky" w:date="2025-02-13T17:45:00Z" w16du:dateUtc="2025-02-13T15:45:00Z"/>
                <w:rFonts w:ascii="Arial" w:eastAsia="Times New Roman" w:hAnsi="Arial" w:cs="Arial"/>
                <w:color w:val="000000"/>
              </w:rPr>
              <w:pPrChange w:id="542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426" w:author="Gidon Kupietzky" w:date="2025-02-13T17:45:00Z" w16du:dateUtc="2025-02-13T15:45:00Z">
              <w:r w:rsidRPr="00550C2A" w:rsidDel="004A2D26">
                <w:rPr>
                  <w:rFonts w:ascii="Arial" w:eastAsia="Times New Roman" w:hAnsi="Arial" w:cs="Arial"/>
                  <w:color w:val="000000"/>
                </w:rPr>
                <w:delText>9%</w:delText>
              </w:r>
              <w:bookmarkStart w:id="5427" w:name="_Toc190881230"/>
              <w:bookmarkStart w:id="5428" w:name="_Toc190883943"/>
              <w:bookmarkEnd w:id="5427"/>
              <w:bookmarkEnd w:id="5428"/>
            </w:del>
          </w:p>
        </w:tc>
        <w:tc>
          <w:tcPr>
            <w:tcW w:w="745" w:type="dxa"/>
            <w:noWrap/>
            <w:hideMark/>
          </w:tcPr>
          <w:p w14:paraId="7C5EA674" w14:textId="218243FD"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429" w:author="Gidon Kupietzky" w:date="2025-02-13T17:45:00Z" w16du:dateUtc="2025-02-13T15:45:00Z"/>
                <w:rFonts w:ascii="Arial" w:eastAsia="Times New Roman" w:hAnsi="Arial" w:cs="Arial"/>
                <w:color w:val="000000"/>
              </w:rPr>
              <w:pPrChange w:id="543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431" w:author="Gidon Kupietzky" w:date="2025-02-13T17:45:00Z" w16du:dateUtc="2025-02-13T15:45:00Z">
              <w:r w:rsidRPr="00550C2A" w:rsidDel="004A2D26">
                <w:rPr>
                  <w:rFonts w:ascii="Arial" w:eastAsia="Times New Roman" w:hAnsi="Arial" w:cs="Arial"/>
                  <w:color w:val="000000"/>
                </w:rPr>
                <w:delText>9%</w:delText>
              </w:r>
              <w:bookmarkStart w:id="5432" w:name="_Toc190881231"/>
              <w:bookmarkStart w:id="5433" w:name="_Toc190883944"/>
              <w:bookmarkEnd w:id="5432"/>
              <w:bookmarkEnd w:id="5433"/>
            </w:del>
          </w:p>
        </w:tc>
        <w:tc>
          <w:tcPr>
            <w:tcW w:w="745" w:type="dxa"/>
            <w:noWrap/>
            <w:hideMark/>
          </w:tcPr>
          <w:p w14:paraId="5624BA9B" w14:textId="77C988CA"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434" w:author="Gidon Kupietzky" w:date="2025-02-13T17:45:00Z" w16du:dateUtc="2025-02-13T15:45:00Z"/>
                <w:rFonts w:ascii="Arial" w:eastAsia="Times New Roman" w:hAnsi="Arial" w:cs="Arial"/>
                <w:color w:val="000000"/>
              </w:rPr>
              <w:pPrChange w:id="543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436" w:author="Gidon Kupietzky" w:date="2025-02-13T17:45:00Z" w16du:dateUtc="2025-02-13T15:45:00Z">
              <w:r w:rsidRPr="00550C2A" w:rsidDel="004A2D26">
                <w:rPr>
                  <w:rFonts w:ascii="Arial" w:eastAsia="Times New Roman" w:hAnsi="Arial" w:cs="Arial"/>
                  <w:color w:val="000000"/>
                </w:rPr>
                <w:delText>9%</w:delText>
              </w:r>
              <w:bookmarkStart w:id="5437" w:name="_Toc190881232"/>
              <w:bookmarkStart w:id="5438" w:name="_Toc190883945"/>
              <w:bookmarkEnd w:id="5437"/>
              <w:bookmarkEnd w:id="5438"/>
            </w:del>
          </w:p>
        </w:tc>
        <w:tc>
          <w:tcPr>
            <w:tcW w:w="745" w:type="dxa"/>
            <w:noWrap/>
            <w:hideMark/>
          </w:tcPr>
          <w:p w14:paraId="5A17BFEC" w14:textId="32953E12"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439" w:author="Gidon Kupietzky" w:date="2025-02-13T17:45:00Z" w16du:dateUtc="2025-02-13T15:45:00Z"/>
                <w:rFonts w:ascii="Arial" w:eastAsia="Times New Roman" w:hAnsi="Arial" w:cs="Arial"/>
                <w:color w:val="000000"/>
              </w:rPr>
              <w:pPrChange w:id="544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441" w:author="Gidon Kupietzky" w:date="2025-02-13T17:45:00Z" w16du:dateUtc="2025-02-13T15:45:00Z">
              <w:r w:rsidRPr="00550C2A" w:rsidDel="004A2D26">
                <w:rPr>
                  <w:rFonts w:ascii="Arial" w:eastAsia="Times New Roman" w:hAnsi="Arial" w:cs="Arial"/>
                  <w:color w:val="000000"/>
                </w:rPr>
                <w:delText>9%</w:delText>
              </w:r>
              <w:bookmarkStart w:id="5442" w:name="_Toc190881233"/>
              <w:bookmarkStart w:id="5443" w:name="_Toc190883946"/>
              <w:bookmarkEnd w:id="5442"/>
              <w:bookmarkEnd w:id="5443"/>
            </w:del>
          </w:p>
        </w:tc>
        <w:bookmarkStart w:id="5444" w:name="_Toc190881234"/>
        <w:bookmarkStart w:id="5445" w:name="_Toc190883947"/>
        <w:bookmarkEnd w:id="5444"/>
        <w:bookmarkEnd w:id="5445"/>
      </w:tr>
      <w:tr w:rsidR="00550C2A" w:rsidRPr="00550C2A" w:rsidDel="004A2D26" w14:paraId="4064329E" w14:textId="21A8A35E" w:rsidTr="00550C2A">
        <w:trPr>
          <w:trHeight w:val="527"/>
          <w:del w:id="5446"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6B085918" w14:textId="25852984" w:rsidR="00550C2A" w:rsidRPr="00550C2A" w:rsidDel="004A2D26" w:rsidRDefault="00550C2A">
            <w:pPr>
              <w:tabs>
                <w:tab w:val="left" w:pos="2446"/>
              </w:tabs>
              <w:spacing w:line="276" w:lineRule="auto"/>
              <w:rPr>
                <w:del w:id="5447" w:author="Gidon Kupietzky" w:date="2025-02-13T17:45:00Z" w16du:dateUtc="2025-02-13T15:45:00Z"/>
                <w:rFonts w:ascii="Arial" w:eastAsia="Times New Roman" w:hAnsi="Arial" w:cs="Arial"/>
                <w:color w:val="000000"/>
              </w:rPr>
              <w:pPrChange w:id="5448" w:author="Gidon Kupietzky" w:date="2025-02-13T17:45:00Z" w16du:dateUtc="2025-02-13T15:45:00Z">
                <w:pPr>
                  <w:bidi w:val="0"/>
                  <w:spacing w:before="0" w:line="240" w:lineRule="auto"/>
                  <w:ind w:left="0"/>
                </w:pPr>
              </w:pPrChange>
            </w:pPr>
            <w:del w:id="5449" w:author="Gidon Kupietzky" w:date="2025-02-13T17:45:00Z" w16du:dateUtc="2025-02-13T15:45:00Z">
              <w:r w:rsidRPr="00550C2A" w:rsidDel="004A2D26">
                <w:rPr>
                  <w:rFonts w:ascii="Arial" w:eastAsia="Times New Roman" w:hAnsi="Arial" w:cs="Arial"/>
                  <w:color w:val="000000"/>
                </w:rPr>
                <w:delText>over_work_age</w:delText>
              </w:r>
              <w:bookmarkStart w:id="5450" w:name="_Toc190881235"/>
              <w:bookmarkStart w:id="5451" w:name="_Toc190883948"/>
              <w:bookmarkEnd w:id="5450"/>
              <w:bookmarkEnd w:id="5451"/>
            </w:del>
          </w:p>
        </w:tc>
        <w:tc>
          <w:tcPr>
            <w:tcW w:w="1000" w:type="dxa"/>
            <w:noWrap/>
            <w:hideMark/>
          </w:tcPr>
          <w:p w14:paraId="3A4EF018" w14:textId="27DB0125"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452" w:author="Gidon Kupietzky" w:date="2025-02-13T17:45:00Z" w16du:dateUtc="2025-02-13T15:45:00Z"/>
                <w:rFonts w:ascii="Arial" w:eastAsia="Times New Roman" w:hAnsi="Arial" w:cs="Arial"/>
                <w:color w:val="000000"/>
              </w:rPr>
              <w:pPrChange w:id="5453"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454" w:author="Gidon Kupietzky" w:date="2025-02-13T17:45:00Z" w16du:dateUtc="2025-02-13T15:45:00Z">
              <w:r w:rsidRPr="00550C2A" w:rsidDel="004A2D26">
                <w:rPr>
                  <w:rFonts w:ascii="Arial" w:eastAsia="Times New Roman" w:hAnsi="Arial" w:cs="Arial"/>
                  <w:color w:val="000000"/>
                </w:rPr>
                <w:delText>woman</w:delText>
              </w:r>
              <w:bookmarkStart w:id="5455" w:name="_Toc190881236"/>
              <w:bookmarkStart w:id="5456" w:name="_Toc190883949"/>
              <w:bookmarkEnd w:id="5455"/>
              <w:bookmarkEnd w:id="5456"/>
            </w:del>
          </w:p>
        </w:tc>
        <w:tc>
          <w:tcPr>
            <w:tcW w:w="1473" w:type="dxa"/>
            <w:noWrap/>
            <w:hideMark/>
          </w:tcPr>
          <w:p w14:paraId="015DA4A9" w14:textId="65A8DF00"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457" w:author="Gidon Kupietzky" w:date="2025-02-13T17:45:00Z" w16du:dateUtc="2025-02-13T15:45:00Z"/>
                <w:rFonts w:ascii="Arial" w:eastAsia="Times New Roman" w:hAnsi="Arial" w:cs="Arial"/>
                <w:color w:val="000000"/>
              </w:rPr>
              <w:pPrChange w:id="5458"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459" w:author="Gidon Kupietzky" w:date="2025-02-13T17:45:00Z" w16du:dateUtc="2025-02-13T15:45:00Z">
              <w:r w:rsidRPr="00550C2A" w:rsidDel="004A2D26">
                <w:rPr>
                  <w:rFonts w:ascii="Arial" w:eastAsia="Times New Roman" w:hAnsi="Arial" w:cs="Arial"/>
                  <w:color w:val="000000"/>
                </w:rPr>
                <w:delText>Jewish</w:delText>
              </w:r>
              <w:bookmarkStart w:id="5460" w:name="_Toc190881237"/>
              <w:bookmarkStart w:id="5461" w:name="_Toc190883950"/>
              <w:bookmarkEnd w:id="5460"/>
              <w:bookmarkEnd w:id="5461"/>
            </w:del>
          </w:p>
        </w:tc>
        <w:tc>
          <w:tcPr>
            <w:tcW w:w="745" w:type="dxa"/>
            <w:noWrap/>
            <w:hideMark/>
          </w:tcPr>
          <w:p w14:paraId="00829601" w14:textId="38CA68E9"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462" w:author="Gidon Kupietzky" w:date="2025-02-13T17:45:00Z" w16du:dateUtc="2025-02-13T15:45:00Z"/>
                <w:rFonts w:ascii="Arial" w:eastAsia="Times New Roman" w:hAnsi="Arial" w:cs="Arial"/>
                <w:color w:val="000000"/>
              </w:rPr>
              <w:pPrChange w:id="546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464" w:author="Gidon Kupietzky" w:date="2025-02-13T17:45:00Z" w16du:dateUtc="2025-02-13T15:45:00Z">
              <w:r w:rsidRPr="00550C2A" w:rsidDel="004A2D26">
                <w:rPr>
                  <w:rFonts w:ascii="Arial" w:eastAsia="Times New Roman" w:hAnsi="Arial" w:cs="Arial"/>
                  <w:color w:val="000000"/>
                </w:rPr>
                <w:delText>5%</w:delText>
              </w:r>
              <w:bookmarkStart w:id="5465" w:name="_Toc190881238"/>
              <w:bookmarkStart w:id="5466" w:name="_Toc190883951"/>
              <w:bookmarkEnd w:id="5465"/>
              <w:bookmarkEnd w:id="5466"/>
            </w:del>
          </w:p>
        </w:tc>
        <w:tc>
          <w:tcPr>
            <w:tcW w:w="745" w:type="dxa"/>
            <w:noWrap/>
            <w:hideMark/>
          </w:tcPr>
          <w:p w14:paraId="2CC15718" w14:textId="30ACBE10"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467" w:author="Gidon Kupietzky" w:date="2025-02-13T17:45:00Z" w16du:dateUtc="2025-02-13T15:45:00Z"/>
                <w:rFonts w:ascii="Arial" w:eastAsia="Times New Roman" w:hAnsi="Arial" w:cs="Arial"/>
                <w:color w:val="000000"/>
              </w:rPr>
              <w:pPrChange w:id="546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469" w:author="Gidon Kupietzky" w:date="2025-02-13T17:45:00Z" w16du:dateUtc="2025-02-13T15:45:00Z">
              <w:r w:rsidRPr="00550C2A" w:rsidDel="004A2D26">
                <w:rPr>
                  <w:rFonts w:ascii="Arial" w:eastAsia="Times New Roman" w:hAnsi="Arial" w:cs="Arial"/>
                  <w:color w:val="000000"/>
                </w:rPr>
                <w:delText>5%</w:delText>
              </w:r>
              <w:bookmarkStart w:id="5470" w:name="_Toc190881239"/>
              <w:bookmarkStart w:id="5471" w:name="_Toc190883952"/>
              <w:bookmarkEnd w:id="5470"/>
              <w:bookmarkEnd w:id="5471"/>
            </w:del>
          </w:p>
        </w:tc>
        <w:tc>
          <w:tcPr>
            <w:tcW w:w="745" w:type="dxa"/>
            <w:noWrap/>
            <w:hideMark/>
          </w:tcPr>
          <w:p w14:paraId="1036F193" w14:textId="35A32153"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472" w:author="Gidon Kupietzky" w:date="2025-02-13T17:45:00Z" w16du:dateUtc="2025-02-13T15:45:00Z"/>
                <w:rFonts w:ascii="Arial" w:eastAsia="Times New Roman" w:hAnsi="Arial" w:cs="Arial"/>
                <w:color w:val="000000"/>
              </w:rPr>
              <w:pPrChange w:id="547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474" w:author="Gidon Kupietzky" w:date="2025-02-13T17:45:00Z" w16du:dateUtc="2025-02-13T15:45:00Z">
              <w:r w:rsidRPr="00550C2A" w:rsidDel="004A2D26">
                <w:rPr>
                  <w:rFonts w:ascii="Arial" w:eastAsia="Times New Roman" w:hAnsi="Arial" w:cs="Arial"/>
                  <w:color w:val="000000"/>
                </w:rPr>
                <w:delText>5%</w:delText>
              </w:r>
              <w:bookmarkStart w:id="5475" w:name="_Toc190881240"/>
              <w:bookmarkStart w:id="5476" w:name="_Toc190883953"/>
              <w:bookmarkEnd w:id="5475"/>
              <w:bookmarkEnd w:id="5476"/>
            </w:del>
          </w:p>
        </w:tc>
        <w:tc>
          <w:tcPr>
            <w:tcW w:w="745" w:type="dxa"/>
            <w:noWrap/>
            <w:hideMark/>
          </w:tcPr>
          <w:p w14:paraId="26DE41EC" w14:textId="5BCD7C6F"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477" w:author="Gidon Kupietzky" w:date="2025-02-13T17:45:00Z" w16du:dateUtc="2025-02-13T15:45:00Z"/>
                <w:rFonts w:ascii="Arial" w:eastAsia="Times New Roman" w:hAnsi="Arial" w:cs="Arial"/>
                <w:color w:val="000000"/>
              </w:rPr>
              <w:pPrChange w:id="547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479" w:author="Gidon Kupietzky" w:date="2025-02-13T17:45:00Z" w16du:dateUtc="2025-02-13T15:45:00Z">
              <w:r w:rsidRPr="00550C2A" w:rsidDel="004A2D26">
                <w:rPr>
                  <w:rFonts w:ascii="Arial" w:eastAsia="Times New Roman" w:hAnsi="Arial" w:cs="Arial"/>
                  <w:color w:val="000000"/>
                </w:rPr>
                <w:delText>5%</w:delText>
              </w:r>
              <w:bookmarkStart w:id="5480" w:name="_Toc190881241"/>
              <w:bookmarkStart w:id="5481" w:name="_Toc190883954"/>
              <w:bookmarkEnd w:id="5480"/>
              <w:bookmarkEnd w:id="5481"/>
            </w:del>
          </w:p>
        </w:tc>
        <w:tc>
          <w:tcPr>
            <w:tcW w:w="745" w:type="dxa"/>
            <w:noWrap/>
            <w:hideMark/>
          </w:tcPr>
          <w:p w14:paraId="3793CEB1" w14:textId="21BD48D0"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482" w:author="Gidon Kupietzky" w:date="2025-02-13T17:45:00Z" w16du:dateUtc="2025-02-13T15:45:00Z"/>
                <w:rFonts w:ascii="Arial" w:eastAsia="Times New Roman" w:hAnsi="Arial" w:cs="Arial"/>
                <w:color w:val="000000"/>
              </w:rPr>
              <w:pPrChange w:id="548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484" w:author="Gidon Kupietzky" w:date="2025-02-13T17:45:00Z" w16du:dateUtc="2025-02-13T15:45:00Z">
              <w:r w:rsidRPr="00550C2A" w:rsidDel="004A2D26">
                <w:rPr>
                  <w:rFonts w:ascii="Arial" w:eastAsia="Times New Roman" w:hAnsi="Arial" w:cs="Arial"/>
                  <w:color w:val="000000"/>
                </w:rPr>
                <w:delText>5%</w:delText>
              </w:r>
              <w:bookmarkStart w:id="5485" w:name="_Toc190881242"/>
              <w:bookmarkStart w:id="5486" w:name="_Toc190883955"/>
              <w:bookmarkEnd w:id="5485"/>
              <w:bookmarkEnd w:id="5486"/>
            </w:del>
          </w:p>
        </w:tc>
        <w:tc>
          <w:tcPr>
            <w:tcW w:w="745" w:type="dxa"/>
            <w:noWrap/>
            <w:hideMark/>
          </w:tcPr>
          <w:p w14:paraId="3C6D373A" w14:textId="72144E56"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487" w:author="Gidon Kupietzky" w:date="2025-02-13T17:45:00Z" w16du:dateUtc="2025-02-13T15:45:00Z"/>
                <w:rFonts w:ascii="Arial" w:eastAsia="Times New Roman" w:hAnsi="Arial" w:cs="Arial"/>
                <w:color w:val="000000"/>
              </w:rPr>
              <w:pPrChange w:id="548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489" w:author="Gidon Kupietzky" w:date="2025-02-13T17:45:00Z" w16du:dateUtc="2025-02-13T15:45:00Z">
              <w:r w:rsidRPr="00550C2A" w:rsidDel="004A2D26">
                <w:rPr>
                  <w:rFonts w:ascii="Arial" w:eastAsia="Times New Roman" w:hAnsi="Arial" w:cs="Arial"/>
                  <w:color w:val="000000"/>
                </w:rPr>
                <w:delText>5%</w:delText>
              </w:r>
              <w:bookmarkStart w:id="5490" w:name="_Toc190881243"/>
              <w:bookmarkStart w:id="5491" w:name="_Toc190883956"/>
              <w:bookmarkEnd w:id="5490"/>
              <w:bookmarkEnd w:id="5491"/>
            </w:del>
          </w:p>
        </w:tc>
        <w:tc>
          <w:tcPr>
            <w:tcW w:w="745" w:type="dxa"/>
            <w:noWrap/>
            <w:hideMark/>
          </w:tcPr>
          <w:p w14:paraId="44EC82D6" w14:textId="093DC484"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492" w:author="Gidon Kupietzky" w:date="2025-02-13T17:45:00Z" w16du:dateUtc="2025-02-13T15:45:00Z"/>
                <w:rFonts w:ascii="Arial" w:eastAsia="Times New Roman" w:hAnsi="Arial" w:cs="Arial"/>
                <w:color w:val="000000"/>
              </w:rPr>
              <w:pPrChange w:id="549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494" w:author="Gidon Kupietzky" w:date="2025-02-13T17:45:00Z" w16du:dateUtc="2025-02-13T15:45:00Z">
              <w:r w:rsidRPr="00550C2A" w:rsidDel="004A2D26">
                <w:rPr>
                  <w:rFonts w:ascii="Arial" w:eastAsia="Times New Roman" w:hAnsi="Arial" w:cs="Arial"/>
                  <w:color w:val="000000"/>
                </w:rPr>
                <w:delText>5%</w:delText>
              </w:r>
              <w:bookmarkStart w:id="5495" w:name="_Toc190881244"/>
              <w:bookmarkStart w:id="5496" w:name="_Toc190883957"/>
              <w:bookmarkEnd w:id="5495"/>
              <w:bookmarkEnd w:id="5496"/>
            </w:del>
          </w:p>
        </w:tc>
        <w:bookmarkStart w:id="5497" w:name="_Toc190881245"/>
        <w:bookmarkStart w:id="5498" w:name="_Toc190883958"/>
        <w:bookmarkEnd w:id="5497"/>
        <w:bookmarkEnd w:id="5498"/>
      </w:tr>
      <w:tr w:rsidR="00550C2A" w:rsidRPr="00550C2A" w:rsidDel="004A2D26" w14:paraId="1897C62B" w14:textId="4A09CED0" w:rsidTr="00550C2A">
        <w:trPr>
          <w:cnfStyle w:val="000000100000" w:firstRow="0" w:lastRow="0" w:firstColumn="0" w:lastColumn="0" w:oddVBand="0" w:evenVBand="0" w:oddHBand="1" w:evenHBand="0" w:firstRowFirstColumn="0" w:firstRowLastColumn="0" w:lastRowFirstColumn="0" w:lastRowLastColumn="0"/>
          <w:trHeight w:val="527"/>
          <w:del w:id="5499"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5EF6C04C" w14:textId="7B93E7D7" w:rsidR="00550C2A" w:rsidRPr="00550C2A" w:rsidDel="004A2D26" w:rsidRDefault="00550C2A">
            <w:pPr>
              <w:tabs>
                <w:tab w:val="left" w:pos="2446"/>
              </w:tabs>
              <w:spacing w:line="276" w:lineRule="auto"/>
              <w:rPr>
                <w:del w:id="5500" w:author="Gidon Kupietzky" w:date="2025-02-13T17:45:00Z" w16du:dateUtc="2025-02-13T15:45:00Z"/>
                <w:rFonts w:ascii="Arial" w:eastAsia="Times New Roman" w:hAnsi="Arial" w:cs="Arial"/>
                <w:color w:val="000000"/>
              </w:rPr>
              <w:pPrChange w:id="5501" w:author="Gidon Kupietzky" w:date="2025-02-13T17:45:00Z" w16du:dateUtc="2025-02-13T15:45:00Z">
                <w:pPr>
                  <w:bidi w:val="0"/>
                  <w:spacing w:before="0" w:line="240" w:lineRule="auto"/>
                  <w:ind w:left="0"/>
                </w:pPr>
              </w:pPrChange>
            </w:pPr>
            <w:del w:id="5502" w:author="Gidon Kupietzky" w:date="2025-02-13T17:45:00Z" w16du:dateUtc="2025-02-13T15:45:00Z">
              <w:r w:rsidRPr="00550C2A" w:rsidDel="004A2D26">
                <w:rPr>
                  <w:rFonts w:ascii="Arial" w:eastAsia="Times New Roman" w:hAnsi="Arial" w:cs="Arial"/>
                  <w:color w:val="000000"/>
                </w:rPr>
                <w:delText>over_work_age</w:delText>
              </w:r>
              <w:bookmarkStart w:id="5503" w:name="_Toc190881246"/>
              <w:bookmarkStart w:id="5504" w:name="_Toc190883959"/>
              <w:bookmarkEnd w:id="5503"/>
              <w:bookmarkEnd w:id="5504"/>
            </w:del>
          </w:p>
        </w:tc>
        <w:tc>
          <w:tcPr>
            <w:tcW w:w="1000" w:type="dxa"/>
            <w:noWrap/>
            <w:hideMark/>
          </w:tcPr>
          <w:p w14:paraId="3B3C08D7" w14:textId="4339572B"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505" w:author="Gidon Kupietzky" w:date="2025-02-13T17:45:00Z" w16du:dateUtc="2025-02-13T15:45:00Z"/>
                <w:rFonts w:ascii="Arial" w:eastAsia="Times New Roman" w:hAnsi="Arial" w:cs="Arial"/>
                <w:color w:val="000000"/>
              </w:rPr>
              <w:pPrChange w:id="5506"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507" w:author="Gidon Kupietzky" w:date="2025-02-13T17:45:00Z" w16du:dateUtc="2025-02-13T15:45:00Z">
              <w:r w:rsidRPr="00550C2A" w:rsidDel="004A2D26">
                <w:rPr>
                  <w:rFonts w:ascii="Arial" w:eastAsia="Times New Roman" w:hAnsi="Arial" w:cs="Arial"/>
                  <w:color w:val="000000"/>
                </w:rPr>
                <w:delText>man</w:delText>
              </w:r>
              <w:bookmarkStart w:id="5508" w:name="_Toc190881247"/>
              <w:bookmarkStart w:id="5509" w:name="_Toc190883960"/>
              <w:bookmarkEnd w:id="5508"/>
              <w:bookmarkEnd w:id="5509"/>
            </w:del>
          </w:p>
        </w:tc>
        <w:tc>
          <w:tcPr>
            <w:tcW w:w="1473" w:type="dxa"/>
            <w:noWrap/>
            <w:hideMark/>
          </w:tcPr>
          <w:p w14:paraId="092BE2CC" w14:textId="5637FAE1"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510" w:author="Gidon Kupietzky" w:date="2025-02-13T17:45:00Z" w16du:dateUtc="2025-02-13T15:45:00Z"/>
                <w:rFonts w:ascii="Arial" w:eastAsia="Times New Roman" w:hAnsi="Arial" w:cs="Arial"/>
                <w:color w:val="000000"/>
              </w:rPr>
              <w:pPrChange w:id="5511"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512" w:author="Gidon Kupietzky" w:date="2025-02-13T17:45:00Z" w16du:dateUtc="2025-02-13T15:45:00Z">
              <w:r w:rsidRPr="00550C2A" w:rsidDel="004A2D26">
                <w:rPr>
                  <w:rFonts w:ascii="Arial" w:eastAsia="Times New Roman" w:hAnsi="Arial" w:cs="Arial"/>
                  <w:color w:val="000000"/>
                </w:rPr>
                <w:delText>Arab</w:delText>
              </w:r>
              <w:bookmarkStart w:id="5513" w:name="_Toc190881248"/>
              <w:bookmarkStart w:id="5514" w:name="_Toc190883961"/>
              <w:bookmarkEnd w:id="5513"/>
              <w:bookmarkEnd w:id="5514"/>
            </w:del>
          </w:p>
        </w:tc>
        <w:tc>
          <w:tcPr>
            <w:tcW w:w="745" w:type="dxa"/>
            <w:noWrap/>
            <w:hideMark/>
          </w:tcPr>
          <w:p w14:paraId="73A8528B" w14:textId="73E48AB9"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515" w:author="Gidon Kupietzky" w:date="2025-02-13T17:45:00Z" w16du:dateUtc="2025-02-13T15:45:00Z"/>
                <w:rFonts w:ascii="Arial" w:eastAsia="Times New Roman" w:hAnsi="Arial" w:cs="Arial"/>
                <w:color w:val="000000"/>
              </w:rPr>
              <w:pPrChange w:id="551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517" w:author="Gidon Kupietzky" w:date="2025-02-13T17:45:00Z" w16du:dateUtc="2025-02-13T15:45:00Z">
              <w:r w:rsidRPr="00550C2A" w:rsidDel="004A2D26">
                <w:rPr>
                  <w:rFonts w:ascii="Arial" w:eastAsia="Times New Roman" w:hAnsi="Arial" w:cs="Arial"/>
                  <w:color w:val="000000"/>
                </w:rPr>
                <w:delText>1%</w:delText>
              </w:r>
              <w:bookmarkStart w:id="5518" w:name="_Toc190881249"/>
              <w:bookmarkStart w:id="5519" w:name="_Toc190883962"/>
              <w:bookmarkEnd w:id="5518"/>
              <w:bookmarkEnd w:id="5519"/>
            </w:del>
          </w:p>
        </w:tc>
        <w:tc>
          <w:tcPr>
            <w:tcW w:w="745" w:type="dxa"/>
            <w:noWrap/>
            <w:hideMark/>
          </w:tcPr>
          <w:p w14:paraId="1B73A5AB" w14:textId="30D8B21A"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520" w:author="Gidon Kupietzky" w:date="2025-02-13T17:45:00Z" w16du:dateUtc="2025-02-13T15:45:00Z"/>
                <w:rFonts w:ascii="Arial" w:eastAsia="Times New Roman" w:hAnsi="Arial" w:cs="Arial"/>
                <w:color w:val="000000"/>
              </w:rPr>
              <w:pPrChange w:id="552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522" w:author="Gidon Kupietzky" w:date="2025-02-13T17:45:00Z" w16du:dateUtc="2025-02-13T15:45:00Z">
              <w:r w:rsidRPr="00550C2A" w:rsidDel="004A2D26">
                <w:rPr>
                  <w:rFonts w:ascii="Arial" w:eastAsia="Times New Roman" w:hAnsi="Arial" w:cs="Arial"/>
                  <w:color w:val="000000"/>
                </w:rPr>
                <w:delText>1%</w:delText>
              </w:r>
              <w:bookmarkStart w:id="5523" w:name="_Toc190881250"/>
              <w:bookmarkStart w:id="5524" w:name="_Toc190883963"/>
              <w:bookmarkEnd w:id="5523"/>
              <w:bookmarkEnd w:id="5524"/>
            </w:del>
          </w:p>
        </w:tc>
        <w:tc>
          <w:tcPr>
            <w:tcW w:w="745" w:type="dxa"/>
            <w:noWrap/>
            <w:hideMark/>
          </w:tcPr>
          <w:p w14:paraId="3EA75EAC" w14:textId="0EDB954B"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525" w:author="Gidon Kupietzky" w:date="2025-02-13T17:45:00Z" w16du:dateUtc="2025-02-13T15:45:00Z"/>
                <w:rFonts w:ascii="Arial" w:eastAsia="Times New Roman" w:hAnsi="Arial" w:cs="Arial"/>
                <w:color w:val="000000"/>
              </w:rPr>
              <w:pPrChange w:id="552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527" w:author="Gidon Kupietzky" w:date="2025-02-13T17:45:00Z" w16du:dateUtc="2025-02-13T15:45:00Z">
              <w:r w:rsidRPr="00550C2A" w:rsidDel="004A2D26">
                <w:rPr>
                  <w:rFonts w:ascii="Arial" w:eastAsia="Times New Roman" w:hAnsi="Arial" w:cs="Arial"/>
                  <w:color w:val="000000"/>
                </w:rPr>
                <w:delText>1%</w:delText>
              </w:r>
              <w:bookmarkStart w:id="5528" w:name="_Toc190881251"/>
              <w:bookmarkStart w:id="5529" w:name="_Toc190883964"/>
              <w:bookmarkEnd w:id="5528"/>
              <w:bookmarkEnd w:id="5529"/>
            </w:del>
          </w:p>
        </w:tc>
        <w:tc>
          <w:tcPr>
            <w:tcW w:w="745" w:type="dxa"/>
            <w:noWrap/>
            <w:hideMark/>
          </w:tcPr>
          <w:p w14:paraId="35E7C640" w14:textId="71262BEC"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530" w:author="Gidon Kupietzky" w:date="2025-02-13T17:45:00Z" w16du:dateUtc="2025-02-13T15:45:00Z"/>
                <w:rFonts w:ascii="Arial" w:eastAsia="Times New Roman" w:hAnsi="Arial" w:cs="Arial"/>
                <w:color w:val="000000"/>
              </w:rPr>
              <w:pPrChange w:id="553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532" w:author="Gidon Kupietzky" w:date="2025-02-13T17:45:00Z" w16du:dateUtc="2025-02-13T15:45:00Z">
              <w:r w:rsidRPr="00550C2A" w:rsidDel="004A2D26">
                <w:rPr>
                  <w:rFonts w:ascii="Arial" w:eastAsia="Times New Roman" w:hAnsi="Arial" w:cs="Arial"/>
                  <w:color w:val="000000"/>
                </w:rPr>
                <w:delText>1%</w:delText>
              </w:r>
              <w:bookmarkStart w:id="5533" w:name="_Toc190881252"/>
              <w:bookmarkStart w:id="5534" w:name="_Toc190883965"/>
              <w:bookmarkEnd w:id="5533"/>
              <w:bookmarkEnd w:id="5534"/>
            </w:del>
          </w:p>
        </w:tc>
        <w:tc>
          <w:tcPr>
            <w:tcW w:w="745" w:type="dxa"/>
            <w:noWrap/>
            <w:hideMark/>
          </w:tcPr>
          <w:p w14:paraId="17AD4FF5" w14:textId="41338CEF"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535" w:author="Gidon Kupietzky" w:date="2025-02-13T17:45:00Z" w16du:dateUtc="2025-02-13T15:45:00Z"/>
                <w:rFonts w:ascii="Arial" w:eastAsia="Times New Roman" w:hAnsi="Arial" w:cs="Arial"/>
                <w:color w:val="000000"/>
              </w:rPr>
              <w:pPrChange w:id="553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537" w:author="Gidon Kupietzky" w:date="2025-02-13T17:45:00Z" w16du:dateUtc="2025-02-13T15:45:00Z">
              <w:r w:rsidRPr="00550C2A" w:rsidDel="004A2D26">
                <w:rPr>
                  <w:rFonts w:ascii="Arial" w:eastAsia="Times New Roman" w:hAnsi="Arial" w:cs="Arial"/>
                  <w:color w:val="000000"/>
                </w:rPr>
                <w:delText>1%</w:delText>
              </w:r>
              <w:bookmarkStart w:id="5538" w:name="_Toc190881253"/>
              <w:bookmarkStart w:id="5539" w:name="_Toc190883966"/>
              <w:bookmarkEnd w:id="5538"/>
              <w:bookmarkEnd w:id="5539"/>
            </w:del>
          </w:p>
        </w:tc>
        <w:tc>
          <w:tcPr>
            <w:tcW w:w="745" w:type="dxa"/>
            <w:noWrap/>
            <w:hideMark/>
          </w:tcPr>
          <w:p w14:paraId="6EE12126" w14:textId="6A2F8A8E"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540" w:author="Gidon Kupietzky" w:date="2025-02-13T17:45:00Z" w16du:dateUtc="2025-02-13T15:45:00Z"/>
                <w:rFonts w:ascii="Arial" w:eastAsia="Times New Roman" w:hAnsi="Arial" w:cs="Arial"/>
                <w:color w:val="000000"/>
              </w:rPr>
              <w:pPrChange w:id="554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542" w:author="Gidon Kupietzky" w:date="2025-02-13T17:45:00Z" w16du:dateUtc="2025-02-13T15:45:00Z">
              <w:r w:rsidRPr="00550C2A" w:rsidDel="004A2D26">
                <w:rPr>
                  <w:rFonts w:ascii="Arial" w:eastAsia="Times New Roman" w:hAnsi="Arial" w:cs="Arial"/>
                  <w:color w:val="000000"/>
                </w:rPr>
                <w:delText>1%</w:delText>
              </w:r>
              <w:bookmarkStart w:id="5543" w:name="_Toc190881254"/>
              <w:bookmarkStart w:id="5544" w:name="_Toc190883967"/>
              <w:bookmarkEnd w:id="5543"/>
              <w:bookmarkEnd w:id="5544"/>
            </w:del>
          </w:p>
        </w:tc>
        <w:tc>
          <w:tcPr>
            <w:tcW w:w="745" w:type="dxa"/>
            <w:noWrap/>
            <w:hideMark/>
          </w:tcPr>
          <w:p w14:paraId="4DC1A305" w14:textId="7947941B"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545" w:author="Gidon Kupietzky" w:date="2025-02-13T17:45:00Z" w16du:dateUtc="2025-02-13T15:45:00Z"/>
                <w:rFonts w:ascii="Arial" w:eastAsia="Times New Roman" w:hAnsi="Arial" w:cs="Arial"/>
                <w:color w:val="000000"/>
              </w:rPr>
              <w:pPrChange w:id="554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547" w:author="Gidon Kupietzky" w:date="2025-02-13T17:45:00Z" w16du:dateUtc="2025-02-13T15:45:00Z">
              <w:r w:rsidRPr="00550C2A" w:rsidDel="004A2D26">
                <w:rPr>
                  <w:rFonts w:ascii="Arial" w:eastAsia="Times New Roman" w:hAnsi="Arial" w:cs="Arial"/>
                  <w:color w:val="000000"/>
                </w:rPr>
                <w:delText>1%</w:delText>
              </w:r>
              <w:bookmarkStart w:id="5548" w:name="_Toc190881255"/>
              <w:bookmarkStart w:id="5549" w:name="_Toc190883968"/>
              <w:bookmarkEnd w:id="5548"/>
              <w:bookmarkEnd w:id="5549"/>
            </w:del>
          </w:p>
        </w:tc>
        <w:bookmarkStart w:id="5550" w:name="_Toc190881256"/>
        <w:bookmarkStart w:id="5551" w:name="_Toc190883969"/>
        <w:bookmarkEnd w:id="5550"/>
        <w:bookmarkEnd w:id="5551"/>
      </w:tr>
      <w:tr w:rsidR="00550C2A" w:rsidRPr="00550C2A" w:rsidDel="004A2D26" w14:paraId="04332A65" w14:textId="05C8ECAC" w:rsidTr="00550C2A">
        <w:trPr>
          <w:trHeight w:val="527"/>
          <w:del w:id="5552"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119A20D0" w14:textId="12F457DA" w:rsidR="00550C2A" w:rsidRPr="00550C2A" w:rsidDel="004A2D26" w:rsidRDefault="00550C2A">
            <w:pPr>
              <w:tabs>
                <w:tab w:val="left" w:pos="2446"/>
              </w:tabs>
              <w:spacing w:line="276" w:lineRule="auto"/>
              <w:rPr>
                <w:del w:id="5553" w:author="Gidon Kupietzky" w:date="2025-02-13T17:45:00Z" w16du:dateUtc="2025-02-13T15:45:00Z"/>
                <w:rFonts w:ascii="Arial" w:eastAsia="Times New Roman" w:hAnsi="Arial" w:cs="Arial"/>
                <w:color w:val="000000"/>
              </w:rPr>
              <w:pPrChange w:id="5554" w:author="Gidon Kupietzky" w:date="2025-02-13T17:45:00Z" w16du:dateUtc="2025-02-13T15:45:00Z">
                <w:pPr>
                  <w:bidi w:val="0"/>
                  <w:spacing w:before="0" w:line="240" w:lineRule="auto"/>
                  <w:ind w:left="0"/>
                </w:pPr>
              </w:pPrChange>
            </w:pPr>
            <w:del w:id="5555" w:author="Gidon Kupietzky" w:date="2025-02-13T17:45:00Z" w16du:dateUtc="2025-02-13T15:45:00Z">
              <w:r w:rsidRPr="00550C2A" w:rsidDel="004A2D26">
                <w:rPr>
                  <w:rFonts w:ascii="Arial" w:eastAsia="Times New Roman" w:hAnsi="Arial" w:cs="Arial"/>
                  <w:color w:val="000000"/>
                </w:rPr>
                <w:lastRenderedPageBreak/>
                <w:delText>over_work_age</w:delText>
              </w:r>
              <w:bookmarkStart w:id="5556" w:name="_Toc190881257"/>
              <w:bookmarkStart w:id="5557" w:name="_Toc190883970"/>
              <w:bookmarkEnd w:id="5556"/>
              <w:bookmarkEnd w:id="5557"/>
            </w:del>
          </w:p>
        </w:tc>
        <w:tc>
          <w:tcPr>
            <w:tcW w:w="1000" w:type="dxa"/>
            <w:noWrap/>
            <w:hideMark/>
          </w:tcPr>
          <w:p w14:paraId="60E98016" w14:textId="682CF02F"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558" w:author="Gidon Kupietzky" w:date="2025-02-13T17:45:00Z" w16du:dateUtc="2025-02-13T15:45:00Z"/>
                <w:rFonts w:ascii="Arial" w:eastAsia="Times New Roman" w:hAnsi="Arial" w:cs="Arial"/>
                <w:color w:val="000000"/>
              </w:rPr>
              <w:pPrChange w:id="5559"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560" w:author="Gidon Kupietzky" w:date="2025-02-13T17:45:00Z" w16du:dateUtc="2025-02-13T15:45:00Z">
              <w:r w:rsidRPr="00550C2A" w:rsidDel="004A2D26">
                <w:rPr>
                  <w:rFonts w:ascii="Arial" w:eastAsia="Times New Roman" w:hAnsi="Arial" w:cs="Arial"/>
                  <w:color w:val="000000"/>
                </w:rPr>
                <w:delText>woman</w:delText>
              </w:r>
              <w:bookmarkStart w:id="5561" w:name="_Toc190881258"/>
              <w:bookmarkStart w:id="5562" w:name="_Toc190883971"/>
              <w:bookmarkEnd w:id="5561"/>
              <w:bookmarkEnd w:id="5562"/>
            </w:del>
          </w:p>
        </w:tc>
        <w:tc>
          <w:tcPr>
            <w:tcW w:w="1473" w:type="dxa"/>
            <w:noWrap/>
            <w:hideMark/>
          </w:tcPr>
          <w:p w14:paraId="78E3B27E" w14:textId="730CA960"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563" w:author="Gidon Kupietzky" w:date="2025-02-13T17:45:00Z" w16du:dateUtc="2025-02-13T15:45:00Z"/>
                <w:rFonts w:ascii="Arial" w:eastAsia="Times New Roman" w:hAnsi="Arial" w:cs="Arial"/>
                <w:color w:val="000000"/>
              </w:rPr>
              <w:pPrChange w:id="5564"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565" w:author="Gidon Kupietzky" w:date="2025-02-13T17:45:00Z" w16du:dateUtc="2025-02-13T15:45:00Z">
              <w:r w:rsidRPr="00550C2A" w:rsidDel="004A2D26">
                <w:rPr>
                  <w:rFonts w:ascii="Arial" w:eastAsia="Times New Roman" w:hAnsi="Arial" w:cs="Arial"/>
                  <w:color w:val="000000"/>
                </w:rPr>
                <w:delText>Arab</w:delText>
              </w:r>
              <w:bookmarkStart w:id="5566" w:name="_Toc190881259"/>
              <w:bookmarkStart w:id="5567" w:name="_Toc190883972"/>
              <w:bookmarkEnd w:id="5566"/>
              <w:bookmarkEnd w:id="5567"/>
            </w:del>
          </w:p>
        </w:tc>
        <w:tc>
          <w:tcPr>
            <w:tcW w:w="745" w:type="dxa"/>
            <w:noWrap/>
            <w:hideMark/>
          </w:tcPr>
          <w:p w14:paraId="52437832" w14:textId="49D1F45B"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568" w:author="Gidon Kupietzky" w:date="2025-02-13T17:45:00Z" w16du:dateUtc="2025-02-13T15:45:00Z"/>
                <w:rFonts w:ascii="Arial" w:eastAsia="Times New Roman" w:hAnsi="Arial" w:cs="Arial"/>
                <w:color w:val="000000"/>
              </w:rPr>
              <w:pPrChange w:id="556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570" w:author="Gidon Kupietzky" w:date="2025-02-13T17:45:00Z" w16du:dateUtc="2025-02-13T15:45:00Z">
              <w:r w:rsidRPr="00550C2A" w:rsidDel="004A2D26">
                <w:rPr>
                  <w:rFonts w:ascii="Arial" w:eastAsia="Times New Roman" w:hAnsi="Arial" w:cs="Arial"/>
                  <w:color w:val="000000"/>
                </w:rPr>
                <w:delText>1%</w:delText>
              </w:r>
              <w:bookmarkStart w:id="5571" w:name="_Toc190881260"/>
              <w:bookmarkStart w:id="5572" w:name="_Toc190883973"/>
              <w:bookmarkEnd w:id="5571"/>
              <w:bookmarkEnd w:id="5572"/>
            </w:del>
          </w:p>
        </w:tc>
        <w:tc>
          <w:tcPr>
            <w:tcW w:w="745" w:type="dxa"/>
            <w:noWrap/>
            <w:hideMark/>
          </w:tcPr>
          <w:p w14:paraId="0166E9B7" w14:textId="66F0752E"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573" w:author="Gidon Kupietzky" w:date="2025-02-13T17:45:00Z" w16du:dateUtc="2025-02-13T15:45:00Z"/>
                <w:rFonts w:ascii="Arial" w:eastAsia="Times New Roman" w:hAnsi="Arial" w:cs="Arial"/>
                <w:color w:val="000000"/>
              </w:rPr>
              <w:pPrChange w:id="557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575" w:author="Gidon Kupietzky" w:date="2025-02-13T17:45:00Z" w16du:dateUtc="2025-02-13T15:45:00Z">
              <w:r w:rsidRPr="00550C2A" w:rsidDel="004A2D26">
                <w:rPr>
                  <w:rFonts w:ascii="Arial" w:eastAsia="Times New Roman" w:hAnsi="Arial" w:cs="Arial"/>
                  <w:color w:val="000000"/>
                </w:rPr>
                <w:delText>1%</w:delText>
              </w:r>
              <w:bookmarkStart w:id="5576" w:name="_Toc190881261"/>
              <w:bookmarkStart w:id="5577" w:name="_Toc190883974"/>
              <w:bookmarkEnd w:id="5576"/>
              <w:bookmarkEnd w:id="5577"/>
            </w:del>
          </w:p>
        </w:tc>
        <w:tc>
          <w:tcPr>
            <w:tcW w:w="745" w:type="dxa"/>
            <w:noWrap/>
            <w:hideMark/>
          </w:tcPr>
          <w:p w14:paraId="6420B2E6" w14:textId="05A01F86"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578" w:author="Gidon Kupietzky" w:date="2025-02-13T17:45:00Z" w16du:dateUtc="2025-02-13T15:45:00Z"/>
                <w:rFonts w:ascii="Arial" w:eastAsia="Times New Roman" w:hAnsi="Arial" w:cs="Arial"/>
                <w:color w:val="000000"/>
              </w:rPr>
              <w:pPrChange w:id="557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580" w:author="Gidon Kupietzky" w:date="2025-02-13T17:45:00Z" w16du:dateUtc="2025-02-13T15:45:00Z">
              <w:r w:rsidRPr="00550C2A" w:rsidDel="004A2D26">
                <w:rPr>
                  <w:rFonts w:ascii="Arial" w:eastAsia="Times New Roman" w:hAnsi="Arial" w:cs="Arial"/>
                  <w:color w:val="000000"/>
                </w:rPr>
                <w:delText>1%</w:delText>
              </w:r>
              <w:bookmarkStart w:id="5581" w:name="_Toc190881262"/>
              <w:bookmarkStart w:id="5582" w:name="_Toc190883975"/>
              <w:bookmarkEnd w:id="5581"/>
              <w:bookmarkEnd w:id="5582"/>
            </w:del>
          </w:p>
        </w:tc>
        <w:tc>
          <w:tcPr>
            <w:tcW w:w="745" w:type="dxa"/>
            <w:noWrap/>
            <w:hideMark/>
          </w:tcPr>
          <w:p w14:paraId="557BFBD8" w14:textId="1899D46F"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583" w:author="Gidon Kupietzky" w:date="2025-02-13T17:45:00Z" w16du:dateUtc="2025-02-13T15:45:00Z"/>
                <w:rFonts w:ascii="Arial" w:eastAsia="Times New Roman" w:hAnsi="Arial" w:cs="Arial"/>
                <w:color w:val="000000"/>
              </w:rPr>
              <w:pPrChange w:id="558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585" w:author="Gidon Kupietzky" w:date="2025-02-13T17:45:00Z" w16du:dateUtc="2025-02-13T15:45:00Z">
              <w:r w:rsidRPr="00550C2A" w:rsidDel="004A2D26">
                <w:rPr>
                  <w:rFonts w:ascii="Arial" w:eastAsia="Times New Roman" w:hAnsi="Arial" w:cs="Arial"/>
                  <w:color w:val="000000"/>
                </w:rPr>
                <w:delText>1%</w:delText>
              </w:r>
              <w:bookmarkStart w:id="5586" w:name="_Toc190881263"/>
              <w:bookmarkStart w:id="5587" w:name="_Toc190883976"/>
              <w:bookmarkEnd w:id="5586"/>
              <w:bookmarkEnd w:id="5587"/>
            </w:del>
          </w:p>
        </w:tc>
        <w:tc>
          <w:tcPr>
            <w:tcW w:w="745" w:type="dxa"/>
            <w:noWrap/>
            <w:hideMark/>
          </w:tcPr>
          <w:p w14:paraId="10796E0E" w14:textId="62126D39"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588" w:author="Gidon Kupietzky" w:date="2025-02-13T17:45:00Z" w16du:dateUtc="2025-02-13T15:45:00Z"/>
                <w:rFonts w:ascii="Arial" w:eastAsia="Times New Roman" w:hAnsi="Arial" w:cs="Arial"/>
                <w:color w:val="000000"/>
              </w:rPr>
              <w:pPrChange w:id="558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590" w:author="Gidon Kupietzky" w:date="2025-02-13T17:45:00Z" w16du:dateUtc="2025-02-13T15:45:00Z">
              <w:r w:rsidRPr="00550C2A" w:rsidDel="004A2D26">
                <w:rPr>
                  <w:rFonts w:ascii="Arial" w:eastAsia="Times New Roman" w:hAnsi="Arial" w:cs="Arial"/>
                  <w:color w:val="000000"/>
                </w:rPr>
                <w:delText>1%</w:delText>
              </w:r>
              <w:bookmarkStart w:id="5591" w:name="_Toc190881264"/>
              <w:bookmarkStart w:id="5592" w:name="_Toc190883977"/>
              <w:bookmarkEnd w:id="5591"/>
              <w:bookmarkEnd w:id="5592"/>
            </w:del>
          </w:p>
        </w:tc>
        <w:tc>
          <w:tcPr>
            <w:tcW w:w="745" w:type="dxa"/>
            <w:noWrap/>
            <w:hideMark/>
          </w:tcPr>
          <w:p w14:paraId="1D7FC7BC" w14:textId="0FB212E0"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593" w:author="Gidon Kupietzky" w:date="2025-02-13T17:45:00Z" w16du:dateUtc="2025-02-13T15:45:00Z"/>
                <w:rFonts w:ascii="Arial" w:eastAsia="Times New Roman" w:hAnsi="Arial" w:cs="Arial"/>
                <w:color w:val="000000"/>
              </w:rPr>
              <w:pPrChange w:id="559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595" w:author="Gidon Kupietzky" w:date="2025-02-13T17:45:00Z" w16du:dateUtc="2025-02-13T15:45:00Z">
              <w:r w:rsidRPr="00550C2A" w:rsidDel="004A2D26">
                <w:rPr>
                  <w:rFonts w:ascii="Arial" w:eastAsia="Times New Roman" w:hAnsi="Arial" w:cs="Arial"/>
                  <w:color w:val="000000"/>
                </w:rPr>
                <w:delText>1%</w:delText>
              </w:r>
              <w:bookmarkStart w:id="5596" w:name="_Toc190881265"/>
              <w:bookmarkStart w:id="5597" w:name="_Toc190883978"/>
              <w:bookmarkEnd w:id="5596"/>
              <w:bookmarkEnd w:id="5597"/>
            </w:del>
          </w:p>
        </w:tc>
        <w:tc>
          <w:tcPr>
            <w:tcW w:w="745" w:type="dxa"/>
            <w:noWrap/>
            <w:hideMark/>
          </w:tcPr>
          <w:p w14:paraId="4A1E3710" w14:textId="1259456C"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598" w:author="Gidon Kupietzky" w:date="2025-02-13T17:45:00Z" w16du:dateUtc="2025-02-13T15:45:00Z"/>
                <w:rFonts w:ascii="Arial" w:eastAsia="Times New Roman" w:hAnsi="Arial" w:cs="Arial"/>
                <w:color w:val="000000"/>
              </w:rPr>
              <w:pPrChange w:id="559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600" w:author="Gidon Kupietzky" w:date="2025-02-13T17:45:00Z" w16du:dateUtc="2025-02-13T15:45:00Z">
              <w:r w:rsidRPr="00550C2A" w:rsidDel="004A2D26">
                <w:rPr>
                  <w:rFonts w:ascii="Arial" w:eastAsia="Times New Roman" w:hAnsi="Arial" w:cs="Arial"/>
                  <w:color w:val="000000"/>
                </w:rPr>
                <w:delText>1%</w:delText>
              </w:r>
              <w:bookmarkStart w:id="5601" w:name="_Toc190881266"/>
              <w:bookmarkStart w:id="5602" w:name="_Toc190883979"/>
              <w:bookmarkEnd w:id="5601"/>
              <w:bookmarkEnd w:id="5602"/>
            </w:del>
          </w:p>
        </w:tc>
        <w:bookmarkStart w:id="5603" w:name="_Toc190881267"/>
        <w:bookmarkStart w:id="5604" w:name="_Toc190883980"/>
        <w:bookmarkEnd w:id="5603"/>
        <w:bookmarkEnd w:id="5604"/>
      </w:tr>
      <w:tr w:rsidR="00550C2A" w:rsidRPr="00550C2A" w:rsidDel="004A2D26" w14:paraId="21BC8280" w14:textId="2C004989" w:rsidTr="00550C2A">
        <w:trPr>
          <w:cnfStyle w:val="000000100000" w:firstRow="0" w:lastRow="0" w:firstColumn="0" w:lastColumn="0" w:oddVBand="0" w:evenVBand="0" w:oddHBand="1" w:evenHBand="0" w:firstRowFirstColumn="0" w:firstRowLastColumn="0" w:lastRowFirstColumn="0" w:lastRowLastColumn="0"/>
          <w:trHeight w:val="527"/>
          <w:del w:id="5605"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39EE2667" w14:textId="2178630D" w:rsidR="00550C2A" w:rsidRPr="00550C2A" w:rsidDel="004A2D26" w:rsidRDefault="00550C2A">
            <w:pPr>
              <w:tabs>
                <w:tab w:val="left" w:pos="2446"/>
              </w:tabs>
              <w:spacing w:line="276" w:lineRule="auto"/>
              <w:rPr>
                <w:del w:id="5606" w:author="Gidon Kupietzky" w:date="2025-02-13T17:45:00Z" w16du:dateUtc="2025-02-13T15:45:00Z"/>
                <w:rFonts w:ascii="Arial" w:eastAsia="Times New Roman" w:hAnsi="Arial" w:cs="Arial"/>
                <w:color w:val="000000"/>
              </w:rPr>
              <w:pPrChange w:id="5607" w:author="Gidon Kupietzky" w:date="2025-02-13T17:45:00Z" w16du:dateUtc="2025-02-13T15:45:00Z">
                <w:pPr>
                  <w:bidi w:val="0"/>
                  <w:spacing w:before="0" w:line="240" w:lineRule="auto"/>
                  <w:ind w:left="0"/>
                </w:pPr>
              </w:pPrChange>
            </w:pPr>
            <w:del w:id="5608" w:author="Gidon Kupietzky" w:date="2025-02-13T17:45:00Z" w16du:dateUtc="2025-02-13T15:45:00Z">
              <w:r w:rsidRPr="00550C2A" w:rsidDel="004A2D26">
                <w:rPr>
                  <w:rFonts w:ascii="Arial" w:eastAsia="Times New Roman" w:hAnsi="Arial" w:cs="Arial"/>
                  <w:color w:val="000000"/>
                </w:rPr>
                <w:delText>over_work_age</w:delText>
              </w:r>
              <w:bookmarkStart w:id="5609" w:name="_Toc190881268"/>
              <w:bookmarkStart w:id="5610" w:name="_Toc190883981"/>
              <w:bookmarkEnd w:id="5609"/>
              <w:bookmarkEnd w:id="5610"/>
            </w:del>
          </w:p>
        </w:tc>
        <w:tc>
          <w:tcPr>
            <w:tcW w:w="1000" w:type="dxa"/>
            <w:noWrap/>
            <w:hideMark/>
          </w:tcPr>
          <w:p w14:paraId="004422BA" w14:textId="26226B9A"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611" w:author="Gidon Kupietzky" w:date="2025-02-13T17:45:00Z" w16du:dateUtc="2025-02-13T15:45:00Z"/>
                <w:rFonts w:ascii="Arial" w:eastAsia="Times New Roman" w:hAnsi="Arial" w:cs="Arial"/>
                <w:color w:val="000000"/>
              </w:rPr>
              <w:pPrChange w:id="5612"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613" w:author="Gidon Kupietzky" w:date="2025-02-13T17:45:00Z" w16du:dateUtc="2025-02-13T15:45:00Z">
              <w:r w:rsidRPr="00550C2A" w:rsidDel="004A2D26">
                <w:rPr>
                  <w:rFonts w:ascii="Arial" w:eastAsia="Times New Roman" w:hAnsi="Arial" w:cs="Arial"/>
                  <w:color w:val="000000"/>
                </w:rPr>
                <w:delText>man</w:delText>
              </w:r>
              <w:bookmarkStart w:id="5614" w:name="_Toc190881269"/>
              <w:bookmarkStart w:id="5615" w:name="_Toc190883982"/>
              <w:bookmarkEnd w:id="5614"/>
              <w:bookmarkEnd w:id="5615"/>
            </w:del>
          </w:p>
        </w:tc>
        <w:tc>
          <w:tcPr>
            <w:tcW w:w="1473" w:type="dxa"/>
            <w:noWrap/>
            <w:hideMark/>
          </w:tcPr>
          <w:p w14:paraId="50F4DCDC" w14:textId="7666267F"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616" w:author="Gidon Kupietzky" w:date="2025-02-13T17:45:00Z" w16du:dateUtc="2025-02-13T15:45:00Z"/>
                <w:rFonts w:ascii="Arial" w:eastAsia="Times New Roman" w:hAnsi="Arial" w:cs="Arial"/>
                <w:color w:val="000000"/>
              </w:rPr>
              <w:pPrChange w:id="5617"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618" w:author="Gidon Kupietzky" w:date="2025-02-13T17:45:00Z" w16du:dateUtc="2025-02-13T15:45:00Z">
              <w:r w:rsidRPr="00550C2A" w:rsidDel="004A2D26">
                <w:rPr>
                  <w:rFonts w:ascii="Arial" w:eastAsia="Times New Roman" w:hAnsi="Arial" w:cs="Arial"/>
                  <w:color w:val="000000"/>
                </w:rPr>
                <w:delText>U_Orthodox</w:delText>
              </w:r>
              <w:bookmarkStart w:id="5619" w:name="_Toc190881270"/>
              <w:bookmarkStart w:id="5620" w:name="_Toc190883983"/>
              <w:bookmarkEnd w:id="5619"/>
              <w:bookmarkEnd w:id="5620"/>
            </w:del>
          </w:p>
        </w:tc>
        <w:tc>
          <w:tcPr>
            <w:tcW w:w="745" w:type="dxa"/>
            <w:noWrap/>
            <w:hideMark/>
          </w:tcPr>
          <w:p w14:paraId="5CC9D2F7" w14:textId="71373909"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621" w:author="Gidon Kupietzky" w:date="2025-02-13T17:45:00Z" w16du:dateUtc="2025-02-13T15:45:00Z"/>
                <w:rFonts w:ascii="Arial" w:eastAsia="Times New Roman" w:hAnsi="Arial" w:cs="Arial"/>
                <w:color w:val="000000"/>
              </w:rPr>
              <w:pPrChange w:id="562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623" w:author="Gidon Kupietzky" w:date="2025-02-13T17:45:00Z" w16du:dateUtc="2025-02-13T15:45:00Z">
              <w:r w:rsidRPr="00550C2A" w:rsidDel="004A2D26">
                <w:rPr>
                  <w:rFonts w:ascii="Arial" w:eastAsia="Times New Roman" w:hAnsi="Arial" w:cs="Arial"/>
                  <w:color w:val="000000"/>
                </w:rPr>
                <w:delText>9%</w:delText>
              </w:r>
              <w:bookmarkStart w:id="5624" w:name="_Toc190881271"/>
              <w:bookmarkStart w:id="5625" w:name="_Toc190883984"/>
              <w:bookmarkEnd w:id="5624"/>
              <w:bookmarkEnd w:id="5625"/>
            </w:del>
          </w:p>
        </w:tc>
        <w:tc>
          <w:tcPr>
            <w:tcW w:w="745" w:type="dxa"/>
            <w:noWrap/>
            <w:hideMark/>
          </w:tcPr>
          <w:p w14:paraId="45AF3D4C" w14:textId="412727D7"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626" w:author="Gidon Kupietzky" w:date="2025-02-13T17:45:00Z" w16du:dateUtc="2025-02-13T15:45:00Z"/>
                <w:rFonts w:ascii="Arial" w:eastAsia="Times New Roman" w:hAnsi="Arial" w:cs="Arial"/>
                <w:color w:val="000000"/>
              </w:rPr>
              <w:pPrChange w:id="562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628" w:author="Gidon Kupietzky" w:date="2025-02-13T17:45:00Z" w16du:dateUtc="2025-02-13T15:45:00Z">
              <w:r w:rsidRPr="00550C2A" w:rsidDel="004A2D26">
                <w:rPr>
                  <w:rFonts w:ascii="Arial" w:eastAsia="Times New Roman" w:hAnsi="Arial" w:cs="Arial"/>
                  <w:color w:val="000000"/>
                </w:rPr>
                <w:delText>9%</w:delText>
              </w:r>
              <w:bookmarkStart w:id="5629" w:name="_Toc190881272"/>
              <w:bookmarkStart w:id="5630" w:name="_Toc190883985"/>
              <w:bookmarkEnd w:id="5629"/>
              <w:bookmarkEnd w:id="5630"/>
            </w:del>
          </w:p>
        </w:tc>
        <w:tc>
          <w:tcPr>
            <w:tcW w:w="745" w:type="dxa"/>
            <w:noWrap/>
            <w:hideMark/>
          </w:tcPr>
          <w:p w14:paraId="6ECF7834" w14:textId="522372A8"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631" w:author="Gidon Kupietzky" w:date="2025-02-13T17:45:00Z" w16du:dateUtc="2025-02-13T15:45:00Z"/>
                <w:rFonts w:ascii="Arial" w:eastAsia="Times New Roman" w:hAnsi="Arial" w:cs="Arial"/>
                <w:color w:val="000000"/>
              </w:rPr>
              <w:pPrChange w:id="563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633" w:author="Gidon Kupietzky" w:date="2025-02-13T17:45:00Z" w16du:dateUtc="2025-02-13T15:45:00Z">
              <w:r w:rsidRPr="00550C2A" w:rsidDel="004A2D26">
                <w:rPr>
                  <w:rFonts w:ascii="Arial" w:eastAsia="Times New Roman" w:hAnsi="Arial" w:cs="Arial"/>
                  <w:color w:val="000000"/>
                </w:rPr>
                <w:delText>9%</w:delText>
              </w:r>
              <w:bookmarkStart w:id="5634" w:name="_Toc190881273"/>
              <w:bookmarkStart w:id="5635" w:name="_Toc190883986"/>
              <w:bookmarkEnd w:id="5634"/>
              <w:bookmarkEnd w:id="5635"/>
            </w:del>
          </w:p>
        </w:tc>
        <w:tc>
          <w:tcPr>
            <w:tcW w:w="745" w:type="dxa"/>
            <w:noWrap/>
            <w:hideMark/>
          </w:tcPr>
          <w:p w14:paraId="28435CCD" w14:textId="54D82190"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636" w:author="Gidon Kupietzky" w:date="2025-02-13T17:45:00Z" w16du:dateUtc="2025-02-13T15:45:00Z"/>
                <w:rFonts w:ascii="Arial" w:eastAsia="Times New Roman" w:hAnsi="Arial" w:cs="Arial"/>
                <w:color w:val="000000"/>
              </w:rPr>
              <w:pPrChange w:id="563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638" w:author="Gidon Kupietzky" w:date="2025-02-13T17:45:00Z" w16du:dateUtc="2025-02-13T15:45:00Z">
              <w:r w:rsidRPr="00550C2A" w:rsidDel="004A2D26">
                <w:rPr>
                  <w:rFonts w:ascii="Arial" w:eastAsia="Times New Roman" w:hAnsi="Arial" w:cs="Arial"/>
                  <w:color w:val="000000"/>
                </w:rPr>
                <w:delText>9%</w:delText>
              </w:r>
              <w:bookmarkStart w:id="5639" w:name="_Toc190881274"/>
              <w:bookmarkStart w:id="5640" w:name="_Toc190883987"/>
              <w:bookmarkEnd w:id="5639"/>
              <w:bookmarkEnd w:id="5640"/>
            </w:del>
          </w:p>
        </w:tc>
        <w:tc>
          <w:tcPr>
            <w:tcW w:w="745" w:type="dxa"/>
            <w:noWrap/>
            <w:hideMark/>
          </w:tcPr>
          <w:p w14:paraId="3B4BEC54" w14:textId="5E879964"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641" w:author="Gidon Kupietzky" w:date="2025-02-13T17:45:00Z" w16du:dateUtc="2025-02-13T15:45:00Z"/>
                <w:rFonts w:ascii="Arial" w:eastAsia="Times New Roman" w:hAnsi="Arial" w:cs="Arial"/>
                <w:color w:val="000000"/>
              </w:rPr>
              <w:pPrChange w:id="564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643" w:author="Gidon Kupietzky" w:date="2025-02-13T17:45:00Z" w16du:dateUtc="2025-02-13T15:45:00Z">
              <w:r w:rsidRPr="00550C2A" w:rsidDel="004A2D26">
                <w:rPr>
                  <w:rFonts w:ascii="Arial" w:eastAsia="Times New Roman" w:hAnsi="Arial" w:cs="Arial"/>
                  <w:color w:val="000000"/>
                </w:rPr>
                <w:delText>9%</w:delText>
              </w:r>
              <w:bookmarkStart w:id="5644" w:name="_Toc190881275"/>
              <w:bookmarkStart w:id="5645" w:name="_Toc190883988"/>
              <w:bookmarkEnd w:id="5644"/>
              <w:bookmarkEnd w:id="5645"/>
            </w:del>
          </w:p>
        </w:tc>
        <w:tc>
          <w:tcPr>
            <w:tcW w:w="745" w:type="dxa"/>
            <w:noWrap/>
            <w:hideMark/>
          </w:tcPr>
          <w:p w14:paraId="6AB633C5" w14:textId="159EC86A"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646" w:author="Gidon Kupietzky" w:date="2025-02-13T17:45:00Z" w16du:dateUtc="2025-02-13T15:45:00Z"/>
                <w:rFonts w:ascii="Arial" w:eastAsia="Times New Roman" w:hAnsi="Arial" w:cs="Arial"/>
                <w:color w:val="000000"/>
              </w:rPr>
              <w:pPrChange w:id="564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648" w:author="Gidon Kupietzky" w:date="2025-02-13T17:45:00Z" w16du:dateUtc="2025-02-13T15:45:00Z">
              <w:r w:rsidRPr="00550C2A" w:rsidDel="004A2D26">
                <w:rPr>
                  <w:rFonts w:ascii="Arial" w:eastAsia="Times New Roman" w:hAnsi="Arial" w:cs="Arial"/>
                  <w:color w:val="000000"/>
                </w:rPr>
                <w:delText>9%</w:delText>
              </w:r>
              <w:bookmarkStart w:id="5649" w:name="_Toc190881276"/>
              <w:bookmarkStart w:id="5650" w:name="_Toc190883989"/>
              <w:bookmarkEnd w:id="5649"/>
              <w:bookmarkEnd w:id="5650"/>
            </w:del>
          </w:p>
        </w:tc>
        <w:tc>
          <w:tcPr>
            <w:tcW w:w="745" w:type="dxa"/>
            <w:noWrap/>
            <w:hideMark/>
          </w:tcPr>
          <w:p w14:paraId="6AED03ED" w14:textId="1EDD5486"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651" w:author="Gidon Kupietzky" w:date="2025-02-13T17:45:00Z" w16du:dateUtc="2025-02-13T15:45:00Z"/>
                <w:rFonts w:ascii="Arial" w:eastAsia="Times New Roman" w:hAnsi="Arial" w:cs="Arial"/>
                <w:color w:val="000000"/>
              </w:rPr>
              <w:pPrChange w:id="565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653" w:author="Gidon Kupietzky" w:date="2025-02-13T17:45:00Z" w16du:dateUtc="2025-02-13T15:45:00Z">
              <w:r w:rsidRPr="00550C2A" w:rsidDel="004A2D26">
                <w:rPr>
                  <w:rFonts w:ascii="Arial" w:eastAsia="Times New Roman" w:hAnsi="Arial" w:cs="Arial"/>
                  <w:color w:val="000000"/>
                </w:rPr>
                <w:delText>9%</w:delText>
              </w:r>
              <w:bookmarkStart w:id="5654" w:name="_Toc190881277"/>
              <w:bookmarkStart w:id="5655" w:name="_Toc190883990"/>
              <w:bookmarkEnd w:id="5654"/>
              <w:bookmarkEnd w:id="5655"/>
            </w:del>
          </w:p>
        </w:tc>
        <w:bookmarkStart w:id="5656" w:name="_Toc190881278"/>
        <w:bookmarkStart w:id="5657" w:name="_Toc190883991"/>
        <w:bookmarkEnd w:id="5656"/>
        <w:bookmarkEnd w:id="5657"/>
      </w:tr>
      <w:tr w:rsidR="00550C2A" w:rsidRPr="00550C2A" w:rsidDel="004A2D26" w14:paraId="2C9E4877" w14:textId="0C73615D" w:rsidTr="00550C2A">
        <w:trPr>
          <w:trHeight w:val="527"/>
          <w:del w:id="5658"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57E73573" w14:textId="2081661C" w:rsidR="00550C2A" w:rsidRPr="00550C2A" w:rsidDel="004A2D26" w:rsidRDefault="00550C2A">
            <w:pPr>
              <w:tabs>
                <w:tab w:val="left" w:pos="2446"/>
              </w:tabs>
              <w:spacing w:line="276" w:lineRule="auto"/>
              <w:rPr>
                <w:del w:id="5659" w:author="Gidon Kupietzky" w:date="2025-02-13T17:45:00Z" w16du:dateUtc="2025-02-13T15:45:00Z"/>
                <w:rFonts w:ascii="Arial" w:eastAsia="Times New Roman" w:hAnsi="Arial" w:cs="Arial"/>
                <w:color w:val="000000"/>
              </w:rPr>
              <w:pPrChange w:id="5660" w:author="Gidon Kupietzky" w:date="2025-02-13T17:45:00Z" w16du:dateUtc="2025-02-13T15:45:00Z">
                <w:pPr>
                  <w:bidi w:val="0"/>
                  <w:spacing w:before="0" w:line="240" w:lineRule="auto"/>
                  <w:ind w:left="0"/>
                </w:pPr>
              </w:pPrChange>
            </w:pPr>
            <w:del w:id="5661" w:author="Gidon Kupietzky" w:date="2025-02-13T17:45:00Z" w16du:dateUtc="2025-02-13T15:45:00Z">
              <w:r w:rsidRPr="00550C2A" w:rsidDel="004A2D26">
                <w:rPr>
                  <w:rFonts w:ascii="Arial" w:eastAsia="Times New Roman" w:hAnsi="Arial" w:cs="Arial"/>
                  <w:color w:val="000000"/>
                </w:rPr>
                <w:delText>over_work_age</w:delText>
              </w:r>
              <w:bookmarkStart w:id="5662" w:name="_Toc190881279"/>
              <w:bookmarkStart w:id="5663" w:name="_Toc190883992"/>
              <w:bookmarkEnd w:id="5662"/>
              <w:bookmarkEnd w:id="5663"/>
            </w:del>
          </w:p>
        </w:tc>
        <w:tc>
          <w:tcPr>
            <w:tcW w:w="1000" w:type="dxa"/>
            <w:noWrap/>
            <w:hideMark/>
          </w:tcPr>
          <w:p w14:paraId="5BFA6B85" w14:textId="1C392171"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664" w:author="Gidon Kupietzky" w:date="2025-02-13T17:45:00Z" w16du:dateUtc="2025-02-13T15:45:00Z"/>
                <w:rFonts w:ascii="Arial" w:eastAsia="Times New Roman" w:hAnsi="Arial" w:cs="Arial"/>
                <w:color w:val="000000"/>
              </w:rPr>
              <w:pPrChange w:id="5665"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666" w:author="Gidon Kupietzky" w:date="2025-02-13T17:45:00Z" w16du:dateUtc="2025-02-13T15:45:00Z">
              <w:r w:rsidRPr="00550C2A" w:rsidDel="004A2D26">
                <w:rPr>
                  <w:rFonts w:ascii="Arial" w:eastAsia="Times New Roman" w:hAnsi="Arial" w:cs="Arial"/>
                  <w:color w:val="000000"/>
                </w:rPr>
                <w:delText>woman</w:delText>
              </w:r>
              <w:bookmarkStart w:id="5667" w:name="_Toc190881280"/>
              <w:bookmarkStart w:id="5668" w:name="_Toc190883993"/>
              <w:bookmarkEnd w:id="5667"/>
              <w:bookmarkEnd w:id="5668"/>
            </w:del>
          </w:p>
        </w:tc>
        <w:tc>
          <w:tcPr>
            <w:tcW w:w="1473" w:type="dxa"/>
            <w:noWrap/>
            <w:hideMark/>
          </w:tcPr>
          <w:p w14:paraId="30FBB8FD" w14:textId="52ACB2BF"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669" w:author="Gidon Kupietzky" w:date="2025-02-13T17:45:00Z" w16du:dateUtc="2025-02-13T15:45:00Z"/>
                <w:rFonts w:ascii="Arial" w:eastAsia="Times New Roman" w:hAnsi="Arial" w:cs="Arial"/>
                <w:color w:val="000000"/>
              </w:rPr>
              <w:pPrChange w:id="5670"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671" w:author="Gidon Kupietzky" w:date="2025-02-13T17:45:00Z" w16du:dateUtc="2025-02-13T15:45:00Z">
              <w:r w:rsidRPr="00550C2A" w:rsidDel="004A2D26">
                <w:rPr>
                  <w:rFonts w:ascii="Arial" w:eastAsia="Times New Roman" w:hAnsi="Arial" w:cs="Arial"/>
                  <w:color w:val="000000"/>
                </w:rPr>
                <w:delText>U_Orthodox</w:delText>
              </w:r>
              <w:bookmarkStart w:id="5672" w:name="_Toc190881281"/>
              <w:bookmarkStart w:id="5673" w:name="_Toc190883994"/>
              <w:bookmarkEnd w:id="5672"/>
              <w:bookmarkEnd w:id="5673"/>
            </w:del>
          </w:p>
        </w:tc>
        <w:tc>
          <w:tcPr>
            <w:tcW w:w="745" w:type="dxa"/>
            <w:noWrap/>
            <w:hideMark/>
          </w:tcPr>
          <w:p w14:paraId="43F49C6C" w14:textId="57B0FEA8"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674" w:author="Gidon Kupietzky" w:date="2025-02-13T17:45:00Z" w16du:dateUtc="2025-02-13T15:45:00Z"/>
                <w:rFonts w:ascii="Arial" w:eastAsia="Times New Roman" w:hAnsi="Arial" w:cs="Arial"/>
                <w:color w:val="000000"/>
              </w:rPr>
              <w:pPrChange w:id="567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676" w:author="Gidon Kupietzky" w:date="2025-02-13T17:45:00Z" w16du:dateUtc="2025-02-13T15:45:00Z">
              <w:r w:rsidRPr="00550C2A" w:rsidDel="004A2D26">
                <w:rPr>
                  <w:rFonts w:ascii="Arial" w:eastAsia="Times New Roman" w:hAnsi="Arial" w:cs="Arial"/>
                  <w:color w:val="000000"/>
                </w:rPr>
                <w:delText>5%</w:delText>
              </w:r>
              <w:bookmarkStart w:id="5677" w:name="_Toc190881282"/>
              <w:bookmarkStart w:id="5678" w:name="_Toc190883995"/>
              <w:bookmarkEnd w:id="5677"/>
              <w:bookmarkEnd w:id="5678"/>
            </w:del>
          </w:p>
        </w:tc>
        <w:tc>
          <w:tcPr>
            <w:tcW w:w="745" w:type="dxa"/>
            <w:noWrap/>
            <w:hideMark/>
          </w:tcPr>
          <w:p w14:paraId="1A21C543" w14:textId="24C75408"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679" w:author="Gidon Kupietzky" w:date="2025-02-13T17:45:00Z" w16du:dateUtc="2025-02-13T15:45:00Z"/>
                <w:rFonts w:ascii="Arial" w:eastAsia="Times New Roman" w:hAnsi="Arial" w:cs="Arial"/>
                <w:color w:val="000000"/>
              </w:rPr>
              <w:pPrChange w:id="568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681" w:author="Gidon Kupietzky" w:date="2025-02-13T17:45:00Z" w16du:dateUtc="2025-02-13T15:45:00Z">
              <w:r w:rsidRPr="00550C2A" w:rsidDel="004A2D26">
                <w:rPr>
                  <w:rFonts w:ascii="Arial" w:eastAsia="Times New Roman" w:hAnsi="Arial" w:cs="Arial"/>
                  <w:color w:val="000000"/>
                </w:rPr>
                <w:delText>5%</w:delText>
              </w:r>
              <w:bookmarkStart w:id="5682" w:name="_Toc190881283"/>
              <w:bookmarkStart w:id="5683" w:name="_Toc190883996"/>
              <w:bookmarkEnd w:id="5682"/>
              <w:bookmarkEnd w:id="5683"/>
            </w:del>
          </w:p>
        </w:tc>
        <w:tc>
          <w:tcPr>
            <w:tcW w:w="745" w:type="dxa"/>
            <w:noWrap/>
            <w:hideMark/>
          </w:tcPr>
          <w:p w14:paraId="1C994FA4" w14:textId="35833B42"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684" w:author="Gidon Kupietzky" w:date="2025-02-13T17:45:00Z" w16du:dateUtc="2025-02-13T15:45:00Z"/>
                <w:rFonts w:ascii="Arial" w:eastAsia="Times New Roman" w:hAnsi="Arial" w:cs="Arial"/>
                <w:color w:val="000000"/>
              </w:rPr>
              <w:pPrChange w:id="568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686" w:author="Gidon Kupietzky" w:date="2025-02-13T17:45:00Z" w16du:dateUtc="2025-02-13T15:45:00Z">
              <w:r w:rsidRPr="00550C2A" w:rsidDel="004A2D26">
                <w:rPr>
                  <w:rFonts w:ascii="Arial" w:eastAsia="Times New Roman" w:hAnsi="Arial" w:cs="Arial"/>
                  <w:color w:val="000000"/>
                </w:rPr>
                <w:delText>5%</w:delText>
              </w:r>
              <w:bookmarkStart w:id="5687" w:name="_Toc190881284"/>
              <w:bookmarkStart w:id="5688" w:name="_Toc190883997"/>
              <w:bookmarkEnd w:id="5687"/>
              <w:bookmarkEnd w:id="5688"/>
            </w:del>
          </w:p>
        </w:tc>
        <w:tc>
          <w:tcPr>
            <w:tcW w:w="745" w:type="dxa"/>
            <w:noWrap/>
            <w:hideMark/>
          </w:tcPr>
          <w:p w14:paraId="4091182D" w14:textId="3A384C16"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689" w:author="Gidon Kupietzky" w:date="2025-02-13T17:45:00Z" w16du:dateUtc="2025-02-13T15:45:00Z"/>
                <w:rFonts w:ascii="Arial" w:eastAsia="Times New Roman" w:hAnsi="Arial" w:cs="Arial"/>
                <w:color w:val="000000"/>
              </w:rPr>
              <w:pPrChange w:id="569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691" w:author="Gidon Kupietzky" w:date="2025-02-13T17:45:00Z" w16du:dateUtc="2025-02-13T15:45:00Z">
              <w:r w:rsidRPr="00550C2A" w:rsidDel="004A2D26">
                <w:rPr>
                  <w:rFonts w:ascii="Arial" w:eastAsia="Times New Roman" w:hAnsi="Arial" w:cs="Arial"/>
                  <w:color w:val="000000"/>
                </w:rPr>
                <w:delText>5%</w:delText>
              </w:r>
              <w:bookmarkStart w:id="5692" w:name="_Toc190881285"/>
              <w:bookmarkStart w:id="5693" w:name="_Toc190883998"/>
              <w:bookmarkEnd w:id="5692"/>
              <w:bookmarkEnd w:id="5693"/>
            </w:del>
          </w:p>
        </w:tc>
        <w:tc>
          <w:tcPr>
            <w:tcW w:w="745" w:type="dxa"/>
            <w:noWrap/>
            <w:hideMark/>
          </w:tcPr>
          <w:p w14:paraId="195948C5" w14:textId="4F819DEE"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694" w:author="Gidon Kupietzky" w:date="2025-02-13T17:45:00Z" w16du:dateUtc="2025-02-13T15:45:00Z"/>
                <w:rFonts w:ascii="Arial" w:eastAsia="Times New Roman" w:hAnsi="Arial" w:cs="Arial"/>
                <w:color w:val="000000"/>
              </w:rPr>
              <w:pPrChange w:id="569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696" w:author="Gidon Kupietzky" w:date="2025-02-13T17:45:00Z" w16du:dateUtc="2025-02-13T15:45:00Z">
              <w:r w:rsidRPr="00550C2A" w:rsidDel="004A2D26">
                <w:rPr>
                  <w:rFonts w:ascii="Arial" w:eastAsia="Times New Roman" w:hAnsi="Arial" w:cs="Arial"/>
                  <w:color w:val="000000"/>
                </w:rPr>
                <w:delText>5%</w:delText>
              </w:r>
              <w:bookmarkStart w:id="5697" w:name="_Toc190881286"/>
              <w:bookmarkStart w:id="5698" w:name="_Toc190883999"/>
              <w:bookmarkEnd w:id="5697"/>
              <w:bookmarkEnd w:id="5698"/>
            </w:del>
          </w:p>
        </w:tc>
        <w:tc>
          <w:tcPr>
            <w:tcW w:w="745" w:type="dxa"/>
            <w:noWrap/>
            <w:hideMark/>
          </w:tcPr>
          <w:p w14:paraId="11497FEA" w14:textId="713406AD"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699" w:author="Gidon Kupietzky" w:date="2025-02-13T17:45:00Z" w16du:dateUtc="2025-02-13T15:45:00Z"/>
                <w:rFonts w:ascii="Arial" w:eastAsia="Times New Roman" w:hAnsi="Arial" w:cs="Arial"/>
                <w:color w:val="000000"/>
              </w:rPr>
              <w:pPrChange w:id="570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701" w:author="Gidon Kupietzky" w:date="2025-02-13T17:45:00Z" w16du:dateUtc="2025-02-13T15:45:00Z">
              <w:r w:rsidRPr="00550C2A" w:rsidDel="004A2D26">
                <w:rPr>
                  <w:rFonts w:ascii="Arial" w:eastAsia="Times New Roman" w:hAnsi="Arial" w:cs="Arial"/>
                  <w:color w:val="000000"/>
                </w:rPr>
                <w:delText>5%</w:delText>
              </w:r>
              <w:bookmarkStart w:id="5702" w:name="_Toc190881287"/>
              <w:bookmarkStart w:id="5703" w:name="_Toc190884000"/>
              <w:bookmarkEnd w:id="5702"/>
              <w:bookmarkEnd w:id="5703"/>
            </w:del>
          </w:p>
        </w:tc>
        <w:tc>
          <w:tcPr>
            <w:tcW w:w="745" w:type="dxa"/>
            <w:noWrap/>
            <w:hideMark/>
          </w:tcPr>
          <w:p w14:paraId="4BBCFF63" w14:textId="0020FC15"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704" w:author="Gidon Kupietzky" w:date="2025-02-13T17:45:00Z" w16du:dateUtc="2025-02-13T15:45:00Z"/>
                <w:rFonts w:ascii="Arial" w:eastAsia="Times New Roman" w:hAnsi="Arial" w:cs="Arial"/>
                <w:color w:val="000000"/>
              </w:rPr>
              <w:pPrChange w:id="570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706" w:author="Gidon Kupietzky" w:date="2025-02-13T17:45:00Z" w16du:dateUtc="2025-02-13T15:45:00Z">
              <w:r w:rsidRPr="00550C2A" w:rsidDel="004A2D26">
                <w:rPr>
                  <w:rFonts w:ascii="Arial" w:eastAsia="Times New Roman" w:hAnsi="Arial" w:cs="Arial"/>
                  <w:color w:val="000000"/>
                </w:rPr>
                <w:delText>5%</w:delText>
              </w:r>
              <w:bookmarkStart w:id="5707" w:name="_Toc190881288"/>
              <w:bookmarkStart w:id="5708" w:name="_Toc190884001"/>
              <w:bookmarkEnd w:id="5707"/>
              <w:bookmarkEnd w:id="5708"/>
            </w:del>
          </w:p>
        </w:tc>
        <w:bookmarkStart w:id="5709" w:name="_Toc190881289"/>
        <w:bookmarkStart w:id="5710" w:name="_Toc190884002"/>
        <w:bookmarkEnd w:id="5709"/>
        <w:bookmarkEnd w:id="5710"/>
      </w:tr>
      <w:tr w:rsidR="00550C2A" w:rsidRPr="00550C2A" w:rsidDel="004A2D26" w14:paraId="6F0E06E9" w14:textId="5DD846CC" w:rsidTr="00550C2A">
        <w:trPr>
          <w:cnfStyle w:val="000000100000" w:firstRow="0" w:lastRow="0" w:firstColumn="0" w:lastColumn="0" w:oddVBand="0" w:evenVBand="0" w:oddHBand="1" w:evenHBand="0" w:firstRowFirstColumn="0" w:firstRowLastColumn="0" w:lastRowFirstColumn="0" w:lastRowLastColumn="0"/>
          <w:trHeight w:val="527"/>
          <w:del w:id="5711"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4F4ECC5B" w14:textId="3A783DEB" w:rsidR="00550C2A" w:rsidRPr="00550C2A" w:rsidDel="004A2D26" w:rsidRDefault="00550C2A">
            <w:pPr>
              <w:tabs>
                <w:tab w:val="left" w:pos="2446"/>
              </w:tabs>
              <w:spacing w:line="276" w:lineRule="auto"/>
              <w:rPr>
                <w:del w:id="5712" w:author="Gidon Kupietzky" w:date="2025-02-13T17:45:00Z" w16du:dateUtc="2025-02-13T15:45:00Z"/>
                <w:rFonts w:ascii="Arial" w:eastAsia="Times New Roman" w:hAnsi="Arial" w:cs="Arial"/>
                <w:color w:val="000000"/>
              </w:rPr>
              <w:pPrChange w:id="5713" w:author="Gidon Kupietzky" w:date="2025-02-13T17:45:00Z" w16du:dateUtc="2025-02-13T15:45:00Z">
                <w:pPr>
                  <w:bidi w:val="0"/>
                  <w:spacing w:before="0" w:line="240" w:lineRule="auto"/>
                  <w:ind w:left="0"/>
                </w:pPr>
              </w:pPrChange>
            </w:pPr>
            <w:del w:id="5714" w:author="Gidon Kupietzky" w:date="2025-02-13T17:45:00Z" w16du:dateUtc="2025-02-13T15:45:00Z">
              <w:r w:rsidRPr="00550C2A" w:rsidDel="004A2D26">
                <w:rPr>
                  <w:rFonts w:ascii="Arial" w:eastAsia="Times New Roman" w:hAnsi="Arial" w:cs="Arial"/>
                  <w:color w:val="000000"/>
                </w:rPr>
                <w:delText>under_work_age</w:delText>
              </w:r>
              <w:bookmarkStart w:id="5715" w:name="_Toc190881290"/>
              <w:bookmarkStart w:id="5716" w:name="_Toc190884003"/>
              <w:bookmarkEnd w:id="5715"/>
              <w:bookmarkEnd w:id="5716"/>
            </w:del>
          </w:p>
        </w:tc>
        <w:tc>
          <w:tcPr>
            <w:tcW w:w="1000" w:type="dxa"/>
            <w:noWrap/>
            <w:hideMark/>
          </w:tcPr>
          <w:p w14:paraId="1D0291B5" w14:textId="4CB3301C"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717" w:author="Gidon Kupietzky" w:date="2025-02-13T17:45:00Z" w16du:dateUtc="2025-02-13T15:45:00Z"/>
                <w:rFonts w:ascii="Arial" w:eastAsia="Times New Roman" w:hAnsi="Arial" w:cs="Arial"/>
                <w:color w:val="000000"/>
              </w:rPr>
              <w:pPrChange w:id="5718"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719" w:author="Gidon Kupietzky" w:date="2025-02-13T17:45:00Z" w16du:dateUtc="2025-02-13T15:45:00Z">
              <w:r w:rsidRPr="00550C2A" w:rsidDel="004A2D26">
                <w:rPr>
                  <w:rFonts w:ascii="Arial" w:eastAsia="Times New Roman" w:hAnsi="Arial" w:cs="Arial"/>
                  <w:color w:val="000000"/>
                </w:rPr>
                <w:delText>man</w:delText>
              </w:r>
              <w:bookmarkStart w:id="5720" w:name="_Toc190881291"/>
              <w:bookmarkStart w:id="5721" w:name="_Toc190884004"/>
              <w:bookmarkEnd w:id="5720"/>
              <w:bookmarkEnd w:id="5721"/>
            </w:del>
          </w:p>
        </w:tc>
        <w:tc>
          <w:tcPr>
            <w:tcW w:w="1473" w:type="dxa"/>
            <w:noWrap/>
            <w:hideMark/>
          </w:tcPr>
          <w:p w14:paraId="069C8DA5" w14:textId="4CC81E02"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722" w:author="Gidon Kupietzky" w:date="2025-02-13T17:45:00Z" w16du:dateUtc="2025-02-13T15:45:00Z"/>
                <w:rFonts w:ascii="Arial" w:eastAsia="Times New Roman" w:hAnsi="Arial" w:cs="Arial"/>
                <w:color w:val="000000"/>
              </w:rPr>
              <w:pPrChange w:id="5723"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724" w:author="Gidon Kupietzky" w:date="2025-02-13T17:45:00Z" w16du:dateUtc="2025-02-13T15:45:00Z">
              <w:r w:rsidRPr="00550C2A" w:rsidDel="004A2D26">
                <w:rPr>
                  <w:rFonts w:ascii="Arial" w:eastAsia="Times New Roman" w:hAnsi="Arial" w:cs="Arial"/>
                  <w:color w:val="000000"/>
                </w:rPr>
                <w:delText>Jewish</w:delText>
              </w:r>
              <w:bookmarkStart w:id="5725" w:name="_Toc190881292"/>
              <w:bookmarkStart w:id="5726" w:name="_Toc190884005"/>
              <w:bookmarkEnd w:id="5725"/>
              <w:bookmarkEnd w:id="5726"/>
            </w:del>
          </w:p>
        </w:tc>
        <w:tc>
          <w:tcPr>
            <w:tcW w:w="745" w:type="dxa"/>
            <w:noWrap/>
            <w:hideMark/>
          </w:tcPr>
          <w:p w14:paraId="3EF2B1F5" w14:textId="4E316D0F"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727" w:author="Gidon Kupietzky" w:date="2025-02-13T17:45:00Z" w16du:dateUtc="2025-02-13T15:45:00Z"/>
                <w:rFonts w:ascii="Arial" w:eastAsia="Times New Roman" w:hAnsi="Arial" w:cs="Arial"/>
                <w:color w:val="000000"/>
              </w:rPr>
              <w:pPrChange w:id="572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729" w:author="Gidon Kupietzky" w:date="2025-02-13T17:45:00Z" w16du:dateUtc="2025-02-13T15:45:00Z">
              <w:r w:rsidRPr="00550C2A" w:rsidDel="004A2D26">
                <w:rPr>
                  <w:rFonts w:ascii="Arial" w:eastAsia="Times New Roman" w:hAnsi="Arial" w:cs="Arial"/>
                  <w:color w:val="000000"/>
                </w:rPr>
                <w:delText>13%</w:delText>
              </w:r>
              <w:bookmarkStart w:id="5730" w:name="_Toc190881293"/>
              <w:bookmarkStart w:id="5731" w:name="_Toc190884006"/>
              <w:bookmarkEnd w:id="5730"/>
              <w:bookmarkEnd w:id="5731"/>
            </w:del>
          </w:p>
        </w:tc>
        <w:tc>
          <w:tcPr>
            <w:tcW w:w="745" w:type="dxa"/>
            <w:noWrap/>
            <w:hideMark/>
          </w:tcPr>
          <w:p w14:paraId="7FA1D4A0" w14:textId="646BDD37"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732" w:author="Gidon Kupietzky" w:date="2025-02-13T17:45:00Z" w16du:dateUtc="2025-02-13T15:45:00Z"/>
                <w:rFonts w:ascii="Arial" w:eastAsia="Times New Roman" w:hAnsi="Arial" w:cs="Arial"/>
                <w:color w:val="000000"/>
              </w:rPr>
              <w:pPrChange w:id="573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734" w:author="Gidon Kupietzky" w:date="2025-02-13T17:45:00Z" w16du:dateUtc="2025-02-13T15:45:00Z">
              <w:r w:rsidRPr="00550C2A" w:rsidDel="004A2D26">
                <w:rPr>
                  <w:rFonts w:ascii="Arial" w:eastAsia="Times New Roman" w:hAnsi="Arial" w:cs="Arial"/>
                  <w:color w:val="000000"/>
                </w:rPr>
                <w:delText>13%</w:delText>
              </w:r>
              <w:bookmarkStart w:id="5735" w:name="_Toc190881294"/>
              <w:bookmarkStart w:id="5736" w:name="_Toc190884007"/>
              <w:bookmarkEnd w:id="5735"/>
              <w:bookmarkEnd w:id="5736"/>
            </w:del>
          </w:p>
        </w:tc>
        <w:tc>
          <w:tcPr>
            <w:tcW w:w="745" w:type="dxa"/>
            <w:noWrap/>
            <w:hideMark/>
          </w:tcPr>
          <w:p w14:paraId="7E66E90B" w14:textId="729D3880"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737" w:author="Gidon Kupietzky" w:date="2025-02-13T17:45:00Z" w16du:dateUtc="2025-02-13T15:45:00Z"/>
                <w:rFonts w:ascii="Arial" w:eastAsia="Times New Roman" w:hAnsi="Arial" w:cs="Arial"/>
                <w:color w:val="000000"/>
              </w:rPr>
              <w:pPrChange w:id="573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739" w:author="Gidon Kupietzky" w:date="2025-02-13T17:45:00Z" w16du:dateUtc="2025-02-13T15:45:00Z">
              <w:r w:rsidRPr="00550C2A" w:rsidDel="004A2D26">
                <w:rPr>
                  <w:rFonts w:ascii="Arial" w:eastAsia="Times New Roman" w:hAnsi="Arial" w:cs="Arial"/>
                  <w:color w:val="000000"/>
                </w:rPr>
                <w:delText>13%</w:delText>
              </w:r>
              <w:bookmarkStart w:id="5740" w:name="_Toc190881295"/>
              <w:bookmarkStart w:id="5741" w:name="_Toc190884008"/>
              <w:bookmarkEnd w:id="5740"/>
              <w:bookmarkEnd w:id="5741"/>
            </w:del>
          </w:p>
        </w:tc>
        <w:tc>
          <w:tcPr>
            <w:tcW w:w="745" w:type="dxa"/>
            <w:noWrap/>
            <w:hideMark/>
          </w:tcPr>
          <w:p w14:paraId="4D0752FE" w14:textId="11817B14"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742" w:author="Gidon Kupietzky" w:date="2025-02-13T17:45:00Z" w16du:dateUtc="2025-02-13T15:45:00Z"/>
                <w:rFonts w:ascii="Arial" w:eastAsia="Times New Roman" w:hAnsi="Arial" w:cs="Arial"/>
                <w:color w:val="000000"/>
              </w:rPr>
              <w:pPrChange w:id="574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744" w:author="Gidon Kupietzky" w:date="2025-02-13T17:45:00Z" w16du:dateUtc="2025-02-13T15:45:00Z">
              <w:r w:rsidRPr="00550C2A" w:rsidDel="004A2D26">
                <w:rPr>
                  <w:rFonts w:ascii="Arial" w:eastAsia="Times New Roman" w:hAnsi="Arial" w:cs="Arial"/>
                  <w:color w:val="000000"/>
                </w:rPr>
                <w:delText>13%</w:delText>
              </w:r>
              <w:bookmarkStart w:id="5745" w:name="_Toc190881296"/>
              <w:bookmarkStart w:id="5746" w:name="_Toc190884009"/>
              <w:bookmarkEnd w:id="5745"/>
              <w:bookmarkEnd w:id="5746"/>
            </w:del>
          </w:p>
        </w:tc>
        <w:tc>
          <w:tcPr>
            <w:tcW w:w="745" w:type="dxa"/>
            <w:noWrap/>
            <w:hideMark/>
          </w:tcPr>
          <w:p w14:paraId="2D07A7D3" w14:textId="612317C9"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747" w:author="Gidon Kupietzky" w:date="2025-02-13T17:45:00Z" w16du:dateUtc="2025-02-13T15:45:00Z"/>
                <w:rFonts w:ascii="Arial" w:eastAsia="Times New Roman" w:hAnsi="Arial" w:cs="Arial"/>
                <w:color w:val="000000"/>
              </w:rPr>
              <w:pPrChange w:id="574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749" w:author="Gidon Kupietzky" w:date="2025-02-13T17:45:00Z" w16du:dateUtc="2025-02-13T15:45:00Z">
              <w:r w:rsidRPr="00550C2A" w:rsidDel="004A2D26">
                <w:rPr>
                  <w:rFonts w:ascii="Arial" w:eastAsia="Times New Roman" w:hAnsi="Arial" w:cs="Arial"/>
                  <w:color w:val="000000"/>
                </w:rPr>
                <w:delText>13%</w:delText>
              </w:r>
              <w:bookmarkStart w:id="5750" w:name="_Toc190881297"/>
              <w:bookmarkStart w:id="5751" w:name="_Toc190884010"/>
              <w:bookmarkEnd w:id="5750"/>
              <w:bookmarkEnd w:id="5751"/>
            </w:del>
          </w:p>
        </w:tc>
        <w:tc>
          <w:tcPr>
            <w:tcW w:w="745" w:type="dxa"/>
            <w:noWrap/>
            <w:hideMark/>
          </w:tcPr>
          <w:p w14:paraId="19BE236B" w14:textId="34971D41"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752" w:author="Gidon Kupietzky" w:date="2025-02-13T17:45:00Z" w16du:dateUtc="2025-02-13T15:45:00Z"/>
                <w:rFonts w:ascii="Arial" w:eastAsia="Times New Roman" w:hAnsi="Arial" w:cs="Arial"/>
                <w:color w:val="000000"/>
              </w:rPr>
              <w:pPrChange w:id="575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754" w:author="Gidon Kupietzky" w:date="2025-02-13T17:45:00Z" w16du:dateUtc="2025-02-13T15:45:00Z">
              <w:r w:rsidRPr="00550C2A" w:rsidDel="004A2D26">
                <w:rPr>
                  <w:rFonts w:ascii="Arial" w:eastAsia="Times New Roman" w:hAnsi="Arial" w:cs="Arial"/>
                  <w:color w:val="000000"/>
                </w:rPr>
                <w:delText>13%</w:delText>
              </w:r>
              <w:bookmarkStart w:id="5755" w:name="_Toc190881298"/>
              <w:bookmarkStart w:id="5756" w:name="_Toc190884011"/>
              <w:bookmarkEnd w:id="5755"/>
              <w:bookmarkEnd w:id="5756"/>
            </w:del>
          </w:p>
        </w:tc>
        <w:tc>
          <w:tcPr>
            <w:tcW w:w="745" w:type="dxa"/>
            <w:noWrap/>
            <w:hideMark/>
          </w:tcPr>
          <w:p w14:paraId="2E618A93" w14:textId="47031F65"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757" w:author="Gidon Kupietzky" w:date="2025-02-13T17:45:00Z" w16du:dateUtc="2025-02-13T15:45:00Z"/>
                <w:rFonts w:ascii="Arial" w:eastAsia="Times New Roman" w:hAnsi="Arial" w:cs="Arial"/>
                <w:color w:val="000000"/>
              </w:rPr>
              <w:pPrChange w:id="575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759" w:author="Gidon Kupietzky" w:date="2025-02-13T17:45:00Z" w16du:dateUtc="2025-02-13T15:45:00Z">
              <w:r w:rsidRPr="00550C2A" w:rsidDel="004A2D26">
                <w:rPr>
                  <w:rFonts w:ascii="Arial" w:eastAsia="Times New Roman" w:hAnsi="Arial" w:cs="Arial"/>
                  <w:color w:val="000000"/>
                </w:rPr>
                <w:delText>13%</w:delText>
              </w:r>
              <w:bookmarkStart w:id="5760" w:name="_Toc190881299"/>
              <w:bookmarkStart w:id="5761" w:name="_Toc190884012"/>
              <w:bookmarkEnd w:id="5760"/>
              <w:bookmarkEnd w:id="5761"/>
            </w:del>
          </w:p>
        </w:tc>
        <w:bookmarkStart w:id="5762" w:name="_Toc190881300"/>
        <w:bookmarkStart w:id="5763" w:name="_Toc190884013"/>
        <w:bookmarkEnd w:id="5762"/>
        <w:bookmarkEnd w:id="5763"/>
      </w:tr>
      <w:tr w:rsidR="00550C2A" w:rsidRPr="00550C2A" w:rsidDel="004A2D26" w14:paraId="04320C3A" w14:textId="1DF3EC22" w:rsidTr="00550C2A">
        <w:trPr>
          <w:trHeight w:val="527"/>
          <w:del w:id="5764"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082C0CDD" w14:textId="02ABF60E" w:rsidR="00550C2A" w:rsidRPr="00550C2A" w:rsidDel="004A2D26" w:rsidRDefault="00550C2A">
            <w:pPr>
              <w:tabs>
                <w:tab w:val="left" w:pos="2446"/>
              </w:tabs>
              <w:spacing w:line="276" w:lineRule="auto"/>
              <w:rPr>
                <w:del w:id="5765" w:author="Gidon Kupietzky" w:date="2025-02-13T17:45:00Z" w16du:dateUtc="2025-02-13T15:45:00Z"/>
                <w:rFonts w:ascii="Arial" w:eastAsia="Times New Roman" w:hAnsi="Arial" w:cs="Arial"/>
                <w:color w:val="000000"/>
              </w:rPr>
              <w:pPrChange w:id="5766" w:author="Gidon Kupietzky" w:date="2025-02-13T17:45:00Z" w16du:dateUtc="2025-02-13T15:45:00Z">
                <w:pPr>
                  <w:bidi w:val="0"/>
                  <w:spacing w:before="0" w:line="240" w:lineRule="auto"/>
                  <w:ind w:left="0"/>
                </w:pPr>
              </w:pPrChange>
            </w:pPr>
            <w:del w:id="5767" w:author="Gidon Kupietzky" w:date="2025-02-13T17:45:00Z" w16du:dateUtc="2025-02-13T15:45:00Z">
              <w:r w:rsidRPr="00550C2A" w:rsidDel="004A2D26">
                <w:rPr>
                  <w:rFonts w:ascii="Arial" w:eastAsia="Times New Roman" w:hAnsi="Arial" w:cs="Arial"/>
                  <w:color w:val="000000"/>
                </w:rPr>
                <w:delText>under_work_age</w:delText>
              </w:r>
              <w:bookmarkStart w:id="5768" w:name="_Toc190881301"/>
              <w:bookmarkStart w:id="5769" w:name="_Toc190884014"/>
              <w:bookmarkEnd w:id="5768"/>
              <w:bookmarkEnd w:id="5769"/>
            </w:del>
          </w:p>
        </w:tc>
        <w:tc>
          <w:tcPr>
            <w:tcW w:w="1000" w:type="dxa"/>
            <w:noWrap/>
            <w:hideMark/>
          </w:tcPr>
          <w:p w14:paraId="1CF62346" w14:textId="37617F86"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770" w:author="Gidon Kupietzky" w:date="2025-02-13T17:45:00Z" w16du:dateUtc="2025-02-13T15:45:00Z"/>
                <w:rFonts w:ascii="Arial" w:eastAsia="Times New Roman" w:hAnsi="Arial" w:cs="Arial"/>
                <w:color w:val="000000"/>
              </w:rPr>
              <w:pPrChange w:id="5771"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772" w:author="Gidon Kupietzky" w:date="2025-02-13T17:45:00Z" w16du:dateUtc="2025-02-13T15:45:00Z">
              <w:r w:rsidRPr="00550C2A" w:rsidDel="004A2D26">
                <w:rPr>
                  <w:rFonts w:ascii="Arial" w:eastAsia="Times New Roman" w:hAnsi="Arial" w:cs="Arial"/>
                  <w:color w:val="000000"/>
                </w:rPr>
                <w:delText>woman</w:delText>
              </w:r>
              <w:bookmarkStart w:id="5773" w:name="_Toc190881302"/>
              <w:bookmarkStart w:id="5774" w:name="_Toc190884015"/>
              <w:bookmarkEnd w:id="5773"/>
              <w:bookmarkEnd w:id="5774"/>
            </w:del>
          </w:p>
        </w:tc>
        <w:tc>
          <w:tcPr>
            <w:tcW w:w="1473" w:type="dxa"/>
            <w:noWrap/>
            <w:hideMark/>
          </w:tcPr>
          <w:p w14:paraId="29B3F59E" w14:textId="118703CF"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775" w:author="Gidon Kupietzky" w:date="2025-02-13T17:45:00Z" w16du:dateUtc="2025-02-13T15:45:00Z"/>
                <w:rFonts w:ascii="Arial" w:eastAsia="Times New Roman" w:hAnsi="Arial" w:cs="Arial"/>
                <w:color w:val="000000"/>
              </w:rPr>
              <w:pPrChange w:id="5776"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777" w:author="Gidon Kupietzky" w:date="2025-02-13T17:45:00Z" w16du:dateUtc="2025-02-13T15:45:00Z">
              <w:r w:rsidRPr="00550C2A" w:rsidDel="004A2D26">
                <w:rPr>
                  <w:rFonts w:ascii="Arial" w:eastAsia="Times New Roman" w:hAnsi="Arial" w:cs="Arial"/>
                  <w:color w:val="000000"/>
                </w:rPr>
                <w:delText>Jewish</w:delText>
              </w:r>
              <w:bookmarkStart w:id="5778" w:name="_Toc190881303"/>
              <w:bookmarkStart w:id="5779" w:name="_Toc190884016"/>
              <w:bookmarkEnd w:id="5778"/>
              <w:bookmarkEnd w:id="5779"/>
            </w:del>
          </w:p>
        </w:tc>
        <w:tc>
          <w:tcPr>
            <w:tcW w:w="745" w:type="dxa"/>
            <w:noWrap/>
            <w:hideMark/>
          </w:tcPr>
          <w:p w14:paraId="77E28949" w14:textId="26A4B999"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780" w:author="Gidon Kupietzky" w:date="2025-02-13T17:45:00Z" w16du:dateUtc="2025-02-13T15:45:00Z"/>
                <w:rFonts w:ascii="Arial" w:eastAsia="Times New Roman" w:hAnsi="Arial" w:cs="Arial"/>
                <w:color w:val="000000"/>
              </w:rPr>
              <w:pPrChange w:id="578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782" w:author="Gidon Kupietzky" w:date="2025-02-13T17:45:00Z" w16du:dateUtc="2025-02-13T15:45:00Z">
              <w:r w:rsidRPr="00550C2A" w:rsidDel="004A2D26">
                <w:rPr>
                  <w:rFonts w:ascii="Arial" w:eastAsia="Times New Roman" w:hAnsi="Arial" w:cs="Arial"/>
                  <w:color w:val="000000"/>
                </w:rPr>
                <w:delText>18%</w:delText>
              </w:r>
              <w:bookmarkStart w:id="5783" w:name="_Toc190881304"/>
              <w:bookmarkStart w:id="5784" w:name="_Toc190884017"/>
              <w:bookmarkEnd w:id="5783"/>
              <w:bookmarkEnd w:id="5784"/>
            </w:del>
          </w:p>
        </w:tc>
        <w:tc>
          <w:tcPr>
            <w:tcW w:w="745" w:type="dxa"/>
            <w:noWrap/>
            <w:hideMark/>
          </w:tcPr>
          <w:p w14:paraId="48B99C05" w14:textId="3C7A677E"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785" w:author="Gidon Kupietzky" w:date="2025-02-13T17:45:00Z" w16du:dateUtc="2025-02-13T15:45:00Z"/>
                <w:rFonts w:ascii="Arial" w:eastAsia="Times New Roman" w:hAnsi="Arial" w:cs="Arial"/>
                <w:color w:val="000000"/>
              </w:rPr>
              <w:pPrChange w:id="578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787" w:author="Gidon Kupietzky" w:date="2025-02-13T17:45:00Z" w16du:dateUtc="2025-02-13T15:45:00Z">
              <w:r w:rsidRPr="00550C2A" w:rsidDel="004A2D26">
                <w:rPr>
                  <w:rFonts w:ascii="Arial" w:eastAsia="Times New Roman" w:hAnsi="Arial" w:cs="Arial"/>
                  <w:color w:val="000000"/>
                </w:rPr>
                <w:delText>18%</w:delText>
              </w:r>
              <w:bookmarkStart w:id="5788" w:name="_Toc190881305"/>
              <w:bookmarkStart w:id="5789" w:name="_Toc190884018"/>
              <w:bookmarkEnd w:id="5788"/>
              <w:bookmarkEnd w:id="5789"/>
            </w:del>
          </w:p>
        </w:tc>
        <w:tc>
          <w:tcPr>
            <w:tcW w:w="745" w:type="dxa"/>
            <w:noWrap/>
            <w:hideMark/>
          </w:tcPr>
          <w:p w14:paraId="13A3583E" w14:textId="5C909DDB"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790" w:author="Gidon Kupietzky" w:date="2025-02-13T17:45:00Z" w16du:dateUtc="2025-02-13T15:45:00Z"/>
                <w:rFonts w:ascii="Arial" w:eastAsia="Times New Roman" w:hAnsi="Arial" w:cs="Arial"/>
                <w:color w:val="000000"/>
              </w:rPr>
              <w:pPrChange w:id="579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792" w:author="Gidon Kupietzky" w:date="2025-02-13T17:45:00Z" w16du:dateUtc="2025-02-13T15:45:00Z">
              <w:r w:rsidRPr="00550C2A" w:rsidDel="004A2D26">
                <w:rPr>
                  <w:rFonts w:ascii="Arial" w:eastAsia="Times New Roman" w:hAnsi="Arial" w:cs="Arial"/>
                  <w:color w:val="000000"/>
                </w:rPr>
                <w:delText>18%</w:delText>
              </w:r>
              <w:bookmarkStart w:id="5793" w:name="_Toc190881306"/>
              <w:bookmarkStart w:id="5794" w:name="_Toc190884019"/>
              <w:bookmarkEnd w:id="5793"/>
              <w:bookmarkEnd w:id="5794"/>
            </w:del>
          </w:p>
        </w:tc>
        <w:tc>
          <w:tcPr>
            <w:tcW w:w="745" w:type="dxa"/>
            <w:noWrap/>
            <w:hideMark/>
          </w:tcPr>
          <w:p w14:paraId="7C7CEFA0" w14:textId="57C8905F"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795" w:author="Gidon Kupietzky" w:date="2025-02-13T17:45:00Z" w16du:dateUtc="2025-02-13T15:45:00Z"/>
                <w:rFonts w:ascii="Arial" w:eastAsia="Times New Roman" w:hAnsi="Arial" w:cs="Arial"/>
                <w:color w:val="000000"/>
              </w:rPr>
              <w:pPrChange w:id="579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797" w:author="Gidon Kupietzky" w:date="2025-02-13T17:45:00Z" w16du:dateUtc="2025-02-13T15:45:00Z">
              <w:r w:rsidRPr="00550C2A" w:rsidDel="004A2D26">
                <w:rPr>
                  <w:rFonts w:ascii="Arial" w:eastAsia="Times New Roman" w:hAnsi="Arial" w:cs="Arial"/>
                  <w:color w:val="000000"/>
                </w:rPr>
                <w:delText>18%</w:delText>
              </w:r>
              <w:bookmarkStart w:id="5798" w:name="_Toc190881307"/>
              <w:bookmarkStart w:id="5799" w:name="_Toc190884020"/>
              <w:bookmarkEnd w:id="5798"/>
              <w:bookmarkEnd w:id="5799"/>
            </w:del>
          </w:p>
        </w:tc>
        <w:tc>
          <w:tcPr>
            <w:tcW w:w="745" w:type="dxa"/>
            <w:noWrap/>
            <w:hideMark/>
          </w:tcPr>
          <w:p w14:paraId="6001DAAA" w14:textId="685D3819"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800" w:author="Gidon Kupietzky" w:date="2025-02-13T17:45:00Z" w16du:dateUtc="2025-02-13T15:45:00Z"/>
                <w:rFonts w:ascii="Arial" w:eastAsia="Times New Roman" w:hAnsi="Arial" w:cs="Arial"/>
                <w:color w:val="000000"/>
              </w:rPr>
              <w:pPrChange w:id="580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802" w:author="Gidon Kupietzky" w:date="2025-02-13T17:45:00Z" w16du:dateUtc="2025-02-13T15:45:00Z">
              <w:r w:rsidRPr="00550C2A" w:rsidDel="004A2D26">
                <w:rPr>
                  <w:rFonts w:ascii="Arial" w:eastAsia="Times New Roman" w:hAnsi="Arial" w:cs="Arial"/>
                  <w:color w:val="000000"/>
                </w:rPr>
                <w:delText>18%</w:delText>
              </w:r>
              <w:bookmarkStart w:id="5803" w:name="_Toc190881308"/>
              <w:bookmarkStart w:id="5804" w:name="_Toc190884021"/>
              <w:bookmarkEnd w:id="5803"/>
              <w:bookmarkEnd w:id="5804"/>
            </w:del>
          </w:p>
        </w:tc>
        <w:tc>
          <w:tcPr>
            <w:tcW w:w="745" w:type="dxa"/>
            <w:noWrap/>
            <w:hideMark/>
          </w:tcPr>
          <w:p w14:paraId="422E8A3E" w14:textId="74DCE20C"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805" w:author="Gidon Kupietzky" w:date="2025-02-13T17:45:00Z" w16du:dateUtc="2025-02-13T15:45:00Z"/>
                <w:rFonts w:ascii="Arial" w:eastAsia="Times New Roman" w:hAnsi="Arial" w:cs="Arial"/>
                <w:color w:val="000000"/>
              </w:rPr>
              <w:pPrChange w:id="580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807" w:author="Gidon Kupietzky" w:date="2025-02-13T17:45:00Z" w16du:dateUtc="2025-02-13T15:45:00Z">
              <w:r w:rsidRPr="00550C2A" w:rsidDel="004A2D26">
                <w:rPr>
                  <w:rFonts w:ascii="Arial" w:eastAsia="Times New Roman" w:hAnsi="Arial" w:cs="Arial"/>
                  <w:color w:val="000000"/>
                </w:rPr>
                <w:delText>18%</w:delText>
              </w:r>
              <w:bookmarkStart w:id="5808" w:name="_Toc190881309"/>
              <w:bookmarkStart w:id="5809" w:name="_Toc190884022"/>
              <w:bookmarkEnd w:id="5808"/>
              <w:bookmarkEnd w:id="5809"/>
            </w:del>
          </w:p>
        </w:tc>
        <w:tc>
          <w:tcPr>
            <w:tcW w:w="745" w:type="dxa"/>
            <w:noWrap/>
            <w:hideMark/>
          </w:tcPr>
          <w:p w14:paraId="0E7A483D" w14:textId="11CA6E3E"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810" w:author="Gidon Kupietzky" w:date="2025-02-13T17:45:00Z" w16du:dateUtc="2025-02-13T15:45:00Z"/>
                <w:rFonts w:ascii="Arial" w:eastAsia="Times New Roman" w:hAnsi="Arial" w:cs="Arial"/>
                <w:color w:val="000000"/>
              </w:rPr>
              <w:pPrChange w:id="581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812" w:author="Gidon Kupietzky" w:date="2025-02-13T17:45:00Z" w16du:dateUtc="2025-02-13T15:45:00Z">
              <w:r w:rsidRPr="00550C2A" w:rsidDel="004A2D26">
                <w:rPr>
                  <w:rFonts w:ascii="Arial" w:eastAsia="Times New Roman" w:hAnsi="Arial" w:cs="Arial"/>
                  <w:color w:val="000000"/>
                </w:rPr>
                <w:delText>18%</w:delText>
              </w:r>
              <w:bookmarkStart w:id="5813" w:name="_Toc190881310"/>
              <w:bookmarkStart w:id="5814" w:name="_Toc190884023"/>
              <w:bookmarkEnd w:id="5813"/>
              <w:bookmarkEnd w:id="5814"/>
            </w:del>
          </w:p>
        </w:tc>
        <w:bookmarkStart w:id="5815" w:name="_Toc190881311"/>
        <w:bookmarkStart w:id="5816" w:name="_Toc190884024"/>
        <w:bookmarkEnd w:id="5815"/>
        <w:bookmarkEnd w:id="5816"/>
      </w:tr>
      <w:tr w:rsidR="00550C2A" w:rsidRPr="00550C2A" w:rsidDel="004A2D26" w14:paraId="4E85CC84" w14:textId="492D2C1B" w:rsidTr="00550C2A">
        <w:trPr>
          <w:cnfStyle w:val="000000100000" w:firstRow="0" w:lastRow="0" w:firstColumn="0" w:lastColumn="0" w:oddVBand="0" w:evenVBand="0" w:oddHBand="1" w:evenHBand="0" w:firstRowFirstColumn="0" w:firstRowLastColumn="0" w:lastRowFirstColumn="0" w:lastRowLastColumn="0"/>
          <w:trHeight w:val="527"/>
          <w:del w:id="5817"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0F0BCC2A" w14:textId="46A1B25B" w:rsidR="00550C2A" w:rsidRPr="00550C2A" w:rsidDel="004A2D26" w:rsidRDefault="00550C2A">
            <w:pPr>
              <w:tabs>
                <w:tab w:val="left" w:pos="2446"/>
              </w:tabs>
              <w:spacing w:line="276" w:lineRule="auto"/>
              <w:rPr>
                <w:del w:id="5818" w:author="Gidon Kupietzky" w:date="2025-02-13T17:45:00Z" w16du:dateUtc="2025-02-13T15:45:00Z"/>
                <w:rFonts w:ascii="Arial" w:eastAsia="Times New Roman" w:hAnsi="Arial" w:cs="Arial"/>
                <w:color w:val="000000"/>
              </w:rPr>
              <w:pPrChange w:id="5819" w:author="Gidon Kupietzky" w:date="2025-02-13T17:45:00Z" w16du:dateUtc="2025-02-13T15:45:00Z">
                <w:pPr>
                  <w:bidi w:val="0"/>
                  <w:spacing w:before="0" w:line="240" w:lineRule="auto"/>
                  <w:ind w:left="0"/>
                </w:pPr>
              </w:pPrChange>
            </w:pPr>
            <w:del w:id="5820" w:author="Gidon Kupietzky" w:date="2025-02-13T17:45:00Z" w16du:dateUtc="2025-02-13T15:45:00Z">
              <w:r w:rsidRPr="00550C2A" w:rsidDel="004A2D26">
                <w:rPr>
                  <w:rFonts w:ascii="Arial" w:eastAsia="Times New Roman" w:hAnsi="Arial" w:cs="Arial"/>
                  <w:color w:val="000000"/>
                </w:rPr>
                <w:delText>under_work_age</w:delText>
              </w:r>
              <w:bookmarkStart w:id="5821" w:name="_Toc190881312"/>
              <w:bookmarkStart w:id="5822" w:name="_Toc190884025"/>
              <w:bookmarkEnd w:id="5821"/>
              <w:bookmarkEnd w:id="5822"/>
            </w:del>
          </w:p>
        </w:tc>
        <w:tc>
          <w:tcPr>
            <w:tcW w:w="1000" w:type="dxa"/>
            <w:noWrap/>
            <w:hideMark/>
          </w:tcPr>
          <w:p w14:paraId="52A4187C" w14:textId="03B22CF5"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823" w:author="Gidon Kupietzky" w:date="2025-02-13T17:45:00Z" w16du:dateUtc="2025-02-13T15:45:00Z"/>
                <w:rFonts w:ascii="Arial" w:eastAsia="Times New Roman" w:hAnsi="Arial" w:cs="Arial"/>
                <w:color w:val="000000"/>
              </w:rPr>
              <w:pPrChange w:id="5824"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825" w:author="Gidon Kupietzky" w:date="2025-02-13T17:45:00Z" w16du:dateUtc="2025-02-13T15:45:00Z">
              <w:r w:rsidRPr="00550C2A" w:rsidDel="004A2D26">
                <w:rPr>
                  <w:rFonts w:ascii="Arial" w:eastAsia="Times New Roman" w:hAnsi="Arial" w:cs="Arial"/>
                  <w:color w:val="000000"/>
                </w:rPr>
                <w:delText>man</w:delText>
              </w:r>
              <w:bookmarkStart w:id="5826" w:name="_Toc190881313"/>
              <w:bookmarkStart w:id="5827" w:name="_Toc190884026"/>
              <w:bookmarkEnd w:id="5826"/>
              <w:bookmarkEnd w:id="5827"/>
            </w:del>
          </w:p>
        </w:tc>
        <w:tc>
          <w:tcPr>
            <w:tcW w:w="1473" w:type="dxa"/>
            <w:noWrap/>
            <w:hideMark/>
          </w:tcPr>
          <w:p w14:paraId="7C4C33D8" w14:textId="17630C08"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828" w:author="Gidon Kupietzky" w:date="2025-02-13T17:45:00Z" w16du:dateUtc="2025-02-13T15:45:00Z"/>
                <w:rFonts w:ascii="Arial" w:eastAsia="Times New Roman" w:hAnsi="Arial" w:cs="Arial"/>
                <w:color w:val="000000"/>
              </w:rPr>
              <w:pPrChange w:id="5829"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830" w:author="Gidon Kupietzky" w:date="2025-02-13T17:45:00Z" w16du:dateUtc="2025-02-13T15:45:00Z">
              <w:r w:rsidRPr="00550C2A" w:rsidDel="004A2D26">
                <w:rPr>
                  <w:rFonts w:ascii="Arial" w:eastAsia="Times New Roman" w:hAnsi="Arial" w:cs="Arial"/>
                  <w:color w:val="000000"/>
                </w:rPr>
                <w:delText>Arab</w:delText>
              </w:r>
              <w:bookmarkStart w:id="5831" w:name="_Toc190881314"/>
              <w:bookmarkStart w:id="5832" w:name="_Toc190884027"/>
              <w:bookmarkEnd w:id="5831"/>
              <w:bookmarkEnd w:id="5832"/>
            </w:del>
          </w:p>
        </w:tc>
        <w:tc>
          <w:tcPr>
            <w:tcW w:w="745" w:type="dxa"/>
            <w:noWrap/>
            <w:hideMark/>
          </w:tcPr>
          <w:p w14:paraId="126DEDC4" w14:textId="703CF7A6"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833" w:author="Gidon Kupietzky" w:date="2025-02-13T17:45:00Z" w16du:dateUtc="2025-02-13T15:45:00Z"/>
                <w:rFonts w:ascii="Arial" w:eastAsia="Times New Roman" w:hAnsi="Arial" w:cs="Arial"/>
                <w:color w:val="000000"/>
              </w:rPr>
              <w:pPrChange w:id="583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835" w:author="Gidon Kupietzky" w:date="2025-02-13T17:45:00Z" w16du:dateUtc="2025-02-13T15:45:00Z">
              <w:r w:rsidRPr="00550C2A" w:rsidDel="004A2D26">
                <w:rPr>
                  <w:rFonts w:ascii="Arial" w:eastAsia="Times New Roman" w:hAnsi="Arial" w:cs="Arial"/>
                  <w:color w:val="000000"/>
                </w:rPr>
                <w:delText>20%</w:delText>
              </w:r>
              <w:bookmarkStart w:id="5836" w:name="_Toc190881315"/>
              <w:bookmarkStart w:id="5837" w:name="_Toc190884028"/>
              <w:bookmarkEnd w:id="5836"/>
              <w:bookmarkEnd w:id="5837"/>
            </w:del>
          </w:p>
        </w:tc>
        <w:tc>
          <w:tcPr>
            <w:tcW w:w="745" w:type="dxa"/>
            <w:noWrap/>
            <w:hideMark/>
          </w:tcPr>
          <w:p w14:paraId="1E473B44" w14:textId="023EDD45"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838" w:author="Gidon Kupietzky" w:date="2025-02-13T17:45:00Z" w16du:dateUtc="2025-02-13T15:45:00Z"/>
                <w:rFonts w:ascii="Arial" w:eastAsia="Times New Roman" w:hAnsi="Arial" w:cs="Arial"/>
                <w:color w:val="000000"/>
              </w:rPr>
              <w:pPrChange w:id="583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840" w:author="Gidon Kupietzky" w:date="2025-02-13T17:45:00Z" w16du:dateUtc="2025-02-13T15:45:00Z">
              <w:r w:rsidRPr="00550C2A" w:rsidDel="004A2D26">
                <w:rPr>
                  <w:rFonts w:ascii="Arial" w:eastAsia="Times New Roman" w:hAnsi="Arial" w:cs="Arial"/>
                  <w:color w:val="000000"/>
                </w:rPr>
                <w:delText>20%</w:delText>
              </w:r>
              <w:bookmarkStart w:id="5841" w:name="_Toc190881316"/>
              <w:bookmarkStart w:id="5842" w:name="_Toc190884029"/>
              <w:bookmarkEnd w:id="5841"/>
              <w:bookmarkEnd w:id="5842"/>
            </w:del>
          </w:p>
        </w:tc>
        <w:tc>
          <w:tcPr>
            <w:tcW w:w="745" w:type="dxa"/>
            <w:noWrap/>
            <w:hideMark/>
          </w:tcPr>
          <w:p w14:paraId="2DB968FC" w14:textId="6EEAFCDF"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843" w:author="Gidon Kupietzky" w:date="2025-02-13T17:45:00Z" w16du:dateUtc="2025-02-13T15:45:00Z"/>
                <w:rFonts w:ascii="Arial" w:eastAsia="Times New Roman" w:hAnsi="Arial" w:cs="Arial"/>
                <w:color w:val="000000"/>
              </w:rPr>
              <w:pPrChange w:id="584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845" w:author="Gidon Kupietzky" w:date="2025-02-13T17:45:00Z" w16du:dateUtc="2025-02-13T15:45:00Z">
              <w:r w:rsidRPr="00550C2A" w:rsidDel="004A2D26">
                <w:rPr>
                  <w:rFonts w:ascii="Arial" w:eastAsia="Times New Roman" w:hAnsi="Arial" w:cs="Arial"/>
                  <w:color w:val="000000"/>
                </w:rPr>
                <w:delText>20%</w:delText>
              </w:r>
              <w:bookmarkStart w:id="5846" w:name="_Toc190881317"/>
              <w:bookmarkStart w:id="5847" w:name="_Toc190884030"/>
              <w:bookmarkEnd w:id="5846"/>
              <w:bookmarkEnd w:id="5847"/>
            </w:del>
          </w:p>
        </w:tc>
        <w:tc>
          <w:tcPr>
            <w:tcW w:w="745" w:type="dxa"/>
            <w:noWrap/>
            <w:hideMark/>
          </w:tcPr>
          <w:p w14:paraId="3CFD57C0" w14:textId="75AD674F"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848" w:author="Gidon Kupietzky" w:date="2025-02-13T17:45:00Z" w16du:dateUtc="2025-02-13T15:45:00Z"/>
                <w:rFonts w:ascii="Arial" w:eastAsia="Times New Roman" w:hAnsi="Arial" w:cs="Arial"/>
                <w:color w:val="000000"/>
              </w:rPr>
              <w:pPrChange w:id="584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850" w:author="Gidon Kupietzky" w:date="2025-02-13T17:45:00Z" w16du:dateUtc="2025-02-13T15:45:00Z">
              <w:r w:rsidRPr="00550C2A" w:rsidDel="004A2D26">
                <w:rPr>
                  <w:rFonts w:ascii="Arial" w:eastAsia="Times New Roman" w:hAnsi="Arial" w:cs="Arial"/>
                  <w:color w:val="000000"/>
                </w:rPr>
                <w:delText>20%</w:delText>
              </w:r>
              <w:bookmarkStart w:id="5851" w:name="_Toc190881318"/>
              <w:bookmarkStart w:id="5852" w:name="_Toc190884031"/>
              <w:bookmarkEnd w:id="5851"/>
              <w:bookmarkEnd w:id="5852"/>
            </w:del>
          </w:p>
        </w:tc>
        <w:tc>
          <w:tcPr>
            <w:tcW w:w="745" w:type="dxa"/>
            <w:noWrap/>
            <w:hideMark/>
          </w:tcPr>
          <w:p w14:paraId="5E1C302C" w14:textId="63025114"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853" w:author="Gidon Kupietzky" w:date="2025-02-13T17:45:00Z" w16du:dateUtc="2025-02-13T15:45:00Z"/>
                <w:rFonts w:ascii="Arial" w:eastAsia="Times New Roman" w:hAnsi="Arial" w:cs="Arial"/>
                <w:color w:val="000000"/>
              </w:rPr>
              <w:pPrChange w:id="585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855" w:author="Gidon Kupietzky" w:date="2025-02-13T17:45:00Z" w16du:dateUtc="2025-02-13T15:45:00Z">
              <w:r w:rsidRPr="00550C2A" w:rsidDel="004A2D26">
                <w:rPr>
                  <w:rFonts w:ascii="Arial" w:eastAsia="Times New Roman" w:hAnsi="Arial" w:cs="Arial"/>
                  <w:color w:val="000000"/>
                </w:rPr>
                <w:delText>20%</w:delText>
              </w:r>
              <w:bookmarkStart w:id="5856" w:name="_Toc190881319"/>
              <w:bookmarkStart w:id="5857" w:name="_Toc190884032"/>
              <w:bookmarkEnd w:id="5856"/>
              <w:bookmarkEnd w:id="5857"/>
            </w:del>
          </w:p>
        </w:tc>
        <w:tc>
          <w:tcPr>
            <w:tcW w:w="745" w:type="dxa"/>
            <w:noWrap/>
            <w:hideMark/>
          </w:tcPr>
          <w:p w14:paraId="7A70F680" w14:textId="2EBDC7EB"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858" w:author="Gidon Kupietzky" w:date="2025-02-13T17:45:00Z" w16du:dateUtc="2025-02-13T15:45:00Z"/>
                <w:rFonts w:ascii="Arial" w:eastAsia="Times New Roman" w:hAnsi="Arial" w:cs="Arial"/>
                <w:color w:val="000000"/>
              </w:rPr>
              <w:pPrChange w:id="585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860" w:author="Gidon Kupietzky" w:date="2025-02-13T17:45:00Z" w16du:dateUtc="2025-02-13T15:45:00Z">
              <w:r w:rsidRPr="00550C2A" w:rsidDel="004A2D26">
                <w:rPr>
                  <w:rFonts w:ascii="Arial" w:eastAsia="Times New Roman" w:hAnsi="Arial" w:cs="Arial"/>
                  <w:color w:val="000000"/>
                </w:rPr>
                <w:delText>20%</w:delText>
              </w:r>
              <w:bookmarkStart w:id="5861" w:name="_Toc190881320"/>
              <w:bookmarkStart w:id="5862" w:name="_Toc190884033"/>
              <w:bookmarkEnd w:id="5861"/>
              <w:bookmarkEnd w:id="5862"/>
            </w:del>
          </w:p>
        </w:tc>
        <w:tc>
          <w:tcPr>
            <w:tcW w:w="745" w:type="dxa"/>
            <w:noWrap/>
            <w:hideMark/>
          </w:tcPr>
          <w:p w14:paraId="5AAD89A1" w14:textId="62D2B9C2"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863" w:author="Gidon Kupietzky" w:date="2025-02-13T17:45:00Z" w16du:dateUtc="2025-02-13T15:45:00Z"/>
                <w:rFonts w:ascii="Arial" w:eastAsia="Times New Roman" w:hAnsi="Arial" w:cs="Arial"/>
                <w:color w:val="000000"/>
              </w:rPr>
              <w:pPrChange w:id="586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865" w:author="Gidon Kupietzky" w:date="2025-02-13T17:45:00Z" w16du:dateUtc="2025-02-13T15:45:00Z">
              <w:r w:rsidRPr="00550C2A" w:rsidDel="004A2D26">
                <w:rPr>
                  <w:rFonts w:ascii="Arial" w:eastAsia="Times New Roman" w:hAnsi="Arial" w:cs="Arial"/>
                  <w:color w:val="000000"/>
                </w:rPr>
                <w:delText>20%</w:delText>
              </w:r>
              <w:bookmarkStart w:id="5866" w:name="_Toc190881321"/>
              <w:bookmarkStart w:id="5867" w:name="_Toc190884034"/>
              <w:bookmarkEnd w:id="5866"/>
              <w:bookmarkEnd w:id="5867"/>
            </w:del>
          </w:p>
        </w:tc>
        <w:bookmarkStart w:id="5868" w:name="_Toc190881322"/>
        <w:bookmarkStart w:id="5869" w:name="_Toc190884035"/>
        <w:bookmarkEnd w:id="5868"/>
        <w:bookmarkEnd w:id="5869"/>
      </w:tr>
      <w:tr w:rsidR="00550C2A" w:rsidRPr="00550C2A" w:rsidDel="004A2D26" w14:paraId="2635F10E" w14:textId="15D1B77F" w:rsidTr="00550C2A">
        <w:trPr>
          <w:trHeight w:val="527"/>
          <w:del w:id="5870"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7E03B46C" w14:textId="13E712BB" w:rsidR="00550C2A" w:rsidRPr="00550C2A" w:rsidDel="004A2D26" w:rsidRDefault="00550C2A">
            <w:pPr>
              <w:tabs>
                <w:tab w:val="left" w:pos="2446"/>
              </w:tabs>
              <w:spacing w:line="276" w:lineRule="auto"/>
              <w:rPr>
                <w:del w:id="5871" w:author="Gidon Kupietzky" w:date="2025-02-13T17:45:00Z" w16du:dateUtc="2025-02-13T15:45:00Z"/>
                <w:rFonts w:ascii="Arial" w:eastAsia="Times New Roman" w:hAnsi="Arial" w:cs="Arial"/>
                <w:color w:val="000000"/>
              </w:rPr>
              <w:pPrChange w:id="5872" w:author="Gidon Kupietzky" w:date="2025-02-13T17:45:00Z" w16du:dateUtc="2025-02-13T15:45:00Z">
                <w:pPr>
                  <w:bidi w:val="0"/>
                  <w:spacing w:before="0" w:line="240" w:lineRule="auto"/>
                  <w:ind w:left="0"/>
                </w:pPr>
              </w:pPrChange>
            </w:pPr>
            <w:del w:id="5873" w:author="Gidon Kupietzky" w:date="2025-02-13T17:45:00Z" w16du:dateUtc="2025-02-13T15:45:00Z">
              <w:r w:rsidRPr="00550C2A" w:rsidDel="004A2D26">
                <w:rPr>
                  <w:rFonts w:ascii="Arial" w:eastAsia="Times New Roman" w:hAnsi="Arial" w:cs="Arial"/>
                  <w:color w:val="000000"/>
                </w:rPr>
                <w:delText>under_work_age</w:delText>
              </w:r>
              <w:bookmarkStart w:id="5874" w:name="_Toc190881323"/>
              <w:bookmarkStart w:id="5875" w:name="_Toc190884036"/>
              <w:bookmarkEnd w:id="5874"/>
              <w:bookmarkEnd w:id="5875"/>
            </w:del>
          </w:p>
        </w:tc>
        <w:tc>
          <w:tcPr>
            <w:tcW w:w="1000" w:type="dxa"/>
            <w:noWrap/>
            <w:hideMark/>
          </w:tcPr>
          <w:p w14:paraId="6F2D9695" w14:textId="2BAD3DF7"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876" w:author="Gidon Kupietzky" w:date="2025-02-13T17:45:00Z" w16du:dateUtc="2025-02-13T15:45:00Z"/>
                <w:rFonts w:ascii="Arial" w:eastAsia="Times New Roman" w:hAnsi="Arial" w:cs="Arial"/>
                <w:color w:val="000000"/>
              </w:rPr>
              <w:pPrChange w:id="5877"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878" w:author="Gidon Kupietzky" w:date="2025-02-13T17:45:00Z" w16du:dateUtc="2025-02-13T15:45:00Z">
              <w:r w:rsidRPr="00550C2A" w:rsidDel="004A2D26">
                <w:rPr>
                  <w:rFonts w:ascii="Arial" w:eastAsia="Times New Roman" w:hAnsi="Arial" w:cs="Arial"/>
                  <w:color w:val="000000"/>
                </w:rPr>
                <w:delText>woman</w:delText>
              </w:r>
              <w:bookmarkStart w:id="5879" w:name="_Toc190881324"/>
              <w:bookmarkStart w:id="5880" w:name="_Toc190884037"/>
              <w:bookmarkEnd w:id="5879"/>
              <w:bookmarkEnd w:id="5880"/>
            </w:del>
          </w:p>
        </w:tc>
        <w:tc>
          <w:tcPr>
            <w:tcW w:w="1473" w:type="dxa"/>
            <w:noWrap/>
            <w:hideMark/>
          </w:tcPr>
          <w:p w14:paraId="42F6BC01" w14:textId="130E2F67"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881" w:author="Gidon Kupietzky" w:date="2025-02-13T17:45:00Z" w16du:dateUtc="2025-02-13T15:45:00Z"/>
                <w:rFonts w:ascii="Arial" w:eastAsia="Times New Roman" w:hAnsi="Arial" w:cs="Arial"/>
                <w:color w:val="000000"/>
              </w:rPr>
              <w:pPrChange w:id="5882"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883" w:author="Gidon Kupietzky" w:date="2025-02-13T17:45:00Z" w16du:dateUtc="2025-02-13T15:45:00Z">
              <w:r w:rsidRPr="00550C2A" w:rsidDel="004A2D26">
                <w:rPr>
                  <w:rFonts w:ascii="Arial" w:eastAsia="Times New Roman" w:hAnsi="Arial" w:cs="Arial"/>
                  <w:color w:val="000000"/>
                </w:rPr>
                <w:delText>Arab</w:delText>
              </w:r>
              <w:bookmarkStart w:id="5884" w:name="_Toc190881325"/>
              <w:bookmarkStart w:id="5885" w:name="_Toc190884038"/>
              <w:bookmarkEnd w:id="5884"/>
              <w:bookmarkEnd w:id="5885"/>
            </w:del>
          </w:p>
        </w:tc>
        <w:tc>
          <w:tcPr>
            <w:tcW w:w="745" w:type="dxa"/>
            <w:noWrap/>
            <w:hideMark/>
          </w:tcPr>
          <w:p w14:paraId="0E973F2B" w14:textId="1FF35341"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886" w:author="Gidon Kupietzky" w:date="2025-02-13T17:45:00Z" w16du:dateUtc="2025-02-13T15:45:00Z"/>
                <w:rFonts w:ascii="Arial" w:eastAsia="Times New Roman" w:hAnsi="Arial" w:cs="Arial"/>
                <w:color w:val="000000"/>
              </w:rPr>
              <w:pPrChange w:id="588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888" w:author="Gidon Kupietzky" w:date="2025-02-13T17:45:00Z" w16du:dateUtc="2025-02-13T15:45:00Z">
              <w:r w:rsidRPr="00550C2A" w:rsidDel="004A2D26">
                <w:rPr>
                  <w:rFonts w:ascii="Arial" w:eastAsia="Times New Roman" w:hAnsi="Arial" w:cs="Arial"/>
                  <w:color w:val="000000"/>
                </w:rPr>
                <w:delText>13%</w:delText>
              </w:r>
              <w:bookmarkStart w:id="5889" w:name="_Toc190881326"/>
              <w:bookmarkStart w:id="5890" w:name="_Toc190884039"/>
              <w:bookmarkEnd w:id="5889"/>
              <w:bookmarkEnd w:id="5890"/>
            </w:del>
          </w:p>
        </w:tc>
        <w:tc>
          <w:tcPr>
            <w:tcW w:w="745" w:type="dxa"/>
            <w:noWrap/>
            <w:hideMark/>
          </w:tcPr>
          <w:p w14:paraId="5B5F0F10" w14:textId="72BFE8F1"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891" w:author="Gidon Kupietzky" w:date="2025-02-13T17:45:00Z" w16du:dateUtc="2025-02-13T15:45:00Z"/>
                <w:rFonts w:ascii="Arial" w:eastAsia="Times New Roman" w:hAnsi="Arial" w:cs="Arial"/>
                <w:color w:val="000000"/>
              </w:rPr>
              <w:pPrChange w:id="589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893" w:author="Gidon Kupietzky" w:date="2025-02-13T17:45:00Z" w16du:dateUtc="2025-02-13T15:45:00Z">
              <w:r w:rsidRPr="00550C2A" w:rsidDel="004A2D26">
                <w:rPr>
                  <w:rFonts w:ascii="Arial" w:eastAsia="Times New Roman" w:hAnsi="Arial" w:cs="Arial"/>
                  <w:color w:val="000000"/>
                </w:rPr>
                <w:delText>13%</w:delText>
              </w:r>
              <w:bookmarkStart w:id="5894" w:name="_Toc190881327"/>
              <w:bookmarkStart w:id="5895" w:name="_Toc190884040"/>
              <w:bookmarkEnd w:id="5894"/>
              <w:bookmarkEnd w:id="5895"/>
            </w:del>
          </w:p>
        </w:tc>
        <w:tc>
          <w:tcPr>
            <w:tcW w:w="745" w:type="dxa"/>
            <w:noWrap/>
            <w:hideMark/>
          </w:tcPr>
          <w:p w14:paraId="68D1CCB9" w14:textId="22B7EC25"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896" w:author="Gidon Kupietzky" w:date="2025-02-13T17:45:00Z" w16du:dateUtc="2025-02-13T15:45:00Z"/>
                <w:rFonts w:ascii="Arial" w:eastAsia="Times New Roman" w:hAnsi="Arial" w:cs="Arial"/>
                <w:color w:val="000000"/>
              </w:rPr>
              <w:pPrChange w:id="589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898" w:author="Gidon Kupietzky" w:date="2025-02-13T17:45:00Z" w16du:dateUtc="2025-02-13T15:45:00Z">
              <w:r w:rsidRPr="00550C2A" w:rsidDel="004A2D26">
                <w:rPr>
                  <w:rFonts w:ascii="Arial" w:eastAsia="Times New Roman" w:hAnsi="Arial" w:cs="Arial"/>
                  <w:color w:val="000000"/>
                </w:rPr>
                <w:delText>13%</w:delText>
              </w:r>
              <w:bookmarkStart w:id="5899" w:name="_Toc190881328"/>
              <w:bookmarkStart w:id="5900" w:name="_Toc190884041"/>
              <w:bookmarkEnd w:id="5899"/>
              <w:bookmarkEnd w:id="5900"/>
            </w:del>
          </w:p>
        </w:tc>
        <w:tc>
          <w:tcPr>
            <w:tcW w:w="745" w:type="dxa"/>
            <w:noWrap/>
            <w:hideMark/>
          </w:tcPr>
          <w:p w14:paraId="53A7D555" w14:textId="47CDE257"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901" w:author="Gidon Kupietzky" w:date="2025-02-13T17:45:00Z" w16du:dateUtc="2025-02-13T15:45:00Z"/>
                <w:rFonts w:ascii="Arial" w:eastAsia="Times New Roman" w:hAnsi="Arial" w:cs="Arial"/>
                <w:color w:val="000000"/>
              </w:rPr>
              <w:pPrChange w:id="590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903" w:author="Gidon Kupietzky" w:date="2025-02-13T17:45:00Z" w16du:dateUtc="2025-02-13T15:45:00Z">
              <w:r w:rsidRPr="00550C2A" w:rsidDel="004A2D26">
                <w:rPr>
                  <w:rFonts w:ascii="Arial" w:eastAsia="Times New Roman" w:hAnsi="Arial" w:cs="Arial"/>
                  <w:color w:val="000000"/>
                </w:rPr>
                <w:delText>13%</w:delText>
              </w:r>
              <w:bookmarkStart w:id="5904" w:name="_Toc190881329"/>
              <w:bookmarkStart w:id="5905" w:name="_Toc190884042"/>
              <w:bookmarkEnd w:id="5904"/>
              <w:bookmarkEnd w:id="5905"/>
            </w:del>
          </w:p>
        </w:tc>
        <w:tc>
          <w:tcPr>
            <w:tcW w:w="745" w:type="dxa"/>
            <w:noWrap/>
            <w:hideMark/>
          </w:tcPr>
          <w:p w14:paraId="68B00EF2" w14:textId="4C6C90EB"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906" w:author="Gidon Kupietzky" w:date="2025-02-13T17:45:00Z" w16du:dateUtc="2025-02-13T15:45:00Z"/>
                <w:rFonts w:ascii="Arial" w:eastAsia="Times New Roman" w:hAnsi="Arial" w:cs="Arial"/>
                <w:color w:val="000000"/>
              </w:rPr>
              <w:pPrChange w:id="590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908" w:author="Gidon Kupietzky" w:date="2025-02-13T17:45:00Z" w16du:dateUtc="2025-02-13T15:45:00Z">
              <w:r w:rsidRPr="00550C2A" w:rsidDel="004A2D26">
                <w:rPr>
                  <w:rFonts w:ascii="Arial" w:eastAsia="Times New Roman" w:hAnsi="Arial" w:cs="Arial"/>
                  <w:color w:val="000000"/>
                </w:rPr>
                <w:delText>13%</w:delText>
              </w:r>
              <w:bookmarkStart w:id="5909" w:name="_Toc190881330"/>
              <w:bookmarkStart w:id="5910" w:name="_Toc190884043"/>
              <w:bookmarkEnd w:id="5909"/>
              <w:bookmarkEnd w:id="5910"/>
            </w:del>
          </w:p>
        </w:tc>
        <w:tc>
          <w:tcPr>
            <w:tcW w:w="745" w:type="dxa"/>
            <w:noWrap/>
            <w:hideMark/>
          </w:tcPr>
          <w:p w14:paraId="453A376D" w14:textId="3630BFB2"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911" w:author="Gidon Kupietzky" w:date="2025-02-13T17:45:00Z" w16du:dateUtc="2025-02-13T15:45:00Z"/>
                <w:rFonts w:ascii="Arial" w:eastAsia="Times New Roman" w:hAnsi="Arial" w:cs="Arial"/>
                <w:color w:val="000000"/>
              </w:rPr>
              <w:pPrChange w:id="591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913" w:author="Gidon Kupietzky" w:date="2025-02-13T17:45:00Z" w16du:dateUtc="2025-02-13T15:45:00Z">
              <w:r w:rsidRPr="00550C2A" w:rsidDel="004A2D26">
                <w:rPr>
                  <w:rFonts w:ascii="Arial" w:eastAsia="Times New Roman" w:hAnsi="Arial" w:cs="Arial"/>
                  <w:color w:val="000000"/>
                </w:rPr>
                <w:delText>13%</w:delText>
              </w:r>
              <w:bookmarkStart w:id="5914" w:name="_Toc190881331"/>
              <w:bookmarkStart w:id="5915" w:name="_Toc190884044"/>
              <w:bookmarkEnd w:id="5914"/>
              <w:bookmarkEnd w:id="5915"/>
            </w:del>
          </w:p>
        </w:tc>
        <w:tc>
          <w:tcPr>
            <w:tcW w:w="745" w:type="dxa"/>
            <w:noWrap/>
            <w:hideMark/>
          </w:tcPr>
          <w:p w14:paraId="656D1E72" w14:textId="5DDA2BDD"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916" w:author="Gidon Kupietzky" w:date="2025-02-13T17:45:00Z" w16du:dateUtc="2025-02-13T15:45:00Z"/>
                <w:rFonts w:ascii="Arial" w:eastAsia="Times New Roman" w:hAnsi="Arial" w:cs="Arial"/>
                <w:color w:val="000000"/>
              </w:rPr>
              <w:pPrChange w:id="591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918" w:author="Gidon Kupietzky" w:date="2025-02-13T17:45:00Z" w16du:dateUtc="2025-02-13T15:45:00Z">
              <w:r w:rsidRPr="00550C2A" w:rsidDel="004A2D26">
                <w:rPr>
                  <w:rFonts w:ascii="Arial" w:eastAsia="Times New Roman" w:hAnsi="Arial" w:cs="Arial"/>
                  <w:color w:val="000000"/>
                </w:rPr>
                <w:delText>13%</w:delText>
              </w:r>
              <w:bookmarkStart w:id="5919" w:name="_Toc190881332"/>
              <w:bookmarkStart w:id="5920" w:name="_Toc190884045"/>
              <w:bookmarkEnd w:id="5919"/>
              <w:bookmarkEnd w:id="5920"/>
            </w:del>
          </w:p>
        </w:tc>
        <w:bookmarkStart w:id="5921" w:name="_Toc190881333"/>
        <w:bookmarkStart w:id="5922" w:name="_Toc190884046"/>
        <w:bookmarkEnd w:id="5921"/>
        <w:bookmarkEnd w:id="5922"/>
      </w:tr>
      <w:tr w:rsidR="00550C2A" w:rsidRPr="00550C2A" w:rsidDel="004A2D26" w14:paraId="3174445C" w14:textId="4F16A504" w:rsidTr="00550C2A">
        <w:trPr>
          <w:cnfStyle w:val="000000100000" w:firstRow="0" w:lastRow="0" w:firstColumn="0" w:lastColumn="0" w:oddVBand="0" w:evenVBand="0" w:oddHBand="1" w:evenHBand="0" w:firstRowFirstColumn="0" w:firstRowLastColumn="0" w:lastRowFirstColumn="0" w:lastRowLastColumn="0"/>
          <w:trHeight w:val="527"/>
          <w:del w:id="5923"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7E6D604D" w14:textId="2BA985C4" w:rsidR="00550C2A" w:rsidRPr="00550C2A" w:rsidDel="004A2D26" w:rsidRDefault="00550C2A">
            <w:pPr>
              <w:tabs>
                <w:tab w:val="left" w:pos="2446"/>
              </w:tabs>
              <w:spacing w:line="276" w:lineRule="auto"/>
              <w:rPr>
                <w:del w:id="5924" w:author="Gidon Kupietzky" w:date="2025-02-13T17:45:00Z" w16du:dateUtc="2025-02-13T15:45:00Z"/>
                <w:rFonts w:ascii="Arial" w:eastAsia="Times New Roman" w:hAnsi="Arial" w:cs="Arial"/>
                <w:color w:val="000000"/>
              </w:rPr>
              <w:pPrChange w:id="5925" w:author="Gidon Kupietzky" w:date="2025-02-13T17:45:00Z" w16du:dateUtc="2025-02-13T15:45:00Z">
                <w:pPr>
                  <w:bidi w:val="0"/>
                  <w:spacing w:before="0" w:line="240" w:lineRule="auto"/>
                  <w:ind w:left="0"/>
                </w:pPr>
              </w:pPrChange>
            </w:pPr>
            <w:del w:id="5926" w:author="Gidon Kupietzky" w:date="2025-02-13T17:45:00Z" w16du:dateUtc="2025-02-13T15:45:00Z">
              <w:r w:rsidRPr="00550C2A" w:rsidDel="004A2D26">
                <w:rPr>
                  <w:rFonts w:ascii="Arial" w:eastAsia="Times New Roman" w:hAnsi="Arial" w:cs="Arial"/>
                  <w:color w:val="000000"/>
                </w:rPr>
                <w:delText>under_work_age</w:delText>
              </w:r>
              <w:bookmarkStart w:id="5927" w:name="_Toc190881334"/>
              <w:bookmarkStart w:id="5928" w:name="_Toc190884047"/>
              <w:bookmarkEnd w:id="5927"/>
              <w:bookmarkEnd w:id="5928"/>
            </w:del>
          </w:p>
        </w:tc>
        <w:tc>
          <w:tcPr>
            <w:tcW w:w="1000" w:type="dxa"/>
            <w:noWrap/>
            <w:hideMark/>
          </w:tcPr>
          <w:p w14:paraId="45146F58" w14:textId="67A9FF3A"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929" w:author="Gidon Kupietzky" w:date="2025-02-13T17:45:00Z" w16du:dateUtc="2025-02-13T15:45:00Z"/>
                <w:rFonts w:ascii="Arial" w:eastAsia="Times New Roman" w:hAnsi="Arial" w:cs="Arial"/>
                <w:color w:val="000000"/>
              </w:rPr>
              <w:pPrChange w:id="5930"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931" w:author="Gidon Kupietzky" w:date="2025-02-13T17:45:00Z" w16du:dateUtc="2025-02-13T15:45:00Z">
              <w:r w:rsidRPr="00550C2A" w:rsidDel="004A2D26">
                <w:rPr>
                  <w:rFonts w:ascii="Arial" w:eastAsia="Times New Roman" w:hAnsi="Arial" w:cs="Arial"/>
                  <w:color w:val="000000"/>
                </w:rPr>
                <w:delText>man</w:delText>
              </w:r>
              <w:bookmarkStart w:id="5932" w:name="_Toc190881335"/>
              <w:bookmarkStart w:id="5933" w:name="_Toc190884048"/>
              <w:bookmarkEnd w:id="5932"/>
              <w:bookmarkEnd w:id="5933"/>
            </w:del>
          </w:p>
        </w:tc>
        <w:tc>
          <w:tcPr>
            <w:tcW w:w="1473" w:type="dxa"/>
            <w:noWrap/>
            <w:hideMark/>
          </w:tcPr>
          <w:p w14:paraId="3C006919" w14:textId="4EB90D18"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934" w:author="Gidon Kupietzky" w:date="2025-02-13T17:45:00Z" w16du:dateUtc="2025-02-13T15:45:00Z"/>
                <w:rFonts w:ascii="Arial" w:eastAsia="Times New Roman" w:hAnsi="Arial" w:cs="Arial"/>
                <w:color w:val="000000"/>
              </w:rPr>
              <w:pPrChange w:id="5935"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5936" w:author="Gidon Kupietzky" w:date="2025-02-13T17:45:00Z" w16du:dateUtc="2025-02-13T15:45:00Z">
              <w:r w:rsidRPr="00550C2A" w:rsidDel="004A2D26">
                <w:rPr>
                  <w:rFonts w:ascii="Arial" w:eastAsia="Times New Roman" w:hAnsi="Arial" w:cs="Arial"/>
                  <w:color w:val="000000"/>
                </w:rPr>
                <w:delText>U_Orthodox</w:delText>
              </w:r>
              <w:bookmarkStart w:id="5937" w:name="_Toc190881336"/>
              <w:bookmarkStart w:id="5938" w:name="_Toc190884049"/>
              <w:bookmarkEnd w:id="5937"/>
              <w:bookmarkEnd w:id="5938"/>
            </w:del>
          </w:p>
        </w:tc>
        <w:tc>
          <w:tcPr>
            <w:tcW w:w="745" w:type="dxa"/>
            <w:noWrap/>
            <w:hideMark/>
          </w:tcPr>
          <w:p w14:paraId="76CCADA9" w14:textId="05447816"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939" w:author="Gidon Kupietzky" w:date="2025-02-13T17:45:00Z" w16du:dateUtc="2025-02-13T15:45:00Z"/>
                <w:rFonts w:ascii="Arial" w:eastAsia="Times New Roman" w:hAnsi="Arial" w:cs="Arial"/>
                <w:color w:val="000000"/>
              </w:rPr>
              <w:pPrChange w:id="594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941" w:author="Gidon Kupietzky" w:date="2025-02-13T17:45:00Z" w16du:dateUtc="2025-02-13T15:45:00Z">
              <w:r w:rsidRPr="00550C2A" w:rsidDel="004A2D26">
                <w:rPr>
                  <w:rFonts w:ascii="Arial" w:eastAsia="Times New Roman" w:hAnsi="Arial" w:cs="Arial"/>
                  <w:color w:val="000000"/>
                </w:rPr>
                <w:delText>13%</w:delText>
              </w:r>
              <w:bookmarkStart w:id="5942" w:name="_Toc190881337"/>
              <w:bookmarkStart w:id="5943" w:name="_Toc190884050"/>
              <w:bookmarkEnd w:id="5942"/>
              <w:bookmarkEnd w:id="5943"/>
            </w:del>
          </w:p>
        </w:tc>
        <w:tc>
          <w:tcPr>
            <w:tcW w:w="745" w:type="dxa"/>
            <w:noWrap/>
            <w:hideMark/>
          </w:tcPr>
          <w:p w14:paraId="252F1479" w14:textId="070029D2"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944" w:author="Gidon Kupietzky" w:date="2025-02-13T17:45:00Z" w16du:dateUtc="2025-02-13T15:45:00Z"/>
                <w:rFonts w:ascii="Arial" w:eastAsia="Times New Roman" w:hAnsi="Arial" w:cs="Arial"/>
                <w:color w:val="000000"/>
              </w:rPr>
              <w:pPrChange w:id="594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946" w:author="Gidon Kupietzky" w:date="2025-02-13T17:45:00Z" w16du:dateUtc="2025-02-13T15:45:00Z">
              <w:r w:rsidRPr="00550C2A" w:rsidDel="004A2D26">
                <w:rPr>
                  <w:rFonts w:ascii="Arial" w:eastAsia="Times New Roman" w:hAnsi="Arial" w:cs="Arial"/>
                  <w:color w:val="000000"/>
                </w:rPr>
                <w:delText>13%</w:delText>
              </w:r>
              <w:bookmarkStart w:id="5947" w:name="_Toc190881338"/>
              <w:bookmarkStart w:id="5948" w:name="_Toc190884051"/>
              <w:bookmarkEnd w:id="5947"/>
              <w:bookmarkEnd w:id="5948"/>
            </w:del>
          </w:p>
        </w:tc>
        <w:tc>
          <w:tcPr>
            <w:tcW w:w="745" w:type="dxa"/>
            <w:noWrap/>
            <w:hideMark/>
          </w:tcPr>
          <w:p w14:paraId="1A3124F9" w14:textId="3E952E83"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949" w:author="Gidon Kupietzky" w:date="2025-02-13T17:45:00Z" w16du:dateUtc="2025-02-13T15:45:00Z"/>
                <w:rFonts w:ascii="Arial" w:eastAsia="Times New Roman" w:hAnsi="Arial" w:cs="Arial"/>
                <w:color w:val="000000"/>
              </w:rPr>
              <w:pPrChange w:id="595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951" w:author="Gidon Kupietzky" w:date="2025-02-13T17:45:00Z" w16du:dateUtc="2025-02-13T15:45:00Z">
              <w:r w:rsidRPr="00550C2A" w:rsidDel="004A2D26">
                <w:rPr>
                  <w:rFonts w:ascii="Arial" w:eastAsia="Times New Roman" w:hAnsi="Arial" w:cs="Arial"/>
                  <w:color w:val="000000"/>
                </w:rPr>
                <w:delText>13%</w:delText>
              </w:r>
              <w:bookmarkStart w:id="5952" w:name="_Toc190881339"/>
              <w:bookmarkStart w:id="5953" w:name="_Toc190884052"/>
              <w:bookmarkEnd w:id="5952"/>
              <w:bookmarkEnd w:id="5953"/>
            </w:del>
          </w:p>
        </w:tc>
        <w:tc>
          <w:tcPr>
            <w:tcW w:w="745" w:type="dxa"/>
            <w:noWrap/>
            <w:hideMark/>
          </w:tcPr>
          <w:p w14:paraId="6A643514" w14:textId="5EBC2C38"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954" w:author="Gidon Kupietzky" w:date="2025-02-13T17:45:00Z" w16du:dateUtc="2025-02-13T15:45:00Z"/>
                <w:rFonts w:ascii="Arial" w:eastAsia="Times New Roman" w:hAnsi="Arial" w:cs="Arial"/>
                <w:color w:val="000000"/>
              </w:rPr>
              <w:pPrChange w:id="595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956" w:author="Gidon Kupietzky" w:date="2025-02-13T17:45:00Z" w16du:dateUtc="2025-02-13T15:45:00Z">
              <w:r w:rsidRPr="00550C2A" w:rsidDel="004A2D26">
                <w:rPr>
                  <w:rFonts w:ascii="Arial" w:eastAsia="Times New Roman" w:hAnsi="Arial" w:cs="Arial"/>
                  <w:color w:val="000000"/>
                </w:rPr>
                <w:delText>13%</w:delText>
              </w:r>
              <w:bookmarkStart w:id="5957" w:name="_Toc190881340"/>
              <w:bookmarkStart w:id="5958" w:name="_Toc190884053"/>
              <w:bookmarkEnd w:id="5957"/>
              <w:bookmarkEnd w:id="5958"/>
            </w:del>
          </w:p>
        </w:tc>
        <w:tc>
          <w:tcPr>
            <w:tcW w:w="745" w:type="dxa"/>
            <w:noWrap/>
            <w:hideMark/>
          </w:tcPr>
          <w:p w14:paraId="21552B31" w14:textId="3EAF46EA"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959" w:author="Gidon Kupietzky" w:date="2025-02-13T17:45:00Z" w16du:dateUtc="2025-02-13T15:45:00Z"/>
                <w:rFonts w:ascii="Arial" w:eastAsia="Times New Roman" w:hAnsi="Arial" w:cs="Arial"/>
                <w:color w:val="000000"/>
              </w:rPr>
              <w:pPrChange w:id="596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961" w:author="Gidon Kupietzky" w:date="2025-02-13T17:45:00Z" w16du:dateUtc="2025-02-13T15:45:00Z">
              <w:r w:rsidRPr="00550C2A" w:rsidDel="004A2D26">
                <w:rPr>
                  <w:rFonts w:ascii="Arial" w:eastAsia="Times New Roman" w:hAnsi="Arial" w:cs="Arial"/>
                  <w:color w:val="000000"/>
                </w:rPr>
                <w:delText>13%</w:delText>
              </w:r>
              <w:bookmarkStart w:id="5962" w:name="_Toc190881341"/>
              <w:bookmarkStart w:id="5963" w:name="_Toc190884054"/>
              <w:bookmarkEnd w:id="5962"/>
              <w:bookmarkEnd w:id="5963"/>
            </w:del>
          </w:p>
        </w:tc>
        <w:tc>
          <w:tcPr>
            <w:tcW w:w="745" w:type="dxa"/>
            <w:noWrap/>
            <w:hideMark/>
          </w:tcPr>
          <w:p w14:paraId="5B66B1FE" w14:textId="701354B5"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964" w:author="Gidon Kupietzky" w:date="2025-02-13T17:45:00Z" w16du:dateUtc="2025-02-13T15:45:00Z"/>
                <w:rFonts w:ascii="Arial" w:eastAsia="Times New Roman" w:hAnsi="Arial" w:cs="Arial"/>
                <w:color w:val="000000"/>
              </w:rPr>
              <w:pPrChange w:id="596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966" w:author="Gidon Kupietzky" w:date="2025-02-13T17:45:00Z" w16du:dateUtc="2025-02-13T15:45:00Z">
              <w:r w:rsidRPr="00550C2A" w:rsidDel="004A2D26">
                <w:rPr>
                  <w:rFonts w:ascii="Arial" w:eastAsia="Times New Roman" w:hAnsi="Arial" w:cs="Arial"/>
                  <w:color w:val="000000"/>
                </w:rPr>
                <w:delText>13%</w:delText>
              </w:r>
              <w:bookmarkStart w:id="5967" w:name="_Toc190881342"/>
              <w:bookmarkStart w:id="5968" w:name="_Toc190884055"/>
              <w:bookmarkEnd w:id="5967"/>
              <w:bookmarkEnd w:id="5968"/>
            </w:del>
          </w:p>
        </w:tc>
        <w:tc>
          <w:tcPr>
            <w:tcW w:w="745" w:type="dxa"/>
            <w:noWrap/>
            <w:hideMark/>
          </w:tcPr>
          <w:p w14:paraId="0DC74A26" w14:textId="5E64762E" w:rsidR="00550C2A" w:rsidRPr="00550C2A" w:rsidDel="004A2D26" w:rsidRDefault="00550C2A">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5969" w:author="Gidon Kupietzky" w:date="2025-02-13T17:45:00Z" w16du:dateUtc="2025-02-13T15:45:00Z"/>
                <w:rFonts w:ascii="Arial" w:eastAsia="Times New Roman" w:hAnsi="Arial" w:cs="Arial"/>
                <w:color w:val="000000"/>
              </w:rPr>
              <w:pPrChange w:id="597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5971" w:author="Gidon Kupietzky" w:date="2025-02-13T17:45:00Z" w16du:dateUtc="2025-02-13T15:45:00Z">
              <w:r w:rsidRPr="00550C2A" w:rsidDel="004A2D26">
                <w:rPr>
                  <w:rFonts w:ascii="Arial" w:eastAsia="Times New Roman" w:hAnsi="Arial" w:cs="Arial"/>
                  <w:color w:val="000000"/>
                </w:rPr>
                <w:delText>13%</w:delText>
              </w:r>
              <w:bookmarkStart w:id="5972" w:name="_Toc190881343"/>
              <w:bookmarkStart w:id="5973" w:name="_Toc190884056"/>
              <w:bookmarkEnd w:id="5972"/>
              <w:bookmarkEnd w:id="5973"/>
            </w:del>
          </w:p>
        </w:tc>
        <w:bookmarkStart w:id="5974" w:name="_Toc190881344"/>
        <w:bookmarkStart w:id="5975" w:name="_Toc190884057"/>
        <w:bookmarkEnd w:id="5974"/>
        <w:bookmarkEnd w:id="5975"/>
      </w:tr>
      <w:tr w:rsidR="00550C2A" w:rsidRPr="00550C2A" w:rsidDel="004A2D26" w14:paraId="1C70B555" w14:textId="69A1FF50" w:rsidTr="00550C2A">
        <w:trPr>
          <w:trHeight w:val="527"/>
          <w:del w:id="5976" w:author="Gidon Kupietzky" w:date="2025-02-13T17:45:00Z"/>
        </w:trPr>
        <w:tc>
          <w:tcPr>
            <w:cnfStyle w:val="001000000000" w:firstRow="0" w:lastRow="0" w:firstColumn="1" w:lastColumn="0" w:oddVBand="0" w:evenVBand="0" w:oddHBand="0" w:evenHBand="0" w:firstRowFirstColumn="0" w:firstRowLastColumn="0" w:lastRowFirstColumn="0" w:lastRowLastColumn="0"/>
            <w:tcW w:w="2058" w:type="dxa"/>
            <w:noWrap/>
            <w:hideMark/>
          </w:tcPr>
          <w:p w14:paraId="546F4BDF" w14:textId="5B714E39" w:rsidR="00550C2A" w:rsidRPr="00550C2A" w:rsidDel="004A2D26" w:rsidRDefault="00550C2A">
            <w:pPr>
              <w:tabs>
                <w:tab w:val="left" w:pos="2446"/>
              </w:tabs>
              <w:spacing w:line="276" w:lineRule="auto"/>
              <w:rPr>
                <w:del w:id="5977" w:author="Gidon Kupietzky" w:date="2025-02-13T17:45:00Z" w16du:dateUtc="2025-02-13T15:45:00Z"/>
                <w:rFonts w:ascii="Arial" w:eastAsia="Times New Roman" w:hAnsi="Arial" w:cs="Arial"/>
                <w:color w:val="000000"/>
              </w:rPr>
              <w:pPrChange w:id="5978" w:author="Gidon Kupietzky" w:date="2025-02-13T17:45:00Z" w16du:dateUtc="2025-02-13T15:45:00Z">
                <w:pPr>
                  <w:bidi w:val="0"/>
                  <w:spacing w:before="0" w:line="240" w:lineRule="auto"/>
                  <w:ind w:left="0"/>
                </w:pPr>
              </w:pPrChange>
            </w:pPr>
            <w:del w:id="5979" w:author="Gidon Kupietzky" w:date="2025-02-13T17:45:00Z" w16du:dateUtc="2025-02-13T15:45:00Z">
              <w:r w:rsidRPr="00550C2A" w:rsidDel="004A2D26">
                <w:rPr>
                  <w:rFonts w:ascii="Arial" w:eastAsia="Times New Roman" w:hAnsi="Arial" w:cs="Arial"/>
                  <w:color w:val="000000"/>
                </w:rPr>
                <w:delText>under_work_age</w:delText>
              </w:r>
              <w:bookmarkStart w:id="5980" w:name="_Toc190881345"/>
              <w:bookmarkStart w:id="5981" w:name="_Toc190884058"/>
              <w:bookmarkEnd w:id="5980"/>
              <w:bookmarkEnd w:id="5981"/>
            </w:del>
          </w:p>
        </w:tc>
        <w:tc>
          <w:tcPr>
            <w:tcW w:w="1000" w:type="dxa"/>
            <w:noWrap/>
            <w:hideMark/>
          </w:tcPr>
          <w:p w14:paraId="4CBE8AAB" w14:textId="47E5E982"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982" w:author="Gidon Kupietzky" w:date="2025-02-13T17:45:00Z" w16du:dateUtc="2025-02-13T15:45:00Z"/>
                <w:rFonts w:ascii="Arial" w:eastAsia="Times New Roman" w:hAnsi="Arial" w:cs="Arial"/>
                <w:color w:val="000000"/>
              </w:rPr>
              <w:pPrChange w:id="5983"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984" w:author="Gidon Kupietzky" w:date="2025-02-13T17:45:00Z" w16du:dateUtc="2025-02-13T15:45:00Z">
              <w:r w:rsidRPr="00550C2A" w:rsidDel="004A2D26">
                <w:rPr>
                  <w:rFonts w:ascii="Arial" w:eastAsia="Times New Roman" w:hAnsi="Arial" w:cs="Arial"/>
                  <w:color w:val="000000"/>
                </w:rPr>
                <w:delText>woman</w:delText>
              </w:r>
              <w:bookmarkStart w:id="5985" w:name="_Toc190881346"/>
              <w:bookmarkStart w:id="5986" w:name="_Toc190884059"/>
              <w:bookmarkEnd w:id="5985"/>
              <w:bookmarkEnd w:id="5986"/>
            </w:del>
          </w:p>
        </w:tc>
        <w:tc>
          <w:tcPr>
            <w:tcW w:w="1473" w:type="dxa"/>
            <w:noWrap/>
            <w:hideMark/>
          </w:tcPr>
          <w:p w14:paraId="44DAA819" w14:textId="49A4B378"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987" w:author="Gidon Kupietzky" w:date="2025-02-13T17:45:00Z" w16du:dateUtc="2025-02-13T15:45:00Z"/>
                <w:rFonts w:ascii="Arial" w:eastAsia="Times New Roman" w:hAnsi="Arial" w:cs="Arial"/>
                <w:color w:val="000000"/>
              </w:rPr>
              <w:pPrChange w:id="5988" w:author="Gidon Kupietzky" w:date="2025-02-13T17:45:00Z" w16du:dateUtc="2025-02-13T15:45:00Z">
                <w:pPr>
                  <w:bidi w:val="0"/>
                  <w:spacing w:before="0" w:line="240" w:lineRule="auto"/>
                  <w:ind w:left="0"/>
                  <w:cnfStyle w:val="000000000000" w:firstRow="0" w:lastRow="0" w:firstColumn="0" w:lastColumn="0" w:oddVBand="0" w:evenVBand="0" w:oddHBand="0" w:evenHBand="0" w:firstRowFirstColumn="0" w:firstRowLastColumn="0" w:lastRowFirstColumn="0" w:lastRowLastColumn="0"/>
                </w:pPr>
              </w:pPrChange>
            </w:pPr>
            <w:del w:id="5989" w:author="Gidon Kupietzky" w:date="2025-02-13T17:45:00Z" w16du:dateUtc="2025-02-13T15:45:00Z">
              <w:r w:rsidRPr="00550C2A" w:rsidDel="004A2D26">
                <w:rPr>
                  <w:rFonts w:ascii="Arial" w:eastAsia="Times New Roman" w:hAnsi="Arial" w:cs="Arial"/>
                  <w:color w:val="000000"/>
                </w:rPr>
                <w:delText>U_Orthodox</w:delText>
              </w:r>
              <w:bookmarkStart w:id="5990" w:name="_Toc190881347"/>
              <w:bookmarkStart w:id="5991" w:name="_Toc190884060"/>
              <w:bookmarkEnd w:id="5990"/>
              <w:bookmarkEnd w:id="5991"/>
            </w:del>
          </w:p>
        </w:tc>
        <w:tc>
          <w:tcPr>
            <w:tcW w:w="745" w:type="dxa"/>
            <w:noWrap/>
            <w:hideMark/>
          </w:tcPr>
          <w:p w14:paraId="136FA917" w14:textId="0060A042"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992" w:author="Gidon Kupietzky" w:date="2025-02-13T17:45:00Z" w16du:dateUtc="2025-02-13T15:45:00Z"/>
                <w:rFonts w:ascii="Arial" w:eastAsia="Times New Roman" w:hAnsi="Arial" w:cs="Arial"/>
                <w:color w:val="000000"/>
              </w:rPr>
              <w:pPrChange w:id="599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994" w:author="Gidon Kupietzky" w:date="2025-02-13T17:45:00Z" w16du:dateUtc="2025-02-13T15:45:00Z">
              <w:r w:rsidRPr="00550C2A" w:rsidDel="004A2D26">
                <w:rPr>
                  <w:rFonts w:ascii="Arial" w:eastAsia="Times New Roman" w:hAnsi="Arial" w:cs="Arial"/>
                  <w:color w:val="000000"/>
                </w:rPr>
                <w:delText>18%</w:delText>
              </w:r>
              <w:bookmarkStart w:id="5995" w:name="_Toc190881348"/>
              <w:bookmarkStart w:id="5996" w:name="_Toc190884061"/>
              <w:bookmarkEnd w:id="5995"/>
              <w:bookmarkEnd w:id="5996"/>
            </w:del>
          </w:p>
        </w:tc>
        <w:tc>
          <w:tcPr>
            <w:tcW w:w="745" w:type="dxa"/>
            <w:noWrap/>
            <w:hideMark/>
          </w:tcPr>
          <w:p w14:paraId="3DB6A14F" w14:textId="4FE5A15D"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5997" w:author="Gidon Kupietzky" w:date="2025-02-13T17:45:00Z" w16du:dateUtc="2025-02-13T15:45:00Z"/>
                <w:rFonts w:ascii="Arial" w:eastAsia="Times New Roman" w:hAnsi="Arial" w:cs="Arial"/>
                <w:color w:val="000000"/>
              </w:rPr>
              <w:pPrChange w:id="599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5999" w:author="Gidon Kupietzky" w:date="2025-02-13T17:45:00Z" w16du:dateUtc="2025-02-13T15:45:00Z">
              <w:r w:rsidRPr="00550C2A" w:rsidDel="004A2D26">
                <w:rPr>
                  <w:rFonts w:ascii="Arial" w:eastAsia="Times New Roman" w:hAnsi="Arial" w:cs="Arial"/>
                  <w:color w:val="000000"/>
                </w:rPr>
                <w:delText>18%</w:delText>
              </w:r>
              <w:bookmarkStart w:id="6000" w:name="_Toc190881349"/>
              <w:bookmarkStart w:id="6001" w:name="_Toc190884062"/>
              <w:bookmarkEnd w:id="6000"/>
              <w:bookmarkEnd w:id="6001"/>
            </w:del>
          </w:p>
        </w:tc>
        <w:tc>
          <w:tcPr>
            <w:tcW w:w="745" w:type="dxa"/>
            <w:noWrap/>
            <w:hideMark/>
          </w:tcPr>
          <w:p w14:paraId="22573841" w14:textId="50F7352C"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002" w:author="Gidon Kupietzky" w:date="2025-02-13T17:45:00Z" w16du:dateUtc="2025-02-13T15:45:00Z"/>
                <w:rFonts w:ascii="Arial" w:eastAsia="Times New Roman" w:hAnsi="Arial" w:cs="Arial"/>
                <w:color w:val="000000"/>
              </w:rPr>
              <w:pPrChange w:id="600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004" w:author="Gidon Kupietzky" w:date="2025-02-13T17:45:00Z" w16du:dateUtc="2025-02-13T15:45:00Z">
              <w:r w:rsidRPr="00550C2A" w:rsidDel="004A2D26">
                <w:rPr>
                  <w:rFonts w:ascii="Arial" w:eastAsia="Times New Roman" w:hAnsi="Arial" w:cs="Arial"/>
                  <w:color w:val="000000"/>
                </w:rPr>
                <w:delText>18%</w:delText>
              </w:r>
              <w:bookmarkStart w:id="6005" w:name="_Toc190881350"/>
              <w:bookmarkStart w:id="6006" w:name="_Toc190884063"/>
              <w:bookmarkEnd w:id="6005"/>
              <w:bookmarkEnd w:id="6006"/>
            </w:del>
          </w:p>
        </w:tc>
        <w:tc>
          <w:tcPr>
            <w:tcW w:w="745" w:type="dxa"/>
            <w:noWrap/>
            <w:hideMark/>
          </w:tcPr>
          <w:p w14:paraId="0715E651" w14:textId="764CD704"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007" w:author="Gidon Kupietzky" w:date="2025-02-13T17:45:00Z" w16du:dateUtc="2025-02-13T15:45:00Z"/>
                <w:rFonts w:ascii="Arial" w:eastAsia="Times New Roman" w:hAnsi="Arial" w:cs="Arial"/>
                <w:color w:val="000000"/>
              </w:rPr>
              <w:pPrChange w:id="600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009" w:author="Gidon Kupietzky" w:date="2025-02-13T17:45:00Z" w16du:dateUtc="2025-02-13T15:45:00Z">
              <w:r w:rsidRPr="00550C2A" w:rsidDel="004A2D26">
                <w:rPr>
                  <w:rFonts w:ascii="Arial" w:eastAsia="Times New Roman" w:hAnsi="Arial" w:cs="Arial"/>
                  <w:color w:val="000000"/>
                </w:rPr>
                <w:delText>18%</w:delText>
              </w:r>
              <w:bookmarkStart w:id="6010" w:name="_Toc190881351"/>
              <w:bookmarkStart w:id="6011" w:name="_Toc190884064"/>
              <w:bookmarkEnd w:id="6010"/>
              <w:bookmarkEnd w:id="6011"/>
            </w:del>
          </w:p>
        </w:tc>
        <w:tc>
          <w:tcPr>
            <w:tcW w:w="745" w:type="dxa"/>
            <w:noWrap/>
            <w:hideMark/>
          </w:tcPr>
          <w:p w14:paraId="6E315696" w14:textId="77EB1939"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012" w:author="Gidon Kupietzky" w:date="2025-02-13T17:45:00Z" w16du:dateUtc="2025-02-13T15:45:00Z"/>
                <w:rFonts w:ascii="Arial" w:eastAsia="Times New Roman" w:hAnsi="Arial" w:cs="Arial"/>
                <w:color w:val="000000"/>
              </w:rPr>
              <w:pPrChange w:id="601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014" w:author="Gidon Kupietzky" w:date="2025-02-13T17:45:00Z" w16du:dateUtc="2025-02-13T15:45:00Z">
              <w:r w:rsidRPr="00550C2A" w:rsidDel="004A2D26">
                <w:rPr>
                  <w:rFonts w:ascii="Arial" w:eastAsia="Times New Roman" w:hAnsi="Arial" w:cs="Arial"/>
                  <w:color w:val="000000"/>
                </w:rPr>
                <w:delText>18%</w:delText>
              </w:r>
              <w:bookmarkStart w:id="6015" w:name="_Toc190881352"/>
              <w:bookmarkStart w:id="6016" w:name="_Toc190884065"/>
              <w:bookmarkEnd w:id="6015"/>
              <w:bookmarkEnd w:id="6016"/>
            </w:del>
          </w:p>
        </w:tc>
        <w:tc>
          <w:tcPr>
            <w:tcW w:w="745" w:type="dxa"/>
            <w:noWrap/>
            <w:hideMark/>
          </w:tcPr>
          <w:p w14:paraId="75D3BC4A" w14:textId="042E8389"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017" w:author="Gidon Kupietzky" w:date="2025-02-13T17:45:00Z" w16du:dateUtc="2025-02-13T15:45:00Z"/>
                <w:rFonts w:ascii="Arial" w:eastAsia="Times New Roman" w:hAnsi="Arial" w:cs="Arial"/>
                <w:color w:val="000000"/>
              </w:rPr>
              <w:pPrChange w:id="601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019" w:author="Gidon Kupietzky" w:date="2025-02-13T17:45:00Z" w16du:dateUtc="2025-02-13T15:45:00Z">
              <w:r w:rsidRPr="00550C2A" w:rsidDel="004A2D26">
                <w:rPr>
                  <w:rFonts w:ascii="Arial" w:eastAsia="Times New Roman" w:hAnsi="Arial" w:cs="Arial"/>
                  <w:color w:val="000000"/>
                </w:rPr>
                <w:delText>18%</w:delText>
              </w:r>
              <w:bookmarkStart w:id="6020" w:name="_Toc190881353"/>
              <w:bookmarkStart w:id="6021" w:name="_Toc190884066"/>
              <w:bookmarkEnd w:id="6020"/>
              <w:bookmarkEnd w:id="6021"/>
            </w:del>
          </w:p>
        </w:tc>
        <w:tc>
          <w:tcPr>
            <w:tcW w:w="745" w:type="dxa"/>
            <w:noWrap/>
            <w:hideMark/>
          </w:tcPr>
          <w:p w14:paraId="56EB5034" w14:textId="3EE4C68E" w:rsidR="00550C2A" w:rsidRPr="00550C2A" w:rsidDel="004A2D26" w:rsidRDefault="00550C2A">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022" w:author="Gidon Kupietzky" w:date="2025-02-13T17:45:00Z" w16du:dateUtc="2025-02-13T15:45:00Z"/>
                <w:rFonts w:ascii="Arial" w:eastAsia="Times New Roman" w:hAnsi="Arial" w:cs="Arial"/>
                <w:color w:val="000000"/>
              </w:rPr>
              <w:pPrChange w:id="602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024" w:author="Gidon Kupietzky" w:date="2025-02-13T17:45:00Z" w16du:dateUtc="2025-02-13T15:45:00Z">
              <w:r w:rsidRPr="00550C2A" w:rsidDel="004A2D26">
                <w:rPr>
                  <w:rFonts w:ascii="Arial" w:eastAsia="Times New Roman" w:hAnsi="Arial" w:cs="Arial"/>
                  <w:color w:val="000000"/>
                </w:rPr>
                <w:delText>18%</w:delText>
              </w:r>
              <w:bookmarkStart w:id="6025" w:name="_Toc190881354"/>
              <w:bookmarkStart w:id="6026" w:name="_Toc190884067"/>
              <w:bookmarkEnd w:id="6025"/>
              <w:bookmarkEnd w:id="6026"/>
            </w:del>
          </w:p>
        </w:tc>
        <w:bookmarkStart w:id="6027" w:name="_Toc190881355"/>
        <w:bookmarkStart w:id="6028" w:name="_Toc190884068"/>
        <w:bookmarkEnd w:id="6027"/>
        <w:bookmarkEnd w:id="6028"/>
      </w:tr>
    </w:tbl>
    <w:p w14:paraId="3D781AB9" w14:textId="06CC9614" w:rsidR="001D3C33" w:rsidDel="004A2D26" w:rsidRDefault="001D3C33">
      <w:pPr>
        <w:tabs>
          <w:tab w:val="left" w:pos="2446"/>
        </w:tabs>
        <w:spacing w:line="276" w:lineRule="auto"/>
        <w:rPr>
          <w:del w:id="6029" w:author="Gidon Kupietzky" w:date="2025-02-13T17:45:00Z" w16du:dateUtc="2025-02-13T15:45:00Z"/>
          <w:rtl/>
        </w:rPr>
        <w:pPrChange w:id="6030" w:author="Gidon Kupietzky" w:date="2025-02-13T17:45:00Z" w16du:dateUtc="2025-02-13T15:45:00Z">
          <w:pPr/>
        </w:pPrChange>
      </w:pPr>
      <w:bookmarkStart w:id="6031" w:name="_Toc190881356"/>
      <w:bookmarkStart w:id="6032" w:name="_Toc190884069"/>
      <w:bookmarkEnd w:id="6031"/>
      <w:bookmarkEnd w:id="6032"/>
    </w:p>
    <w:p w14:paraId="43A5F66F" w14:textId="53E4FB40" w:rsidR="00922054" w:rsidDel="004A2D26" w:rsidRDefault="00922054">
      <w:pPr>
        <w:tabs>
          <w:tab w:val="left" w:pos="2446"/>
        </w:tabs>
        <w:spacing w:line="276" w:lineRule="auto"/>
        <w:rPr>
          <w:del w:id="6033" w:author="Gidon Kupietzky" w:date="2025-02-13T17:45:00Z" w16du:dateUtc="2025-02-13T15:45:00Z"/>
          <w:rtl/>
        </w:rPr>
        <w:pPrChange w:id="6034" w:author="Gidon Kupietzky" w:date="2025-02-13T17:45:00Z" w16du:dateUtc="2025-02-13T15:45:00Z">
          <w:pPr>
            <w:pStyle w:val="2"/>
          </w:pPr>
        </w:pPrChange>
      </w:pPr>
      <w:bookmarkStart w:id="6035" w:name="_ניתוח_אשכולות_לפי"/>
      <w:bookmarkEnd w:id="6035"/>
      <w:del w:id="6036" w:author="Gidon Kupietzky" w:date="2025-02-13T17:45:00Z" w16du:dateUtc="2025-02-13T15:45:00Z">
        <w:r w:rsidDel="004A2D26">
          <w:rPr>
            <w:rtl/>
          </w:rPr>
          <w:delText>ניתוח אשכולות לפי שכבות גיל במרחב ירושלים ויהודה ושומרון</w:delText>
        </w:r>
        <w:r w:rsidDel="004A2D26">
          <w:rPr>
            <w:rFonts w:hint="cs"/>
            <w:rtl/>
          </w:rPr>
          <w:delText xml:space="preserve"> </w:delText>
        </w:r>
        <w:r w:rsidDel="004A2D26">
          <w:rPr>
            <w:rtl/>
          </w:rPr>
          <w:delText>–</w:delText>
        </w:r>
        <w:r w:rsidDel="004A2D26">
          <w:rPr>
            <w:rFonts w:hint="cs"/>
            <w:rtl/>
          </w:rPr>
          <w:delText xml:space="preserve"> דר' עידו קליין</w:delText>
        </w:r>
        <w:bookmarkStart w:id="6037" w:name="_Toc190881357"/>
        <w:bookmarkStart w:id="6038" w:name="_Toc190884070"/>
        <w:bookmarkEnd w:id="6037"/>
        <w:bookmarkEnd w:id="6038"/>
      </w:del>
    </w:p>
    <w:p w14:paraId="50EBE840" w14:textId="4A6D7DF1" w:rsidR="00922054" w:rsidDel="004A2D26" w:rsidRDefault="00922054">
      <w:pPr>
        <w:tabs>
          <w:tab w:val="left" w:pos="2446"/>
        </w:tabs>
        <w:spacing w:line="276" w:lineRule="auto"/>
        <w:rPr>
          <w:del w:id="6039" w:author="Gidon Kupietzky" w:date="2025-02-13T17:45:00Z" w16du:dateUtc="2025-02-13T15:45:00Z"/>
        </w:rPr>
        <w:pPrChange w:id="6040" w:author="Gidon Kupietzky" w:date="2025-02-13T17:45:00Z" w16du:dateUtc="2025-02-13T15:45:00Z">
          <w:pPr/>
        </w:pPrChange>
      </w:pPr>
      <w:del w:id="6041" w:author="Gidon Kupietzky" w:date="2025-02-13T17:45:00Z" w16du:dateUtc="2025-02-13T15:45:00Z">
        <w:r w:rsidDel="004A2D26">
          <w:rPr>
            <w:rFonts w:hint="cs"/>
            <w:rtl/>
          </w:rPr>
          <w:delText>בנספח</w:delText>
        </w:r>
        <w:r w:rsidRPr="00876510" w:rsidDel="004A2D26">
          <w:rPr>
            <w:rtl/>
          </w:rPr>
          <w:delText xml:space="preserve"> זה מתועד התהליך בו אזורים סטטיסטיים במחוז ירושלים ובאזור יהודה ושומרון סווגו לקבוצות התפלגות גיל שונות באמצעות טכניקה של ניתוח אשכולות היררכי</w:delText>
        </w:r>
        <w:r w:rsidRPr="00876510" w:rsidDel="004A2D26">
          <w:delText>.</w:delText>
        </w:r>
        <w:r w:rsidRPr="00876510" w:rsidDel="004A2D26">
          <w:br/>
        </w:r>
        <w:r w:rsidRPr="00876510" w:rsidDel="004A2D26">
          <w:rPr>
            <w:rtl/>
          </w:rPr>
          <w:delText>הרעיון הבסיסי של התהליך הוא לקחת גרסה נקייה של התפלגות קבוצות גיל ומגדר לפי שיעורם היחסי באזור סטטיסטי, ולהריץ אותן באלגוריתם מקבץ (אשכול היררכי מחלק) לפי מגזר (כללי, חרדי, ערבי ומתנחלי), לקבל</w:delText>
        </w:r>
        <w:r w:rsidR="003D143E" w:rsidDel="004A2D26">
          <w:rPr>
            <w:rFonts w:hint="cs"/>
            <w:rtl/>
          </w:rPr>
          <w:delText>ת</w:delText>
        </w:r>
        <w:r w:rsidRPr="00876510" w:rsidDel="004A2D26">
          <w:rPr>
            <w:rtl/>
          </w:rPr>
          <w:delText xml:space="preserve"> מספר קטן של סוגים של קבוצות</w:delText>
        </w:r>
        <w:r w:rsidR="0082535F" w:rsidDel="004A2D26">
          <w:rPr>
            <w:rFonts w:hint="cs"/>
            <w:rtl/>
          </w:rPr>
          <w:delText>.</w:delText>
        </w:r>
        <w:r w:rsidRPr="00876510" w:rsidDel="004A2D26">
          <w:rPr>
            <w:rtl/>
          </w:rPr>
          <w:delText xml:space="preserve"> </w:delText>
        </w:r>
        <w:r w:rsidR="0082535F" w:rsidDel="004A2D26">
          <w:rPr>
            <w:rFonts w:hint="cs"/>
            <w:rtl/>
          </w:rPr>
          <w:delText xml:space="preserve">בשלב הבא סווגו </w:delText>
        </w:r>
        <w:r w:rsidRPr="00876510" w:rsidDel="004A2D26">
          <w:rPr>
            <w:rtl/>
          </w:rPr>
          <w:delText xml:space="preserve">מחדש את כל האזורים הסטטיסטיים </w:delText>
        </w:r>
        <w:r w:rsidR="0082535F" w:rsidDel="004A2D26">
          <w:rPr>
            <w:rFonts w:hint="cs"/>
            <w:rtl/>
          </w:rPr>
          <w:delText>ע</w:delText>
        </w:r>
        <w:r w:rsidRPr="00876510" w:rsidDel="004A2D26">
          <w:rPr>
            <w:rtl/>
          </w:rPr>
          <w:delText>ל</w:delText>
        </w:r>
        <w:r w:rsidR="0082535F" w:rsidDel="004A2D26">
          <w:rPr>
            <w:rFonts w:hint="cs"/>
            <w:rtl/>
          </w:rPr>
          <w:delText xml:space="preserve"> </w:delText>
        </w:r>
        <w:r w:rsidRPr="00876510" w:rsidDel="004A2D26">
          <w:rPr>
            <w:rtl/>
          </w:rPr>
          <w:delText>פי הקבוצות שנבחרו</w:delText>
        </w:r>
        <w:r w:rsidRPr="00876510" w:rsidDel="004A2D26">
          <w:delText>.</w:delText>
        </w:r>
        <w:bookmarkStart w:id="6042" w:name="_Toc190881358"/>
        <w:bookmarkStart w:id="6043" w:name="_Toc190884071"/>
        <w:bookmarkEnd w:id="6042"/>
        <w:bookmarkEnd w:id="6043"/>
      </w:del>
    </w:p>
    <w:p w14:paraId="121F9D4C" w14:textId="490C0B49" w:rsidR="00922054" w:rsidRPr="008C1A0E" w:rsidDel="004A2D26" w:rsidRDefault="00922054">
      <w:pPr>
        <w:tabs>
          <w:tab w:val="left" w:pos="2446"/>
        </w:tabs>
        <w:spacing w:line="276" w:lineRule="auto"/>
        <w:rPr>
          <w:del w:id="6044" w:author="Gidon Kupietzky" w:date="2025-02-13T17:45:00Z" w16du:dateUtc="2025-02-13T15:45:00Z"/>
          <w:b/>
          <w:bCs/>
        </w:rPr>
        <w:pPrChange w:id="6045" w:author="Gidon Kupietzky" w:date="2025-02-13T17:45:00Z" w16du:dateUtc="2025-02-13T15:45:00Z">
          <w:pPr/>
        </w:pPrChange>
      </w:pPr>
      <w:del w:id="6046" w:author="Gidon Kupietzky" w:date="2025-02-13T17:45:00Z" w16du:dateUtc="2025-02-13T15:45:00Z">
        <w:r w:rsidRPr="008C1A0E" w:rsidDel="004A2D26">
          <w:rPr>
            <w:b/>
            <w:bCs/>
            <w:rtl/>
          </w:rPr>
          <w:delText>עיבוד אזורים סטטיסטיים המכילים מוסדות חינוך לצעירים</w:delText>
        </w:r>
        <w:bookmarkStart w:id="6047" w:name="_Toc190881359"/>
        <w:bookmarkStart w:id="6048" w:name="_Toc190884072"/>
        <w:bookmarkEnd w:id="6047"/>
        <w:bookmarkEnd w:id="6048"/>
      </w:del>
    </w:p>
    <w:p w14:paraId="61E2348A" w14:textId="64D4A5C3" w:rsidR="00922054" w:rsidDel="004A2D26" w:rsidRDefault="00922054">
      <w:pPr>
        <w:tabs>
          <w:tab w:val="left" w:pos="2446"/>
        </w:tabs>
        <w:spacing w:line="276" w:lineRule="auto"/>
        <w:rPr>
          <w:del w:id="6049" w:author="Gidon Kupietzky" w:date="2025-02-13T17:45:00Z" w16du:dateUtc="2025-02-13T15:45:00Z"/>
          <w:rtl/>
        </w:rPr>
        <w:pPrChange w:id="6050" w:author="Gidon Kupietzky" w:date="2025-02-13T17:45:00Z" w16du:dateUtc="2025-02-13T15:45:00Z">
          <w:pPr/>
        </w:pPrChange>
      </w:pPr>
      <w:del w:id="6051" w:author="Gidon Kupietzky" w:date="2025-02-13T17:45:00Z" w16du:dateUtc="2025-02-13T15:45:00Z">
        <w:r w:rsidRPr="008C1A0E" w:rsidDel="004A2D26">
          <w:rPr>
            <w:rtl/>
          </w:rPr>
          <w:delText>בטבלה מופיעים כלל האחוזים של שכבות הגיל השונות בכל אזור סטטיסטי. קיימים אזורים, בעיקר בשכבות הגיל 15-20 ו20-25 המכילים חריגה של גברים או נשים, לאור היותם לומדים במוסדות, שם הלמ”ס רושם את כתובת מגוריהם</w:delText>
        </w:r>
        <w:r w:rsidRPr="008C1A0E" w:rsidDel="004A2D26">
          <w:delText>.</w:delText>
        </w:r>
        <w:r w:rsidRPr="008C1A0E" w:rsidDel="004A2D26">
          <w:br/>
        </w:r>
        <w:r w:rsidRPr="008C1A0E" w:rsidDel="004A2D26">
          <w:rPr>
            <w:rtl/>
          </w:rPr>
          <w:delText>אנו מזהים אזורים סטטיסטיים עם מוסדות באמצעות הנקודה בפונקצית ההתפלגות המצטברת שבה השיפוע משתנה בקבוצת הגיל 15 עבור שני המינים</w:delText>
        </w:r>
        <w:r w:rsidRPr="008C1A0E" w:rsidDel="004A2D26">
          <w:delText>.</w:delText>
        </w:r>
        <w:r w:rsidDel="004A2D26">
          <w:rPr>
            <w:rFonts w:hint="cs"/>
            <w:rtl/>
          </w:rPr>
          <w:delText xml:space="preserve"> </w:delText>
        </w:r>
        <w:r w:rsidRPr="0097296A" w:rsidDel="004A2D26">
          <w:rPr>
            <w:rtl/>
          </w:rPr>
          <w:delText>התפלגות הגילאים נחתכה כך שתהיה שווה בין המינים בקבוצות הגיל 15 ו-20 באותם אזורים סטטיסטיים שבהן אחד ויחיד מהמינים שייך למוסדות</w:delText>
        </w:r>
        <w:r w:rsidRPr="0097296A" w:rsidDel="004A2D26">
          <w:delText>.</w:delText>
        </w:r>
        <w:bookmarkStart w:id="6052" w:name="_Toc190881360"/>
        <w:bookmarkStart w:id="6053" w:name="_Toc190884073"/>
        <w:bookmarkEnd w:id="6052"/>
        <w:bookmarkEnd w:id="6053"/>
      </w:del>
    </w:p>
    <w:p w14:paraId="3E067A5C" w14:textId="7DBF2669" w:rsidR="00922054" w:rsidRPr="00A256B0" w:rsidDel="004A2D26" w:rsidRDefault="00922054">
      <w:pPr>
        <w:tabs>
          <w:tab w:val="left" w:pos="2446"/>
        </w:tabs>
        <w:spacing w:line="276" w:lineRule="auto"/>
        <w:rPr>
          <w:del w:id="6054" w:author="Gidon Kupietzky" w:date="2025-02-13T17:45:00Z" w16du:dateUtc="2025-02-13T15:45:00Z"/>
          <w:b/>
          <w:bCs/>
        </w:rPr>
        <w:pPrChange w:id="6055" w:author="Gidon Kupietzky" w:date="2025-02-13T17:45:00Z" w16du:dateUtc="2025-02-13T15:45:00Z">
          <w:pPr/>
        </w:pPrChange>
      </w:pPr>
      <w:del w:id="6056" w:author="Gidon Kupietzky" w:date="2025-02-13T17:45:00Z" w16du:dateUtc="2025-02-13T15:45:00Z">
        <w:r w:rsidRPr="00A256B0" w:rsidDel="004A2D26">
          <w:rPr>
            <w:b/>
            <w:bCs/>
            <w:rtl/>
          </w:rPr>
          <w:delText>שיטת ניתוח האשכולות</w:delText>
        </w:r>
        <w:bookmarkStart w:id="6057" w:name="_Toc190881361"/>
        <w:bookmarkStart w:id="6058" w:name="_Toc190884074"/>
        <w:bookmarkEnd w:id="6057"/>
        <w:bookmarkEnd w:id="6058"/>
      </w:del>
    </w:p>
    <w:p w14:paraId="46156E3B" w14:textId="2A5C6D49" w:rsidR="00F306D0" w:rsidRPr="00DC45BF" w:rsidDel="004A2D26" w:rsidRDefault="00922054">
      <w:pPr>
        <w:tabs>
          <w:tab w:val="left" w:pos="2446"/>
        </w:tabs>
        <w:spacing w:line="276" w:lineRule="auto"/>
        <w:rPr>
          <w:del w:id="6059" w:author="Gidon Kupietzky" w:date="2025-02-13T17:45:00Z" w16du:dateUtc="2025-02-13T15:45:00Z"/>
          <w:rtl/>
        </w:rPr>
        <w:pPrChange w:id="6060" w:author="Gidon Kupietzky" w:date="2025-02-13T17:45:00Z" w16du:dateUtc="2025-02-13T15:45:00Z">
          <w:pPr>
            <w:jc w:val="both"/>
          </w:pPr>
        </w:pPrChange>
      </w:pPr>
      <w:del w:id="6061" w:author="Gidon Kupietzky" w:date="2025-02-13T17:45:00Z" w16du:dateUtc="2025-02-13T15:45:00Z">
        <w:r w:rsidRPr="0056767F" w:rsidDel="004A2D26">
          <w:rPr>
            <w:rtl/>
          </w:rPr>
          <w:delText>אנו מבצעים חלוקה של הנתונים הקיימים לכל מגזר לקבוצות באמצעות ניתוח אשכולות היררכי חותך</w:delText>
        </w:r>
        <w:r w:rsidDel="004A2D26">
          <w:delText xml:space="preserve"> </w:delText>
        </w:r>
        <w:r w:rsidRPr="0056767F" w:rsidDel="004A2D26">
          <w:delText xml:space="preserve">(divisive hierarchical clustering) </w:delText>
        </w:r>
        <w:r w:rsidDel="004A2D26">
          <w:rPr>
            <w:rFonts w:hint="cs"/>
            <w:rtl/>
          </w:rPr>
          <w:delText xml:space="preserve"> . </w:delText>
        </w:r>
        <w:r w:rsidRPr="0056767F" w:rsidDel="004A2D26">
          <w:rPr>
            <w:rtl/>
          </w:rPr>
          <w:delText>מטרת החלוקה היא למצוא את מספר הקבוצות האופטימלי, כלומר, את כמות הקבוצות שמצליחה לתאר בצורה הטובה ביותר את המבנה הפנימי של הנתונים עבור כל מגזר. כדי לעשות זאת, אנו משתמשים במדד אנטרופיה שבודק את רמת הסדר והאחידות בתוך כל חלוקה אפשרית: ככל שהאנטרופיה נמוכה יותר, כך הנתונים בכל קבוצה דומים יותר זה לזה, והקבוצות נבדלות יותר זו מזו. הקוד מחשב את רמת האנטרופיה עבור מספרים שונים של קבוצות ומחפש את מספר הקבוצות שממקסם את האחידות הפנימית בכל קבוצה ואת השונות בין הקבוצות. בסופו של דבר, הקוד בוחר בארבע הקבוצות הגדולות ביותר לכל מגזר, במטרה לאפיין את המגזרים בצורה מדויקת ומייצגת</w:delText>
        </w:r>
        <w:r w:rsidRPr="0056767F" w:rsidDel="004A2D26">
          <w:delText>.</w:delText>
        </w:r>
      </w:del>
      <w:ins w:id="6062" w:author="Mark Kungurov" w:date="2024-12-18T12:44:00Z" w16du:dateUtc="2024-12-18T10:44:00Z">
        <w:del w:id="6063" w:author="Gidon Kupietzky" w:date="2025-02-13T17:45:00Z" w16du:dateUtc="2025-02-13T15:45:00Z">
          <w:r w:rsidR="00B75403" w:rsidRPr="00DC45BF" w:rsidDel="004A2D26">
            <w:rPr>
              <w:rFonts w:hint="cs"/>
              <w:rtl/>
            </w:rPr>
            <w:delText xml:space="preserve">גודל משק בית ממוצע </w:delText>
          </w:r>
          <w:r w:rsidR="00326250" w:rsidRPr="00DC45BF" w:rsidDel="004A2D26">
            <w:rPr>
              <w:rtl/>
            </w:rPr>
            <w:delText>–</w:delText>
          </w:r>
          <w:r w:rsidR="00B75403" w:rsidRPr="00DC45BF" w:rsidDel="004A2D26">
            <w:rPr>
              <w:rFonts w:hint="cs"/>
              <w:rtl/>
            </w:rPr>
            <w:delText xml:space="preserve"> </w:delText>
          </w:r>
          <w:r w:rsidR="00326250" w:rsidRPr="00DC45BF" w:rsidDel="004A2D26">
            <w:rPr>
              <w:rFonts w:hint="cs"/>
              <w:rtl/>
            </w:rPr>
            <w:lastRenderedPageBreak/>
            <w:delText>בשביל ליצור את המדד הזה השתמשנו בקטלוג גילאים של דר</w:delText>
          </w:r>
        </w:del>
      </w:ins>
      <w:ins w:id="6064" w:author="Mark Kungurov" w:date="2024-12-18T12:45:00Z" w16du:dateUtc="2024-12-18T10:45:00Z">
        <w:del w:id="6065" w:author="Gidon Kupietzky" w:date="2025-02-13T17:45:00Z" w16du:dateUtc="2025-02-13T15:45:00Z">
          <w:r w:rsidR="00326250" w:rsidRPr="00DC45BF" w:rsidDel="004A2D26">
            <w:rPr>
              <w:rFonts w:hint="cs"/>
              <w:rtl/>
            </w:rPr>
            <w:delText>' עידו קליין</w:delText>
          </w:r>
          <w:r w:rsidR="00BC0314" w:rsidRPr="00DC45BF" w:rsidDel="004A2D26">
            <w:rPr>
              <w:rFonts w:hint="cs"/>
              <w:rtl/>
            </w:rPr>
            <w:delText xml:space="preserve">, עליו שוייכחו שכונות וכך סווגו לפי קבוצות גילאים. </w:delText>
          </w:r>
          <w:r w:rsidR="0097269F" w:rsidRPr="00DC45BF" w:rsidDel="004A2D26">
            <w:rPr>
              <w:rFonts w:hint="cs"/>
              <w:rtl/>
            </w:rPr>
            <w:delText xml:space="preserve">אחרי זה סוכמו </w:delText>
          </w:r>
        </w:del>
      </w:ins>
      <w:ins w:id="6066" w:author="Mark Kungurov" w:date="2024-12-18T12:46:00Z" w16du:dateUtc="2024-12-18T10:46:00Z">
        <w:del w:id="6067" w:author="Gidon Kupietzky" w:date="2025-02-13T17:45:00Z" w16du:dateUtc="2025-02-13T15:45:00Z">
          <w:r w:rsidR="0097269F" w:rsidRPr="00DC45BF" w:rsidDel="004A2D26">
            <w:rPr>
              <w:rFonts w:hint="cs"/>
              <w:rtl/>
            </w:rPr>
            <w:delText>האוכלוסיות בש</w:delText>
          </w:r>
          <w:r w:rsidR="00514C13" w:rsidRPr="00DC45BF" w:rsidDel="004A2D26">
            <w:rPr>
              <w:rFonts w:hint="cs"/>
              <w:rtl/>
            </w:rPr>
            <w:delText xml:space="preserve">כונות וחולקו במספר יח"ד בשכונות </w:delText>
          </w:r>
          <w:r w:rsidR="00514C13" w:rsidRPr="00DC45BF" w:rsidDel="004A2D26">
            <w:rPr>
              <w:rtl/>
            </w:rPr>
            <w:delText>–</w:delText>
          </w:r>
          <w:r w:rsidR="00514C13" w:rsidRPr="00DC45BF" w:rsidDel="004A2D26">
            <w:rPr>
              <w:rFonts w:hint="cs"/>
              <w:rtl/>
            </w:rPr>
            <w:delText xml:space="preserve"> כך קיבלנו גודל משק בית הממוצע.</w:delText>
          </w:r>
        </w:del>
      </w:ins>
      <w:bookmarkStart w:id="6068" w:name="_Toc190881362"/>
      <w:bookmarkStart w:id="6069" w:name="_Toc190884075"/>
      <w:bookmarkEnd w:id="6068"/>
      <w:bookmarkEnd w:id="6069"/>
    </w:p>
    <w:p w14:paraId="421CB719" w14:textId="13866F8B" w:rsidR="003031E6" w:rsidDel="004A2D26" w:rsidRDefault="003031E6">
      <w:pPr>
        <w:tabs>
          <w:tab w:val="left" w:pos="2446"/>
        </w:tabs>
        <w:spacing w:line="276" w:lineRule="auto"/>
        <w:rPr>
          <w:del w:id="6070" w:author="Gidon Kupietzky" w:date="2025-02-13T17:45:00Z" w16du:dateUtc="2025-02-13T15:45:00Z"/>
          <w:rtl/>
        </w:rPr>
        <w:pPrChange w:id="6071" w:author="Gidon Kupietzky" w:date="2025-02-13T17:45:00Z" w16du:dateUtc="2025-02-13T15:45:00Z">
          <w:pPr>
            <w:pStyle w:val="3"/>
          </w:pPr>
        </w:pPrChange>
      </w:pPr>
      <w:commentRangeStart w:id="6072"/>
      <w:del w:id="6073" w:author="Gidon Kupietzky" w:date="2025-02-13T17:45:00Z" w16du:dateUtc="2025-02-13T15:45:00Z">
        <w:r w:rsidDel="004A2D26">
          <w:rPr>
            <w:rFonts w:hint="cs"/>
            <w:rtl/>
          </w:rPr>
          <w:delText xml:space="preserve">סכמות פירמידות גילאים לקטגוריות השונות לפי </w:delText>
        </w:r>
        <w:commentRangeStart w:id="6074"/>
        <w:r w:rsidDel="004A2D26">
          <w:rPr>
            <w:rFonts w:hint="cs"/>
            <w:rtl/>
          </w:rPr>
          <w:delText xml:space="preserve">מגזר </w:delText>
        </w:r>
        <w:commentRangeEnd w:id="6072"/>
        <w:r w:rsidR="00137B00" w:rsidDel="004A2D26">
          <w:rPr>
            <w:rStyle w:val="ab"/>
            <w:rtl/>
          </w:rPr>
          <w:commentReference w:id="6072"/>
        </w:r>
        <w:commentRangeEnd w:id="6074"/>
        <w:r w:rsidR="00B12AF0" w:rsidDel="004A2D26">
          <w:rPr>
            <w:rStyle w:val="ab"/>
            <w:rtl/>
          </w:rPr>
          <w:commentReference w:id="6074"/>
        </w:r>
        <w:bookmarkStart w:id="6076" w:name="_Toc190881363"/>
        <w:bookmarkStart w:id="6077" w:name="_Toc190884076"/>
        <w:bookmarkEnd w:id="6076"/>
        <w:bookmarkEnd w:id="6077"/>
      </w:del>
    </w:p>
    <w:p w14:paraId="015E7804" w14:textId="5A00A50E" w:rsidR="003031E6" w:rsidDel="004A2D26" w:rsidRDefault="00AA3135">
      <w:pPr>
        <w:tabs>
          <w:tab w:val="left" w:pos="2446"/>
        </w:tabs>
        <w:spacing w:line="276" w:lineRule="auto"/>
        <w:rPr>
          <w:del w:id="6078" w:author="Gidon Kupietzky" w:date="2025-02-13T17:45:00Z" w16du:dateUtc="2025-02-13T15:45:00Z"/>
          <w:noProof/>
          <w:rtl/>
        </w:rPr>
        <w:pPrChange w:id="6079" w:author="Gidon Kupietzky" w:date="2025-02-13T17:45:00Z" w16du:dateUtc="2025-02-13T15:45:00Z">
          <w:pPr/>
        </w:pPrChange>
      </w:pPr>
      <w:del w:id="6080" w:author="Gidon Kupietzky" w:date="2025-02-13T17:45:00Z" w16du:dateUtc="2025-02-13T15:45:00Z">
        <w:r w:rsidDel="004A2D26">
          <w:rPr>
            <w:rFonts w:hint="cs"/>
            <w:noProof/>
            <w:rtl/>
          </w:rPr>
          <w:delText>אוכלוסיה חרדית:</w:delText>
        </w:r>
        <w:bookmarkStart w:id="6081" w:name="_Toc190881364"/>
        <w:bookmarkStart w:id="6082" w:name="_Toc190884077"/>
        <w:bookmarkEnd w:id="6081"/>
        <w:bookmarkEnd w:id="6082"/>
      </w:del>
    </w:p>
    <w:p w14:paraId="2BBD0214" w14:textId="31F3D4B0" w:rsidR="00EB794D" w:rsidDel="004A2D26" w:rsidRDefault="00445897">
      <w:pPr>
        <w:tabs>
          <w:tab w:val="left" w:pos="2446"/>
        </w:tabs>
        <w:spacing w:line="276" w:lineRule="auto"/>
        <w:rPr>
          <w:del w:id="6083" w:author="Gidon Kupietzky" w:date="2025-02-13T17:45:00Z" w16du:dateUtc="2025-02-13T15:45:00Z"/>
          <w:noProof/>
          <w:rtl/>
        </w:rPr>
        <w:pPrChange w:id="6084" w:author="Gidon Kupietzky" w:date="2025-02-13T17:45:00Z" w16du:dateUtc="2025-02-13T15:45:00Z">
          <w:pPr/>
        </w:pPrChange>
      </w:pPr>
      <w:del w:id="6085" w:author="Gidon Kupietzky" w:date="2025-02-13T17:45:00Z" w16du:dateUtc="2025-02-13T15:45:00Z">
        <w:r w:rsidRPr="00445897" w:rsidDel="004A2D26">
          <w:rPr>
            <w:noProof/>
            <w:rtl/>
          </w:rPr>
          <w:drawing>
            <wp:inline distT="0" distB="0" distL="0" distR="0" wp14:anchorId="348A80F4" wp14:editId="2ECA92E2">
              <wp:extent cx="4403610" cy="3076575"/>
              <wp:effectExtent l="0" t="0" r="0" b="0"/>
              <wp:docPr id="571526565" name="Picture 1"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26565" name="Picture 1" descr="A graph of different sizes and numbers&#10;&#10;Description automatically generated with medium confidence"/>
                      <pic:cNvPicPr/>
                    </pic:nvPicPr>
                    <pic:blipFill>
                      <a:blip r:embed="rId29"/>
                      <a:stretch>
                        <a:fillRect/>
                      </a:stretch>
                    </pic:blipFill>
                    <pic:spPr>
                      <a:xfrm>
                        <a:off x="0" y="0"/>
                        <a:ext cx="4407725" cy="3079450"/>
                      </a:xfrm>
                      <a:prstGeom prst="rect">
                        <a:avLst/>
                      </a:prstGeom>
                    </pic:spPr>
                  </pic:pic>
                </a:graphicData>
              </a:graphic>
            </wp:inline>
          </w:drawing>
        </w:r>
        <w:bookmarkStart w:id="6086" w:name="_Toc190881365"/>
        <w:bookmarkStart w:id="6087" w:name="_Toc190884078"/>
        <w:bookmarkEnd w:id="6086"/>
        <w:bookmarkEnd w:id="6087"/>
      </w:del>
    </w:p>
    <w:p w14:paraId="3812C2B8" w14:textId="7D138282" w:rsidR="00C134CE" w:rsidDel="004A2D26" w:rsidRDefault="00515688">
      <w:pPr>
        <w:tabs>
          <w:tab w:val="left" w:pos="2446"/>
        </w:tabs>
        <w:spacing w:line="276" w:lineRule="auto"/>
        <w:rPr>
          <w:del w:id="6088" w:author="Gidon Kupietzky" w:date="2025-02-13T17:45:00Z" w16du:dateUtc="2025-02-13T15:45:00Z"/>
          <w:rtl/>
        </w:rPr>
        <w:pPrChange w:id="6089" w:author="Gidon Kupietzky" w:date="2025-02-13T17:45:00Z" w16du:dateUtc="2025-02-13T15:45:00Z">
          <w:pPr/>
        </w:pPrChange>
      </w:pPr>
      <w:del w:id="6090" w:author="Gidon Kupietzky" w:date="2025-02-13T17:45:00Z" w16du:dateUtc="2025-02-13T15:45:00Z">
        <w:r w:rsidDel="004A2D26">
          <w:rPr>
            <w:rFonts w:hint="cs"/>
            <w:rtl/>
          </w:rPr>
          <w:delText>אוכלוסיה כללית</w:delText>
        </w:r>
        <w:r w:rsidDel="004A2D26">
          <w:rPr>
            <w:rFonts w:hint="cs"/>
          </w:rPr>
          <w:delText>:</w:delText>
        </w:r>
        <w:bookmarkStart w:id="6091" w:name="_Toc190881366"/>
        <w:bookmarkStart w:id="6092" w:name="_Toc190884079"/>
        <w:bookmarkEnd w:id="6091"/>
        <w:bookmarkEnd w:id="6092"/>
      </w:del>
    </w:p>
    <w:p w14:paraId="3D534625" w14:textId="1C95148A" w:rsidR="0096274C" w:rsidDel="004A2D26" w:rsidRDefault="002D7AB2">
      <w:pPr>
        <w:tabs>
          <w:tab w:val="left" w:pos="2446"/>
        </w:tabs>
        <w:spacing w:line="276" w:lineRule="auto"/>
        <w:rPr>
          <w:del w:id="6093" w:author="Gidon Kupietzky" w:date="2025-02-13T17:45:00Z" w16du:dateUtc="2025-02-13T15:45:00Z"/>
          <w:rtl/>
        </w:rPr>
        <w:pPrChange w:id="6094" w:author="Gidon Kupietzky" w:date="2025-02-13T17:45:00Z" w16du:dateUtc="2025-02-13T15:45:00Z">
          <w:pPr/>
        </w:pPrChange>
      </w:pPr>
      <w:del w:id="6095" w:author="Gidon Kupietzky" w:date="2025-02-13T17:45:00Z" w16du:dateUtc="2025-02-13T15:45:00Z">
        <w:r w:rsidRPr="002D7AB2" w:rsidDel="004A2D26">
          <w:rPr>
            <w:noProof/>
            <w:rtl/>
          </w:rPr>
          <w:drawing>
            <wp:inline distT="0" distB="0" distL="0" distR="0" wp14:anchorId="1DEB2986" wp14:editId="0C1464E4">
              <wp:extent cx="4426585" cy="3141178"/>
              <wp:effectExtent l="0" t="0" r="0" b="2540"/>
              <wp:docPr id="7083339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33951" name="Picture 1" descr="A screenshot of a graph&#10;&#10;Description automatically generated"/>
                      <pic:cNvPicPr/>
                    </pic:nvPicPr>
                    <pic:blipFill>
                      <a:blip r:embed="rId30"/>
                      <a:stretch>
                        <a:fillRect/>
                      </a:stretch>
                    </pic:blipFill>
                    <pic:spPr>
                      <a:xfrm>
                        <a:off x="0" y="0"/>
                        <a:ext cx="4437371" cy="3148832"/>
                      </a:xfrm>
                      <a:prstGeom prst="rect">
                        <a:avLst/>
                      </a:prstGeom>
                    </pic:spPr>
                  </pic:pic>
                </a:graphicData>
              </a:graphic>
            </wp:inline>
          </w:drawing>
        </w:r>
        <w:bookmarkStart w:id="6096" w:name="_Toc190881367"/>
        <w:bookmarkStart w:id="6097" w:name="_Toc190884080"/>
        <w:bookmarkEnd w:id="6096"/>
        <w:bookmarkEnd w:id="6097"/>
      </w:del>
    </w:p>
    <w:p w14:paraId="6DB25E8C" w14:textId="4E0392DF" w:rsidR="00681408" w:rsidDel="004A2D26" w:rsidRDefault="00BD5CAB">
      <w:pPr>
        <w:tabs>
          <w:tab w:val="left" w:pos="2446"/>
        </w:tabs>
        <w:spacing w:line="276" w:lineRule="auto"/>
        <w:rPr>
          <w:del w:id="6098" w:author="Gidon Kupietzky" w:date="2025-02-13T17:45:00Z" w16du:dateUtc="2025-02-13T15:45:00Z"/>
          <w:rtl/>
        </w:rPr>
        <w:pPrChange w:id="6099" w:author="Gidon Kupietzky" w:date="2025-02-13T17:45:00Z" w16du:dateUtc="2025-02-13T15:45:00Z">
          <w:pPr/>
        </w:pPrChange>
      </w:pPr>
      <w:del w:id="6100" w:author="Gidon Kupietzky" w:date="2025-02-13T17:45:00Z" w16du:dateUtc="2025-02-13T15:45:00Z">
        <w:r w:rsidDel="004A2D26">
          <w:rPr>
            <w:rFonts w:hint="cs"/>
            <w:rtl/>
          </w:rPr>
          <w:delText>או</w:delText>
        </w:r>
        <w:r w:rsidR="002F5909" w:rsidDel="004A2D26">
          <w:rPr>
            <w:rFonts w:hint="cs"/>
            <w:rtl/>
          </w:rPr>
          <w:delText xml:space="preserve">כלוסיה </w:delText>
        </w:r>
        <w:r w:rsidR="000E0E11" w:rsidDel="004A2D26">
          <w:rPr>
            <w:rFonts w:hint="cs"/>
            <w:rtl/>
          </w:rPr>
          <w:delText>יהודיות ביו"ש:</w:delText>
        </w:r>
        <w:bookmarkStart w:id="6101" w:name="_Toc190881368"/>
        <w:bookmarkStart w:id="6102" w:name="_Toc190884081"/>
        <w:bookmarkEnd w:id="6101"/>
        <w:bookmarkEnd w:id="6102"/>
      </w:del>
    </w:p>
    <w:p w14:paraId="02EFB4D8" w14:textId="1927037E" w:rsidR="003031E6" w:rsidRPr="00922054" w:rsidDel="004A2D26" w:rsidRDefault="00CD6F0D">
      <w:pPr>
        <w:tabs>
          <w:tab w:val="left" w:pos="2446"/>
        </w:tabs>
        <w:spacing w:line="276" w:lineRule="auto"/>
        <w:rPr>
          <w:del w:id="6103" w:author="Gidon Kupietzky" w:date="2025-02-13T17:45:00Z" w16du:dateUtc="2025-02-13T15:45:00Z"/>
          <w:rtl/>
        </w:rPr>
        <w:sectPr w:rsidR="003031E6" w:rsidRPr="00922054" w:rsidDel="004A2D26" w:rsidSect="007B30FA">
          <w:headerReference w:type="default" r:id="rId31"/>
          <w:footerReference w:type="default" r:id="rId32"/>
          <w:headerReference w:type="first" r:id="rId33"/>
          <w:pgSz w:w="11906" w:h="16838"/>
          <w:pgMar w:top="1440" w:right="1440" w:bottom="1440" w:left="1440" w:header="720" w:footer="720" w:gutter="0"/>
          <w:cols w:space="720"/>
          <w:titlePg/>
          <w:bidi/>
          <w:rtlGutter/>
          <w:docGrid w:linePitch="360"/>
        </w:sectPr>
        <w:pPrChange w:id="6104" w:author="Gidon Kupietzky" w:date="2025-02-13T17:45:00Z" w16du:dateUtc="2025-02-13T15:45:00Z">
          <w:pPr/>
        </w:pPrChange>
      </w:pPr>
      <w:del w:id="6105" w:author="Gidon Kupietzky" w:date="2025-02-13T17:45:00Z" w16du:dateUtc="2025-02-13T15:45:00Z">
        <w:r w:rsidRPr="00CD6F0D" w:rsidDel="004A2D26">
          <w:rPr>
            <w:noProof/>
            <w:rtl/>
          </w:rPr>
          <w:lastRenderedPageBreak/>
          <w:drawing>
            <wp:inline distT="0" distB="0" distL="0" distR="0" wp14:anchorId="6D0DDDAA" wp14:editId="10702D9B">
              <wp:extent cx="4411980" cy="3193871"/>
              <wp:effectExtent l="0" t="0" r="7620" b="6985"/>
              <wp:docPr id="718451727" name="Picture 1"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51727" name="Picture 1" descr="A graph of different sizes and numbers&#10;&#10;Description automatically generated with medium confidence"/>
                      <pic:cNvPicPr/>
                    </pic:nvPicPr>
                    <pic:blipFill>
                      <a:blip r:embed="rId34"/>
                      <a:stretch>
                        <a:fillRect/>
                      </a:stretch>
                    </pic:blipFill>
                    <pic:spPr>
                      <a:xfrm>
                        <a:off x="0" y="0"/>
                        <a:ext cx="4430479" cy="3207263"/>
                      </a:xfrm>
                      <a:prstGeom prst="rect">
                        <a:avLst/>
                      </a:prstGeom>
                    </pic:spPr>
                  </pic:pic>
                </a:graphicData>
              </a:graphic>
            </wp:inline>
          </w:drawing>
        </w:r>
        <w:bookmarkStart w:id="6106" w:name="_Toc190881369"/>
        <w:bookmarkStart w:id="6107" w:name="_Toc190884082"/>
        <w:bookmarkEnd w:id="6106"/>
        <w:bookmarkEnd w:id="6107"/>
      </w:del>
    </w:p>
    <w:p w14:paraId="0F2DEDDF" w14:textId="3070D917" w:rsidR="00641952" w:rsidRPr="00BE6F86" w:rsidDel="004A2D26" w:rsidRDefault="00BE6F86">
      <w:pPr>
        <w:tabs>
          <w:tab w:val="left" w:pos="2446"/>
        </w:tabs>
        <w:spacing w:line="276" w:lineRule="auto"/>
        <w:rPr>
          <w:del w:id="6108" w:author="Gidon Kupietzky" w:date="2025-02-13T17:45:00Z" w16du:dateUtc="2025-02-13T15:45:00Z"/>
          <w:b/>
          <w:bCs/>
          <w:rtl/>
        </w:rPr>
        <w:pPrChange w:id="6109" w:author="Gidon Kupietzky" w:date="2025-02-13T17:45:00Z" w16du:dateUtc="2025-02-13T15:45:00Z">
          <w:pPr/>
        </w:pPrChange>
      </w:pPr>
      <w:bookmarkStart w:id="6110" w:name="_נספח_קטלוג_התפלגות"/>
      <w:bookmarkEnd w:id="6110"/>
      <w:commentRangeStart w:id="6111"/>
      <w:del w:id="6112" w:author="Gidon Kupietzky" w:date="2025-02-13T17:45:00Z" w16du:dateUtc="2025-02-13T15:45:00Z">
        <w:r w:rsidRPr="00BE6F86" w:rsidDel="004A2D26">
          <w:rPr>
            <w:rFonts w:hint="cs"/>
            <w:b/>
            <w:bCs/>
            <w:rtl/>
          </w:rPr>
          <w:lastRenderedPageBreak/>
          <w:delText>טבלה של ה</w:delText>
        </w:r>
        <w:r w:rsidR="00641952" w:rsidRPr="00BE6F86" w:rsidDel="004A2D26">
          <w:rPr>
            <w:rFonts w:hint="cs"/>
            <w:b/>
            <w:bCs/>
            <w:rtl/>
          </w:rPr>
          <w:delText>קטלוג התפלגות גילים</w:delText>
        </w:r>
        <w:commentRangeEnd w:id="6111"/>
        <w:r w:rsidR="00C36350" w:rsidDel="004A2D26">
          <w:rPr>
            <w:rStyle w:val="ab"/>
            <w:rtl/>
          </w:rPr>
          <w:commentReference w:id="6111"/>
        </w:r>
        <w:r w:rsidRPr="00BE6F86" w:rsidDel="004A2D26">
          <w:rPr>
            <w:rFonts w:hint="cs"/>
            <w:b/>
            <w:bCs/>
            <w:rtl/>
          </w:rPr>
          <w:delText>-</w:delText>
        </w:r>
        <w:bookmarkStart w:id="6113" w:name="_Toc190881370"/>
        <w:bookmarkStart w:id="6114" w:name="_Toc190884083"/>
        <w:bookmarkEnd w:id="6113"/>
        <w:bookmarkEnd w:id="6114"/>
      </w:del>
    </w:p>
    <w:p w14:paraId="49C07799" w14:textId="74451B33" w:rsidR="00275716" w:rsidDel="004A2D26" w:rsidRDefault="00275716">
      <w:pPr>
        <w:tabs>
          <w:tab w:val="left" w:pos="2446"/>
        </w:tabs>
        <w:spacing w:line="276" w:lineRule="auto"/>
        <w:rPr>
          <w:del w:id="6115" w:author="Gidon Kupietzky" w:date="2025-02-13T17:45:00Z" w16du:dateUtc="2025-02-13T15:45:00Z"/>
          <w:rtl/>
        </w:rPr>
        <w:pPrChange w:id="6116" w:author="Gidon Kupietzky" w:date="2025-02-13T17:45:00Z" w16du:dateUtc="2025-02-13T15:45:00Z">
          <w:pPr>
            <w:tabs>
              <w:tab w:val="left" w:pos="1732"/>
            </w:tabs>
          </w:pPr>
        </w:pPrChange>
      </w:pPr>
      <w:bookmarkStart w:id="6117" w:name="_Toc190881371"/>
      <w:bookmarkStart w:id="6118" w:name="_Toc190884084"/>
      <w:bookmarkEnd w:id="6117"/>
      <w:bookmarkEnd w:id="6118"/>
    </w:p>
    <w:tbl>
      <w:tblPr>
        <w:tblStyle w:val="1-5"/>
        <w:bidiVisual/>
        <w:tblW w:w="13958" w:type="dxa"/>
        <w:tblLook w:val="04A0" w:firstRow="1" w:lastRow="0" w:firstColumn="1" w:lastColumn="0" w:noHBand="0" w:noVBand="1"/>
      </w:tblPr>
      <w:tblGrid>
        <w:gridCol w:w="1100"/>
        <w:gridCol w:w="995"/>
        <w:gridCol w:w="779"/>
        <w:gridCol w:w="780"/>
        <w:gridCol w:w="780"/>
        <w:gridCol w:w="780"/>
        <w:gridCol w:w="715"/>
        <w:gridCol w:w="715"/>
        <w:gridCol w:w="715"/>
        <w:gridCol w:w="715"/>
        <w:gridCol w:w="715"/>
        <w:gridCol w:w="715"/>
        <w:gridCol w:w="715"/>
        <w:gridCol w:w="715"/>
        <w:gridCol w:w="715"/>
        <w:gridCol w:w="715"/>
        <w:gridCol w:w="832"/>
        <w:gridCol w:w="762"/>
      </w:tblGrid>
      <w:tr w:rsidR="00B25F53" w:rsidRPr="00A270B5" w:rsidDel="004A2D26" w14:paraId="1A3F8EF3" w14:textId="765970F3" w:rsidTr="00B25F53">
        <w:trPr>
          <w:cnfStyle w:val="100000000000" w:firstRow="1" w:lastRow="0" w:firstColumn="0" w:lastColumn="0" w:oddVBand="0" w:evenVBand="0" w:oddHBand="0" w:evenHBand="0" w:firstRowFirstColumn="0" w:firstRowLastColumn="0" w:lastRowFirstColumn="0" w:lastRowLastColumn="0"/>
          <w:trHeight w:val="440"/>
          <w:del w:id="6119"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tcPr>
          <w:p w14:paraId="0113379E" w14:textId="1A31572F" w:rsidR="00B25F53" w:rsidDel="004A2D26" w:rsidRDefault="00B25F53">
            <w:pPr>
              <w:tabs>
                <w:tab w:val="left" w:pos="2446"/>
              </w:tabs>
              <w:spacing w:line="276" w:lineRule="auto"/>
              <w:rPr>
                <w:del w:id="6120" w:author="Gidon Kupietzky" w:date="2025-02-13T17:45:00Z" w16du:dateUtc="2025-02-13T15:45:00Z"/>
                <w:rFonts w:ascii="Arial" w:eastAsia="Times New Roman" w:hAnsi="Arial" w:cs="Arial"/>
                <w:color w:val="000000"/>
                <w:sz w:val="16"/>
                <w:szCs w:val="16"/>
                <w:rtl/>
              </w:rPr>
              <w:pPrChange w:id="6121" w:author="Gidon Kupietzky" w:date="2025-02-13T17:45:00Z" w16du:dateUtc="2025-02-13T15:45:00Z">
                <w:pPr>
                  <w:bidi w:val="0"/>
                  <w:spacing w:before="0" w:line="240" w:lineRule="auto"/>
                  <w:ind w:left="0"/>
                  <w:jc w:val="center"/>
                </w:pPr>
              </w:pPrChange>
            </w:pPr>
            <w:bookmarkStart w:id="6122" w:name="_Toc190881372"/>
            <w:bookmarkStart w:id="6123" w:name="_Toc190884085"/>
            <w:bookmarkEnd w:id="6122"/>
            <w:bookmarkEnd w:id="6123"/>
          </w:p>
        </w:tc>
        <w:tc>
          <w:tcPr>
            <w:tcW w:w="11858" w:type="dxa"/>
            <w:gridSpan w:val="16"/>
            <w:noWrap/>
          </w:tcPr>
          <w:p w14:paraId="1BF3C396" w14:textId="6E61DFEC" w:rsidR="00B25F53" w:rsidRPr="00A270B5" w:rsidDel="004A2D26" w:rsidRDefault="00B25F53">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6124" w:author="Gidon Kupietzky" w:date="2025-02-13T17:45:00Z" w16du:dateUtc="2025-02-13T15:45:00Z"/>
                <w:rFonts w:ascii="Arial" w:eastAsia="Times New Roman" w:hAnsi="Arial" w:cs="Arial"/>
                <w:color w:val="000000"/>
                <w:sz w:val="16"/>
                <w:szCs w:val="16"/>
              </w:rPr>
              <w:pPrChange w:id="6125" w:author="Gidon Kupietzky" w:date="2025-02-13T17:45:00Z" w16du:dateUtc="2025-02-13T15:45:00Z">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del w:id="6126" w:author="Gidon Kupietzky" w:date="2025-02-13T17:45:00Z" w16du:dateUtc="2025-02-13T15:45:00Z">
              <w:r w:rsidDel="004A2D26">
                <w:rPr>
                  <w:rFonts w:ascii="Arial" w:eastAsia="Times New Roman" w:hAnsi="Arial" w:cs="Arial" w:hint="cs"/>
                  <w:color w:val="000000"/>
                  <w:sz w:val="16"/>
                  <w:szCs w:val="16"/>
                  <w:rtl/>
                </w:rPr>
                <w:delText>גילאים</w:delText>
              </w:r>
              <w:r w:rsidR="001269AD" w:rsidDel="004A2D26">
                <w:rPr>
                  <w:rFonts w:ascii="Arial" w:eastAsia="Times New Roman" w:hAnsi="Arial" w:cs="Arial"/>
                  <w:color w:val="000000"/>
                  <w:sz w:val="16"/>
                  <w:szCs w:val="16"/>
                </w:rPr>
                <w:delText xml:space="preserve"> </w:delText>
              </w:r>
              <w:r w:rsidR="001269AD" w:rsidDel="004A2D26">
                <w:rPr>
                  <w:rFonts w:ascii="Arial" w:eastAsia="Times New Roman" w:hAnsi="Arial" w:cs="Arial" w:hint="cs"/>
                  <w:color w:val="000000"/>
                  <w:sz w:val="16"/>
                  <w:szCs w:val="16"/>
                  <w:rtl/>
                </w:rPr>
                <w:delText xml:space="preserve"> (לפי חומשים)</w:delText>
              </w:r>
              <w:bookmarkStart w:id="6127" w:name="_Toc190881373"/>
              <w:bookmarkStart w:id="6128" w:name="_Toc190884086"/>
              <w:bookmarkEnd w:id="6127"/>
              <w:bookmarkEnd w:id="6128"/>
            </w:del>
          </w:p>
        </w:tc>
        <w:tc>
          <w:tcPr>
            <w:tcW w:w="688" w:type="dxa"/>
            <w:noWrap/>
          </w:tcPr>
          <w:p w14:paraId="71A32140" w14:textId="3BD85C4B" w:rsidR="00B25F53" w:rsidDel="004A2D26" w:rsidRDefault="00B25F53">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6129" w:author="Gidon Kupietzky" w:date="2025-02-13T17:45:00Z" w16du:dateUtc="2025-02-13T15:45:00Z"/>
                <w:rFonts w:ascii="Arial" w:eastAsia="Times New Roman" w:hAnsi="Arial" w:cs="Arial"/>
                <w:color w:val="000000"/>
                <w:sz w:val="16"/>
                <w:szCs w:val="16"/>
                <w:rtl/>
              </w:rPr>
              <w:pPrChange w:id="6130" w:author="Gidon Kupietzky" w:date="2025-02-13T17:45:00Z" w16du:dateUtc="2025-02-13T15:45:00Z">
                <w:pPr>
                  <w:bidi w:val="0"/>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bookmarkStart w:id="6131" w:name="_Toc190881374"/>
            <w:bookmarkStart w:id="6132" w:name="_Toc190884087"/>
            <w:bookmarkEnd w:id="6131"/>
            <w:bookmarkEnd w:id="6132"/>
          </w:p>
        </w:tc>
        <w:bookmarkStart w:id="6133" w:name="_Toc190881375"/>
        <w:bookmarkStart w:id="6134" w:name="_Toc190884088"/>
        <w:bookmarkEnd w:id="6133"/>
        <w:bookmarkEnd w:id="6134"/>
      </w:tr>
      <w:tr w:rsidR="004A2D26" w:rsidRPr="00A270B5" w:rsidDel="004A2D26" w14:paraId="55C42D89" w14:textId="77777777" w:rsidTr="001269AD">
        <w:trPr>
          <w:cnfStyle w:val="000000100000" w:firstRow="0" w:lastRow="0" w:firstColumn="0" w:lastColumn="0" w:oddVBand="0" w:evenVBand="0" w:oddHBand="1" w:evenHBand="0" w:firstRowFirstColumn="0" w:firstRowLastColumn="0" w:lastRowFirstColumn="0" w:lastRowLastColumn="0"/>
          <w:trHeight w:val="440"/>
          <w:del w:id="6135"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tcBorders>
              <w:bottom w:val="single" w:sz="4" w:space="0" w:color="auto"/>
            </w:tcBorders>
            <w:noWrap/>
            <w:hideMark/>
          </w:tcPr>
          <w:p w14:paraId="61E8396D" w14:textId="54BD9D9B" w:rsidR="00A270B5" w:rsidRPr="00A270B5" w:rsidDel="004A2D26" w:rsidRDefault="002C6D83">
            <w:pPr>
              <w:tabs>
                <w:tab w:val="left" w:pos="2446"/>
              </w:tabs>
              <w:spacing w:line="276" w:lineRule="auto"/>
              <w:rPr>
                <w:del w:id="6136" w:author="Gidon Kupietzky" w:date="2025-02-13T17:45:00Z" w16du:dateUtc="2025-02-13T15:45:00Z"/>
                <w:rFonts w:ascii="Arial" w:eastAsia="Times New Roman" w:hAnsi="Arial" w:cs="Arial"/>
                <w:color w:val="000000"/>
                <w:sz w:val="16"/>
                <w:szCs w:val="16"/>
              </w:rPr>
              <w:pPrChange w:id="6137" w:author="Gidon Kupietzky" w:date="2025-02-13T17:45:00Z" w16du:dateUtc="2025-02-13T15:45:00Z">
                <w:pPr>
                  <w:bidi w:val="0"/>
                  <w:spacing w:before="0" w:line="240" w:lineRule="auto"/>
                  <w:ind w:left="0"/>
                  <w:jc w:val="center"/>
                </w:pPr>
              </w:pPrChange>
            </w:pPr>
            <w:del w:id="6138" w:author="Gidon Kupietzky" w:date="2025-02-13T17:45:00Z" w16du:dateUtc="2025-02-13T15:45:00Z">
              <w:r w:rsidDel="004A2D26">
                <w:rPr>
                  <w:rFonts w:ascii="Arial" w:eastAsia="Times New Roman" w:hAnsi="Arial" w:cs="Arial" w:hint="cs"/>
                  <w:color w:val="000000"/>
                  <w:sz w:val="16"/>
                  <w:szCs w:val="16"/>
                  <w:rtl/>
                </w:rPr>
                <w:delText>סוג אוכלוסיה</w:delText>
              </w:r>
              <w:bookmarkStart w:id="6139" w:name="_Toc190881376"/>
              <w:bookmarkStart w:id="6140" w:name="_Toc190884089"/>
              <w:bookmarkEnd w:id="6139"/>
              <w:bookmarkEnd w:id="6140"/>
            </w:del>
          </w:p>
        </w:tc>
        <w:tc>
          <w:tcPr>
            <w:tcW w:w="689" w:type="dxa"/>
            <w:tcBorders>
              <w:bottom w:val="single" w:sz="4" w:space="0" w:color="auto"/>
            </w:tcBorders>
            <w:noWrap/>
            <w:hideMark/>
          </w:tcPr>
          <w:p w14:paraId="24EFEB7B" w14:textId="3DE31004" w:rsidR="00A270B5" w:rsidRPr="00A270B5" w:rsidDel="004A2D26" w:rsidRDefault="00B25F53">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41" w:author="Gidon Kupietzky" w:date="2025-02-13T17:45:00Z" w16du:dateUtc="2025-02-13T15:45:00Z"/>
                <w:rFonts w:ascii="Arial" w:eastAsia="Times New Roman" w:hAnsi="Arial" w:cs="Arial"/>
                <w:color w:val="000000"/>
                <w:sz w:val="16"/>
                <w:szCs w:val="16"/>
              </w:rPr>
              <w:pPrChange w:id="6142"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commentRangeStart w:id="6143"/>
            <w:del w:id="6144" w:author="Gidon Kupietzky" w:date="2025-02-13T17:45:00Z" w16du:dateUtc="2025-02-13T15:45:00Z">
              <w:r w:rsidDel="004A2D26">
                <w:rPr>
                  <w:rFonts w:ascii="Arial" w:eastAsia="Times New Roman" w:hAnsi="Arial" w:cs="Arial" w:hint="cs"/>
                  <w:color w:val="000000"/>
                  <w:sz w:val="16"/>
                  <w:szCs w:val="16"/>
                  <w:rtl/>
                </w:rPr>
                <w:delText>0</w:delText>
              </w:r>
              <w:r w:rsidR="001269AD" w:rsidDel="004A2D26">
                <w:rPr>
                  <w:rFonts w:ascii="Arial" w:eastAsia="Times New Roman" w:hAnsi="Arial" w:cs="Arial"/>
                  <w:color w:val="000000"/>
                  <w:sz w:val="16"/>
                  <w:szCs w:val="16"/>
                </w:rPr>
                <w:delText>-4</w:delText>
              </w:r>
              <w:commentRangeEnd w:id="6143"/>
              <w:r w:rsidR="00B12AF0" w:rsidDel="004A2D26">
                <w:rPr>
                  <w:rStyle w:val="ab"/>
                  <w:rtl/>
                </w:rPr>
                <w:commentReference w:id="6143"/>
              </w:r>
              <w:bookmarkStart w:id="6146" w:name="_Toc190881377"/>
              <w:bookmarkStart w:id="6147" w:name="_Toc190884090"/>
              <w:bookmarkEnd w:id="6146"/>
              <w:bookmarkEnd w:id="6147"/>
            </w:del>
          </w:p>
        </w:tc>
        <w:tc>
          <w:tcPr>
            <w:tcW w:w="689" w:type="dxa"/>
            <w:tcBorders>
              <w:bottom w:val="single" w:sz="4" w:space="0" w:color="auto"/>
            </w:tcBorders>
            <w:noWrap/>
            <w:hideMark/>
          </w:tcPr>
          <w:p w14:paraId="2329A234" w14:textId="17C58A30" w:rsidR="00A270B5" w:rsidRPr="00A270B5" w:rsidDel="004A2D26" w:rsidRDefault="00386D69">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48" w:author="Gidon Kupietzky" w:date="2025-02-13T17:45:00Z" w16du:dateUtc="2025-02-13T15:45:00Z"/>
                <w:rFonts w:ascii="Arial" w:eastAsia="Times New Roman" w:hAnsi="Arial" w:cs="Arial"/>
                <w:color w:val="000000"/>
                <w:sz w:val="16"/>
                <w:szCs w:val="16"/>
              </w:rPr>
              <w:pPrChange w:id="6149"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6150" w:author="Gidon Kupietzky" w:date="2025-02-13T17:45:00Z" w16du:dateUtc="2025-02-13T15:45:00Z">
              <w:r w:rsidDel="004A2D26">
                <w:rPr>
                  <w:rFonts w:ascii="Arial" w:eastAsia="Times New Roman" w:hAnsi="Arial" w:cs="Arial" w:hint="cs"/>
                  <w:color w:val="000000"/>
                  <w:sz w:val="16"/>
                  <w:szCs w:val="16"/>
                  <w:rtl/>
                </w:rPr>
                <w:delText>5-9</w:delText>
              </w:r>
              <w:bookmarkStart w:id="6151" w:name="_Toc190881378"/>
              <w:bookmarkStart w:id="6152" w:name="_Toc190884091"/>
              <w:bookmarkEnd w:id="6151"/>
              <w:bookmarkEnd w:id="6152"/>
            </w:del>
          </w:p>
        </w:tc>
        <w:tc>
          <w:tcPr>
            <w:tcW w:w="737" w:type="dxa"/>
            <w:tcBorders>
              <w:bottom w:val="single" w:sz="4" w:space="0" w:color="auto"/>
            </w:tcBorders>
            <w:noWrap/>
            <w:hideMark/>
          </w:tcPr>
          <w:p w14:paraId="0F407A89" w14:textId="46CCA8C0"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53" w:author="Gidon Kupietzky" w:date="2025-02-13T17:45:00Z" w16du:dateUtc="2025-02-13T15:45:00Z"/>
                <w:rFonts w:ascii="Arial" w:eastAsia="Times New Roman" w:hAnsi="Arial" w:cs="Arial"/>
                <w:color w:val="000000"/>
                <w:sz w:val="16"/>
                <w:szCs w:val="16"/>
              </w:rPr>
              <w:pPrChange w:id="6154"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6155" w:author="Gidon Kupietzky" w:date="2025-02-13T17:45:00Z" w16du:dateUtc="2025-02-13T15:45:00Z">
              <w:r w:rsidDel="004A2D26">
                <w:rPr>
                  <w:rFonts w:ascii="Arial" w:eastAsia="Times New Roman" w:hAnsi="Arial" w:cs="Arial"/>
                  <w:color w:val="000000"/>
                  <w:sz w:val="16"/>
                  <w:szCs w:val="16"/>
                </w:rPr>
                <w:delText>10</w:delText>
              </w:r>
              <w:r w:rsidR="00386D69" w:rsidDel="004A2D26">
                <w:rPr>
                  <w:rFonts w:ascii="Arial" w:eastAsia="Times New Roman" w:hAnsi="Arial" w:cs="Arial" w:hint="cs"/>
                  <w:color w:val="000000"/>
                  <w:sz w:val="16"/>
                  <w:szCs w:val="16"/>
                  <w:rtl/>
                </w:rPr>
                <w:delText>-14</w:delText>
              </w:r>
              <w:bookmarkStart w:id="6156" w:name="_Toc190881379"/>
              <w:bookmarkStart w:id="6157" w:name="_Toc190884092"/>
              <w:bookmarkEnd w:id="6156"/>
              <w:bookmarkEnd w:id="6157"/>
            </w:del>
          </w:p>
        </w:tc>
        <w:tc>
          <w:tcPr>
            <w:tcW w:w="737" w:type="dxa"/>
            <w:tcBorders>
              <w:bottom w:val="single" w:sz="4" w:space="0" w:color="auto"/>
            </w:tcBorders>
            <w:noWrap/>
            <w:hideMark/>
          </w:tcPr>
          <w:p w14:paraId="37A9A4D9" w14:textId="45668D1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58" w:author="Gidon Kupietzky" w:date="2025-02-13T17:45:00Z" w16du:dateUtc="2025-02-13T15:45:00Z"/>
                <w:rFonts w:ascii="Arial" w:eastAsia="Times New Roman" w:hAnsi="Arial" w:cs="Arial"/>
                <w:color w:val="000000"/>
                <w:sz w:val="16"/>
                <w:szCs w:val="16"/>
              </w:rPr>
              <w:pPrChange w:id="6159"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160" w:author="Gidon Kupietzky" w:date="2025-02-13T17:45:00Z" w16du:dateUtc="2025-02-13T15:45:00Z">
              <w:r w:rsidDel="004A2D26">
                <w:rPr>
                  <w:rFonts w:ascii="Arial" w:eastAsia="Times New Roman" w:hAnsi="Arial" w:cs="Arial"/>
                  <w:color w:val="000000"/>
                  <w:sz w:val="16"/>
                  <w:szCs w:val="16"/>
                </w:rPr>
                <w:delText>15</w:delText>
              </w:r>
              <w:r w:rsidR="00D0008A" w:rsidDel="004A2D26">
                <w:rPr>
                  <w:rFonts w:ascii="Arial" w:eastAsia="Times New Roman" w:hAnsi="Arial" w:cs="Arial" w:hint="cs"/>
                  <w:color w:val="000000"/>
                  <w:sz w:val="16"/>
                  <w:szCs w:val="16"/>
                  <w:rtl/>
                </w:rPr>
                <w:delText>-19</w:delText>
              </w:r>
              <w:bookmarkStart w:id="6161" w:name="_Toc190881380"/>
              <w:bookmarkStart w:id="6162" w:name="_Toc190884093"/>
              <w:bookmarkEnd w:id="6161"/>
              <w:bookmarkEnd w:id="6162"/>
            </w:del>
          </w:p>
        </w:tc>
        <w:tc>
          <w:tcPr>
            <w:tcW w:w="736" w:type="dxa"/>
            <w:tcBorders>
              <w:bottom w:val="single" w:sz="4" w:space="0" w:color="auto"/>
            </w:tcBorders>
            <w:noWrap/>
            <w:hideMark/>
          </w:tcPr>
          <w:p w14:paraId="0225F2D3" w14:textId="78829C64"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63" w:author="Gidon Kupietzky" w:date="2025-02-13T17:45:00Z" w16du:dateUtc="2025-02-13T15:45:00Z"/>
                <w:rFonts w:ascii="Arial" w:eastAsia="Times New Roman" w:hAnsi="Arial" w:cs="Arial"/>
                <w:color w:val="000000"/>
                <w:sz w:val="16"/>
                <w:szCs w:val="16"/>
              </w:rPr>
              <w:pPrChange w:id="6164"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165" w:author="Gidon Kupietzky" w:date="2025-02-13T17:45:00Z" w16du:dateUtc="2025-02-13T15:45:00Z">
              <w:r w:rsidDel="004A2D26">
                <w:rPr>
                  <w:rFonts w:ascii="Arial" w:eastAsia="Times New Roman" w:hAnsi="Arial" w:cs="Arial"/>
                  <w:color w:val="000000"/>
                  <w:sz w:val="16"/>
                  <w:szCs w:val="16"/>
                </w:rPr>
                <w:delText>20</w:delText>
              </w:r>
              <w:r w:rsidR="00D0008A" w:rsidDel="004A2D26">
                <w:rPr>
                  <w:rFonts w:ascii="Arial" w:eastAsia="Times New Roman" w:hAnsi="Arial" w:cs="Arial" w:hint="cs"/>
                  <w:color w:val="000000"/>
                  <w:sz w:val="16"/>
                  <w:szCs w:val="16"/>
                  <w:rtl/>
                </w:rPr>
                <w:delText>-24</w:delText>
              </w:r>
              <w:bookmarkStart w:id="6166" w:name="_Toc190881381"/>
              <w:bookmarkStart w:id="6167" w:name="_Toc190884094"/>
              <w:bookmarkEnd w:id="6166"/>
              <w:bookmarkEnd w:id="6167"/>
            </w:del>
          </w:p>
        </w:tc>
        <w:tc>
          <w:tcPr>
            <w:tcW w:w="736" w:type="dxa"/>
            <w:tcBorders>
              <w:bottom w:val="single" w:sz="4" w:space="0" w:color="auto"/>
            </w:tcBorders>
            <w:noWrap/>
            <w:hideMark/>
          </w:tcPr>
          <w:p w14:paraId="04E141E7" w14:textId="678E68A7"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68" w:author="Gidon Kupietzky" w:date="2025-02-13T17:45:00Z" w16du:dateUtc="2025-02-13T15:45:00Z"/>
                <w:rFonts w:ascii="Arial" w:eastAsia="Times New Roman" w:hAnsi="Arial" w:cs="Arial"/>
                <w:color w:val="000000"/>
                <w:sz w:val="16"/>
                <w:szCs w:val="16"/>
              </w:rPr>
              <w:pPrChange w:id="6169"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6170" w:author="Gidon Kupietzky" w:date="2025-02-13T17:45:00Z" w16du:dateUtc="2025-02-13T15:45:00Z">
              <w:r w:rsidDel="004A2D26">
                <w:rPr>
                  <w:rFonts w:ascii="Arial" w:eastAsia="Times New Roman" w:hAnsi="Arial" w:cs="Arial"/>
                  <w:color w:val="000000"/>
                  <w:sz w:val="16"/>
                  <w:szCs w:val="16"/>
                </w:rPr>
                <w:delText>25</w:delText>
              </w:r>
              <w:r w:rsidR="00D0008A" w:rsidDel="004A2D26">
                <w:rPr>
                  <w:rFonts w:ascii="Arial" w:eastAsia="Times New Roman" w:hAnsi="Arial" w:cs="Arial" w:hint="cs"/>
                  <w:color w:val="000000"/>
                  <w:sz w:val="16"/>
                  <w:szCs w:val="16"/>
                  <w:rtl/>
                </w:rPr>
                <w:delText>-29</w:delText>
              </w:r>
              <w:bookmarkStart w:id="6171" w:name="_Toc190881382"/>
              <w:bookmarkStart w:id="6172" w:name="_Toc190884095"/>
              <w:bookmarkEnd w:id="6171"/>
              <w:bookmarkEnd w:id="6172"/>
            </w:del>
          </w:p>
        </w:tc>
        <w:tc>
          <w:tcPr>
            <w:tcW w:w="736" w:type="dxa"/>
            <w:tcBorders>
              <w:bottom w:val="single" w:sz="4" w:space="0" w:color="auto"/>
            </w:tcBorders>
            <w:noWrap/>
            <w:hideMark/>
          </w:tcPr>
          <w:p w14:paraId="50A9E5B4" w14:textId="1C9E3D8F"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73" w:author="Gidon Kupietzky" w:date="2025-02-13T17:45:00Z" w16du:dateUtc="2025-02-13T15:45:00Z"/>
                <w:rFonts w:ascii="Arial" w:eastAsia="Times New Roman" w:hAnsi="Arial" w:cs="Arial"/>
                <w:color w:val="000000"/>
                <w:sz w:val="16"/>
                <w:szCs w:val="16"/>
              </w:rPr>
              <w:pPrChange w:id="6174"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175" w:author="Gidon Kupietzky" w:date="2025-02-13T17:45:00Z" w16du:dateUtc="2025-02-13T15:45:00Z">
              <w:r w:rsidDel="004A2D26">
                <w:rPr>
                  <w:rFonts w:ascii="Arial" w:eastAsia="Times New Roman" w:hAnsi="Arial" w:cs="Arial"/>
                  <w:color w:val="000000"/>
                  <w:sz w:val="16"/>
                  <w:szCs w:val="16"/>
                </w:rPr>
                <w:delText>30</w:delText>
              </w:r>
              <w:r w:rsidR="00D0008A" w:rsidDel="004A2D26">
                <w:rPr>
                  <w:rFonts w:ascii="Arial" w:eastAsia="Times New Roman" w:hAnsi="Arial" w:cs="Arial" w:hint="cs"/>
                  <w:color w:val="000000"/>
                  <w:sz w:val="16"/>
                  <w:szCs w:val="16"/>
                  <w:rtl/>
                </w:rPr>
                <w:delText>-34</w:delText>
              </w:r>
              <w:bookmarkStart w:id="6176" w:name="_Toc190881383"/>
              <w:bookmarkStart w:id="6177" w:name="_Toc190884096"/>
              <w:bookmarkEnd w:id="6176"/>
              <w:bookmarkEnd w:id="6177"/>
            </w:del>
          </w:p>
        </w:tc>
        <w:tc>
          <w:tcPr>
            <w:tcW w:w="736" w:type="dxa"/>
            <w:tcBorders>
              <w:bottom w:val="single" w:sz="4" w:space="0" w:color="auto"/>
            </w:tcBorders>
            <w:noWrap/>
            <w:hideMark/>
          </w:tcPr>
          <w:p w14:paraId="20DE105C" w14:textId="2FCF4376"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78" w:author="Gidon Kupietzky" w:date="2025-02-13T17:45:00Z" w16du:dateUtc="2025-02-13T15:45:00Z"/>
                <w:rFonts w:ascii="Arial" w:eastAsia="Times New Roman" w:hAnsi="Arial" w:cs="Arial"/>
                <w:color w:val="000000"/>
                <w:sz w:val="16"/>
                <w:szCs w:val="16"/>
              </w:rPr>
              <w:pPrChange w:id="6179"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6180" w:author="Gidon Kupietzky" w:date="2025-02-13T17:45:00Z" w16du:dateUtc="2025-02-13T15:45:00Z">
              <w:r w:rsidDel="004A2D26">
                <w:rPr>
                  <w:rFonts w:ascii="Arial" w:eastAsia="Times New Roman" w:hAnsi="Arial" w:cs="Arial"/>
                  <w:color w:val="000000"/>
                  <w:sz w:val="16"/>
                  <w:szCs w:val="16"/>
                </w:rPr>
                <w:delText>35</w:delText>
              </w:r>
              <w:r w:rsidR="00D0008A" w:rsidDel="004A2D26">
                <w:rPr>
                  <w:rFonts w:ascii="Arial" w:eastAsia="Times New Roman" w:hAnsi="Arial" w:cs="Arial" w:hint="cs"/>
                  <w:color w:val="000000"/>
                  <w:sz w:val="16"/>
                  <w:szCs w:val="16"/>
                  <w:rtl/>
                </w:rPr>
                <w:delText>-39</w:delText>
              </w:r>
              <w:bookmarkStart w:id="6181" w:name="_Toc190881384"/>
              <w:bookmarkStart w:id="6182" w:name="_Toc190884097"/>
              <w:bookmarkEnd w:id="6181"/>
              <w:bookmarkEnd w:id="6182"/>
            </w:del>
          </w:p>
        </w:tc>
        <w:tc>
          <w:tcPr>
            <w:tcW w:w="736" w:type="dxa"/>
            <w:tcBorders>
              <w:bottom w:val="single" w:sz="4" w:space="0" w:color="auto"/>
            </w:tcBorders>
            <w:noWrap/>
            <w:hideMark/>
          </w:tcPr>
          <w:p w14:paraId="02266C26" w14:textId="159FA35E"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83" w:author="Gidon Kupietzky" w:date="2025-02-13T17:45:00Z" w16du:dateUtc="2025-02-13T15:45:00Z"/>
                <w:rFonts w:ascii="Arial" w:eastAsia="Times New Roman" w:hAnsi="Arial" w:cs="Arial"/>
                <w:color w:val="000000"/>
                <w:sz w:val="16"/>
                <w:szCs w:val="16"/>
              </w:rPr>
              <w:pPrChange w:id="6184"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185" w:author="Gidon Kupietzky" w:date="2025-02-13T17:45:00Z" w16du:dateUtc="2025-02-13T15:45:00Z">
              <w:r w:rsidDel="004A2D26">
                <w:rPr>
                  <w:rFonts w:ascii="Arial" w:eastAsia="Times New Roman" w:hAnsi="Arial" w:cs="Arial"/>
                  <w:color w:val="000000"/>
                  <w:sz w:val="16"/>
                  <w:szCs w:val="16"/>
                </w:rPr>
                <w:delText>40</w:delText>
              </w:r>
              <w:r w:rsidR="00D0008A" w:rsidDel="004A2D26">
                <w:rPr>
                  <w:rFonts w:ascii="Arial" w:eastAsia="Times New Roman" w:hAnsi="Arial" w:cs="Arial" w:hint="cs"/>
                  <w:color w:val="000000"/>
                  <w:sz w:val="16"/>
                  <w:szCs w:val="16"/>
                  <w:rtl/>
                </w:rPr>
                <w:delText>-44</w:delText>
              </w:r>
              <w:bookmarkStart w:id="6186" w:name="_Toc190881385"/>
              <w:bookmarkStart w:id="6187" w:name="_Toc190884098"/>
              <w:bookmarkEnd w:id="6186"/>
              <w:bookmarkEnd w:id="6187"/>
            </w:del>
          </w:p>
        </w:tc>
        <w:tc>
          <w:tcPr>
            <w:tcW w:w="736" w:type="dxa"/>
            <w:tcBorders>
              <w:bottom w:val="single" w:sz="4" w:space="0" w:color="auto"/>
            </w:tcBorders>
            <w:noWrap/>
            <w:hideMark/>
          </w:tcPr>
          <w:p w14:paraId="170F8F4D" w14:textId="61833F6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88" w:author="Gidon Kupietzky" w:date="2025-02-13T17:45:00Z" w16du:dateUtc="2025-02-13T15:45:00Z"/>
                <w:rFonts w:ascii="Arial" w:eastAsia="Times New Roman" w:hAnsi="Arial" w:cs="Arial"/>
                <w:color w:val="000000"/>
                <w:sz w:val="16"/>
                <w:szCs w:val="16"/>
              </w:rPr>
              <w:pPrChange w:id="6189"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190" w:author="Gidon Kupietzky" w:date="2025-02-13T17:45:00Z" w16du:dateUtc="2025-02-13T15:45:00Z">
              <w:r w:rsidDel="004A2D26">
                <w:rPr>
                  <w:rFonts w:ascii="Arial" w:eastAsia="Times New Roman" w:hAnsi="Arial" w:cs="Arial"/>
                  <w:color w:val="000000"/>
                  <w:sz w:val="16"/>
                  <w:szCs w:val="16"/>
                </w:rPr>
                <w:delText>45</w:delText>
              </w:r>
              <w:r w:rsidR="00D0008A" w:rsidDel="004A2D26">
                <w:rPr>
                  <w:rFonts w:ascii="Arial" w:eastAsia="Times New Roman" w:hAnsi="Arial" w:cs="Arial" w:hint="cs"/>
                  <w:color w:val="000000"/>
                  <w:sz w:val="16"/>
                  <w:szCs w:val="16"/>
                  <w:rtl/>
                </w:rPr>
                <w:delText>-49</w:delText>
              </w:r>
              <w:bookmarkStart w:id="6191" w:name="_Toc190881386"/>
              <w:bookmarkStart w:id="6192" w:name="_Toc190884099"/>
              <w:bookmarkEnd w:id="6191"/>
              <w:bookmarkEnd w:id="6192"/>
            </w:del>
          </w:p>
        </w:tc>
        <w:tc>
          <w:tcPr>
            <w:tcW w:w="736" w:type="dxa"/>
            <w:tcBorders>
              <w:bottom w:val="single" w:sz="4" w:space="0" w:color="auto"/>
            </w:tcBorders>
            <w:noWrap/>
            <w:hideMark/>
          </w:tcPr>
          <w:p w14:paraId="4AF937DE" w14:textId="53211A38"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93" w:author="Gidon Kupietzky" w:date="2025-02-13T17:45:00Z" w16du:dateUtc="2025-02-13T15:45:00Z"/>
                <w:rFonts w:ascii="Arial" w:eastAsia="Times New Roman" w:hAnsi="Arial" w:cs="Arial"/>
                <w:color w:val="000000"/>
                <w:sz w:val="16"/>
                <w:szCs w:val="16"/>
              </w:rPr>
              <w:pPrChange w:id="6194"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195" w:author="Gidon Kupietzky" w:date="2025-02-13T17:45:00Z" w16du:dateUtc="2025-02-13T15:45:00Z">
              <w:r w:rsidDel="004A2D26">
                <w:rPr>
                  <w:rFonts w:ascii="Arial" w:eastAsia="Times New Roman" w:hAnsi="Arial" w:cs="Arial"/>
                  <w:color w:val="000000"/>
                  <w:sz w:val="16"/>
                  <w:szCs w:val="16"/>
                </w:rPr>
                <w:delText>50</w:delText>
              </w:r>
              <w:r w:rsidR="00237B81" w:rsidDel="004A2D26">
                <w:rPr>
                  <w:rFonts w:ascii="Arial" w:eastAsia="Times New Roman" w:hAnsi="Arial" w:cs="Arial" w:hint="cs"/>
                  <w:color w:val="000000"/>
                  <w:sz w:val="16"/>
                  <w:szCs w:val="16"/>
                  <w:rtl/>
                </w:rPr>
                <w:delText>-54</w:delText>
              </w:r>
              <w:bookmarkStart w:id="6196" w:name="_Toc190881387"/>
              <w:bookmarkStart w:id="6197" w:name="_Toc190884100"/>
              <w:bookmarkEnd w:id="6196"/>
              <w:bookmarkEnd w:id="6197"/>
            </w:del>
          </w:p>
        </w:tc>
        <w:tc>
          <w:tcPr>
            <w:tcW w:w="736" w:type="dxa"/>
            <w:tcBorders>
              <w:bottom w:val="single" w:sz="4" w:space="0" w:color="auto"/>
            </w:tcBorders>
            <w:noWrap/>
            <w:hideMark/>
          </w:tcPr>
          <w:p w14:paraId="55E127A6" w14:textId="05E20596"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198" w:author="Gidon Kupietzky" w:date="2025-02-13T17:45:00Z" w16du:dateUtc="2025-02-13T15:45:00Z"/>
                <w:rFonts w:ascii="Arial" w:eastAsia="Times New Roman" w:hAnsi="Arial" w:cs="Arial"/>
                <w:color w:val="000000"/>
                <w:sz w:val="16"/>
                <w:szCs w:val="16"/>
              </w:rPr>
              <w:pPrChange w:id="6199"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200" w:author="Gidon Kupietzky" w:date="2025-02-13T17:45:00Z" w16du:dateUtc="2025-02-13T15:45:00Z">
              <w:r w:rsidDel="004A2D26">
                <w:rPr>
                  <w:rFonts w:ascii="Arial" w:eastAsia="Times New Roman" w:hAnsi="Arial" w:cs="Arial"/>
                  <w:color w:val="000000"/>
                  <w:sz w:val="16"/>
                  <w:szCs w:val="16"/>
                </w:rPr>
                <w:delText>55</w:delText>
              </w:r>
              <w:r w:rsidR="00237B81" w:rsidDel="004A2D26">
                <w:rPr>
                  <w:rFonts w:ascii="Arial" w:eastAsia="Times New Roman" w:hAnsi="Arial" w:cs="Arial" w:hint="cs"/>
                  <w:color w:val="000000"/>
                  <w:sz w:val="16"/>
                  <w:szCs w:val="16"/>
                  <w:rtl/>
                </w:rPr>
                <w:delText>-59</w:delText>
              </w:r>
              <w:bookmarkStart w:id="6201" w:name="_Toc190881388"/>
              <w:bookmarkStart w:id="6202" w:name="_Toc190884101"/>
              <w:bookmarkEnd w:id="6201"/>
              <w:bookmarkEnd w:id="6202"/>
            </w:del>
          </w:p>
        </w:tc>
        <w:tc>
          <w:tcPr>
            <w:tcW w:w="736" w:type="dxa"/>
            <w:tcBorders>
              <w:bottom w:val="single" w:sz="4" w:space="0" w:color="auto"/>
            </w:tcBorders>
            <w:noWrap/>
            <w:hideMark/>
          </w:tcPr>
          <w:p w14:paraId="39BAE9A4" w14:textId="44A65C8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203" w:author="Gidon Kupietzky" w:date="2025-02-13T17:45:00Z" w16du:dateUtc="2025-02-13T15:45:00Z"/>
                <w:rFonts w:ascii="Arial" w:eastAsia="Times New Roman" w:hAnsi="Arial" w:cs="Arial"/>
                <w:color w:val="000000"/>
                <w:sz w:val="16"/>
                <w:szCs w:val="16"/>
              </w:rPr>
              <w:pPrChange w:id="6204"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205" w:author="Gidon Kupietzky" w:date="2025-02-13T17:45:00Z" w16du:dateUtc="2025-02-13T15:45:00Z">
              <w:r w:rsidDel="004A2D26">
                <w:rPr>
                  <w:rFonts w:ascii="Arial" w:eastAsia="Times New Roman" w:hAnsi="Arial" w:cs="Arial"/>
                  <w:color w:val="000000"/>
                  <w:sz w:val="16"/>
                  <w:szCs w:val="16"/>
                </w:rPr>
                <w:delText>60</w:delText>
              </w:r>
              <w:r w:rsidR="00237B81" w:rsidDel="004A2D26">
                <w:rPr>
                  <w:rFonts w:ascii="Arial" w:eastAsia="Times New Roman" w:hAnsi="Arial" w:cs="Arial" w:hint="cs"/>
                  <w:color w:val="000000"/>
                  <w:sz w:val="16"/>
                  <w:szCs w:val="16"/>
                  <w:rtl/>
                </w:rPr>
                <w:delText>-64</w:delText>
              </w:r>
              <w:bookmarkStart w:id="6206" w:name="_Toc190881389"/>
              <w:bookmarkStart w:id="6207" w:name="_Toc190884102"/>
              <w:bookmarkEnd w:id="6206"/>
              <w:bookmarkEnd w:id="6207"/>
            </w:del>
          </w:p>
        </w:tc>
        <w:tc>
          <w:tcPr>
            <w:tcW w:w="736" w:type="dxa"/>
            <w:tcBorders>
              <w:bottom w:val="single" w:sz="4" w:space="0" w:color="auto"/>
            </w:tcBorders>
            <w:noWrap/>
            <w:hideMark/>
          </w:tcPr>
          <w:p w14:paraId="52A2065A" w14:textId="77B2E600"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208" w:author="Gidon Kupietzky" w:date="2025-02-13T17:45:00Z" w16du:dateUtc="2025-02-13T15:45:00Z"/>
                <w:rFonts w:ascii="Arial" w:eastAsia="Times New Roman" w:hAnsi="Arial" w:cs="Arial"/>
                <w:color w:val="000000"/>
                <w:sz w:val="16"/>
                <w:szCs w:val="16"/>
              </w:rPr>
              <w:pPrChange w:id="6209"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210" w:author="Gidon Kupietzky" w:date="2025-02-13T17:45:00Z" w16du:dateUtc="2025-02-13T15:45:00Z">
              <w:r w:rsidDel="004A2D26">
                <w:rPr>
                  <w:rFonts w:ascii="Arial" w:eastAsia="Times New Roman" w:hAnsi="Arial" w:cs="Arial"/>
                  <w:color w:val="000000"/>
                  <w:sz w:val="16"/>
                  <w:szCs w:val="16"/>
                </w:rPr>
                <w:delText>65</w:delText>
              </w:r>
              <w:r w:rsidR="00237B81" w:rsidDel="004A2D26">
                <w:rPr>
                  <w:rFonts w:ascii="Arial" w:eastAsia="Times New Roman" w:hAnsi="Arial" w:cs="Arial" w:hint="cs"/>
                  <w:color w:val="000000"/>
                  <w:sz w:val="16"/>
                  <w:szCs w:val="16"/>
                  <w:rtl/>
                </w:rPr>
                <w:delText>-69</w:delText>
              </w:r>
              <w:bookmarkStart w:id="6211" w:name="_Toc190881390"/>
              <w:bookmarkStart w:id="6212" w:name="_Toc190884103"/>
              <w:bookmarkEnd w:id="6211"/>
              <w:bookmarkEnd w:id="6212"/>
            </w:del>
          </w:p>
        </w:tc>
        <w:tc>
          <w:tcPr>
            <w:tcW w:w="736" w:type="dxa"/>
            <w:tcBorders>
              <w:bottom w:val="single" w:sz="4" w:space="0" w:color="auto"/>
            </w:tcBorders>
            <w:noWrap/>
            <w:hideMark/>
          </w:tcPr>
          <w:p w14:paraId="2CDA995E" w14:textId="131F46BA"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213" w:author="Gidon Kupietzky" w:date="2025-02-13T17:45:00Z" w16du:dateUtc="2025-02-13T15:45:00Z"/>
                <w:rFonts w:ascii="Arial" w:eastAsia="Times New Roman" w:hAnsi="Arial" w:cs="Arial"/>
                <w:color w:val="000000"/>
                <w:sz w:val="16"/>
                <w:szCs w:val="16"/>
              </w:rPr>
              <w:pPrChange w:id="6214" w:author="Gidon Kupietzky" w:date="2025-02-13T17:45:00Z" w16du:dateUtc="2025-02-13T15:45:00Z">
                <w:pPr>
                  <w:bidi w:val="0"/>
                  <w:spacing w:before="0" w:line="240" w:lineRule="auto"/>
                  <w:ind w:left="0"/>
                  <w:cnfStyle w:val="000000100000" w:firstRow="0" w:lastRow="0" w:firstColumn="0" w:lastColumn="0" w:oddVBand="0" w:evenVBand="0" w:oddHBand="1" w:evenHBand="0" w:firstRowFirstColumn="0" w:firstRowLastColumn="0" w:lastRowFirstColumn="0" w:lastRowLastColumn="0"/>
                </w:pPr>
              </w:pPrChange>
            </w:pPr>
            <w:del w:id="6215" w:author="Gidon Kupietzky" w:date="2025-02-13T17:45:00Z" w16du:dateUtc="2025-02-13T15:45:00Z">
              <w:r w:rsidDel="004A2D26">
                <w:rPr>
                  <w:rFonts w:ascii="Arial" w:eastAsia="Times New Roman" w:hAnsi="Arial" w:cs="Arial"/>
                  <w:color w:val="000000"/>
                  <w:sz w:val="16"/>
                  <w:szCs w:val="16"/>
                </w:rPr>
                <w:delText>70</w:delText>
              </w:r>
              <w:r w:rsidR="001008B6" w:rsidDel="004A2D26">
                <w:rPr>
                  <w:rFonts w:ascii="Arial" w:eastAsia="Times New Roman" w:hAnsi="Arial" w:cs="Arial" w:hint="cs"/>
                  <w:color w:val="000000"/>
                  <w:sz w:val="16"/>
                  <w:szCs w:val="16"/>
                  <w:rtl/>
                </w:rPr>
                <w:delText>-74</w:delText>
              </w:r>
              <w:bookmarkStart w:id="6216" w:name="_Toc190881391"/>
              <w:bookmarkStart w:id="6217" w:name="_Toc190884104"/>
              <w:bookmarkEnd w:id="6216"/>
              <w:bookmarkEnd w:id="6217"/>
            </w:del>
          </w:p>
        </w:tc>
        <w:tc>
          <w:tcPr>
            <w:tcW w:w="910" w:type="dxa"/>
            <w:tcBorders>
              <w:bottom w:val="single" w:sz="4" w:space="0" w:color="auto"/>
            </w:tcBorders>
            <w:noWrap/>
            <w:hideMark/>
          </w:tcPr>
          <w:p w14:paraId="593A697D" w14:textId="5643D3B7" w:rsidR="00A270B5" w:rsidRPr="00A270B5" w:rsidDel="004A2D26" w:rsidRDefault="00B25F53">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218" w:author="Gidon Kupietzky" w:date="2025-02-13T17:45:00Z" w16du:dateUtc="2025-02-13T15:45:00Z"/>
                <w:rFonts w:ascii="Arial" w:eastAsia="Times New Roman" w:hAnsi="Arial" w:cs="Arial"/>
                <w:color w:val="000000"/>
                <w:sz w:val="16"/>
                <w:szCs w:val="16"/>
              </w:rPr>
              <w:pPrChange w:id="6219"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220" w:author="Gidon Kupietzky" w:date="2025-02-13T17:45:00Z" w16du:dateUtc="2025-02-13T15:45:00Z">
              <w:r w:rsidDel="004A2D26">
                <w:rPr>
                  <w:rFonts w:ascii="Arial" w:eastAsia="Times New Roman" w:hAnsi="Arial" w:cs="Arial" w:hint="cs"/>
                  <w:color w:val="000000"/>
                  <w:sz w:val="16"/>
                  <w:szCs w:val="16"/>
                  <w:rtl/>
                </w:rPr>
                <w:delText>75 ומעלה</w:delText>
              </w:r>
              <w:bookmarkStart w:id="6221" w:name="_Toc190881392"/>
              <w:bookmarkStart w:id="6222" w:name="_Toc190884105"/>
              <w:bookmarkEnd w:id="6221"/>
              <w:bookmarkEnd w:id="6222"/>
            </w:del>
          </w:p>
        </w:tc>
        <w:tc>
          <w:tcPr>
            <w:tcW w:w="688" w:type="dxa"/>
            <w:tcBorders>
              <w:bottom w:val="single" w:sz="4" w:space="0" w:color="auto"/>
            </w:tcBorders>
            <w:noWrap/>
            <w:hideMark/>
          </w:tcPr>
          <w:p w14:paraId="30EDBF0C" w14:textId="300EDE7A" w:rsidR="00A270B5" w:rsidRPr="00A270B5" w:rsidDel="004A2D26" w:rsidRDefault="00B25F53">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223" w:author="Gidon Kupietzky" w:date="2025-02-13T17:45:00Z" w16du:dateUtc="2025-02-13T15:45:00Z"/>
                <w:rFonts w:ascii="Arial" w:eastAsia="Times New Roman" w:hAnsi="Arial" w:cs="Arial"/>
                <w:color w:val="000000"/>
                <w:sz w:val="16"/>
                <w:szCs w:val="16"/>
              </w:rPr>
              <w:pPrChange w:id="6224"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6225" w:author="Gidon Kupietzky" w:date="2025-02-13T17:45:00Z" w16du:dateUtc="2025-02-13T15:45:00Z">
              <w:r w:rsidDel="004A2D26">
                <w:rPr>
                  <w:rFonts w:ascii="Arial" w:eastAsia="Times New Roman" w:hAnsi="Arial" w:cs="Arial" w:hint="cs"/>
                  <w:color w:val="000000"/>
                  <w:sz w:val="16"/>
                  <w:szCs w:val="16"/>
                  <w:rtl/>
                </w:rPr>
                <w:delText>גודל משק בית</w:delText>
              </w:r>
              <w:bookmarkStart w:id="6226" w:name="_Toc190881393"/>
              <w:bookmarkStart w:id="6227" w:name="_Toc190884106"/>
              <w:bookmarkEnd w:id="6226"/>
              <w:bookmarkEnd w:id="6227"/>
            </w:del>
          </w:p>
        </w:tc>
        <w:bookmarkStart w:id="6228" w:name="_Toc190881394"/>
        <w:bookmarkStart w:id="6229" w:name="_Toc190884107"/>
        <w:bookmarkEnd w:id="6228"/>
        <w:bookmarkEnd w:id="6229"/>
      </w:tr>
      <w:tr w:rsidR="00A270B5" w:rsidRPr="00A270B5" w:rsidDel="004A2D26" w14:paraId="15778AA4" w14:textId="1E54C4CA" w:rsidTr="001269AD">
        <w:trPr>
          <w:trHeight w:val="413"/>
          <w:del w:id="6230"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auto"/>
            </w:tcBorders>
            <w:noWrap/>
            <w:hideMark/>
          </w:tcPr>
          <w:p w14:paraId="0A578221" w14:textId="23C089AC" w:rsidR="00A270B5" w:rsidRPr="00A270B5" w:rsidDel="004A2D26" w:rsidRDefault="00A270B5">
            <w:pPr>
              <w:tabs>
                <w:tab w:val="left" w:pos="2446"/>
              </w:tabs>
              <w:spacing w:line="276" w:lineRule="auto"/>
              <w:rPr>
                <w:del w:id="6231" w:author="Gidon Kupietzky" w:date="2025-02-13T17:45:00Z" w16du:dateUtc="2025-02-13T15:45:00Z"/>
                <w:rFonts w:ascii="Arial" w:eastAsia="Times New Roman" w:hAnsi="Arial" w:cs="Arial"/>
                <w:color w:val="000000"/>
                <w:sz w:val="16"/>
                <w:szCs w:val="16"/>
              </w:rPr>
              <w:pPrChange w:id="6232" w:author="Gidon Kupietzky" w:date="2025-02-13T17:45:00Z" w16du:dateUtc="2025-02-13T15:45:00Z">
                <w:pPr>
                  <w:spacing w:before="0" w:line="240" w:lineRule="auto"/>
                  <w:ind w:left="0"/>
                </w:pPr>
              </w:pPrChange>
            </w:pPr>
            <w:del w:id="6233" w:author="Gidon Kupietzky" w:date="2025-02-13T17:45:00Z" w16du:dateUtc="2025-02-13T15:45:00Z">
              <w:r w:rsidRPr="00A270B5" w:rsidDel="004A2D26">
                <w:rPr>
                  <w:rFonts w:ascii="Arial" w:eastAsia="Times New Roman" w:hAnsi="Arial" w:cs="Arial" w:hint="cs"/>
                  <w:color w:val="000000"/>
                  <w:sz w:val="16"/>
                  <w:szCs w:val="16"/>
                  <w:rtl/>
                </w:rPr>
                <w:delText>חרדי צעיר</w:delText>
              </w:r>
              <w:bookmarkStart w:id="6234" w:name="_Toc190881395"/>
              <w:bookmarkStart w:id="6235" w:name="_Toc190884108"/>
              <w:bookmarkEnd w:id="6234"/>
              <w:bookmarkEnd w:id="6235"/>
            </w:del>
          </w:p>
        </w:tc>
        <w:tc>
          <w:tcPr>
            <w:tcW w:w="689" w:type="dxa"/>
            <w:tcBorders>
              <w:top w:val="single" w:sz="4" w:space="0" w:color="auto"/>
            </w:tcBorders>
            <w:noWrap/>
            <w:hideMark/>
          </w:tcPr>
          <w:p w14:paraId="5A27EBD3" w14:textId="1E779DC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36" w:author="Gidon Kupietzky" w:date="2025-02-13T17:45:00Z" w16du:dateUtc="2025-02-13T15:45:00Z"/>
                <w:rFonts w:ascii="Arial" w:eastAsia="Times New Roman" w:hAnsi="Arial" w:cs="Arial"/>
                <w:color w:val="000000"/>
                <w:sz w:val="16"/>
                <w:szCs w:val="16"/>
                <w:rtl/>
              </w:rPr>
              <w:pPrChange w:id="623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38" w:author="Gidon Kupietzky" w:date="2025-02-13T17:45:00Z" w16du:dateUtc="2025-02-13T15:45:00Z">
              <w:r w:rsidRPr="00A270B5" w:rsidDel="004A2D26">
                <w:rPr>
                  <w:rFonts w:ascii="Arial" w:eastAsia="Times New Roman" w:hAnsi="Arial" w:cs="Arial"/>
                  <w:color w:val="000000"/>
                  <w:sz w:val="16"/>
                  <w:szCs w:val="16"/>
                </w:rPr>
                <w:delText>20%</w:delText>
              </w:r>
              <w:bookmarkStart w:id="6239" w:name="_Toc190881396"/>
              <w:bookmarkStart w:id="6240" w:name="_Toc190884109"/>
              <w:bookmarkEnd w:id="6239"/>
              <w:bookmarkEnd w:id="6240"/>
            </w:del>
          </w:p>
        </w:tc>
        <w:tc>
          <w:tcPr>
            <w:tcW w:w="689" w:type="dxa"/>
            <w:tcBorders>
              <w:top w:val="single" w:sz="4" w:space="0" w:color="auto"/>
            </w:tcBorders>
            <w:noWrap/>
            <w:hideMark/>
          </w:tcPr>
          <w:p w14:paraId="488EF490" w14:textId="13EF0AE8"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41" w:author="Gidon Kupietzky" w:date="2025-02-13T17:45:00Z" w16du:dateUtc="2025-02-13T15:45:00Z"/>
                <w:rFonts w:ascii="Arial" w:eastAsia="Times New Roman" w:hAnsi="Arial" w:cs="Arial"/>
                <w:color w:val="000000"/>
                <w:sz w:val="16"/>
                <w:szCs w:val="16"/>
              </w:rPr>
              <w:pPrChange w:id="624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43" w:author="Gidon Kupietzky" w:date="2025-02-13T17:45:00Z" w16du:dateUtc="2025-02-13T15:45:00Z">
              <w:r w:rsidRPr="00A270B5" w:rsidDel="004A2D26">
                <w:rPr>
                  <w:rFonts w:ascii="Arial" w:eastAsia="Times New Roman" w:hAnsi="Arial" w:cs="Arial"/>
                  <w:color w:val="000000"/>
                  <w:sz w:val="16"/>
                  <w:szCs w:val="16"/>
                </w:rPr>
                <w:delText>19%</w:delText>
              </w:r>
              <w:bookmarkStart w:id="6244" w:name="_Toc190881397"/>
              <w:bookmarkStart w:id="6245" w:name="_Toc190884110"/>
              <w:bookmarkEnd w:id="6244"/>
              <w:bookmarkEnd w:id="6245"/>
            </w:del>
          </w:p>
        </w:tc>
        <w:tc>
          <w:tcPr>
            <w:tcW w:w="737" w:type="dxa"/>
            <w:tcBorders>
              <w:top w:val="single" w:sz="4" w:space="0" w:color="auto"/>
            </w:tcBorders>
            <w:noWrap/>
            <w:hideMark/>
          </w:tcPr>
          <w:p w14:paraId="2F491C45" w14:textId="1EC3F1E9"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46" w:author="Gidon Kupietzky" w:date="2025-02-13T17:45:00Z" w16du:dateUtc="2025-02-13T15:45:00Z"/>
                <w:rFonts w:ascii="Arial" w:eastAsia="Times New Roman" w:hAnsi="Arial" w:cs="Arial"/>
                <w:color w:val="000000"/>
                <w:sz w:val="16"/>
                <w:szCs w:val="16"/>
              </w:rPr>
              <w:pPrChange w:id="624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48" w:author="Gidon Kupietzky" w:date="2025-02-13T17:45:00Z" w16du:dateUtc="2025-02-13T15:45:00Z">
              <w:r w:rsidRPr="00A270B5" w:rsidDel="004A2D26">
                <w:rPr>
                  <w:rFonts w:ascii="Arial" w:eastAsia="Times New Roman" w:hAnsi="Arial" w:cs="Arial"/>
                  <w:color w:val="000000"/>
                  <w:sz w:val="16"/>
                  <w:szCs w:val="16"/>
                </w:rPr>
                <w:delText>17%</w:delText>
              </w:r>
              <w:bookmarkStart w:id="6249" w:name="_Toc190881398"/>
              <w:bookmarkStart w:id="6250" w:name="_Toc190884111"/>
              <w:bookmarkEnd w:id="6249"/>
              <w:bookmarkEnd w:id="6250"/>
            </w:del>
          </w:p>
        </w:tc>
        <w:tc>
          <w:tcPr>
            <w:tcW w:w="737" w:type="dxa"/>
            <w:tcBorders>
              <w:top w:val="single" w:sz="4" w:space="0" w:color="auto"/>
            </w:tcBorders>
            <w:noWrap/>
            <w:hideMark/>
          </w:tcPr>
          <w:p w14:paraId="22CE4262" w14:textId="2C6ED7BF"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51" w:author="Gidon Kupietzky" w:date="2025-02-13T17:45:00Z" w16du:dateUtc="2025-02-13T15:45:00Z"/>
                <w:rFonts w:ascii="Arial" w:eastAsia="Times New Roman" w:hAnsi="Arial" w:cs="Arial"/>
                <w:color w:val="000000"/>
                <w:sz w:val="16"/>
                <w:szCs w:val="16"/>
              </w:rPr>
              <w:pPrChange w:id="625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53" w:author="Gidon Kupietzky" w:date="2025-02-13T17:45:00Z" w16du:dateUtc="2025-02-13T15:45:00Z">
              <w:r w:rsidRPr="00A270B5" w:rsidDel="004A2D26">
                <w:rPr>
                  <w:rFonts w:ascii="Arial" w:eastAsia="Times New Roman" w:hAnsi="Arial" w:cs="Arial"/>
                  <w:color w:val="000000"/>
                  <w:sz w:val="16"/>
                  <w:szCs w:val="16"/>
                </w:rPr>
                <w:delText>9%</w:delText>
              </w:r>
              <w:bookmarkStart w:id="6254" w:name="_Toc190881399"/>
              <w:bookmarkStart w:id="6255" w:name="_Toc190884112"/>
              <w:bookmarkEnd w:id="6254"/>
              <w:bookmarkEnd w:id="6255"/>
            </w:del>
          </w:p>
        </w:tc>
        <w:tc>
          <w:tcPr>
            <w:tcW w:w="736" w:type="dxa"/>
            <w:tcBorders>
              <w:top w:val="single" w:sz="4" w:space="0" w:color="auto"/>
            </w:tcBorders>
            <w:noWrap/>
            <w:hideMark/>
          </w:tcPr>
          <w:p w14:paraId="5DD56FBC" w14:textId="3EF2E85E"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56" w:author="Gidon Kupietzky" w:date="2025-02-13T17:45:00Z" w16du:dateUtc="2025-02-13T15:45:00Z"/>
                <w:rFonts w:ascii="Arial" w:eastAsia="Times New Roman" w:hAnsi="Arial" w:cs="Arial"/>
                <w:color w:val="000000"/>
                <w:sz w:val="16"/>
                <w:szCs w:val="16"/>
              </w:rPr>
              <w:pPrChange w:id="625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58" w:author="Gidon Kupietzky" w:date="2025-02-13T17:45:00Z" w16du:dateUtc="2025-02-13T15:45:00Z">
              <w:r w:rsidRPr="00A270B5" w:rsidDel="004A2D26">
                <w:rPr>
                  <w:rFonts w:ascii="Arial" w:eastAsia="Times New Roman" w:hAnsi="Arial" w:cs="Arial"/>
                  <w:color w:val="000000"/>
                  <w:sz w:val="16"/>
                  <w:szCs w:val="16"/>
                </w:rPr>
                <w:delText>6%</w:delText>
              </w:r>
              <w:bookmarkStart w:id="6259" w:name="_Toc190881400"/>
              <w:bookmarkStart w:id="6260" w:name="_Toc190884113"/>
              <w:bookmarkEnd w:id="6259"/>
              <w:bookmarkEnd w:id="6260"/>
            </w:del>
          </w:p>
        </w:tc>
        <w:tc>
          <w:tcPr>
            <w:tcW w:w="736" w:type="dxa"/>
            <w:tcBorders>
              <w:top w:val="single" w:sz="4" w:space="0" w:color="auto"/>
            </w:tcBorders>
            <w:noWrap/>
            <w:hideMark/>
          </w:tcPr>
          <w:p w14:paraId="602C59BC" w14:textId="4CFCFC0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61" w:author="Gidon Kupietzky" w:date="2025-02-13T17:45:00Z" w16du:dateUtc="2025-02-13T15:45:00Z"/>
                <w:rFonts w:ascii="Arial" w:eastAsia="Times New Roman" w:hAnsi="Arial" w:cs="Arial"/>
                <w:color w:val="000000"/>
                <w:sz w:val="16"/>
                <w:szCs w:val="16"/>
              </w:rPr>
              <w:pPrChange w:id="626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63" w:author="Gidon Kupietzky" w:date="2025-02-13T17:45:00Z" w16du:dateUtc="2025-02-13T15:45:00Z">
              <w:r w:rsidRPr="00A270B5" w:rsidDel="004A2D26">
                <w:rPr>
                  <w:rFonts w:ascii="Arial" w:eastAsia="Times New Roman" w:hAnsi="Arial" w:cs="Arial"/>
                  <w:color w:val="000000"/>
                  <w:sz w:val="16"/>
                  <w:szCs w:val="16"/>
                </w:rPr>
                <w:delText>4%</w:delText>
              </w:r>
              <w:bookmarkStart w:id="6264" w:name="_Toc190881401"/>
              <w:bookmarkStart w:id="6265" w:name="_Toc190884114"/>
              <w:bookmarkEnd w:id="6264"/>
              <w:bookmarkEnd w:id="6265"/>
            </w:del>
          </w:p>
        </w:tc>
        <w:tc>
          <w:tcPr>
            <w:tcW w:w="736" w:type="dxa"/>
            <w:tcBorders>
              <w:top w:val="single" w:sz="4" w:space="0" w:color="auto"/>
            </w:tcBorders>
            <w:noWrap/>
            <w:hideMark/>
          </w:tcPr>
          <w:p w14:paraId="207B645B" w14:textId="27DAD307"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66" w:author="Gidon Kupietzky" w:date="2025-02-13T17:45:00Z" w16du:dateUtc="2025-02-13T15:45:00Z"/>
                <w:rFonts w:ascii="Arial" w:eastAsia="Times New Roman" w:hAnsi="Arial" w:cs="Arial"/>
                <w:color w:val="000000"/>
                <w:sz w:val="16"/>
                <w:szCs w:val="16"/>
              </w:rPr>
              <w:pPrChange w:id="626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68" w:author="Gidon Kupietzky" w:date="2025-02-13T17:45:00Z" w16du:dateUtc="2025-02-13T15:45:00Z">
              <w:r w:rsidRPr="00A270B5" w:rsidDel="004A2D26">
                <w:rPr>
                  <w:rFonts w:ascii="Arial" w:eastAsia="Times New Roman" w:hAnsi="Arial" w:cs="Arial"/>
                  <w:color w:val="000000"/>
                  <w:sz w:val="16"/>
                  <w:szCs w:val="16"/>
                </w:rPr>
                <w:delText>5%</w:delText>
              </w:r>
              <w:bookmarkStart w:id="6269" w:name="_Toc190881402"/>
              <w:bookmarkStart w:id="6270" w:name="_Toc190884115"/>
              <w:bookmarkEnd w:id="6269"/>
              <w:bookmarkEnd w:id="6270"/>
            </w:del>
          </w:p>
        </w:tc>
        <w:tc>
          <w:tcPr>
            <w:tcW w:w="736" w:type="dxa"/>
            <w:tcBorders>
              <w:top w:val="single" w:sz="4" w:space="0" w:color="auto"/>
            </w:tcBorders>
            <w:noWrap/>
            <w:hideMark/>
          </w:tcPr>
          <w:p w14:paraId="38C5AF7B" w14:textId="41F19C28"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71" w:author="Gidon Kupietzky" w:date="2025-02-13T17:45:00Z" w16du:dateUtc="2025-02-13T15:45:00Z"/>
                <w:rFonts w:ascii="Arial" w:eastAsia="Times New Roman" w:hAnsi="Arial" w:cs="Arial"/>
                <w:color w:val="000000"/>
                <w:sz w:val="16"/>
                <w:szCs w:val="16"/>
              </w:rPr>
              <w:pPrChange w:id="627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73" w:author="Gidon Kupietzky" w:date="2025-02-13T17:45:00Z" w16du:dateUtc="2025-02-13T15:45:00Z">
              <w:r w:rsidRPr="00A270B5" w:rsidDel="004A2D26">
                <w:rPr>
                  <w:rFonts w:ascii="Arial" w:eastAsia="Times New Roman" w:hAnsi="Arial" w:cs="Arial"/>
                  <w:color w:val="000000"/>
                  <w:sz w:val="16"/>
                  <w:szCs w:val="16"/>
                </w:rPr>
                <w:delText>6%</w:delText>
              </w:r>
              <w:bookmarkStart w:id="6274" w:name="_Toc190881403"/>
              <w:bookmarkStart w:id="6275" w:name="_Toc190884116"/>
              <w:bookmarkEnd w:id="6274"/>
              <w:bookmarkEnd w:id="6275"/>
            </w:del>
          </w:p>
        </w:tc>
        <w:tc>
          <w:tcPr>
            <w:tcW w:w="736" w:type="dxa"/>
            <w:tcBorders>
              <w:top w:val="single" w:sz="4" w:space="0" w:color="auto"/>
            </w:tcBorders>
            <w:noWrap/>
            <w:hideMark/>
          </w:tcPr>
          <w:p w14:paraId="12E9D2E9" w14:textId="48A67964"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76" w:author="Gidon Kupietzky" w:date="2025-02-13T17:45:00Z" w16du:dateUtc="2025-02-13T15:45:00Z"/>
                <w:rFonts w:ascii="Arial" w:eastAsia="Times New Roman" w:hAnsi="Arial" w:cs="Arial"/>
                <w:color w:val="000000"/>
                <w:sz w:val="16"/>
                <w:szCs w:val="16"/>
              </w:rPr>
              <w:pPrChange w:id="627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78" w:author="Gidon Kupietzky" w:date="2025-02-13T17:45:00Z" w16du:dateUtc="2025-02-13T15:45:00Z">
              <w:r w:rsidRPr="00A270B5" w:rsidDel="004A2D26">
                <w:rPr>
                  <w:rFonts w:ascii="Arial" w:eastAsia="Times New Roman" w:hAnsi="Arial" w:cs="Arial"/>
                  <w:color w:val="000000"/>
                  <w:sz w:val="16"/>
                  <w:szCs w:val="16"/>
                </w:rPr>
                <w:delText>6%</w:delText>
              </w:r>
              <w:bookmarkStart w:id="6279" w:name="_Toc190881404"/>
              <w:bookmarkStart w:id="6280" w:name="_Toc190884117"/>
              <w:bookmarkEnd w:id="6279"/>
              <w:bookmarkEnd w:id="6280"/>
            </w:del>
          </w:p>
        </w:tc>
        <w:tc>
          <w:tcPr>
            <w:tcW w:w="736" w:type="dxa"/>
            <w:tcBorders>
              <w:top w:val="single" w:sz="4" w:space="0" w:color="auto"/>
            </w:tcBorders>
            <w:noWrap/>
            <w:hideMark/>
          </w:tcPr>
          <w:p w14:paraId="2F4CE43A" w14:textId="4D3216F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81" w:author="Gidon Kupietzky" w:date="2025-02-13T17:45:00Z" w16du:dateUtc="2025-02-13T15:45:00Z"/>
                <w:rFonts w:ascii="Arial" w:eastAsia="Times New Roman" w:hAnsi="Arial" w:cs="Arial"/>
                <w:color w:val="000000"/>
                <w:sz w:val="16"/>
                <w:szCs w:val="16"/>
              </w:rPr>
              <w:pPrChange w:id="628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83" w:author="Gidon Kupietzky" w:date="2025-02-13T17:45:00Z" w16du:dateUtc="2025-02-13T15:45:00Z">
              <w:r w:rsidRPr="00A270B5" w:rsidDel="004A2D26">
                <w:rPr>
                  <w:rFonts w:ascii="Arial" w:eastAsia="Times New Roman" w:hAnsi="Arial" w:cs="Arial"/>
                  <w:color w:val="000000"/>
                  <w:sz w:val="16"/>
                  <w:szCs w:val="16"/>
                </w:rPr>
                <w:delText>3%</w:delText>
              </w:r>
              <w:bookmarkStart w:id="6284" w:name="_Toc190881405"/>
              <w:bookmarkStart w:id="6285" w:name="_Toc190884118"/>
              <w:bookmarkEnd w:id="6284"/>
              <w:bookmarkEnd w:id="6285"/>
            </w:del>
          </w:p>
        </w:tc>
        <w:tc>
          <w:tcPr>
            <w:tcW w:w="736" w:type="dxa"/>
            <w:tcBorders>
              <w:top w:val="single" w:sz="4" w:space="0" w:color="auto"/>
            </w:tcBorders>
            <w:noWrap/>
            <w:hideMark/>
          </w:tcPr>
          <w:p w14:paraId="33DC45A9" w14:textId="0160AB0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86" w:author="Gidon Kupietzky" w:date="2025-02-13T17:45:00Z" w16du:dateUtc="2025-02-13T15:45:00Z"/>
                <w:rFonts w:ascii="Arial" w:eastAsia="Times New Roman" w:hAnsi="Arial" w:cs="Arial"/>
                <w:color w:val="000000"/>
                <w:sz w:val="16"/>
                <w:szCs w:val="16"/>
              </w:rPr>
              <w:pPrChange w:id="628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88" w:author="Gidon Kupietzky" w:date="2025-02-13T17:45:00Z" w16du:dateUtc="2025-02-13T15:45:00Z">
              <w:r w:rsidRPr="00A270B5" w:rsidDel="004A2D26">
                <w:rPr>
                  <w:rFonts w:ascii="Arial" w:eastAsia="Times New Roman" w:hAnsi="Arial" w:cs="Arial"/>
                  <w:color w:val="000000"/>
                  <w:sz w:val="16"/>
                  <w:szCs w:val="16"/>
                </w:rPr>
                <w:delText>1%</w:delText>
              </w:r>
              <w:bookmarkStart w:id="6289" w:name="_Toc190881406"/>
              <w:bookmarkStart w:id="6290" w:name="_Toc190884119"/>
              <w:bookmarkEnd w:id="6289"/>
              <w:bookmarkEnd w:id="6290"/>
            </w:del>
          </w:p>
        </w:tc>
        <w:tc>
          <w:tcPr>
            <w:tcW w:w="736" w:type="dxa"/>
            <w:tcBorders>
              <w:top w:val="single" w:sz="4" w:space="0" w:color="auto"/>
            </w:tcBorders>
            <w:noWrap/>
            <w:hideMark/>
          </w:tcPr>
          <w:p w14:paraId="24692DE7" w14:textId="5B4ACEC8"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91" w:author="Gidon Kupietzky" w:date="2025-02-13T17:45:00Z" w16du:dateUtc="2025-02-13T15:45:00Z"/>
                <w:rFonts w:ascii="Arial" w:eastAsia="Times New Roman" w:hAnsi="Arial" w:cs="Arial"/>
                <w:color w:val="000000"/>
                <w:sz w:val="16"/>
                <w:szCs w:val="16"/>
              </w:rPr>
              <w:pPrChange w:id="629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93" w:author="Gidon Kupietzky" w:date="2025-02-13T17:45:00Z" w16du:dateUtc="2025-02-13T15:45:00Z">
              <w:r w:rsidRPr="00A270B5" w:rsidDel="004A2D26">
                <w:rPr>
                  <w:rFonts w:ascii="Arial" w:eastAsia="Times New Roman" w:hAnsi="Arial" w:cs="Arial"/>
                  <w:color w:val="000000"/>
                  <w:sz w:val="16"/>
                  <w:szCs w:val="16"/>
                </w:rPr>
                <w:delText>1%</w:delText>
              </w:r>
              <w:bookmarkStart w:id="6294" w:name="_Toc190881407"/>
              <w:bookmarkStart w:id="6295" w:name="_Toc190884120"/>
              <w:bookmarkEnd w:id="6294"/>
              <w:bookmarkEnd w:id="6295"/>
            </w:del>
          </w:p>
        </w:tc>
        <w:tc>
          <w:tcPr>
            <w:tcW w:w="736" w:type="dxa"/>
            <w:tcBorders>
              <w:top w:val="single" w:sz="4" w:space="0" w:color="auto"/>
            </w:tcBorders>
            <w:noWrap/>
            <w:hideMark/>
          </w:tcPr>
          <w:p w14:paraId="7212B1A9" w14:textId="7288B551"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296" w:author="Gidon Kupietzky" w:date="2025-02-13T17:45:00Z" w16du:dateUtc="2025-02-13T15:45:00Z"/>
                <w:rFonts w:ascii="Arial" w:eastAsia="Times New Roman" w:hAnsi="Arial" w:cs="Arial"/>
                <w:color w:val="000000"/>
                <w:sz w:val="16"/>
                <w:szCs w:val="16"/>
              </w:rPr>
              <w:pPrChange w:id="629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298" w:author="Gidon Kupietzky" w:date="2025-02-13T17:45:00Z" w16du:dateUtc="2025-02-13T15:45:00Z">
              <w:r w:rsidRPr="00A270B5" w:rsidDel="004A2D26">
                <w:rPr>
                  <w:rFonts w:ascii="Arial" w:eastAsia="Times New Roman" w:hAnsi="Arial" w:cs="Arial"/>
                  <w:color w:val="000000"/>
                  <w:sz w:val="16"/>
                  <w:szCs w:val="16"/>
                </w:rPr>
                <w:delText>1%</w:delText>
              </w:r>
              <w:bookmarkStart w:id="6299" w:name="_Toc190881408"/>
              <w:bookmarkStart w:id="6300" w:name="_Toc190884121"/>
              <w:bookmarkEnd w:id="6299"/>
              <w:bookmarkEnd w:id="6300"/>
            </w:del>
          </w:p>
        </w:tc>
        <w:tc>
          <w:tcPr>
            <w:tcW w:w="736" w:type="dxa"/>
            <w:tcBorders>
              <w:top w:val="single" w:sz="4" w:space="0" w:color="auto"/>
            </w:tcBorders>
            <w:noWrap/>
            <w:hideMark/>
          </w:tcPr>
          <w:p w14:paraId="523689D1" w14:textId="14A383E9"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301" w:author="Gidon Kupietzky" w:date="2025-02-13T17:45:00Z" w16du:dateUtc="2025-02-13T15:45:00Z"/>
                <w:rFonts w:ascii="Arial" w:eastAsia="Times New Roman" w:hAnsi="Arial" w:cs="Arial"/>
                <w:color w:val="000000"/>
                <w:sz w:val="16"/>
                <w:szCs w:val="16"/>
              </w:rPr>
              <w:pPrChange w:id="630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303" w:author="Gidon Kupietzky" w:date="2025-02-13T17:45:00Z" w16du:dateUtc="2025-02-13T15:45:00Z">
              <w:r w:rsidRPr="00A270B5" w:rsidDel="004A2D26">
                <w:rPr>
                  <w:rFonts w:ascii="Arial" w:eastAsia="Times New Roman" w:hAnsi="Arial" w:cs="Arial"/>
                  <w:color w:val="000000"/>
                  <w:sz w:val="16"/>
                  <w:szCs w:val="16"/>
                </w:rPr>
                <w:delText>0%</w:delText>
              </w:r>
              <w:bookmarkStart w:id="6304" w:name="_Toc190881409"/>
              <w:bookmarkStart w:id="6305" w:name="_Toc190884122"/>
              <w:bookmarkEnd w:id="6304"/>
              <w:bookmarkEnd w:id="6305"/>
            </w:del>
          </w:p>
        </w:tc>
        <w:tc>
          <w:tcPr>
            <w:tcW w:w="736" w:type="dxa"/>
            <w:tcBorders>
              <w:top w:val="single" w:sz="4" w:space="0" w:color="auto"/>
            </w:tcBorders>
            <w:noWrap/>
            <w:hideMark/>
          </w:tcPr>
          <w:p w14:paraId="115206A6" w14:textId="374693CA"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306" w:author="Gidon Kupietzky" w:date="2025-02-13T17:45:00Z" w16du:dateUtc="2025-02-13T15:45:00Z"/>
                <w:rFonts w:ascii="Arial" w:eastAsia="Times New Roman" w:hAnsi="Arial" w:cs="Arial"/>
                <w:color w:val="000000"/>
                <w:sz w:val="16"/>
                <w:szCs w:val="16"/>
              </w:rPr>
              <w:pPrChange w:id="630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308" w:author="Gidon Kupietzky" w:date="2025-02-13T17:45:00Z" w16du:dateUtc="2025-02-13T15:45:00Z">
              <w:r w:rsidRPr="00A270B5" w:rsidDel="004A2D26">
                <w:rPr>
                  <w:rFonts w:ascii="Arial" w:eastAsia="Times New Roman" w:hAnsi="Arial" w:cs="Arial"/>
                  <w:color w:val="000000"/>
                  <w:sz w:val="16"/>
                  <w:szCs w:val="16"/>
                </w:rPr>
                <w:delText>0%</w:delText>
              </w:r>
              <w:bookmarkStart w:id="6309" w:name="_Toc190881410"/>
              <w:bookmarkStart w:id="6310" w:name="_Toc190884123"/>
              <w:bookmarkEnd w:id="6309"/>
              <w:bookmarkEnd w:id="6310"/>
            </w:del>
          </w:p>
        </w:tc>
        <w:tc>
          <w:tcPr>
            <w:tcW w:w="910" w:type="dxa"/>
            <w:tcBorders>
              <w:top w:val="single" w:sz="4" w:space="0" w:color="auto"/>
            </w:tcBorders>
            <w:noWrap/>
            <w:hideMark/>
          </w:tcPr>
          <w:p w14:paraId="12D5BB1D" w14:textId="0AAF53E5"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311" w:author="Gidon Kupietzky" w:date="2025-02-13T17:45:00Z" w16du:dateUtc="2025-02-13T15:45:00Z"/>
                <w:rFonts w:ascii="Arial" w:eastAsia="Times New Roman" w:hAnsi="Arial" w:cs="Arial"/>
                <w:color w:val="000000"/>
                <w:sz w:val="16"/>
                <w:szCs w:val="16"/>
              </w:rPr>
              <w:pPrChange w:id="631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313" w:author="Gidon Kupietzky" w:date="2025-02-13T17:45:00Z" w16du:dateUtc="2025-02-13T15:45:00Z">
              <w:r w:rsidRPr="00A270B5" w:rsidDel="004A2D26">
                <w:rPr>
                  <w:rFonts w:ascii="Arial" w:eastAsia="Times New Roman" w:hAnsi="Arial" w:cs="Arial"/>
                  <w:color w:val="000000"/>
                  <w:sz w:val="16"/>
                  <w:szCs w:val="16"/>
                </w:rPr>
                <w:delText>1%</w:delText>
              </w:r>
              <w:bookmarkStart w:id="6314" w:name="_Toc190881411"/>
              <w:bookmarkStart w:id="6315" w:name="_Toc190884124"/>
              <w:bookmarkEnd w:id="6314"/>
              <w:bookmarkEnd w:id="6315"/>
            </w:del>
          </w:p>
        </w:tc>
        <w:tc>
          <w:tcPr>
            <w:tcW w:w="688" w:type="dxa"/>
            <w:tcBorders>
              <w:top w:val="single" w:sz="4" w:space="0" w:color="auto"/>
            </w:tcBorders>
            <w:noWrap/>
            <w:hideMark/>
          </w:tcPr>
          <w:p w14:paraId="2C7812D7" w14:textId="3976D1A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316" w:author="Gidon Kupietzky" w:date="2025-02-13T17:45:00Z" w16du:dateUtc="2025-02-13T15:45:00Z"/>
                <w:rFonts w:ascii="Arial" w:eastAsia="Times New Roman" w:hAnsi="Arial" w:cs="Arial"/>
                <w:color w:val="000000"/>
                <w:sz w:val="16"/>
                <w:szCs w:val="16"/>
              </w:rPr>
              <w:pPrChange w:id="631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318" w:author="Gidon Kupietzky" w:date="2025-02-13T17:45:00Z" w16du:dateUtc="2025-02-13T15:45:00Z">
              <w:r w:rsidRPr="00A270B5" w:rsidDel="004A2D26">
                <w:rPr>
                  <w:rFonts w:ascii="Arial" w:eastAsia="Times New Roman" w:hAnsi="Arial" w:cs="Arial"/>
                  <w:color w:val="000000"/>
                  <w:sz w:val="16"/>
                  <w:szCs w:val="16"/>
                </w:rPr>
                <w:delText>7</w:delText>
              </w:r>
              <w:bookmarkStart w:id="6319" w:name="_Toc190881412"/>
              <w:bookmarkStart w:id="6320" w:name="_Toc190884125"/>
              <w:bookmarkEnd w:id="6319"/>
              <w:bookmarkEnd w:id="6320"/>
            </w:del>
          </w:p>
        </w:tc>
        <w:bookmarkStart w:id="6321" w:name="_Toc190881413"/>
        <w:bookmarkStart w:id="6322" w:name="_Toc190884126"/>
        <w:bookmarkEnd w:id="6321"/>
        <w:bookmarkEnd w:id="6322"/>
      </w:tr>
      <w:tr w:rsidR="004A2D26" w:rsidRPr="00A270B5" w:rsidDel="004A2D26" w14:paraId="37063037" w14:textId="77777777" w:rsidTr="00B25F53">
        <w:trPr>
          <w:cnfStyle w:val="000000100000" w:firstRow="0" w:lastRow="0" w:firstColumn="0" w:lastColumn="0" w:oddVBand="0" w:evenVBand="0" w:oddHBand="1" w:evenHBand="0" w:firstRowFirstColumn="0" w:firstRowLastColumn="0" w:lastRowFirstColumn="0" w:lastRowLastColumn="0"/>
          <w:trHeight w:val="413"/>
          <w:del w:id="6323"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260E6276" w14:textId="7F98FA86" w:rsidR="00A270B5" w:rsidRPr="00A270B5" w:rsidDel="004A2D26" w:rsidRDefault="00A270B5">
            <w:pPr>
              <w:tabs>
                <w:tab w:val="left" w:pos="2446"/>
              </w:tabs>
              <w:spacing w:line="276" w:lineRule="auto"/>
              <w:rPr>
                <w:del w:id="6324" w:author="Gidon Kupietzky" w:date="2025-02-13T17:45:00Z" w16du:dateUtc="2025-02-13T15:45:00Z"/>
                <w:rFonts w:ascii="Arial" w:eastAsia="Times New Roman" w:hAnsi="Arial" w:cs="Arial"/>
                <w:color w:val="000000"/>
                <w:sz w:val="16"/>
                <w:szCs w:val="16"/>
              </w:rPr>
              <w:pPrChange w:id="6325" w:author="Gidon Kupietzky" w:date="2025-02-13T17:45:00Z" w16du:dateUtc="2025-02-13T15:45:00Z">
                <w:pPr>
                  <w:spacing w:before="0" w:line="240" w:lineRule="auto"/>
                  <w:ind w:left="0"/>
                </w:pPr>
              </w:pPrChange>
            </w:pPr>
            <w:del w:id="6326" w:author="Gidon Kupietzky" w:date="2025-02-13T17:45:00Z" w16du:dateUtc="2025-02-13T15:45:00Z">
              <w:r w:rsidRPr="00A270B5" w:rsidDel="004A2D26">
                <w:rPr>
                  <w:rFonts w:ascii="Arial" w:eastAsia="Times New Roman" w:hAnsi="Arial" w:cs="Arial" w:hint="cs"/>
                  <w:color w:val="000000"/>
                  <w:sz w:val="16"/>
                  <w:szCs w:val="16"/>
                  <w:rtl/>
                </w:rPr>
                <w:delText>חרדי בינוני</w:delText>
              </w:r>
              <w:bookmarkStart w:id="6327" w:name="_Toc190881414"/>
              <w:bookmarkStart w:id="6328" w:name="_Toc190884127"/>
              <w:bookmarkEnd w:id="6327"/>
              <w:bookmarkEnd w:id="6328"/>
            </w:del>
          </w:p>
        </w:tc>
        <w:tc>
          <w:tcPr>
            <w:tcW w:w="689" w:type="dxa"/>
            <w:noWrap/>
            <w:hideMark/>
          </w:tcPr>
          <w:p w14:paraId="10E41B24" w14:textId="06184F92"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29" w:author="Gidon Kupietzky" w:date="2025-02-13T17:45:00Z" w16du:dateUtc="2025-02-13T15:45:00Z"/>
                <w:rFonts w:ascii="Arial" w:eastAsia="Times New Roman" w:hAnsi="Arial" w:cs="Arial"/>
                <w:color w:val="000000"/>
                <w:sz w:val="16"/>
                <w:szCs w:val="16"/>
                <w:rtl/>
              </w:rPr>
              <w:pPrChange w:id="633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31" w:author="Gidon Kupietzky" w:date="2025-02-13T17:45:00Z" w16du:dateUtc="2025-02-13T15:45:00Z">
              <w:r w:rsidRPr="00A270B5" w:rsidDel="004A2D26">
                <w:rPr>
                  <w:rFonts w:ascii="Arial" w:eastAsia="Times New Roman" w:hAnsi="Arial" w:cs="Arial"/>
                  <w:color w:val="000000"/>
                  <w:sz w:val="16"/>
                  <w:szCs w:val="16"/>
                </w:rPr>
                <w:delText>16%</w:delText>
              </w:r>
              <w:bookmarkStart w:id="6332" w:name="_Toc190881415"/>
              <w:bookmarkStart w:id="6333" w:name="_Toc190884128"/>
              <w:bookmarkEnd w:id="6332"/>
              <w:bookmarkEnd w:id="6333"/>
            </w:del>
          </w:p>
        </w:tc>
        <w:tc>
          <w:tcPr>
            <w:tcW w:w="689" w:type="dxa"/>
            <w:noWrap/>
            <w:hideMark/>
          </w:tcPr>
          <w:p w14:paraId="19F1F87E" w14:textId="4786E84D"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34" w:author="Gidon Kupietzky" w:date="2025-02-13T17:45:00Z" w16du:dateUtc="2025-02-13T15:45:00Z"/>
                <w:rFonts w:ascii="Arial" w:eastAsia="Times New Roman" w:hAnsi="Arial" w:cs="Arial"/>
                <w:color w:val="000000"/>
                <w:sz w:val="16"/>
                <w:szCs w:val="16"/>
              </w:rPr>
              <w:pPrChange w:id="633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36" w:author="Gidon Kupietzky" w:date="2025-02-13T17:45:00Z" w16du:dateUtc="2025-02-13T15:45:00Z">
              <w:r w:rsidRPr="00A270B5" w:rsidDel="004A2D26">
                <w:rPr>
                  <w:rFonts w:ascii="Arial" w:eastAsia="Times New Roman" w:hAnsi="Arial" w:cs="Arial"/>
                  <w:color w:val="000000"/>
                  <w:sz w:val="16"/>
                  <w:szCs w:val="16"/>
                </w:rPr>
                <w:delText>14%</w:delText>
              </w:r>
              <w:bookmarkStart w:id="6337" w:name="_Toc190881416"/>
              <w:bookmarkStart w:id="6338" w:name="_Toc190884129"/>
              <w:bookmarkEnd w:id="6337"/>
              <w:bookmarkEnd w:id="6338"/>
            </w:del>
          </w:p>
        </w:tc>
        <w:tc>
          <w:tcPr>
            <w:tcW w:w="737" w:type="dxa"/>
            <w:noWrap/>
            <w:hideMark/>
          </w:tcPr>
          <w:p w14:paraId="72D6A707" w14:textId="6E9A3D74"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39" w:author="Gidon Kupietzky" w:date="2025-02-13T17:45:00Z" w16du:dateUtc="2025-02-13T15:45:00Z"/>
                <w:rFonts w:ascii="Arial" w:eastAsia="Times New Roman" w:hAnsi="Arial" w:cs="Arial"/>
                <w:color w:val="000000"/>
                <w:sz w:val="16"/>
                <w:szCs w:val="16"/>
              </w:rPr>
              <w:pPrChange w:id="634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41" w:author="Gidon Kupietzky" w:date="2025-02-13T17:45:00Z" w16du:dateUtc="2025-02-13T15:45:00Z">
              <w:r w:rsidRPr="00A270B5" w:rsidDel="004A2D26">
                <w:rPr>
                  <w:rFonts w:ascii="Arial" w:eastAsia="Times New Roman" w:hAnsi="Arial" w:cs="Arial"/>
                  <w:color w:val="000000"/>
                  <w:sz w:val="16"/>
                  <w:szCs w:val="16"/>
                </w:rPr>
                <w:delText>14%</w:delText>
              </w:r>
              <w:bookmarkStart w:id="6342" w:name="_Toc190881417"/>
              <w:bookmarkStart w:id="6343" w:name="_Toc190884130"/>
              <w:bookmarkEnd w:id="6342"/>
              <w:bookmarkEnd w:id="6343"/>
            </w:del>
          </w:p>
        </w:tc>
        <w:tc>
          <w:tcPr>
            <w:tcW w:w="737" w:type="dxa"/>
            <w:noWrap/>
            <w:hideMark/>
          </w:tcPr>
          <w:p w14:paraId="2FD2ACA8" w14:textId="2D7FA6FF"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44" w:author="Gidon Kupietzky" w:date="2025-02-13T17:45:00Z" w16du:dateUtc="2025-02-13T15:45:00Z"/>
                <w:rFonts w:ascii="Arial" w:eastAsia="Times New Roman" w:hAnsi="Arial" w:cs="Arial"/>
                <w:color w:val="000000"/>
                <w:sz w:val="16"/>
                <w:szCs w:val="16"/>
              </w:rPr>
              <w:pPrChange w:id="634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46" w:author="Gidon Kupietzky" w:date="2025-02-13T17:45:00Z" w16du:dateUtc="2025-02-13T15:45:00Z">
              <w:r w:rsidRPr="00A270B5" w:rsidDel="004A2D26">
                <w:rPr>
                  <w:rFonts w:ascii="Arial" w:eastAsia="Times New Roman" w:hAnsi="Arial" w:cs="Arial"/>
                  <w:color w:val="000000"/>
                  <w:sz w:val="16"/>
                  <w:szCs w:val="16"/>
                </w:rPr>
                <w:delText>12%</w:delText>
              </w:r>
              <w:bookmarkStart w:id="6347" w:name="_Toc190881418"/>
              <w:bookmarkStart w:id="6348" w:name="_Toc190884131"/>
              <w:bookmarkEnd w:id="6347"/>
              <w:bookmarkEnd w:id="6348"/>
            </w:del>
          </w:p>
        </w:tc>
        <w:tc>
          <w:tcPr>
            <w:tcW w:w="736" w:type="dxa"/>
            <w:noWrap/>
            <w:hideMark/>
          </w:tcPr>
          <w:p w14:paraId="40367F46" w14:textId="61A26230"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49" w:author="Gidon Kupietzky" w:date="2025-02-13T17:45:00Z" w16du:dateUtc="2025-02-13T15:45:00Z"/>
                <w:rFonts w:ascii="Arial" w:eastAsia="Times New Roman" w:hAnsi="Arial" w:cs="Arial"/>
                <w:color w:val="000000"/>
                <w:sz w:val="16"/>
                <w:szCs w:val="16"/>
              </w:rPr>
              <w:pPrChange w:id="635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51" w:author="Gidon Kupietzky" w:date="2025-02-13T17:45:00Z" w16du:dateUtc="2025-02-13T15:45:00Z">
              <w:r w:rsidRPr="00A270B5" w:rsidDel="004A2D26">
                <w:rPr>
                  <w:rFonts w:ascii="Arial" w:eastAsia="Times New Roman" w:hAnsi="Arial" w:cs="Arial"/>
                  <w:color w:val="000000"/>
                  <w:sz w:val="16"/>
                  <w:szCs w:val="16"/>
                </w:rPr>
                <w:delText>12%</w:delText>
              </w:r>
              <w:bookmarkStart w:id="6352" w:name="_Toc190881419"/>
              <w:bookmarkStart w:id="6353" w:name="_Toc190884132"/>
              <w:bookmarkEnd w:id="6352"/>
              <w:bookmarkEnd w:id="6353"/>
            </w:del>
          </w:p>
        </w:tc>
        <w:tc>
          <w:tcPr>
            <w:tcW w:w="736" w:type="dxa"/>
            <w:noWrap/>
            <w:hideMark/>
          </w:tcPr>
          <w:p w14:paraId="05BD7CE5" w14:textId="1889108A"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54" w:author="Gidon Kupietzky" w:date="2025-02-13T17:45:00Z" w16du:dateUtc="2025-02-13T15:45:00Z"/>
                <w:rFonts w:ascii="Arial" w:eastAsia="Times New Roman" w:hAnsi="Arial" w:cs="Arial"/>
                <w:color w:val="000000"/>
                <w:sz w:val="16"/>
                <w:szCs w:val="16"/>
              </w:rPr>
              <w:pPrChange w:id="635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56" w:author="Gidon Kupietzky" w:date="2025-02-13T17:45:00Z" w16du:dateUtc="2025-02-13T15:45:00Z">
              <w:r w:rsidRPr="00A270B5" w:rsidDel="004A2D26">
                <w:rPr>
                  <w:rFonts w:ascii="Arial" w:eastAsia="Times New Roman" w:hAnsi="Arial" w:cs="Arial"/>
                  <w:color w:val="000000"/>
                  <w:sz w:val="16"/>
                  <w:szCs w:val="16"/>
                </w:rPr>
                <w:delText>6%</w:delText>
              </w:r>
              <w:bookmarkStart w:id="6357" w:name="_Toc190881420"/>
              <w:bookmarkStart w:id="6358" w:name="_Toc190884133"/>
              <w:bookmarkEnd w:id="6357"/>
              <w:bookmarkEnd w:id="6358"/>
            </w:del>
          </w:p>
        </w:tc>
        <w:tc>
          <w:tcPr>
            <w:tcW w:w="736" w:type="dxa"/>
            <w:noWrap/>
            <w:hideMark/>
          </w:tcPr>
          <w:p w14:paraId="516D1636" w14:textId="5034928A"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59" w:author="Gidon Kupietzky" w:date="2025-02-13T17:45:00Z" w16du:dateUtc="2025-02-13T15:45:00Z"/>
                <w:rFonts w:ascii="Arial" w:eastAsia="Times New Roman" w:hAnsi="Arial" w:cs="Arial"/>
                <w:color w:val="000000"/>
                <w:sz w:val="16"/>
                <w:szCs w:val="16"/>
              </w:rPr>
              <w:pPrChange w:id="636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61" w:author="Gidon Kupietzky" w:date="2025-02-13T17:45:00Z" w16du:dateUtc="2025-02-13T15:45:00Z">
              <w:r w:rsidRPr="00A270B5" w:rsidDel="004A2D26">
                <w:rPr>
                  <w:rFonts w:ascii="Arial" w:eastAsia="Times New Roman" w:hAnsi="Arial" w:cs="Arial"/>
                  <w:color w:val="000000"/>
                  <w:sz w:val="16"/>
                  <w:szCs w:val="16"/>
                </w:rPr>
                <w:delText>4%</w:delText>
              </w:r>
              <w:bookmarkStart w:id="6362" w:name="_Toc190881421"/>
              <w:bookmarkStart w:id="6363" w:name="_Toc190884134"/>
              <w:bookmarkEnd w:id="6362"/>
              <w:bookmarkEnd w:id="6363"/>
            </w:del>
          </w:p>
        </w:tc>
        <w:tc>
          <w:tcPr>
            <w:tcW w:w="736" w:type="dxa"/>
            <w:noWrap/>
            <w:hideMark/>
          </w:tcPr>
          <w:p w14:paraId="60F9F839" w14:textId="298317B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64" w:author="Gidon Kupietzky" w:date="2025-02-13T17:45:00Z" w16du:dateUtc="2025-02-13T15:45:00Z"/>
                <w:rFonts w:ascii="Arial" w:eastAsia="Times New Roman" w:hAnsi="Arial" w:cs="Arial"/>
                <w:color w:val="000000"/>
                <w:sz w:val="16"/>
                <w:szCs w:val="16"/>
              </w:rPr>
              <w:pPrChange w:id="636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66" w:author="Gidon Kupietzky" w:date="2025-02-13T17:45:00Z" w16du:dateUtc="2025-02-13T15:45:00Z">
              <w:r w:rsidRPr="00A270B5" w:rsidDel="004A2D26">
                <w:rPr>
                  <w:rFonts w:ascii="Arial" w:eastAsia="Times New Roman" w:hAnsi="Arial" w:cs="Arial"/>
                  <w:color w:val="000000"/>
                  <w:sz w:val="16"/>
                  <w:szCs w:val="16"/>
                </w:rPr>
                <w:delText>3%</w:delText>
              </w:r>
              <w:bookmarkStart w:id="6367" w:name="_Toc190881422"/>
              <w:bookmarkStart w:id="6368" w:name="_Toc190884135"/>
              <w:bookmarkEnd w:id="6367"/>
              <w:bookmarkEnd w:id="6368"/>
            </w:del>
          </w:p>
        </w:tc>
        <w:tc>
          <w:tcPr>
            <w:tcW w:w="736" w:type="dxa"/>
            <w:noWrap/>
            <w:hideMark/>
          </w:tcPr>
          <w:p w14:paraId="70B47E0B" w14:textId="04E8522B"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69" w:author="Gidon Kupietzky" w:date="2025-02-13T17:45:00Z" w16du:dateUtc="2025-02-13T15:45:00Z"/>
                <w:rFonts w:ascii="Arial" w:eastAsia="Times New Roman" w:hAnsi="Arial" w:cs="Arial"/>
                <w:color w:val="000000"/>
                <w:sz w:val="16"/>
                <w:szCs w:val="16"/>
              </w:rPr>
              <w:pPrChange w:id="637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71" w:author="Gidon Kupietzky" w:date="2025-02-13T17:45:00Z" w16du:dateUtc="2025-02-13T15:45:00Z">
              <w:r w:rsidRPr="00A270B5" w:rsidDel="004A2D26">
                <w:rPr>
                  <w:rFonts w:ascii="Arial" w:eastAsia="Times New Roman" w:hAnsi="Arial" w:cs="Arial"/>
                  <w:color w:val="000000"/>
                  <w:sz w:val="16"/>
                  <w:szCs w:val="16"/>
                </w:rPr>
                <w:delText>4%</w:delText>
              </w:r>
              <w:bookmarkStart w:id="6372" w:name="_Toc190881423"/>
              <w:bookmarkStart w:id="6373" w:name="_Toc190884136"/>
              <w:bookmarkEnd w:id="6372"/>
              <w:bookmarkEnd w:id="6373"/>
            </w:del>
          </w:p>
        </w:tc>
        <w:tc>
          <w:tcPr>
            <w:tcW w:w="736" w:type="dxa"/>
            <w:noWrap/>
            <w:hideMark/>
          </w:tcPr>
          <w:p w14:paraId="575455F2" w14:textId="558F4297"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74" w:author="Gidon Kupietzky" w:date="2025-02-13T17:45:00Z" w16du:dateUtc="2025-02-13T15:45:00Z"/>
                <w:rFonts w:ascii="Arial" w:eastAsia="Times New Roman" w:hAnsi="Arial" w:cs="Arial"/>
                <w:color w:val="000000"/>
                <w:sz w:val="16"/>
                <w:szCs w:val="16"/>
              </w:rPr>
              <w:pPrChange w:id="637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76" w:author="Gidon Kupietzky" w:date="2025-02-13T17:45:00Z" w16du:dateUtc="2025-02-13T15:45:00Z">
              <w:r w:rsidRPr="00A270B5" w:rsidDel="004A2D26">
                <w:rPr>
                  <w:rFonts w:ascii="Arial" w:eastAsia="Times New Roman" w:hAnsi="Arial" w:cs="Arial"/>
                  <w:color w:val="000000"/>
                  <w:sz w:val="16"/>
                  <w:szCs w:val="16"/>
                </w:rPr>
                <w:delText>5%</w:delText>
              </w:r>
              <w:bookmarkStart w:id="6377" w:name="_Toc190881424"/>
              <w:bookmarkStart w:id="6378" w:name="_Toc190884137"/>
              <w:bookmarkEnd w:id="6377"/>
              <w:bookmarkEnd w:id="6378"/>
            </w:del>
          </w:p>
        </w:tc>
        <w:tc>
          <w:tcPr>
            <w:tcW w:w="736" w:type="dxa"/>
            <w:noWrap/>
            <w:hideMark/>
          </w:tcPr>
          <w:p w14:paraId="5971F8C2" w14:textId="6A7B40E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79" w:author="Gidon Kupietzky" w:date="2025-02-13T17:45:00Z" w16du:dateUtc="2025-02-13T15:45:00Z"/>
                <w:rFonts w:ascii="Arial" w:eastAsia="Times New Roman" w:hAnsi="Arial" w:cs="Arial"/>
                <w:color w:val="000000"/>
                <w:sz w:val="16"/>
                <w:szCs w:val="16"/>
              </w:rPr>
              <w:pPrChange w:id="638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81" w:author="Gidon Kupietzky" w:date="2025-02-13T17:45:00Z" w16du:dateUtc="2025-02-13T15:45:00Z">
              <w:r w:rsidRPr="00A270B5" w:rsidDel="004A2D26">
                <w:rPr>
                  <w:rFonts w:ascii="Arial" w:eastAsia="Times New Roman" w:hAnsi="Arial" w:cs="Arial"/>
                  <w:color w:val="000000"/>
                  <w:sz w:val="16"/>
                  <w:szCs w:val="16"/>
                </w:rPr>
                <w:delText>4%</w:delText>
              </w:r>
              <w:bookmarkStart w:id="6382" w:name="_Toc190881425"/>
              <w:bookmarkStart w:id="6383" w:name="_Toc190884138"/>
              <w:bookmarkEnd w:id="6382"/>
              <w:bookmarkEnd w:id="6383"/>
            </w:del>
          </w:p>
        </w:tc>
        <w:tc>
          <w:tcPr>
            <w:tcW w:w="736" w:type="dxa"/>
            <w:noWrap/>
            <w:hideMark/>
          </w:tcPr>
          <w:p w14:paraId="04610E23" w14:textId="703CE52D"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84" w:author="Gidon Kupietzky" w:date="2025-02-13T17:45:00Z" w16du:dateUtc="2025-02-13T15:45:00Z"/>
                <w:rFonts w:ascii="Arial" w:eastAsia="Times New Roman" w:hAnsi="Arial" w:cs="Arial"/>
                <w:color w:val="000000"/>
                <w:sz w:val="16"/>
                <w:szCs w:val="16"/>
              </w:rPr>
              <w:pPrChange w:id="638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86" w:author="Gidon Kupietzky" w:date="2025-02-13T17:45:00Z" w16du:dateUtc="2025-02-13T15:45:00Z">
              <w:r w:rsidRPr="00A270B5" w:rsidDel="004A2D26">
                <w:rPr>
                  <w:rFonts w:ascii="Arial" w:eastAsia="Times New Roman" w:hAnsi="Arial" w:cs="Arial"/>
                  <w:color w:val="000000"/>
                  <w:sz w:val="16"/>
                  <w:szCs w:val="16"/>
                </w:rPr>
                <w:delText>2%</w:delText>
              </w:r>
              <w:bookmarkStart w:id="6387" w:name="_Toc190881426"/>
              <w:bookmarkStart w:id="6388" w:name="_Toc190884139"/>
              <w:bookmarkEnd w:id="6387"/>
              <w:bookmarkEnd w:id="6388"/>
            </w:del>
          </w:p>
        </w:tc>
        <w:tc>
          <w:tcPr>
            <w:tcW w:w="736" w:type="dxa"/>
            <w:noWrap/>
            <w:hideMark/>
          </w:tcPr>
          <w:p w14:paraId="1A67F829" w14:textId="4C99E60B"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89" w:author="Gidon Kupietzky" w:date="2025-02-13T17:45:00Z" w16du:dateUtc="2025-02-13T15:45:00Z"/>
                <w:rFonts w:ascii="Arial" w:eastAsia="Times New Roman" w:hAnsi="Arial" w:cs="Arial"/>
                <w:color w:val="000000"/>
                <w:sz w:val="16"/>
                <w:szCs w:val="16"/>
              </w:rPr>
              <w:pPrChange w:id="639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91" w:author="Gidon Kupietzky" w:date="2025-02-13T17:45:00Z" w16du:dateUtc="2025-02-13T15:45:00Z">
              <w:r w:rsidRPr="00A270B5" w:rsidDel="004A2D26">
                <w:rPr>
                  <w:rFonts w:ascii="Arial" w:eastAsia="Times New Roman" w:hAnsi="Arial" w:cs="Arial"/>
                  <w:color w:val="000000"/>
                  <w:sz w:val="16"/>
                  <w:szCs w:val="16"/>
                </w:rPr>
                <w:delText>2%</w:delText>
              </w:r>
              <w:bookmarkStart w:id="6392" w:name="_Toc190881427"/>
              <w:bookmarkStart w:id="6393" w:name="_Toc190884140"/>
              <w:bookmarkEnd w:id="6392"/>
              <w:bookmarkEnd w:id="6393"/>
            </w:del>
          </w:p>
        </w:tc>
        <w:tc>
          <w:tcPr>
            <w:tcW w:w="736" w:type="dxa"/>
            <w:noWrap/>
            <w:hideMark/>
          </w:tcPr>
          <w:p w14:paraId="21A7ED27" w14:textId="72DAA8D4"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94" w:author="Gidon Kupietzky" w:date="2025-02-13T17:45:00Z" w16du:dateUtc="2025-02-13T15:45:00Z"/>
                <w:rFonts w:ascii="Arial" w:eastAsia="Times New Roman" w:hAnsi="Arial" w:cs="Arial"/>
                <w:color w:val="000000"/>
                <w:sz w:val="16"/>
                <w:szCs w:val="16"/>
              </w:rPr>
              <w:pPrChange w:id="639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396" w:author="Gidon Kupietzky" w:date="2025-02-13T17:45:00Z" w16du:dateUtc="2025-02-13T15:45:00Z">
              <w:r w:rsidRPr="00A270B5" w:rsidDel="004A2D26">
                <w:rPr>
                  <w:rFonts w:ascii="Arial" w:eastAsia="Times New Roman" w:hAnsi="Arial" w:cs="Arial"/>
                  <w:color w:val="000000"/>
                  <w:sz w:val="16"/>
                  <w:szCs w:val="16"/>
                </w:rPr>
                <w:delText>1%</w:delText>
              </w:r>
              <w:bookmarkStart w:id="6397" w:name="_Toc190881428"/>
              <w:bookmarkStart w:id="6398" w:name="_Toc190884141"/>
              <w:bookmarkEnd w:id="6397"/>
              <w:bookmarkEnd w:id="6398"/>
            </w:del>
          </w:p>
        </w:tc>
        <w:tc>
          <w:tcPr>
            <w:tcW w:w="736" w:type="dxa"/>
            <w:noWrap/>
            <w:hideMark/>
          </w:tcPr>
          <w:p w14:paraId="4241A3BF" w14:textId="0F479D64"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399" w:author="Gidon Kupietzky" w:date="2025-02-13T17:45:00Z" w16du:dateUtc="2025-02-13T15:45:00Z"/>
                <w:rFonts w:ascii="Arial" w:eastAsia="Times New Roman" w:hAnsi="Arial" w:cs="Arial"/>
                <w:color w:val="000000"/>
                <w:sz w:val="16"/>
                <w:szCs w:val="16"/>
              </w:rPr>
              <w:pPrChange w:id="640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401" w:author="Gidon Kupietzky" w:date="2025-02-13T17:45:00Z" w16du:dateUtc="2025-02-13T15:45:00Z">
              <w:r w:rsidRPr="00A270B5" w:rsidDel="004A2D26">
                <w:rPr>
                  <w:rFonts w:ascii="Arial" w:eastAsia="Times New Roman" w:hAnsi="Arial" w:cs="Arial"/>
                  <w:color w:val="000000"/>
                  <w:sz w:val="16"/>
                  <w:szCs w:val="16"/>
                </w:rPr>
                <w:delText>1%</w:delText>
              </w:r>
              <w:bookmarkStart w:id="6402" w:name="_Toc190881429"/>
              <w:bookmarkStart w:id="6403" w:name="_Toc190884142"/>
              <w:bookmarkEnd w:id="6402"/>
              <w:bookmarkEnd w:id="6403"/>
            </w:del>
          </w:p>
        </w:tc>
        <w:tc>
          <w:tcPr>
            <w:tcW w:w="910" w:type="dxa"/>
            <w:noWrap/>
            <w:hideMark/>
          </w:tcPr>
          <w:p w14:paraId="6B33A12A" w14:textId="14F23EFF"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404" w:author="Gidon Kupietzky" w:date="2025-02-13T17:45:00Z" w16du:dateUtc="2025-02-13T15:45:00Z"/>
                <w:rFonts w:ascii="Arial" w:eastAsia="Times New Roman" w:hAnsi="Arial" w:cs="Arial"/>
                <w:color w:val="000000"/>
                <w:sz w:val="16"/>
                <w:szCs w:val="16"/>
              </w:rPr>
              <w:pPrChange w:id="640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406" w:author="Gidon Kupietzky" w:date="2025-02-13T17:45:00Z" w16du:dateUtc="2025-02-13T15:45:00Z">
              <w:r w:rsidRPr="00A270B5" w:rsidDel="004A2D26">
                <w:rPr>
                  <w:rFonts w:ascii="Arial" w:eastAsia="Times New Roman" w:hAnsi="Arial" w:cs="Arial"/>
                  <w:color w:val="000000"/>
                  <w:sz w:val="16"/>
                  <w:szCs w:val="16"/>
                </w:rPr>
                <w:delText>1%</w:delText>
              </w:r>
              <w:bookmarkStart w:id="6407" w:name="_Toc190881430"/>
              <w:bookmarkStart w:id="6408" w:name="_Toc190884143"/>
              <w:bookmarkEnd w:id="6407"/>
              <w:bookmarkEnd w:id="6408"/>
            </w:del>
          </w:p>
        </w:tc>
        <w:tc>
          <w:tcPr>
            <w:tcW w:w="688" w:type="dxa"/>
            <w:noWrap/>
            <w:hideMark/>
          </w:tcPr>
          <w:p w14:paraId="36BAACBD" w14:textId="1A2D58B7"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409" w:author="Gidon Kupietzky" w:date="2025-02-13T17:45:00Z" w16du:dateUtc="2025-02-13T15:45:00Z"/>
                <w:rFonts w:ascii="Arial" w:eastAsia="Times New Roman" w:hAnsi="Arial" w:cs="Arial"/>
                <w:color w:val="000000"/>
                <w:sz w:val="16"/>
                <w:szCs w:val="16"/>
              </w:rPr>
              <w:pPrChange w:id="641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411" w:author="Gidon Kupietzky" w:date="2025-02-13T17:45:00Z" w16du:dateUtc="2025-02-13T15:45:00Z">
              <w:r w:rsidRPr="00A270B5" w:rsidDel="004A2D26">
                <w:rPr>
                  <w:rFonts w:ascii="Arial" w:eastAsia="Times New Roman" w:hAnsi="Arial" w:cs="Arial"/>
                  <w:color w:val="000000"/>
                  <w:sz w:val="16"/>
                  <w:szCs w:val="16"/>
                </w:rPr>
                <w:delText>6.5</w:delText>
              </w:r>
              <w:bookmarkStart w:id="6412" w:name="_Toc190881431"/>
              <w:bookmarkStart w:id="6413" w:name="_Toc190884144"/>
              <w:bookmarkEnd w:id="6412"/>
              <w:bookmarkEnd w:id="6413"/>
            </w:del>
          </w:p>
        </w:tc>
        <w:bookmarkStart w:id="6414" w:name="_Toc190881432"/>
        <w:bookmarkStart w:id="6415" w:name="_Toc190884145"/>
        <w:bookmarkEnd w:id="6414"/>
        <w:bookmarkEnd w:id="6415"/>
      </w:tr>
      <w:tr w:rsidR="00A270B5" w:rsidRPr="00A270B5" w:rsidDel="004A2D26" w14:paraId="10272855" w14:textId="7C760168" w:rsidTr="00B25F53">
        <w:trPr>
          <w:trHeight w:val="413"/>
          <w:del w:id="6416"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30C2E3D9" w14:textId="7DBC65F1" w:rsidR="00A270B5" w:rsidRPr="00A270B5" w:rsidDel="004A2D26" w:rsidRDefault="00A270B5">
            <w:pPr>
              <w:tabs>
                <w:tab w:val="left" w:pos="2446"/>
              </w:tabs>
              <w:spacing w:line="276" w:lineRule="auto"/>
              <w:rPr>
                <w:del w:id="6417" w:author="Gidon Kupietzky" w:date="2025-02-13T17:45:00Z" w16du:dateUtc="2025-02-13T15:45:00Z"/>
                <w:rFonts w:ascii="Arial" w:eastAsia="Times New Roman" w:hAnsi="Arial" w:cs="Arial"/>
                <w:color w:val="000000"/>
                <w:sz w:val="16"/>
                <w:szCs w:val="16"/>
              </w:rPr>
              <w:pPrChange w:id="6418" w:author="Gidon Kupietzky" w:date="2025-02-13T17:45:00Z" w16du:dateUtc="2025-02-13T15:45:00Z">
                <w:pPr>
                  <w:spacing w:before="0" w:line="240" w:lineRule="auto"/>
                  <w:ind w:left="0"/>
                </w:pPr>
              </w:pPrChange>
            </w:pPr>
            <w:del w:id="6419" w:author="Gidon Kupietzky" w:date="2025-02-13T17:45:00Z" w16du:dateUtc="2025-02-13T15:45:00Z">
              <w:r w:rsidRPr="00A270B5" w:rsidDel="004A2D26">
                <w:rPr>
                  <w:rFonts w:ascii="Arial" w:eastAsia="Times New Roman" w:hAnsi="Arial" w:cs="Arial" w:hint="cs"/>
                  <w:color w:val="000000"/>
                  <w:sz w:val="16"/>
                  <w:szCs w:val="16"/>
                  <w:rtl/>
                </w:rPr>
                <w:delText>חרדי מבוגר</w:delText>
              </w:r>
              <w:bookmarkStart w:id="6420" w:name="_Toc190881433"/>
              <w:bookmarkStart w:id="6421" w:name="_Toc190884146"/>
              <w:bookmarkEnd w:id="6420"/>
              <w:bookmarkEnd w:id="6421"/>
            </w:del>
          </w:p>
        </w:tc>
        <w:tc>
          <w:tcPr>
            <w:tcW w:w="689" w:type="dxa"/>
            <w:noWrap/>
            <w:hideMark/>
          </w:tcPr>
          <w:p w14:paraId="3FABD4C6" w14:textId="6E13F328"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22" w:author="Gidon Kupietzky" w:date="2025-02-13T17:45:00Z" w16du:dateUtc="2025-02-13T15:45:00Z"/>
                <w:rFonts w:ascii="Arial" w:eastAsia="Times New Roman" w:hAnsi="Arial" w:cs="Arial"/>
                <w:color w:val="000000"/>
                <w:sz w:val="16"/>
                <w:szCs w:val="16"/>
                <w:rtl/>
              </w:rPr>
              <w:pPrChange w:id="642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24" w:author="Gidon Kupietzky" w:date="2025-02-13T17:45:00Z" w16du:dateUtc="2025-02-13T15:45:00Z">
              <w:r w:rsidRPr="00A270B5" w:rsidDel="004A2D26">
                <w:rPr>
                  <w:rFonts w:ascii="Arial" w:eastAsia="Times New Roman" w:hAnsi="Arial" w:cs="Arial"/>
                  <w:color w:val="000000"/>
                  <w:sz w:val="16"/>
                  <w:szCs w:val="16"/>
                </w:rPr>
                <w:delText>13%</w:delText>
              </w:r>
              <w:bookmarkStart w:id="6425" w:name="_Toc190881434"/>
              <w:bookmarkStart w:id="6426" w:name="_Toc190884147"/>
              <w:bookmarkEnd w:id="6425"/>
              <w:bookmarkEnd w:id="6426"/>
            </w:del>
          </w:p>
        </w:tc>
        <w:tc>
          <w:tcPr>
            <w:tcW w:w="689" w:type="dxa"/>
            <w:noWrap/>
            <w:hideMark/>
          </w:tcPr>
          <w:p w14:paraId="3E0E7AB5" w14:textId="3308A631"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27" w:author="Gidon Kupietzky" w:date="2025-02-13T17:45:00Z" w16du:dateUtc="2025-02-13T15:45:00Z"/>
                <w:rFonts w:ascii="Arial" w:eastAsia="Times New Roman" w:hAnsi="Arial" w:cs="Arial"/>
                <w:color w:val="000000"/>
                <w:sz w:val="16"/>
                <w:szCs w:val="16"/>
              </w:rPr>
              <w:pPrChange w:id="642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29" w:author="Gidon Kupietzky" w:date="2025-02-13T17:45:00Z" w16du:dateUtc="2025-02-13T15:45:00Z">
              <w:r w:rsidRPr="00A270B5" w:rsidDel="004A2D26">
                <w:rPr>
                  <w:rFonts w:ascii="Arial" w:eastAsia="Times New Roman" w:hAnsi="Arial" w:cs="Arial"/>
                  <w:color w:val="000000"/>
                  <w:sz w:val="16"/>
                  <w:szCs w:val="16"/>
                </w:rPr>
                <w:delText>10%</w:delText>
              </w:r>
              <w:bookmarkStart w:id="6430" w:name="_Toc190881435"/>
              <w:bookmarkStart w:id="6431" w:name="_Toc190884148"/>
              <w:bookmarkEnd w:id="6430"/>
              <w:bookmarkEnd w:id="6431"/>
            </w:del>
          </w:p>
        </w:tc>
        <w:tc>
          <w:tcPr>
            <w:tcW w:w="737" w:type="dxa"/>
            <w:noWrap/>
            <w:hideMark/>
          </w:tcPr>
          <w:p w14:paraId="4C86563B" w14:textId="3E47B1B1"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32" w:author="Gidon Kupietzky" w:date="2025-02-13T17:45:00Z" w16du:dateUtc="2025-02-13T15:45:00Z"/>
                <w:rFonts w:ascii="Arial" w:eastAsia="Times New Roman" w:hAnsi="Arial" w:cs="Arial"/>
                <w:color w:val="000000"/>
                <w:sz w:val="16"/>
                <w:szCs w:val="16"/>
              </w:rPr>
              <w:pPrChange w:id="643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34" w:author="Gidon Kupietzky" w:date="2025-02-13T17:45:00Z" w16du:dateUtc="2025-02-13T15:45:00Z">
              <w:r w:rsidRPr="00A270B5" w:rsidDel="004A2D26">
                <w:rPr>
                  <w:rFonts w:ascii="Arial" w:eastAsia="Times New Roman" w:hAnsi="Arial" w:cs="Arial"/>
                  <w:color w:val="000000"/>
                  <w:sz w:val="16"/>
                  <w:szCs w:val="16"/>
                </w:rPr>
                <w:delText>11%</w:delText>
              </w:r>
              <w:bookmarkStart w:id="6435" w:name="_Toc190881436"/>
              <w:bookmarkStart w:id="6436" w:name="_Toc190884149"/>
              <w:bookmarkEnd w:id="6435"/>
              <w:bookmarkEnd w:id="6436"/>
            </w:del>
          </w:p>
        </w:tc>
        <w:tc>
          <w:tcPr>
            <w:tcW w:w="737" w:type="dxa"/>
            <w:noWrap/>
            <w:hideMark/>
          </w:tcPr>
          <w:p w14:paraId="58A70586" w14:textId="329FDAE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37" w:author="Gidon Kupietzky" w:date="2025-02-13T17:45:00Z" w16du:dateUtc="2025-02-13T15:45:00Z"/>
                <w:rFonts w:ascii="Arial" w:eastAsia="Times New Roman" w:hAnsi="Arial" w:cs="Arial"/>
                <w:color w:val="000000"/>
                <w:sz w:val="16"/>
                <w:szCs w:val="16"/>
              </w:rPr>
              <w:pPrChange w:id="643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39" w:author="Gidon Kupietzky" w:date="2025-02-13T17:45:00Z" w16du:dateUtc="2025-02-13T15:45:00Z">
              <w:r w:rsidRPr="00A270B5" w:rsidDel="004A2D26">
                <w:rPr>
                  <w:rFonts w:ascii="Arial" w:eastAsia="Times New Roman" w:hAnsi="Arial" w:cs="Arial"/>
                  <w:color w:val="000000"/>
                  <w:sz w:val="16"/>
                  <w:szCs w:val="16"/>
                </w:rPr>
                <w:delText>11%</w:delText>
              </w:r>
              <w:bookmarkStart w:id="6440" w:name="_Toc190881437"/>
              <w:bookmarkStart w:id="6441" w:name="_Toc190884150"/>
              <w:bookmarkEnd w:id="6440"/>
              <w:bookmarkEnd w:id="6441"/>
            </w:del>
          </w:p>
        </w:tc>
        <w:tc>
          <w:tcPr>
            <w:tcW w:w="736" w:type="dxa"/>
            <w:noWrap/>
            <w:hideMark/>
          </w:tcPr>
          <w:p w14:paraId="1A8BDBB2" w14:textId="43D5CBDE"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42" w:author="Gidon Kupietzky" w:date="2025-02-13T17:45:00Z" w16du:dateUtc="2025-02-13T15:45:00Z"/>
                <w:rFonts w:ascii="Arial" w:eastAsia="Times New Roman" w:hAnsi="Arial" w:cs="Arial"/>
                <w:color w:val="000000"/>
                <w:sz w:val="16"/>
                <w:szCs w:val="16"/>
              </w:rPr>
              <w:pPrChange w:id="644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44" w:author="Gidon Kupietzky" w:date="2025-02-13T17:45:00Z" w16du:dateUtc="2025-02-13T15:45:00Z">
              <w:r w:rsidRPr="00A270B5" w:rsidDel="004A2D26">
                <w:rPr>
                  <w:rFonts w:ascii="Arial" w:eastAsia="Times New Roman" w:hAnsi="Arial" w:cs="Arial"/>
                  <w:color w:val="000000"/>
                  <w:sz w:val="16"/>
                  <w:szCs w:val="16"/>
                </w:rPr>
                <w:delText>13%</w:delText>
              </w:r>
              <w:bookmarkStart w:id="6445" w:name="_Toc190881438"/>
              <w:bookmarkStart w:id="6446" w:name="_Toc190884151"/>
              <w:bookmarkEnd w:id="6445"/>
              <w:bookmarkEnd w:id="6446"/>
            </w:del>
          </w:p>
        </w:tc>
        <w:tc>
          <w:tcPr>
            <w:tcW w:w="736" w:type="dxa"/>
            <w:noWrap/>
            <w:hideMark/>
          </w:tcPr>
          <w:p w14:paraId="0277F25E" w14:textId="5F583561"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47" w:author="Gidon Kupietzky" w:date="2025-02-13T17:45:00Z" w16du:dateUtc="2025-02-13T15:45:00Z"/>
                <w:rFonts w:ascii="Arial" w:eastAsia="Times New Roman" w:hAnsi="Arial" w:cs="Arial"/>
                <w:color w:val="000000"/>
                <w:sz w:val="16"/>
                <w:szCs w:val="16"/>
              </w:rPr>
              <w:pPrChange w:id="644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49" w:author="Gidon Kupietzky" w:date="2025-02-13T17:45:00Z" w16du:dateUtc="2025-02-13T15:45:00Z">
              <w:r w:rsidRPr="00A270B5" w:rsidDel="004A2D26">
                <w:rPr>
                  <w:rFonts w:ascii="Arial" w:eastAsia="Times New Roman" w:hAnsi="Arial" w:cs="Arial"/>
                  <w:color w:val="000000"/>
                  <w:sz w:val="16"/>
                  <w:szCs w:val="16"/>
                </w:rPr>
                <w:delText>8%</w:delText>
              </w:r>
              <w:bookmarkStart w:id="6450" w:name="_Toc190881439"/>
              <w:bookmarkStart w:id="6451" w:name="_Toc190884152"/>
              <w:bookmarkEnd w:id="6450"/>
              <w:bookmarkEnd w:id="6451"/>
            </w:del>
          </w:p>
        </w:tc>
        <w:tc>
          <w:tcPr>
            <w:tcW w:w="736" w:type="dxa"/>
            <w:noWrap/>
            <w:hideMark/>
          </w:tcPr>
          <w:p w14:paraId="4E99A430" w14:textId="0B0065FA"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52" w:author="Gidon Kupietzky" w:date="2025-02-13T17:45:00Z" w16du:dateUtc="2025-02-13T15:45:00Z"/>
                <w:rFonts w:ascii="Arial" w:eastAsia="Times New Roman" w:hAnsi="Arial" w:cs="Arial"/>
                <w:color w:val="000000"/>
                <w:sz w:val="16"/>
                <w:szCs w:val="16"/>
              </w:rPr>
              <w:pPrChange w:id="645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54" w:author="Gidon Kupietzky" w:date="2025-02-13T17:45:00Z" w16du:dateUtc="2025-02-13T15:45:00Z">
              <w:r w:rsidRPr="00A270B5" w:rsidDel="004A2D26">
                <w:rPr>
                  <w:rFonts w:ascii="Arial" w:eastAsia="Times New Roman" w:hAnsi="Arial" w:cs="Arial"/>
                  <w:color w:val="000000"/>
                  <w:sz w:val="16"/>
                  <w:szCs w:val="16"/>
                </w:rPr>
                <w:delText>4%</w:delText>
              </w:r>
              <w:bookmarkStart w:id="6455" w:name="_Toc190881440"/>
              <w:bookmarkStart w:id="6456" w:name="_Toc190884153"/>
              <w:bookmarkEnd w:id="6455"/>
              <w:bookmarkEnd w:id="6456"/>
            </w:del>
          </w:p>
        </w:tc>
        <w:tc>
          <w:tcPr>
            <w:tcW w:w="736" w:type="dxa"/>
            <w:noWrap/>
            <w:hideMark/>
          </w:tcPr>
          <w:p w14:paraId="773CAD70" w14:textId="368D8E5F"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57" w:author="Gidon Kupietzky" w:date="2025-02-13T17:45:00Z" w16du:dateUtc="2025-02-13T15:45:00Z"/>
                <w:rFonts w:ascii="Arial" w:eastAsia="Times New Roman" w:hAnsi="Arial" w:cs="Arial"/>
                <w:color w:val="000000"/>
                <w:sz w:val="16"/>
                <w:szCs w:val="16"/>
              </w:rPr>
              <w:pPrChange w:id="645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59" w:author="Gidon Kupietzky" w:date="2025-02-13T17:45:00Z" w16du:dateUtc="2025-02-13T15:45:00Z">
              <w:r w:rsidRPr="00A270B5" w:rsidDel="004A2D26">
                <w:rPr>
                  <w:rFonts w:ascii="Arial" w:eastAsia="Times New Roman" w:hAnsi="Arial" w:cs="Arial"/>
                  <w:color w:val="000000"/>
                  <w:sz w:val="16"/>
                  <w:szCs w:val="16"/>
                </w:rPr>
                <w:delText>3%</w:delText>
              </w:r>
              <w:bookmarkStart w:id="6460" w:name="_Toc190881441"/>
              <w:bookmarkStart w:id="6461" w:name="_Toc190884154"/>
              <w:bookmarkEnd w:id="6460"/>
              <w:bookmarkEnd w:id="6461"/>
            </w:del>
          </w:p>
        </w:tc>
        <w:tc>
          <w:tcPr>
            <w:tcW w:w="736" w:type="dxa"/>
            <w:noWrap/>
            <w:hideMark/>
          </w:tcPr>
          <w:p w14:paraId="6DD69706" w14:textId="3E8C7445"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62" w:author="Gidon Kupietzky" w:date="2025-02-13T17:45:00Z" w16du:dateUtc="2025-02-13T15:45:00Z"/>
                <w:rFonts w:ascii="Arial" w:eastAsia="Times New Roman" w:hAnsi="Arial" w:cs="Arial"/>
                <w:color w:val="000000"/>
                <w:sz w:val="16"/>
                <w:szCs w:val="16"/>
              </w:rPr>
              <w:pPrChange w:id="646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64" w:author="Gidon Kupietzky" w:date="2025-02-13T17:45:00Z" w16du:dateUtc="2025-02-13T15:45:00Z">
              <w:r w:rsidRPr="00A270B5" w:rsidDel="004A2D26">
                <w:rPr>
                  <w:rFonts w:ascii="Arial" w:eastAsia="Times New Roman" w:hAnsi="Arial" w:cs="Arial"/>
                  <w:color w:val="000000"/>
                  <w:sz w:val="16"/>
                  <w:szCs w:val="16"/>
                </w:rPr>
                <w:delText>3%</w:delText>
              </w:r>
              <w:bookmarkStart w:id="6465" w:name="_Toc190881442"/>
              <w:bookmarkStart w:id="6466" w:name="_Toc190884155"/>
              <w:bookmarkEnd w:id="6465"/>
              <w:bookmarkEnd w:id="6466"/>
            </w:del>
          </w:p>
        </w:tc>
        <w:tc>
          <w:tcPr>
            <w:tcW w:w="736" w:type="dxa"/>
            <w:noWrap/>
            <w:hideMark/>
          </w:tcPr>
          <w:p w14:paraId="5C6CAC67" w14:textId="3C7C2767"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67" w:author="Gidon Kupietzky" w:date="2025-02-13T17:45:00Z" w16du:dateUtc="2025-02-13T15:45:00Z"/>
                <w:rFonts w:ascii="Arial" w:eastAsia="Times New Roman" w:hAnsi="Arial" w:cs="Arial"/>
                <w:color w:val="000000"/>
                <w:sz w:val="16"/>
                <w:szCs w:val="16"/>
              </w:rPr>
              <w:pPrChange w:id="646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69" w:author="Gidon Kupietzky" w:date="2025-02-13T17:45:00Z" w16du:dateUtc="2025-02-13T15:45:00Z">
              <w:r w:rsidRPr="00A270B5" w:rsidDel="004A2D26">
                <w:rPr>
                  <w:rFonts w:ascii="Arial" w:eastAsia="Times New Roman" w:hAnsi="Arial" w:cs="Arial"/>
                  <w:color w:val="000000"/>
                  <w:sz w:val="16"/>
                  <w:szCs w:val="16"/>
                </w:rPr>
                <w:delText>3%</w:delText>
              </w:r>
              <w:bookmarkStart w:id="6470" w:name="_Toc190881443"/>
              <w:bookmarkStart w:id="6471" w:name="_Toc190884156"/>
              <w:bookmarkEnd w:id="6470"/>
              <w:bookmarkEnd w:id="6471"/>
            </w:del>
          </w:p>
        </w:tc>
        <w:tc>
          <w:tcPr>
            <w:tcW w:w="736" w:type="dxa"/>
            <w:noWrap/>
            <w:hideMark/>
          </w:tcPr>
          <w:p w14:paraId="501EC28F" w14:textId="67648F0B"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72" w:author="Gidon Kupietzky" w:date="2025-02-13T17:45:00Z" w16du:dateUtc="2025-02-13T15:45:00Z"/>
                <w:rFonts w:ascii="Arial" w:eastAsia="Times New Roman" w:hAnsi="Arial" w:cs="Arial"/>
                <w:color w:val="000000"/>
                <w:sz w:val="16"/>
                <w:szCs w:val="16"/>
              </w:rPr>
              <w:pPrChange w:id="647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74" w:author="Gidon Kupietzky" w:date="2025-02-13T17:45:00Z" w16du:dateUtc="2025-02-13T15:45:00Z">
              <w:r w:rsidRPr="00A270B5" w:rsidDel="004A2D26">
                <w:rPr>
                  <w:rFonts w:ascii="Arial" w:eastAsia="Times New Roman" w:hAnsi="Arial" w:cs="Arial"/>
                  <w:color w:val="000000"/>
                  <w:sz w:val="16"/>
                  <w:szCs w:val="16"/>
                </w:rPr>
                <w:delText>4%</w:delText>
              </w:r>
              <w:bookmarkStart w:id="6475" w:name="_Toc190881444"/>
              <w:bookmarkStart w:id="6476" w:name="_Toc190884157"/>
              <w:bookmarkEnd w:id="6475"/>
              <w:bookmarkEnd w:id="6476"/>
            </w:del>
          </w:p>
        </w:tc>
        <w:tc>
          <w:tcPr>
            <w:tcW w:w="736" w:type="dxa"/>
            <w:noWrap/>
            <w:hideMark/>
          </w:tcPr>
          <w:p w14:paraId="471ACB4E" w14:textId="33DAD885"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77" w:author="Gidon Kupietzky" w:date="2025-02-13T17:45:00Z" w16du:dateUtc="2025-02-13T15:45:00Z"/>
                <w:rFonts w:ascii="Arial" w:eastAsia="Times New Roman" w:hAnsi="Arial" w:cs="Arial"/>
                <w:color w:val="000000"/>
                <w:sz w:val="16"/>
                <w:szCs w:val="16"/>
              </w:rPr>
              <w:pPrChange w:id="647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79" w:author="Gidon Kupietzky" w:date="2025-02-13T17:45:00Z" w16du:dateUtc="2025-02-13T15:45:00Z">
              <w:r w:rsidRPr="00A270B5" w:rsidDel="004A2D26">
                <w:rPr>
                  <w:rFonts w:ascii="Arial" w:eastAsia="Times New Roman" w:hAnsi="Arial" w:cs="Arial"/>
                  <w:color w:val="000000"/>
                  <w:sz w:val="16"/>
                  <w:szCs w:val="16"/>
                </w:rPr>
                <w:delText>4%</w:delText>
              </w:r>
              <w:bookmarkStart w:id="6480" w:name="_Toc190881445"/>
              <w:bookmarkStart w:id="6481" w:name="_Toc190884158"/>
              <w:bookmarkEnd w:id="6480"/>
              <w:bookmarkEnd w:id="6481"/>
            </w:del>
          </w:p>
        </w:tc>
        <w:tc>
          <w:tcPr>
            <w:tcW w:w="736" w:type="dxa"/>
            <w:noWrap/>
            <w:hideMark/>
          </w:tcPr>
          <w:p w14:paraId="69F643A1" w14:textId="433678DE"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82" w:author="Gidon Kupietzky" w:date="2025-02-13T17:45:00Z" w16du:dateUtc="2025-02-13T15:45:00Z"/>
                <w:rFonts w:ascii="Arial" w:eastAsia="Times New Roman" w:hAnsi="Arial" w:cs="Arial"/>
                <w:color w:val="000000"/>
                <w:sz w:val="16"/>
                <w:szCs w:val="16"/>
              </w:rPr>
              <w:pPrChange w:id="648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84" w:author="Gidon Kupietzky" w:date="2025-02-13T17:45:00Z" w16du:dateUtc="2025-02-13T15:45:00Z">
              <w:r w:rsidRPr="00A270B5" w:rsidDel="004A2D26">
                <w:rPr>
                  <w:rFonts w:ascii="Arial" w:eastAsia="Times New Roman" w:hAnsi="Arial" w:cs="Arial"/>
                  <w:color w:val="000000"/>
                  <w:sz w:val="16"/>
                  <w:szCs w:val="16"/>
                </w:rPr>
                <w:delText>4%</w:delText>
              </w:r>
              <w:bookmarkStart w:id="6485" w:name="_Toc190881446"/>
              <w:bookmarkStart w:id="6486" w:name="_Toc190884159"/>
              <w:bookmarkEnd w:id="6485"/>
              <w:bookmarkEnd w:id="6486"/>
            </w:del>
          </w:p>
        </w:tc>
        <w:tc>
          <w:tcPr>
            <w:tcW w:w="736" w:type="dxa"/>
            <w:noWrap/>
            <w:hideMark/>
          </w:tcPr>
          <w:p w14:paraId="278D5E97" w14:textId="58C49EAA"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87" w:author="Gidon Kupietzky" w:date="2025-02-13T17:45:00Z" w16du:dateUtc="2025-02-13T15:45:00Z"/>
                <w:rFonts w:ascii="Arial" w:eastAsia="Times New Roman" w:hAnsi="Arial" w:cs="Arial"/>
                <w:color w:val="000000"/>
                <w:sz w:val="16"/>
                <w:szCs w:val="16"/>
              </w:rPr>
              <w:pPrChange w:id="648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89" w:author="Gidon Kupietzky" w:date="2025-02-13T17:45:00Z" w16du:dateUtc="2025-02-13T15:45:00Z">
              <w:r w:rsidRPr="00A270B5" w:rsidDel="004A2D26">
                <w:rPr>
                  <w:rFonts w:ascii="Arial" w:eastAsia="Times New Roman" w:hAnsi="Arial" w:cs="Arial"/>
                  <w:color w:val="000000"/>
                  <w:sz w:val="16"/>
                  <w:szCs w:val="16"/>
                </w:rPr>
                <w:delText>3%</w:delText>
              </w:r>
              <w:bookmarkStart w:id="6490" w:name="_Toc190881447"/>
              <w:bookmarkStart w:id="6491" w:name="_Toc190884160"/>
              <w:bookmarkEnd w:id="6490"/>
              <w:bookmarkEnd w:id="6491"/>
            </w:del>
          </w:p>
        </w:tc>
        <w:tc>
          <w:tcPr>
            <w:tcW w:w="736" w:type="dxa"/>
            <w:noWrap/>
            <w:hideMark/>
          </w:tcPr>
          <w:p w14:paraId="75729E4B" w14:textId="694A8781"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92" w:author="Gidon Kupietzky" w:date="2025-02-13T17:45:00Z" w16du:dateUtc="2025-02-13T15:45:00Z"/>
                <w:rFonts w:ascii="Arial" w:eastAsia="Times New Roman" w:hAnsi="Arial" w:cs="Arial"/>
                <w:color w:val="000000"/>
                <w:sz w:val="16"/>
                <w:szCs w:val="16"/>
              </w:rPr>
              <w:pPrChange w:id="649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94" w:author="Gidon Kupietzky" w:date="2025-02-13T17:45:00Z" w16du:dateUtc="2025-02-13T15:45:00Z">
              <w:r w:rsidRPr="00A270B5" w:rsidDel="004A2D26">
                <w:rPr>
                  <w:rFonts w:ascii="Arial" w:eastAsia="Times New Roman" w:hAnsi="Arial" w:cs="Arial"/>
                  <w:color w:val="000000"/>
                  <w:sz w:val="16"/>
                  <w:szCs w:val="16"/>
                </w:rPr>
                <w:delText>2%</w:delText>
              </w:r>
              <w:bookmarkStart w:id="6495" w:name="_Toc190881448"/>
              <w:bookmarkStart w:id="6496" w:name="_Toc190884161"/>
              <w:bookmarkEnd w:id="6495"/>
              <w:bookmarkEnd w:id="6496"/>
            </w:del>
          </w:p>
        </w:tc>
        <w:tc>
          <w:tcPr>
            <w:tcW w:w="910" w:type="dxa"/>
            <w:noWrap/>
            <w:hideMark/>
          </w:tcPr>
          <w:p w14:paraId="492FA279" w14:textId="2B92C9BF"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497" w:author="Gidon Kupietzky" w:date="2025-02-13T17:45:00Z" w16du:dateUtc="2025-02-13T15:45:00Z"/>
                <w:rFonts w:ascii="Arial" w:eastAsia="Times New Roman" w:hAnsi="Arial" w:cs="Arial"/>
                <w:color w:val="000000"/>
                <w:sz w:val="16"/>
                <w:szCs w:val="16"/>
              </w:rPr>
              <w:pPrChange w:id="649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499" w:author="Gidon Kupietzky" w:date="2025-02-13T17:45:00Z" w16du:dateUtc="2025-02-13T15:45:00Z">
              <w:r w:rsidRPr="00A270B5" w:rsidDel="004A2D26">
                <w:rPr>
                  <w:rFonts w:ascii="Arial" w:eastAsia="Times New Roman" w:hAnsi="Arial" w:cs="Arial"/>
                  <w:color w:val="000000"/>
                  <w:sz w:val="16"/>
                  <w:szCs w:val="16"/>
                </w:rPr>
                <w:delText>3%</w:delText>
              </w:r>
              <w:bookmarkStart w:id="6500" w:name="_Toc190881449"/>
              <w:bookmarkStart w:id="6501" w:name="_Toc190884162"/>
              <w:bookmarkEnd w:id="6500"/>
              <w:bookmarkEnd w:id="6501"/>
            </w:del>
          </w:p>
        </w:tc>
        <w:tc>
          <w:tcPr>
            <w:tcW w:w="688" w:type="dxa"/>
            <w:noWrap/>
            <w:hideMark/>
          </w:tcPr>
          <w:p w14:paraId="4378E648" w14:textId="2C095105"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502" w:author="Gidon Kupietzky" w:date="2025-02-13T17:45:00Z" w16du:dateUtc="2025-02-13T15:45:00Z"/>
                <w:rFonts w:ascii="Arial" w:eastAsia="Times New Roman" w:hAnsi="Arial" w:cs="Arial"/>
                <w:color w:val="000000"/>
                <w:sz w:val="16"/>
                <w:szCs w:val="16"/>
              </w:rPr>
              <w:pPrChange w:id="650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504" w:author="Gidon Kupietzky" w:date="2025-02-13T17:45:00Z" w16du:dateUtc="2025-02-13T15:45:00Z">
              <w:r w:rsidRPr="00A270B5" w:rsidDel="004A2D26">
                <w:rPr>
                  <w:rFonts w:ascii="Arial" w:eastAsia="Times New Roman" w:hAnsi="Arial" w:cs="Arial"/>
                  <w:color w:val="000000"/>
                  <w:sz w:val="16"/>
                  <w:szCs w:val="16"/>
                </w:rPr>
                <w:delText>5.5</w:delText>
              </w:r>
              <w:bookmarkStart w:id="6505" w:name="_Toc190881450"/>
              <w:bookmarkStart w:id="6506" w:name="_Toc190884163"/>
              <w:bookmarkEnd w:id="6505"/>
              <w:bookmarkEnd w:id="6506"/>
            </w:del>
          </w:p>
        </w:tc>
        <w:bookmarkStart w:id="6507" w:name="_Toc190881451"/>
        <w:bookmarkStart w:id="6508" w:name="_Toc190884164"/>
        <w:bookmarkEnd w:id="6507"/>
        <w:bookmarkEnd w:id="6508"/>
      </w:tr>
      <w:tr w:rsidR="004A2D26" w:rsidRPr="00A270B5" w:rsidDel="004A2D26" w14:paraId="2379AE90" w14:textId="77777777" w:rsidTr="00B25F53">
        <w:trPr>
          <w:cnfStyle w:val="000000100000" w:firstRow="0" w:lastRow="0" w:firstColumn="0" w:lastColumn="0" w:oddVBand="0" w:evenVBand="0" w:oddHBand="1" w:evenHBand="0" w:firstRowFirstColumn="0" w:firstRowLastColumn="0" w:lastRowFirstColumn="0" w:lastRowLastColumn="0"/>
          <w:trHeight w:val="413"/>
          <w:del w:id="6509"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494305FE" w14:textId="4980DA6F" w:rsidR="00A270B5" w:rsidRPr="00A270B5" w:rsidDel="004A2D26" w:rsidRDefault="00A270B5">
            <w:pPr>
              <w:tabs>
                <w:tab w:val="left" w:pos="2446"/>
              </w:tabs>
              <w:spacing w:line="276" w:lineRule="auto"/>
              <w:rPr>
                <w:del w:id="6510" w:author="Gidon Kupietzky" w:date="2025-02-13T17:45:00Z" w16du:dateUtc="2025-02-13T15:45:00Z"/>
                <w:rFonts w:ascii="Arial" w:eastAsia="Times New Roman" w:hAnsi="Arial" w:cs="Arial"/>
                <w:color w:val="000000"/>
                <w:sz w:val="16"/>
                <w:szCs w:val="16"/>
              </w:rPr>
              <w:pPrChange w:id="6511" w:author="Gidon Kupietzky" w:date="2025-02-13T17:45:00Z" w16du:dateUtc="2025-02-13T15:45:00Z">
                <w:pPr>
                  <w:spacing w:before="0" w:line="240" w:lineRule="auto"/>
                  <w:ind w:left="0"/>
                </w:pPr>
              </w:pPrChange>
            </w:pPr>
            <w:del w:id="6512" w:author="Gidon Kupietzky" w:date="2025-02-13T17:45:00Z" w16du:dateUtc="2025-02-13T15:45:00Z">
              <w:r w:rsidRPr="00A270B5" w:rsidDel="004A2D26">
                <w:rPr>
                  <w:rFonts w:ascii="Arial" w:eastAsia="Times New Roman" w:hAnsi="Arial" w:cs="Arial" w:hint="cs"/>
                  <w:color w:val="000000"/>
                  <w:sz w:val="16"/>
                  <w:szCs w:val="16"/>
                  <w:rtl/>
                </w:rPr>
                <w:delText>חרדי מאוזן</w:delText>
              </w:r>
              <w:bookmarkStart w:id="6513" w:name="_Toc190881452"/>
              <w:bookmarkStart w:id="6514" w:name="_Toc190884165"/>
              <w:bookmarkEnd w:id="6513"/>
              <w:bookmarkEnd w:id="6514"/>
            </w:del>
          </w:p>
        </w:tc>
        <w:tc>
          <w:tcPr>
            <w:tcW w:w="689" w:type="dxa"/>
            <w:noWrap/>
            <w:hideMark/>
          </w:tcPr>
          <w:p w14:paraId="2B49B532" w14:textId="52627206"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15" w:author="Gidon Kupietzky" w:date="2025-02-13T17:45:00Z" w16du:dateUtc="2025-02-13T15:45:00Z"/>
                <w:rFonts w:ascii="Arial" w:eastAsia="Times New Roman" w:hAnsi="Arial" w:cs="Arial"/>
                <w:color w:val="000000"/>
                <w:sz w:val="16"/>
                <w:szCs w:val="16"/>
                <w:rtl/>
              </w:rPr>
              <w:pPrChange w:id="651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17" w:author="Gidon Kupietzky" w:date="2025-02-13T17:45:00Z" w16du:dateUtc="2025-02-13T15:45:00Z">
              <w:r w:rsidRPr="00A270B5" w:rsidDel="004A2D26">
                <w:rPr>
                  <w:rFonts w:ascii="Arial" w:eastAsia="Times New Roman" w:hAnsi="Arial" w:cs="Arial"/>
                  <w:color w:val="000000"/>
                  <w:sz w:val="16"/>
                  <w:szCs w:val="16"/>
                </w:rPr>
                <w:delText>17%</w:delText>
              </w:r>
              <w:bookmarkStart w:id="6518" w:name="_Toc190881453"/>
              <w:bookmarkStart w:id="6519" w:name="_Toc190884166"/>
              <w:bookmarkEnd w:id="6518"/>
              <w:bookmarkEnd w:id="6519"/>
            </w:del>
          </w:p>
        </w:tc>
        <w:tc>
          <w:tcPr>
            <w:tcW w:w="689" w:type="dxa"/>
            <w:noWrap/>
            <w:hideMark/>
          </w:tcPr>
          <w:p w14:paraId="45B9036C" w14:textId="666083B5"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20" w:author="Gidon Kupietzky" w:date="2025-02-13T17:45:00Z" w16du:dateUtc="2025-02-13T15:45:00Z"/>
                <w:rFonts w:ascii="Arial" w:eastAsia="Times New Roman" w:hAnsi="Arial" w:cs="Arial"/>
                <w:color w:val="000000"/>
                <w:sz w:val="16"/>
                <w:szCs w:val="16"/>
              </w:rPr>
              <w:pPrChange w:id="652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22" w:author="Gidon Kupietzky" w:date="2025-02-13T17:45:00Z" w16du:dateUtc="2025-02-13T15:45:00Z">
              <w:r w:rsidRPr="00A270B5" w:rsidDel="004A2D26">
                <w:rPr>
                  <w:rFonts w:ascii="Arial" w:eastAsia="Times New Roman" w:hAnsi="Arial" w:cs="Arial"/>
                  <w:color w:val="000000"/>
                  <w:sz w:val="16"/>
                  <w:szCs w:val="16"/>
                </w:rPr>
                <w:delText>14%</w:delText>
              </w:r>
              <w:bookmarkStart w:id="6523" w:name="_Toc190881454"/>
              <w:bookmarkStart w:id="6524" w:name="_Toc190884167"/>
              <w:bookmarkEnd w:id="6523"/>
              <w:bookmarkEnd w:id="6524"/>
            </w:del>
          </w:p>
        </w:tc>
        <w:tc>
          <w:tcPr>
            <w:tcW w:w="737" w:type="dxa"/>
            <w:noWrap/>
            <w:hideMark/>
          </w:tcPr>
          <w:p w14:paraId="65C53247" w14:textId="4C302E6F"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25" w:author="Gidon Kupietzky" w:date="2025-02-13T17:45:00Z" w16du:dateUtc="2025-02-13T15:45:00Z"/>
                <w:rFonts w:ascii="Arial" w:eastAsia="Times New Roman" w:hAnsi="Arial" w:cs="Arial"/>
                <w:color w:val="000000"/>
                <w:sz w:val="16"/>
                <w:szCs w:val="16"/>
              </w:rPr>
              <w:pPrChange w:id="652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27" w:author="Gidon Kupietzky" w:date="2025-02-13T17:45:00Z" w16du:dateUtc="2025-02-13T15:45:00Z">
              <w:r w:rsidRPr="00A270B5" w:rsidDel="004A2D26">
                <w:rPr>
                  <w:rFonts w:ascii="Arial" w:eastAsia="Times New Roman" w:hAnsi="Arial" w:cs="Arial"/>
                  <w:color w:val="000000"/>
                  <w:sz w:val="16"/>
                  <w:szCs w:val="16"/>
                </w:rPr>
                <w:delText>12%</w:delText>
              </w:r>
              <w:bookmarkStart w:id="6528" w:name="_Toc190881455"/>
              <w:bookmarkStart w:id="6529" w:name="_Toc190884168"/>
              <w:bookmarkEnd w:id="6528"/>
              <w:bookmarkEnd w:id="6529"/>
            </w:del>
          </w:p>
        </w:tc>
        <w:tc>
          <w:tcPr>
            <w:tcW w:w="737" w:type="dxa"/>
            <w:noWrap/>
            <w:hideMark/>
          </w:tcPr>
          <w:p w14:paraId="5926CB26" w14:textId="0D796A3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30" w:author="Gidon Kupietzky" w:date="2025-02-13T17:45:00Z" w16du:dateUtc="2025-02-13T15:45:00Z"/>
                <w:rFonts w:ascii="Arial" w:eastAsia="Times New Roman" w:hAnsi="Arial" w:cs="Arial"/>
                <w:color w:val="000000"/>
                <w:sz w:val="16"/>
                <w:szCs w:val="16"/>
              </w:rPr>
              <w:pPrChange w:id="653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32" w:author="Gidon Kupietzky" w:date="2025-02-13T17:45:00Z" w16du:dateUtc="2025-02-13T15:45:00Z">
              <w:r w:rsidRPr="00A270B5" w:rsidDel="004A2D26">
                <w:rPr>
                  <w:rFonts w:ascii="Arial" w:eastAsia="Times New Roman" w:hAnsi="Arial" w:cs="Arial"/>
                  <w:color w:val="000000"/>
                  <w:sz w:val="16"/>
                  <w:szCs w:val="16"/>
                </w:rPr>
                <w:delText>9%</w:delText>
              </w:r>
              <w:bookmarkStart w:id="6533" w:name="_Toc190881456"/>
              <w:bookmarkStart w:id="6534" w:name="_Toc190884169"/>
              <w:bookmarkEnd w:id="6533"/>
              <w:bookmarkEnd w:id="6534"/>
            </w:del>
          </w:p>
        </w:tc>
        <w:tc>
          <w:tcPr>
            <w:tcW w:w="736" w:type="dxa"/>
            <w:noWrap/>
            <w:hideMark/>
          </w:tcPr>
          <w:p w14:paraId="404C4639" w14:textId="6764936F"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35" w:author="Gidon Kupietzky" w:date="2025-02-13T17:45:00Z" w16du:dateUtc="2025-02-13T15:45:00Z"/>
                <w:rFonts w:ascii="Arial" w:eastAsia="Times New Roman" w:hAnsi="Arial" w:cs="Arial"/>
                <w:color w:val="000000"/>
                <w:sz w:val="16"/>
                <w:szCs w:val="16"/>
              </w:rPr>
              <w:pPrChange w:id="653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37" w:author="Gidon Kupietzky" w:date="2025-02-13T17:45:00Z" w16du:dateUtc="2025-02-13T15:45:00Z">
              <w:r w:rsidRPr="00A270B5" w:rsidDel="004A2D26">
                <w:rPr>
                  <w:rFonts w:ascii="Arial" w:eastAsia="Times New Roman" w:hAnsi="Arial" w:cs="Arial"/>
                  <w:color w:val="000000"/>
                  <w:sz w:val="16"/>
                  <w:szCs w:val="16"/>
                </w:rPr>
                <w:delText>8%</w:delText>
              </w:r>
              <w:bookmarkStart w:id="6538" w:name="_Toc190881457"/>
              <w:bookmarkStart w:id="6539" w:name="_Toc190884170"/>
              <w:bookmarkEnd w:id="6538"/>
              <w:bookmarkEnd w:id="6539"/>
            </w:del>
          </w:p>
        </w:tc>
        <w:tc>
          <w:tcPr>
            <w:tcW w:w="736" w:type="dxa"/>
            <w:noWrap/>
            <w:hideMark/>
          </w:tcPr>
          <w:p w14:paraId="492ED53E" w14:textId="7225431D"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40" w:author="Gidon Kupietzky" w:date="2025-02-13T17:45:00Z" w16du:dateUtc="2025-02-13T15:45:00Z"/>
                <w:rFonts w:ascii="Arial" w:eastAsia="Times New Roman" w:hAnsi="Arial" w:cs="Arial"/>
                <w:color w:val="000000"/>
                <w:sz w:val="16"/>
                <w:szCs w:val="16"/>
              </w:rPr>
              <w:pPrChange w:id="654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42" w:author="Gidon Kupietzky" w:date="2025-02-13T17:45:00Z" w16du:dateUtc="2025-02-13T15:45:00Z">
              <w:r w:rsidRPr="00A270B5" w:rsidDel="004A2D26">
                <w:rPr>
                  <w:rFonts w:ascii="Arial" w:eastAsia="Times New Roman" w:hAnsi="Arial" w:cs="Arial"/>
                  <w:color w:val="000000"/>
                  <w:sz w:val="16"/>
                  <w:szCs w:val="16"/>
                </w:rPr>
                <w:delText>7%</w:delText>
              </w:r>
              <w:bookmarkStart w:id="6543" w:name="_Toc190881458"/>
              <w:bookmarkStart w:id="6544" w:name="_Toc190884171"/>
              <w:bookmarkEnd w:id="6543"/>
              <w:bookmarkEnd w:id="6544"/>
            </w:del>
          </w:p>
        </w:tc>
        <w:tc>
          <w:tcPr>
            <w:tcW w:w="736" w:type="dxa"/>
            <w:noWrap/>
            <w:hideMark/>
          </w:tcPr>
          <w:p w14:paraId="24B791E1" w14:textId="226135DB"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45" w:author="Gidon Kupietzky" w:date="2025-02-13T17:45:00Z" w16du:dateUtc="2025-02-13T15:45:00Z"/>
                <w:rFonts w:ascii="Arial" w:eastAsia="Times New Roman" w:hAnsi="Arial" w:cs="Arial"/>
                <w:color w:val="000000"/>
                <w:sz w:val="16"/>
                <w:szCs w:val="16"/>
              </w:rPr>
              <w:pPrChange w:id="654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47" w:author="Gidon Kupietzky" w:date="2025-02-13T17:45:00Z" w16du:dateUtc="2025-02-13T15:45:00Z">
              <w:r w:rsidRPr="00A270B5" w:rsidDel="004A2D26">
                <w:rPr>
                  <w:rFonts w:ascii="Arial" w:eastAsia="Times New Roman" w:hAnsi="Arial" w:cs="Arial"/>
                  <w:color w:val="000000"/>
                  <w:sz w:val="16"/>
                  <w:szCs w:val="16"/>
                </w:rPr>
                <w:delText>5%</w:delText>
              </w:r>
              <w:bookmarkStart w:id="6548" w:name="_Toc190881459"/>
              <w:bookmarkStart w:id="6549" w:name="_Toc190884172"/>
              <w:bookmarkEnd w:id="6548"/>
              <w:bookmarkEnd w:id="6549"/>
            </w:del>
          </w:p>
        </w:tc>
        <w:tc>
          <w:tcPr>
            <w:tcW w:w="736" w:type="dxa"/>
            <w:noWrap/>
            <w:hideMark/>
          </w:tcPr>
          <w:p w14:paraId="31641CDC" w14:textId="0ED97E9E"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50" w:author="Gidon Kupietzky" w:date="2025-02-13T17:45:00Z" w16du:dateUtc="2025-02-13T15:45:00Z"/>
                <w:rFonts w:ascii="Arial" w:eastAsia="Times New Roman" w:hAnsi="Arial" w:cs="Arial"/>
                <w:color w:val="000000"/>
                <w:sz w:val="16"/>
                <w:szCs w:val="16"/>
              </w:rPr>
              <w:pPrChange w:id="655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52" w:author="Gidon Kupietzky" w:date="2025-02-13T17:45:00Z" w16du:dateUtc="2025-02-13T15:45:00Z">
              <w:r w:rsidRPr="00A270B5" w:rsidDel="004A2D26">
                <w:rPr>
                  <w:rFonts w:ascii="Arial" w:eastAsia="Times New Roman" w:hAnsi="Arial" w:cs="Arial"/>
                  <w:color w:val="000000"/>
                  <w:sz w:val="16"/>
                  <w:szCs w:val="16"/>
                </w:rPr>
                <w:delText>5%</w:delText>
              </w:r>
              <w:bookmarkStart w:id="6553" w:name="_Toc190881460"/>
              <w:bookmarkStart w:id="6554" w:name="_Toc190884173"/>
              <w:bookmarkEnd w:id="6553"/>
              <w:bookmarkEnd w:id="6554"/>
            </w:del>
          </w:p>
        </w:tc>
        <w:tc>
          <w:tcPr>
            <w:tcW w:w="736" w:type="dxa"/>
            <w:noWrap/>
            <w:hideMark/>
          </w:tcPr>
          <w:p w14:paraId="68B3FFA2" w14:textId="1D8B6D3A"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55" w:author="Gidon Kupietzky" w:date="2025-02-13T17:45:00Z" w16du:dateUtc="2025-02-13T15:45:00Z"/>
                <w:rFonts w:ascii="Arial" w:eastAsia="Times New Roman" w:hAnsi="Arial" w:cs="Arial"/>
                <w:color w:val="000000"/>
                <w:sz w:val="16"/>
                <w:szCs w:val="16"/>
              </w:rPr>
              <w:pPrChange w:id="655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57" w:author="Gidon Kupietzky" w:date="2025-02-13T17:45:00Z" w16du:dateUtc="2025-02-13T15:45:00Z">
              <w:r w:rsidRPr="00A270B5" w:rsidDel="004A2D26">
                <w:rPr>
                  <w:rFonts w:ascii="Arial" w:eastAsia="Times New Roman" w:hAnsi="Arial" w:cs="Arial"/>
                  <w:color w:val="000000"/>
                  <w:sz w:val="16"/>
                  <w:szCs w:val="16"/>
                </w:rPr>
                <w:delText>4%</w:delText>
              </w:r>
              <w:bookmarkStart w:id="6558" w:name="_Toc190881461"/>
              <w:bookmarkStart w:id="6559" w:name="_Toc190884174"/>
              <w:bookmarkEnd w:id="6558"/>
              <w:bookmarkEnd w:id="6559"/>
            </w:del>
          </w:p>
        </w:tc>
        <w:tc>
          <w:tcPr>
            <w:tcW w:w="736" w:type="dxa"/>
            <w:noWrap/>
            <w:hideMark/>
          </w:tcPr>
          <w:p w14:paraId="5C62D047" w14:textId="1506C625"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60" w:author="Gidon Kupietzky" w:date="2025-02-13T17:45:00Z" w16du:dateUtc="2025-02-13T15:45:00Z"/>
                <w:rFonts w:ascii="Arial" w:eastAsia="Times New Roman" w:hAnsi="Arial" w:cs="Arial"/>
                <w:color w:val="000000"/>
                <w:sz w:val="16"/>
                <w:szCs w:val="16"/>
              </w:rPr>
              <w:pPrChange w:id="656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62" w:author="Gidon Kupietzky" w:date="2025-02-13T17:45:00Z" w16du:dateUtc="2025-02-13T15:45:00Z">
              <w:r w:rsidRPr="00A270B5" w:rsidDel="004A2D26">
                <w:rPr>
                  <w:rFonts w:ascii="Arial" w:eastAsia="Times New Roman" w:hAnsi="Arial" w:cs="Arial"/>
                  <w:color w:val="000000"/>
                  <w:sz w:val="16"/>
                  <w:szCs w:val="16"/>
                </w:rPr>
                <w:delText>3%</w:delText>
              </w:r>
              <w:bookmarkStart w:id="6563" w:name="_Toc190881462"/>
              <w:bookmarkStart w:id="6564" w:name="_Toc190884175"/>
              <w:bookmarkEnd w:id="6563"/>
              <w:bookmarkEnd w:id="6564"/>
            </w:del>
          </w:p>
        </w:tc>
        <w:tc>
          <w:tcPr>
            <w:tcW w:w="736" w:type="dxa"/>
            <w:noWrap/>
            <w:hideMark/>
          </w:tcPr>
          <w:p w14:paraId="55DD193F" w14:textId="63B1D776"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65" w:author="Gidon Kupietzky" w:date="2025-02-13T17:45:00Z" w16du:dateUtc="2025-02-13T15:45:00Z"/>
                <w:rFonts w:ascii="Arial" w:eastAsia="Times New Roman" w:hAnsi="Arial" w:cs="Arial"/>
                <w:color w:val="000000"/>
                <w:sz w:val="16"/>
                <w:szCs w:val="16"/>
              </w:rPr>
              <w:pPrChange w:id="656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67" w:author="Gidon Kupietzky" w:date="2025-02-13T17:45:00Z" w16du:dateUtc="2025-02-13T15:45:00Z">
              <w:r w:rsidRPr="00A270B5" w:rsidDel="004A2D26">
                <w:rPr>
                  <w:rFonts w:ascii="Arial" w:eastAsia="Times New Roman" w:hAnsi="Arial" w:cs="Arial"/>
                  <w:color w:val="000000"/>
                  <w:sz w:val="16"/>
                  <w:szCs w:val="16"/>
                </w:rPr>
                <w:delText>3%</w:delText>
              </w:r>
              <w:bookmarkStart w:id="6568" w:name="_Toc190881463"/>
              <w:bookmarkStart w:id="6569" w:name="_Toc190884176"/>
              <w:bookmarkEnd w:id="6568"/>
              <w:bookmarkEnd w:id="6569"/>
            </w:del>
          </w:p>
        </w:tc>
        <w:tc>
          <w:tcPr>
            <w:tcW w:w="736" w:type="dxa"/>
            <w:noWrap/>
            <w:hideMark/>
          </w:tcPr>
          <w:p w14:paraId="1E1E5D7B" w14:textId="7CDF997A"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70" w:author="Gidon Kupietzky" w:date="2025-02-13T17:45:00Z" w16du:dateUtc="2025-02-13T15:45:00Z"/>
                <w:rFonts w:ascii="Arial" w:eastAsia="Times New Roman" w:hAnsi="Arial" w:cs="Arial"/>
                <w:color w:val="000000"/>
                <w:sz w:val="16"/>
                <w:szCs w:val="16"/>
              </w:rPr>
              <w:pPrChange w:id="657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72" w:author="Gidon Kupietzky" w:date="2025-02-13T17:45:00Z" w16du:dateUtc="2025-02-13T15:45:00Z">
              <w:r w:rsidRPr="00A270B5" w:rsidDel="004A2D26">
                <w:rPr>
                  <w:rFonts w:ascii="Arial" w:eastAsia="Times New Roman" w:hAnsi="Arial" w:cs="Arial"/>
                  <w:color w:val="000000"/>
                  <w:sz w:val="16"/>
                  <w:szCs w:val="16"/>
                </w:rPr>
                <w:delText>3%</w:delText>
              </w:r>
              <w:bookmarkStart w:id="6573" w:name="_Toc190881464"/>
              <w:bookmarkStart w:id="6574" w:name="_Toc190884177"/>
              <w:bookmarkEnd w:id="6573"/>
              <w:bookmarkEnd w:id="6574"/>
            </w:del>
          </w:p>
        </w:tc>
        <w:tc>
          <w:tcPr>
            <w:tcW w:w="736" w:type="dxa"/>
            <w:noWrap/>
            <w:hideMark/>
          </w:tcPr>
          <w:p w14:paraId="0DF4F820" w14:textId="60A98FBD"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75" w:author="Gidon Kupietzky" w:date="2025-02-13T17:45:00Z" w16du:dateUtc="2025-02-13T15:45:00Z"/>
                <w:rFonts w:ascii="Arial" w:eastAsia="Times New Roman" w:hAnsi="Arial" w:cs="Arial"/>
                <w:color w:val="000000"/>
                <w:sz w:val="16"/>
                <w:szCs w:val="16"/>
              </w:rPr>
              <w:pPrChange w:id="657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77" w:author="Gidon Kupietzky" w:date="2025-02-13T17:45:00Z" w16du:dateUtc="2025-02-13T15:45:00Z">
              <w:r w:rsidRPr="00A270B5" w:rsidDel="004A2D26">
                <w:rPr>
                  <w:rFonts w:ascii="Arial" w:eastAsia="Times New Roman" w:hAnsi="Arial" w:cs="Arial"/>
                  <w:color w:val="000000"/>
                  <w:sz w:val="16"/>
                  <w:szCs w:val="16"/>
                </w:rPr>
                <w:delText>2%</w:delText>
              </w:r>
              <w:bookmarkStart w:id="6578" w:name="_Toc190881465"/>
              <w:bookmarkStart w:id="6579" w:name="_Toc190884178"/>
              <w:bookmarkEnd w:id="6578"/>
              <w:bookmarkEnd w:id="6579"/>
            </w:del>
          </w:p>
        </w:tc>
        <w:tc>
          <w:tcPr>
            <w:tcW w:w="736" w:type="dxa"/>
            <w:noWrap/>
            <w:hideMark/>
          </w:tcPr>
          <w:p w14:paraId="09DF9F32" w14:textId="5C1A4E9C"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80" w:author="Gidon Kupietzky" w:date="2025-02-13T17:45:00Z" w16du:dateUtc="2025-02-13T15:45:00Z"/>
                <w:rFonts w:ascii="Arial" w:eastAsia="Times New Roman" w:hAnsi="Arial" w:cs="Arial"/>
                <w:color w:val="000000"/>
                <w:sz w:val="16"/>
                <w:szCs w:val="16"/>
              </w:rPr>
              <w:pPrChange w:id="658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82" w:author="Gidon Kupietzky" w:date="2025-02-13T17:45:00Z" w16du:dateUtc="2025-02-13T15:45:00Z">
              <w:r w:rsidRPr="00A270B5" w:rsidDel="004A2D26">
                <w:rPr>
                  <w:rFonts w:ascii="Arial" w:eastAsia="Times New Roman" w:hAnsi="Arial" w:cs="Arial"/>
                  <w:color w:val="000000"/>
                  <w:sz w:val="16"/>
                  <w:szCs w:val="16"/>
                </w:rPr>
                <w:delText>2%</w:delText>
              </w:r>
              <w:bookmarkStart w:id="6583" w:name="_Toc190881466"/>
              <w:bookmarkStart w:id="6584" w:name="_Toc190884179"/>
              <w:bookmarkEnd w:id="6583"/>
              <w:bookmarkEnd w:id="6584"/>
            </w:del>
          </w:p>
        </w:tc>
        <w:tc>
          <w:tcPr>
            <w:tcW w:w="736" w:type="dxa"/>
            <w:noWrap/>
            <w:hideMark/>
          </w:tcPr>
          <w:p w14:paraId="62EB0426" w14:textId="459BA957"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85" w:author="Gidon Kupietzky" w:date="2025-02-13T17:45:00Z" w16du:dateUtc="2025-02-13T15:45:00Z"/>
                <w:rFonts w:ascii="Arial" w:eastAsia="Times New Roman" w:hAnsi="Arial" w:cs="Arial"/>
                <w:color w:val="000000"/>
                <w:sz w:val="16"/>
                <w:szCs w:val="16"/>
              </w:rPr>
              <w:pPrChange w:id="658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87" w:author="Gidon Kupietzky" w:date="2025-02-13T17:45:00Z" w16du:dateUtc="2025-02-13T15:45:00Z">
              <w:r w:rsidRPr="00A270B5" w:rsidDel="004A2D26">
                <w:rPr>
                  <w:rFonts w:ascii="Arial" w:eastAsia="Times New Roman" w:hAnsi="Arial" w:cs="Arial"/>
                  <w:color w:val="000000"/>
                  <w:sz w:val="16"/>
                  <w:szCs w:val="16"/>
                </w:rPr>
                <w:delText>2%</w:delText>
              </w:r>
              <w:bookmarkStart w:id="6588" w:name="_Toc190881467"/>
              <w:bookmarkStart w:id="6589" w:name="_Toc190884180"/>
              <w:bookmarkEnd w:id="6588"/>
              <w:bookmarkEnd w:id="6589"/>
            </w:del>
          </w:p>
        </w:tc>
        <w:tc>
          <w:tcPr>
            <w:tcW w:w="910" w:type="dxa"/>
            <w:noWrap/>
            <w:hideMark/>
          </w:tcPr>
          <w:p w14:paraId="6D0B0E7A" w14:textId="756D8C7F"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90" w:author="Gidon Kupietzky" w:date="2025-02-13T17:45:00Z" w16du:dateUtc="2025-02-13T15:45:00Z"/>
                <w:rFonts w:ascii="Arial" w:eastAsia="Times New Roman" w:hAnsi="Arial" w:cs="Arial"/>
                <w:color w:val="000000"/>
                <w:sz w:val="16"/>
                <w:szCs w:val="16"/>
              </w:rPr>
              <w:pPrChange w:id="659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92" w:author="Gidon Kupietzky" w:date="2025-02-13T17:45:00Z" w16du:dateUtc="2025-02-13T15:45:00Z">
              <w:r w:rsidRPr="00A270B5" w:rsidDel="004A2D26">
                <w:rPr>
                  <w:rFonts w:ascii="Arial" w:eastAsia="Times New Roman" w:hAnsi="Arial" w:cs="Arial"/>
                  <w:color w:val="000000"/>
                  <w:sz w:val="16"/>
                  <w:szCs w:val="16"/>
                </w:rPr>
                <w:delText>4%</w:delText>
              </w:r>
              <w:bookmarkStart w:id="6593" w:name="_Toc190881468"/>
              <w:bookmarkStart w:id="6594" w:name="_Toc190884181"/>
              <w:bookmarkEnd w:id="6593"/>
              <w:bookmarkEnd w:id="6594"/>
            </w:del>
          </w:p>
        </w:tc>
        <w:tc>
          <w:tcPr>
            <w:tcW w:w="688" w:type="dxa"/>
            <w:noWrap/>
            <w:hideMark/>
          </w:tcPr>
          <w:p w14:paraId="5C375501" w14:textId="3D65B9B3"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595" w:author="Gidon Kupietzky" w:date="2025-02-13T17:45:00Z" w16du:dateUtc="2025-02-13T15:45:00Z"/>
                <w:rFonts w:ascii="Arial" w:eastAsia="Times New Roman" w:hAnsi="Arial" w:cs="Arial"/>
                <w:color w:val="000000"/>
                <w:sz w:val="16"/>
                <w:szCs w:val="16"/>
              </w:rPr>
              <w:pPrChange w:id="659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597" w:author="Gidon Kupietzky" w:date="2025-02-13T17:45:00Z" w16du:dateUtc="2025-02-13T15:45:00Z">
              <w:r w:rsidRPr="00A270B5" w:rsidDel="004A2D26">
                <w:rPr>
                  <w:rFonts w:ascii="Arial" w:eastAsia="Times New Roman" w:hAnsi="Arial" w:cs="Arial"/>
                  <w:color w:val="000000"/>
                  <w:sz w:val="16"/>
                  <w:szCs w:val="16"/>
                </w:rPr>
                <w:delText>4.5</w:delText>
              </w:r>
              <w:bookmarkStart w:id="6598" w:name="_Toc190881469"/>
              <w:bookmarkStart w:id="6599" w:name="_Toc190884182"/>
              <w:bookmarkEnd w:id="6598"/>
              <w:bookmarkEnd w:id="6599"/>
            </w:del>
          </w:p>
        </w:tc>
        <w:bookmarkStart w:id="6600" w:name="_Toc190881470"/>
        <w:bookmarkStart w:id="6601" w:name="_Toc190884183"/>
        <w:bookmarkEnd w:id="6600"/>
        <w:bookmarkEnd w:id="6601"/>
      </w:tr>
      <w:tr w:rsidR="00A270B5" w:rsidRPr="00A270B5" w:rsidDel="004A2D26" w14:paraId="4251504C" w14:textId="15FF9C62" w:rsidTr="00B25F53">
        <w:trPr>
          <w:trHeight w:val="413"/>
          <w:del w:id="6602"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0D2229F9" w14:textId="4979BD69" w:rsidR="00A270B5" w:rsidRPr="00A270B5" w:rsidDel="004A2D26" w:rsidRDefault="00A270B5">
            <w:pPr>
              <w:tabs>
                <w:tab w:val="left" w:pos="2446"/>
              </w:tabs>
              <w:spacing w:line="276" w:lineRule="auto"/>
              <w:rPr>
                <w:del w:id="6603" w:author="Gidon Kupietzky" w:date="2025-02-13T17:45:00Z" w16du:dateUtc="2025-02-13T15:45:00Z"/>
                <w:rFonts w:ascii="Arial" w:eastAsia="Times New Roman" w:hAnsi="Arial" w:cs="Arial"/>
                <w:color w:val="000000"/>
                <w:sz w:val="16"/>
                <w:szCs w:val="16"/>
              </w:rPr>
              <w:pPrChange w:id="6604" w:author="Gidon Kupietzky" w:date="2025-02-13T17:45:00Z" w16du:dateUtc="2025-02-13T15:45:00Z">
                <w:pPr>
                  <w:spacing w:before="0" w:line="240" w:lineRule="auto"/>
                  <w:ind w:left="0"/>
                </w:pPr>
              </w:pPrChange>
            </w:pPr>
            <w:del w:id="6605" w:author="Gidon Kupietzky" w:date="2025-02-13T17:45:00Z" w16du:dateUtc="2025-02-13T15:45:00Z">
              <w:r w:rsidRPr="00A270B5" w:rsidDel="004A2D26">
                <w:rPr>
                  <w:rFonts w:ascii="Arial" w:eastAsia="Times New Roman" w:hAnsi="Arial" w:cs="Arial" w:hint="cs"/>
                  <w:color w:val="000000"/>
                  <w:sz w:val="16"/>
                  <w:szCs w:val="16"/>
                  <w:rtl/>
                </w:rPr>
                <w:delText>כללי צעיר</w:delText>
              </w:r>
              <w:bookmarkStart w:id="6606" w:name="_Toc190881471"/>
              <w:bookmarkStart w:id="6607" w:name="_Toc190884184"/>
              <w:bookmarkEnd w:id="6606"/>
              <w:bookmarkEnd w:id="6607"/>
            </w:del>
          </w:p>
        </w:tc>
        <w:tc>
          <w:tcPr>
            <w:tcW w:w="689" w:type="dxa"/>
            <w:noWrap/>
            <w:hideMark/>
          </w:tcPr>
          <w:p w14:paraId="72B0FA77" w14:textId="477AB397"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08" w:author="Gidon Kupietzky" w:date="2025-02-13T17:45:00Z" w16du:dateUtc="2025-02-13T15:45:00Z"/>
                <w:rFonts w:ascii="Arial" w:eastAsia="Times New Roman" w:hAnsi="Arial" w:cs="Arial"/>
                <w:color w:val="000000"/>
                <w:sz w:val="16"/>
                <w:szCs w:val="16"/>
                <w:rtl/>
              </w:rPr>
              <w:pPrChange w:id="660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10" w:author="Gidon Kupietzky" w:date="2025-02-13T17:45:00Z" w16du:dateUtc="2025-02-13T15:45:00Z">
              <w:r w:rsidRPr="00A270B5" w:rsidDel="004A2D26">
                <w:rPr>
                  <w:rFonts w:ascii="Arial" w:eastAsia="Times New Roman" w:hAnsi="Arial" w:cs="Arial"/>
                  <w:color w:val="000000"/>
                  <w:sz w:val="16"/>
                  <w:szCs w:val="16"/>
                </w:rPr>
                <w:delText>10%</w:delText>
              </w:r>
              <w:bookmarkStart w:id="6611" w:name="_Toc190881472"/>
              <w:bookmarkStart w:id="6612" w:name="_Toc190884185"/>
              <w:bookmarkEnd w:id="6611"/>
              <w:bookmarkEnd w:id="6612"/>
            </w:del>
          </w:p>
        </w:tc>
        <w:tc>
          <w:tcPr>
            <w:tcW w:w="689" w:type="dxa"/>
            <w:noWrap/>
            <w:hideMark/>
          </w:tcPr>
          <w:p w14:paraId="0A858C3D" w14:textId="7BA1D27B"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13" w:author="Gidon Kupietzky" w:date="2025-02-13T17:45:00Z" w16du:dateUtc="2025-02-13T15:45:00Z"/>
                <w:rFonts w:ascii="Arial" w:eastAsia="Times New Roman" w:hAnsi="Arial" w:cs="Arial"/>
                <w:color w:val="000000"/>
                <w:sz w:val="16"/>
                <w:szCs w:val="16"/>
              </w:rPr>
              <w:pPrChange w:id="661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15" w:author="Gidon Kupietzky" w:date="2025-02-13T17:45:00Z" w16du:dateUtc="2025-02-13T15:45:00Z">
              <w:r w:rsidRPr="00A270B5" w:rsidDel="004A2D26">
                <w:rPr>
                  <w:rFonts w:ascii="Arial" w:eastAsia="Times New Roman" w:hAnsi="Arial" w:cs="Arial"/>
                  <w:color w:val="000000"/>
                  <w:sz w:val="16"/>
                  <w:szCs w:val="16"/>
                </w:rPr>
                <w:delText>12%</w:delText>
              </w:r>
              <w:bookmarkStart w:id="6616" w:name="_Toc190881473"/>
              <w:bookmarkStart w:id="6617" w:name="_Toc190884186"/>
              <w:bookmarkEnd w:id="6616"/>
              <w:bookmarkEnd w:id="6617"/>
            </w:del>
          </w:p>
        </w:tc>
        <w:tc>
          <w:tcPr>
            <w:tcW w:w="737" w:type="dxa"/>
            <w:noWrap/>
            <w:hideMark/>
          </w:tcPr>
          <w:p w14:paraId="4061ADF1" w14:textId="5944BFEE"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18" w:author="Gidon Kupietzky" w:date="2025-02-13T17:45:00Z" w16du:dateUtc="2025-02-13T15:45:00Z"/>
                <w:rFonts w:ascii="Arial" w:eastAsia="Times New Roman" w:hAnsi="Arial" w:cs="Arial"/>
                <w:color w:val="000000"/>
                <w:sz w:val="16"/>
                <w:szCs w:val="16"/>
              </w:rPr>
              <w:pPrChange w:id="661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20" w:author="Gidon Kupietzky" w:date="2025-02-13T17:45:00Z" w16du:dateUtc="2025-02-13T15:45:00Z">
              <w:r w:rsidRPr="00A270B5" w:rsidDel="004A2D26">
                <w:rPr>
                  <w:rFonts w:ascii="Arial" w:eastAsia="Times New Roman" w:hAnsi="Arial" w:cs="Arial"/>
                  <w:color w:val="000000"/>
                  <w:sz w:val="16"/>
                  <w:szCs w:val="16"/>
                </w:rPr>
                <w:delText>11%</w:delText>
              </w:r>
              <w:bookmarkStart w:id="6621" w:name="_Toc190881474"/>
              <w:bookmarkStart w:id="6622" w:name="_Toc190884187"/>
              <w:bookmarkEnd w:id="6621"/>
              <w:bookmarkEnd w:id="6622"/>
            </w:del>
          </w:p>
        </w:tc>
        <w:tc>
          <w:tcPr>
            <w:tcW w:w="737" w:type="dxa"/>
            <w:noWrap/>
            <w:hideMark/>
          </w:tcPr>
          <w:p w14:paraId="7E5ACFB6" w14:textId="0AC2CA5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23" w:author="Gidon Kupietzky" w:date="2025-02-13T17:45:00Z" w16du:dateUtc="2025-02-13T15:45:00Z"/>
                <w:rFonts w:ascii="Arial" w:eastAsia="Times New Roman" w:hAnsi="Arial" w:cs="Arial"/>
                <w:color w:val="000000"/>
                <w:sz w:val="16"/>
                <w:szCs w:val="16"/>
              </w:rPr>
              <w:pPrChange w:id="662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25" w:author="Gidon Kupietzky" w:date="2025-02-13T17:45:00Z" w16du:dateUtc="2025-02-13T15:45:00Z">
              <w:r w:rsidRPr="00A270B5" w:rsidDel="004A2D26">
                <w:rPr>
                  <w:rFonts w:ascii="Arial" w:eastAsia="Times New Roman" w:hAnsi="Arial" w:cs="Arial"/>
                  <w:color w:val="000000"/>
                  <w:sz w:val="16"/>
                  <w:szCs w:val="16"/>
                </w:rPr>
                <w:delText>9%</w:delText>
              </w:r>
              <w:bookmarkStart w:id="6626" w:name="_Toc190881475"/>
              <w:bookmarkStart w:id="6627" w:name="_Toc190884188"/>
              <w:bookmarkEnd w:id="6626"/>
              <w:bookmarkEnd w:id="6627"/>
            </w:del>
          </w:p>
        </w:tc>
        <w:tc>
          <w:tcPr>
            <w:tcW w:w="736" w:type="dxa"/>
            <w:noWrap/>
            <w:hideMark/>
          </w:tcPr>
          <w:p w14:paraId="7CDF7F29" w14:textId="2934848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28" w:author="Gidon Kupietzky" w:date="2025-02-13T17:45:00Z" w16du:dateUtc="2025-02-13T15:45:00Z"/>
                <w:rFonts w:ascii="Arial" w:eastAsia="Times New Roman" w:hAnsi="Arial" w:cs="Arial"/>
                <w:color w:val="000000"/>
                <w:sz w:val="16"/>
                <w:szCs w:val="16"/>
              </w:rPr>
              <w:pPrChange w:id="662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30" w:author="Gidon Kupietzky" w:date="2025-02-13T17:45:00Z" w16du:dateUtc="2025-02-13T15:45:00Z">
              <w:r w:rsidRPr="00A270B5" w:rsidDel="004A2D26">
                <w:rPr>
                  <w:rFonts w:ascii="Arial" w:eastAsia="Times New Roman" w:hAnsi="Arial" w:cs="Arial"/>
                  <w:color w:val="000000"/>
                  <w:sz w:val="16"/>
                  <w:szCs w:val="16"/>
                </w:rPr>
                <w:delText>6%</w:delText>
              </w:r>
              <w:bookmarkStart w:id="6631" w:name="_Toc190881476"/>
              <w:bookmarkStart w:id="6632" w:name="_Toc190884189"/>
              <w:bookmarkEnd w:id="6631"/>
              <w:bookmarkEnd w:id="6632"/>
            </w:del>
          </w:p>
        </w:tc>
        <w:tc>
          <w:tcPr>
            <w:tcW w:w="736" w:type="dxa"/>
            <w:noWrap/>
            <w:hideMark/>
          </w:tcPr>
          <w:p w14:paraId="251E4673" w14:textId="6129BFAB"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33" w:author="Gidon Kupietzky" w:date="2025-02-13T17:45:00Z" w16du:dateUtc="2025-02-13T15:45:00Z"/>
                <w:rFonts w:ascii="Arial" w:eastAsia="Times New Roman" w:hAnsi="Arial" w:cs="Arial"/>
                <w:color w:val="000000"/>
                <w:sz w:val="16"/>
                <w:szCs w:val="16"/>
              </w:rPr>
              <w:pPrChange w:id="663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35" w:author="Gidon Kupietzky" w:date="2025-02-13T17:45:00Z" w16du:dateUtc="2025-02-13T15:45:00Z">
              <w:r w:rsidRPr="00A270B5" w:rsidDel="004A2D26">
                <w:rPr>
                  <w:rFonts w:ascii="Arial" w:eastAsia="Times New Roman" w:hAnsi="Arial" w:cs="Arial"/>
                  <w:color w:val="000000"/>
                  <w:sz w:val="16"/>
                  <w:szCs w:val="16"/>
                </w:rPr>
                <w:delText>4%</w:delText>
              </w:r>
              <w:bookmarkStart w:id="6636" w:name="_Toc190881477"/>
              <w:bookmarkStart w:id="6637" w:name="_Toc190884190"/>
              <w:bookmarkEnd w:id="6636"/>
              <w:bookmarkEnd w:id="6637"/>
            </w:del>
          </w:p>
        </w:tc>
        <w:tc>
          <w:tcPr>
            <w:tcW w:w="736" w:type="dxa"/>
            <w:noWrap/>
            <w:hideMark/>
          </w:tcPr>
          <w:p w14:paraId="15817BAD" w14:textId="4F582816"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38" w:author="Gidon Kupietzky" w:date="2025-02-13T17:45:00Z" w16du:dateUtc="2025-02-13T15:45:00Z"/>
                <w:rFonts w:ascii="Arial" w:eastAsia="Times New Roman" w:hAnsi="Arial" w:cs="Arial"/>
                <w:color w:val="000000"/>
                <w:sz w:val="16"/>
                <w:szCs w:val="16"/>
              </w:rPr>
              <w:pPrChange w:id="663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40" w:author="Gidon Kupietzky" w:date="2025-02-13T17:45:00Z" w16du:dateUtc="2025-02-13T15:45:00Z">
              <w:r w:rsidRPr="00A270B5" w:rsidDel="004A2D26">
                <w:rPr>
                  <w:rFonts w:ascii="Arial" w:eastAsia="Times New Roman" w:hAnsi="Arial" w:cs="Arial"/>
                  <w:color w:val="000000"/>
                  <w:sz w:val="16"/>
                  <w:szCs w:val="16"/>
                </w:rPr>
                <w:delText>6%</w:delText>
              </w:r>
              <w:bookmarkStart w:id="6641" w:name="_Toc190881478"/>
              <w:bookmarkStart w:id="6642" w:name="_Toc190884191"/>
              <w:bookmarkEnd w:id="6641"/>
              <w:bookmarkEnd w:id="6642"/>
            </w:del>
          </w:p>
        </w:tc>
        <w:tc>
          <w:tcPr>
            <w:tcW w:w="736" w:type="dxa"/>
            <w:noWrap/>
            <w:hideMark/>
          </w:tcPr>
          <w:p w14:paraId="237263C8" w14:textId="0D592C4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43" w:author="Gidon Kupietzky" w:date="2025-02-13T17:45:00Z" w16du:dateUtc="2025-02-13T15:45:00Z"/>
                <w:rFonts w:ascii="Arial" w:eastAsia="Times New Roman" w:hAnsi="Arial" w:cs="Arial"/>
                <w:color w:val="000000"/>
                <w:sz w:val="16"/>
                <w:szCs w:val="16"/>
              </w:rPr>
              <w:pPrChange w:id="664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45" w:author="Gidon Kupietzky" w:date="2025-02-13T17:45:00Z" w16du:dateUtc="2025-02-13T15:45:00Z">
              <w:r w:rsidRPr="00A270B5" w:rsidDel="004A2D26">
                <w:rPr>
                  <w:rFonts w:ascii="Arial" w:eastAsia="Times New Roman" w:hAnsi="Arial" w:cs="Arial"/>
                  <w:color w:val="000000"/>
                  <w:sz w:val="16"/>
                  <w:szCs w:val="16"/>
                </w:rPr>
                <w:delText>7%</w:delText>
              </w:r>
              <w:bookmarkStart w:id="6646" w:name="_Toc190881479"/>
              <w:bookmarkStart w:id="6647" w:name="_Toc190884192"/>
              <w:bookmarkEnd w:id="6646"/>
              <w:bookmarkEnd w:id="6647"/>
            </w:del>
          </w:p>
        </w:tc>
        <w:tc>
          <w:tcPr>
            <w:tcW w:w="736" w:type="dxa"/>
            <w:noWrap/>
            <w:hideMark/>
          </w:tcPr>
          <w:p w14:paraId="766AB184" w14:textId="2D6625E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48" w:author="Gidon Kupietzky" w:date="2025-02-13T17:45:00Z" w16du:dateUtc="2025-02-13T15:45:00Z"/>
                <w:rFonts w:ascii="Arial" w:eastAsia="Times New Roman" w:hAnsi="Arial" w:cs="Arial"/>
                <w:color w:val="000000"/>
                <w:sz w:val="16"/>
                <w:szCs w:val="16"/>
              </w:rPr>
              <w:pPrChange w:id="664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50" w:author="Gidon Kupietzky" w:date="2025-02-13T17:45:00Z" w16du:dateUtc="2025-02-13T15:45:00Z">
              <w:r w:rsidRPr="00A270B5" w:rsidDel="004A2D26">
                <w:rPr>
                  <w:rFonts w:ascii="Arial" w:eastAsia="Times New Roman" w:hAnsi="Arial" w:cs="Arial"/>
                  <w:color w:val="000000"/>
                  <w:sz w:val="16"/>
                  <w:szCs w:val="16"/>
                </w:rPr>
                <w:delText>7%</w:delText>
              </w:r>
              <w:bookmarkStart w:id="6651" w:name="_Toc190881480"/>
              <w:bookmarkStart w:id="6652" w:name="_Toc190884193"/>
              <w:bookmarkEnd w:id="6651"/>
              <w:bookmarkEnd w:id="6652"/>
            </w:del>
          </w:p>
        </w:tc>
        <w:tc>
          <w:tcPr>
            <w:tcW w:w="736" w:type="dxa"/>
            <w:noWrap/>
            <w:hideMark/>
          </w:tcPr>
          <w:p w14:paraId="76290831" w14:textId="16445B4B"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53" w:author="Gidon Kupietzky" w:date="2025-02-13T17:45:00Z" w16du:dateUtc="2025-02-13T15:45:00Z"/>
                <w:rFonts w:ascii="Arial" w:eastAsia="Times New Roman" w:hAnsi="Arial" w:cs="Arial"/>
                <w:color w:val="000000"/>
                <w:sz w:val="16"/>
                <w:szCs w:val="16"/>
              </w:rPr>
              <w:pPrChange w:id="665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55" w:author="Gidon Kupietzky" w:date="2025-02-13T17:45:00Z" w16du:dateUtc="2025-02-13T15:45:00Z">
              <w:r w:rsidRPr="00A270B5" w:rsidDel="004A2D26">
                <w:rPr>
                  <w:rFonts w:ascii="Arial" w:eastAsia="Times New Roman" w:hAnsi="Arial" w:cs="Arial"/>
                  <w:color w:val="000000"/>
                  <w:sz w:val="16"/>
                  <w:szCs w:val="16"/>
                </w:rPr>
                <w:delText>7%</w:delText>
              </w:r>
              <w:bookmarkStart w:id="6656" w:name="_Toc190881481"/>
              <w:bookmarkStart w:id="6657" w:name="_Toc190884194"/>
              <w:bookmarkEnd w:id="6656"/>
              <w:bookmarkEnd w:id="6657"/>
            </w:del>
          </w:p>
        </w:tc>
        <w:tc>
          <w:tcPr>
            <w:tcW w:w="736" w:type="dxa"/>
            <w:noWrap/>
            <w:hideMark/>
          </w:tcPr>
          <w:p w14:paraId="1F2C27BB" w14:textId="5718FC1B"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58" w:author="Gidon Kupietzky" w:date="2025-02-13T17:45:00Z" w16du:dateUtc="2025-02-13T15:45:00Z"/>
                <w:rFonts w:ascii="Arial" w:eastAsia="Times New Roman" w:hAnsi="Arial" w:cs="Arial"/>
                <w:color w:val="000000"/>
                <w:sz w:val="16"/>
                <w:szCs w:val="16"/>
              </w:rPr>
              <w:pPrChange w:id="665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60" w:author="Gidon Kupietzky" w:date="2025-02-13T17:45:00Z" w16du:dateUtc="2025-02-13T15:45:00Z">
              <w:r w:rsidRPr="00A270B5" w:rsidDel="004A2D26">
                <w:rPr>
                  <w:rFonts w:ascii="Arial" w:eastAsia="Times New Roman" w:hAnsi="Arial" w:cs="Arial"/>
                  <w:color w:val="000000"/>
                  <w:sz w:val="16"/>
                  <w:szCs w:val="16"/>
                </w:rPr>
                <w:delText>6%</w:delText>
              </w:r>
              <w:bookmarkStart w:id="6661" w:name="_Toc190881482"/>
              <w:bookmarkStart w:id="6662" w:name="_Toc190884195"/>
              <w:bookmarkEnd w:id="6661"/>
              <w:bookmarkEnd w:id="6662"/>
            </w:del>
          </w:p>
        </w:tc>
        <w:tc>
          <w:tcPr>
            <w:tcW w:w="736" w:type="dxa"/>
            <w:noWrap/>
            <w:hideMark/>
          </w:tcPr>
          <w:p w14:paraId="7BFCE202" w14:textId="49D14BE9"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63" w:author="Gidon Kupietzky" w:date="2025-02-13T17:45:00Z" w16du:dateUtc="2025-02-13T15:45:00Z"/>
                <w:rFonts w:ascii="Arial" w:eastAsia="Times New Roman" w:hAnsi="Arial" w:cs="Arial"/>
                <w:color w:val="000000"/>
                <w:sz w:val="16"/>
                <w:szCs w:val="16"/>
              </w:rPr>
              <w:pPrChange w:id="666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65" w:author="Gidon Kupietzky" w:date="2025-02-13T17:45:00Z" w16du:dateUtc="2025-02-13T15:45:00Z">
              <w:r w:rsidRPr="00A270B5" w:rsidDel="004A2D26">
                <w:rPr>
                  <w:rFonts w:ascii="Arial" w:eastAsia="Times New Roman" w:hAnsi="Arial" w:cs="Arial"/>
                  <w:color w:val="000000"/>
                  <w:sz w:val="16"/>
                  <w:szCs w:val="16"/>
                </w:rPr>
                <w:delText>4%</w:delText>
              </w:r>
              <w:bookmarkStart w:id="6666" w:name="_Toc190881483"/>
              <w:bookmarkStart w:id="6667" w:name="_Toc190884196"/>
              <w:bookmarkEnd w:id="6666"/>
              <w:bookmarkEnd w:id="6667"/>
            </w:del>
          </w:p>
        </w:tc>
        <w:tc>
          <w:tcPr>
            <w:tcW w:w="736" w:type="dxa"/>
            <w:noWrap/>
            <w:hideMark/>
          </w:tcPr>
          <w:p w14:paraId="2F7765F5" w14:textId="7FBD8F4E"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68" w:author="Gidon Kupietzky" w:date="2025-02-13T17:45:00Z" w16du:dateUtc="2025-02-13T15:45:00Z"/>
                <w:rFonts w:ascii="Arial" w:eastAsia="Times New Roman" w:hAnsi="Arial" w:cs="Arial"/>
                <w:color w:val="000000"/>
                <w:sz w:val="16"/>
                <w:szCs w:val="16"/>
              </w:rPr>
              <w:pPrChange w:id="666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70" w:author="Gidon Kupietzky" w:date="2025-02-13T17:45:00Z" w16du:dateUtc="2025-02-13T15:45:00Z">
              <w:r w:rsidRPr="00A270B5" w:rsidDel="004A2D26">
                <w:rPr>
                  <w:rFonts w:ascii="Arial" w:eastAsia="Times New Roman" w:hAnsi="Arial" w:cs="Arial"/>
                  <w:color w:val="000000"/>
                  <w:sz w:val="16"/>
                  <w:szCs w:val="16"/>
                </w:rPr>
                <w:delText>3%</w:delText>
              </w:r>
              <w:bookmarkStart w:id="6671" w:name="_Toc190881484"/>
              <w:bookmarkStart w:id="6672" w:name="_Toc190884197"/>
              <w:bookmarkEnd w:id="6671"/>
              <w:bookmarkEnd w:id="6672"/>
            </w:del>
          </w:p>
        </w:tc>
        <w:tc>
          <w:tcPr>
            <w:tcW w:w="736" w:type="dxa"/>
            <w:noWrap/>
            <w:hideMark/>
          </w:tcPr>
          <w:p w14:paraId="128F2BF8" w14:textId="0A575144"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73" w:author="Gidon Kupietzky" w:date="2025-02-13T17:45:00Z" w16du:dateUtc="2025-02-13T15:45:00Z"/>
                <w:rFonts w:ascii="Arial" w:eastAsia="Times New Roman" w:hAnsi="Arial" w:cs="Arial"/>
                <w:color w:val="000000"/>
                <w:sz w:val="16"/>
                <w:szCs w:val="16"/>
              </w:rPr>
              <w:pPrChange w:id="667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75" w:author="Gidon Kupietzky" w:date="2025-02-13T17:45:00Z" w16du:dateUtc="2025-02-13T15:45:00Z">
              <w:r w:rsidRPr="00A270B5" w:rsidDel="004A2D26">
                <w:rPr>
                  <w:rFonts w:ascii="Arial" w:eastAsia="Times New Roman" w:hAnsi="Arial" w:cs="Arial"/>
                  <w:color w:val="000000"/>
                  <w:sz w:val="16"/>
                  <w:szCs w:val="16"/>
                </w:rPr>
                <w:delText>3%</w:delText>
              </w:r>
              <w:bookmarkStart w:id="6676" w:name="_Toc190881485"/>
              <w:bookmarkStart w:id="6677" w:name="_Toc190884198"/>
              <w:bookmarkEnd w:id="6676"/>
              <w:bookmarkEnd w:id="6677"/>
            </w:del>
          </w:p>
        </w:tc>
        <w:tc>
          <w:tcPr>
            <w:tcW w:w="736" w:type="dxa"/>
            <w:noWrap/>
            <w:hideMark/>
          </w:tcPr>
          <w:p w14:paraId="199672E8" w14:textId="5D13BDD2"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78" w:author="Gidon Kupietzky" w:date="2025-02-13T17:45:00Z" w16du:dateUtc="2025-02-13T15:45:00Z"/>
                <w:rFonts w:ascii="Arial" w:eastAsia="Times New Roman" w:hAnsi="Arial" w:cs="Arial"/>
                <w:color w:val="000000"/>
                <w:sz w:val="16"/>
                <w:szCs w:val="16"/>
              </w:rPr>
              <w:pPrChange w:id="667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80" w:author="Gidon Kupietzky" w:date="2025-02-13T17:45:00Z" w16du:dateUtc="2025-02-13T15:45:00Z">
              <w:r w:rsidRPr="00A270B5" w:rsidDel="004A2D26">
                <w:rPr>
                  <w:rFonts w:ascii="Arial" w:eastAsia="Times New Roman" w:hAnsi="Arial" w:cs="Arial"/>
                  <w:color w:val="000000"/>
                  <w:sz w:val="16"/>
                  <w:szCs w:val="16"/>
                </w:rPr>
                <w:delText>2%</w:delText>
              </w:r>
              <w:bookmarkStart w:id="6681" w:name="_Toc190881486"/>
              <w:bookmarkStart w:id="6682" w:name="_Toc190884199"/>
              <w:bookmarkEnd w:id="6681"/>
              <w:bookmarkEnd w:id="6682"/>
            </w:del>
          </w:p>
        </w:tc>
        <w:tc>
          <w:tcPr>
            <w:tcW w:w="910" w:type="dxa"/>
            <w:noWrap/>
            <w:hideMark/>
          </w:tcPr>
          <w:p w14:paraId="3BC2EF65" w14:textId="3A7F3A38"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83" w:author="Gidon Kupietzky" w:date="2025-02-13T17:45:00Z" w16du:dateUtc="2025-02-13T15:45:00Z"/>
                <w:rFonts w:ascii="Arial" w:eastAsia="Times New Roman" w:hAnsi="Arial" w:cs="Arial"/>
                <w:color w:val="000000"/>
                <w:sz w:val="16"/>
                <w:szCs w:val="16"/>
              </w:rPr>
              <w:pPrChange w:id="6684"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85" w:author="Gidon Kupietzky" w:date="2025-02-13T17:45:00Z" w16du:dateUtc="2025-02-13T15:45:00Z">
              <w:r w:rsidRPr="00A270B5" w:rsidDel="004A2D26">
                <w:rPr>
                  <w:rFonts w:ascii="Arial" w:eastAsia="Times New Roman" w:hAnsi="Arial" w:cs="Arial"/>
                  <w:color w:val="000000"/>
                  <w:sz w:val="16"/>
                  <w:szCs w:val="16"/>
                </w:rPr>
                <w:delText>2%</w:delText>
              </w:r>
              <w:bookmarkStart w:id="6686" w:name="_Toc190881487"/>
              <w:bookmarkStart w:id="6687" w:name="_Toc190884200"/>
              <w:bookmarkEnd w:id="6686"/>
              <w:bookmarkEnd w:id="6687"/>
            </w:del>
          </w:p>
        </w:tc>
        <w:tc>
          <w:tcPr>
            <w:tcW w:w="688" w:type="dxa"/>
            <w:noWrap/>
            <w:hideMark/>
          </w:tcPr>
          <w:p w14:paraId="4066C99D" w14:textId="38E72191"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688" w:author="Gidon Kupietzky" w:date="2025-02-13T17:45:00Z" w16du:dateUtc="2025-02-13T15:45:00Z"/>
                <w:rFonts w:ascii="Arial" w:eastAsia="Times New Roman" w:hAnsi="Arial" w:cs="Arial"/>
                <w:color w:val="000000"/>
                <w:sz w:val="16"/>
                <w:szCs w:val="16"/>
              </w:rPr>
              <w:pPrChange w:id="6689"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690" w:author="Gidon Kupietzky" w:date="2025-02-13T17:45:00Z" w16du:dateUtc="2025-02-13T15:45:00Z">
              <w:r w:rsidRPr="00A270B5" w:rsidDel="004A2D26">
                <w:rPr>
                  <w:rFonts w:ascii="Arial" w:eastAsia="Times New Roman" w:hAnsi="Arial" w:cs="Arial"/>
                  <w:color w:val="000000"/>
                  <w:sz w:val="16"/>
                  <w:szCs w:val="16"/>
                </w:rPr>
                <w:delText>4.2</w:delText>
              </w:r>
              <w:bookmarkStart w:id="6691" w:name="_Toc190881488"/>
              <w:bookmarkStart w:id="6692" w:name="_Toc190884201"/>
              <w:bookmarkEnd w:id="6691"/>
              <w:bookmarkEnd w:id="6692"/>
            </w:del>
          </w:p>
        </w:tc>
        <w:bookmarkStart w:id="6693" w:name="_Toc190881489"/>
        <w:bookmarkStart w:id="6694" w:name="_Toc190884202"/>
        <w:bookmarkEnd w:id="6693"/>
        <w:bookmarkEnd w:id="6694"/>
      </w:tr>
      <w:tr w:rsidR="004A2D26" w:rsidRPr="00A270B5" w:rsidDel="004A2D26" w14:paraId="1116E9D0" w14:textId="77777777" w:rsidTr="00B25F53">
        <w:trPr>
          <w:cnfStyle w:val="000000100000" w:firstRow="0" w:lastRow="0" w:firstColumn="0" w:lastColumn="0" w:oddVBand="0" w:evenVBand="0" w:oddHBand="1" w:evenHBand="0" w:firstRowFirstColumn="0" w:firstRowLastColumn="0" w:lastRowFirstColumn="0" w:lastRowLastColumn="0"/>
          <w:trHeight w:val="413"/>
          <w:del w:id="6695"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4482394B" w14:textId="654A3BA9" w:rsidR="00A270B5" w:rsidRPr="00A270B5" w:rsidDel="004A2D26" w:rsidRDefault="00A270B5">
            <w:pPr>
              <w:tabs>
                <w:tab w:val="left" w:pos="2446"/>
              </w:tabs>
              <w:spacing w:line="276" w:lineRule="auto"/>
              <w:rPr>
                <w:del w:id="6696" w:author="Gidon Kupietzky" w:date="2025-02-13T17:45:00Z" w16du:dateUtc="2025-02-13T15:45:00Z"/>
                <w:rFonts w:ascii="Arial" w:eastAsia="Times New Roman" w:hAnsi="Arial" w:cs="Arial"/>
                <w:color w:val="000000"/>
                <w:sz w:val="16"/>
                <w:szCs w:val="16"/>
              </w:rPr>
              <w:pPrChange w:id="6697" w:author="Gidon Kupietzky" w:date="2025-02-13T17:45:00Z" w16du:dateUtc="2025-02-13T15:45:00Z">
                <w:pPr>
                  <w:spacing w:before="0" w:line="240" w:lineRule="auto"/>
                  <w:ind w:left="0"/>
                </w:pPr>
              </w:pPrChange>
            </w:pPr>
            <w:del w:id="6698" w:author="Gidon Kupietzky" w:date="2025-02-13T17:45:00Z" w16du:dateUtc="2025-02-13T15:45:00Z">
              <w:r w:rsidRPr="00A270B5" w:rsidDel="004A2D26">
                <w:rPr>
                  <w:rFonts w:ascii="Arial" w:eastAsia="Times New Roman" w:hAnsi="Arial" w:cs="Arial" w:hint="cs"/>
                  <w:color w:val="000000"/>
                  <w:sz w:val="16"/>
                  <w:szCs w:val="16"/>
                  <w:rtl/>
                </w:rPr>
                <w:lastRenderedPageBreak/>
                <w:delText>כללי בינוני</w:delText>
              </w:r>
              <w:bookmarkStart w:id="6699" w:name="_Toc190881490"/>
              <w:bookmarkStart w:id="6700" w:name="_Toc190884203"/>
              <w:bookmarkEnd w:id="6699"/>
              <w:bookmarkEnd w:id="6700"/>
            </w:del>
          </w:p>
        </w:tc>
        <w:tc>
          <w:tcPr>
            <w:tcW w:w="689" w:type="dxa"/>
            <w:noWrap/>
            <w:hideMark/>
          </w:tcPr>
          <w:p w14:paraId="52DCC93D" w14:textId="7D2033F7"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01" w:author="Gidon Kupietzky" w:date="2025-02-13T17:45:00Z" w16du:dateUtc="2025-02-13T15:45:00Z"/>
                <w:rFonts w:ascii="Arial" w:eastAsia="Times New Roman" w:hAnsi="Arial" w:cs="Arial"/>
                <w:color w:val="000000"/>
                <w:sz w:val="16"/>
                <w:szCs w:val="16"/>
                <w:rtl/>
              </w:rPr>
              <w:pPrChange w:id="670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03" w:author="Gidon Kupietzky" w:date="2025-02-13T17:45:00Z" w16du:dateUtc="2025-02-13T15:45:00Z">
              <w:r w:rsidRPr="00A270B5" w:rsidDel="004A2D26">
                <w:rPr>
                  <w:rFonts w:ascii="Arial" w:eastAsia="Times New Roman" w:hAnsi="Arial" w:cs="Arial"/>
                  <w:color w:val="000000"/>
                  <w:sz w:val="16"/>
                  <w:szCs w:val="16"/>
                </w:rPr>
                <w:delText>5%</w:delText>
              </w:r>
              <w:bookmarkStart w:id="6704" w:name="_Toc190881491"/>
              <w:bookmarkStart w:id="6705" w:name="_Toc190884204"/>
              <w:bookmarkEnd w:id="6704"/>
              <w:bookmarkEnd w:id="6705"/>
            </w:del>
          </w:p>
        </w:tc>
        <w:tc>
          <w:tcPr>
            <w:tcW w:w="689" w:type="dxa"/>
            <w:noWrap/>
            <w:hideMark/>
          </w:tcPr>
          <w:p w14:paraId="7B20FE93" w14:textId="7858549B"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06" w:author="Gidon Kupietzky" w:date="2025-02-13T17:45:00Z" w16du:dateUtc="2025-02-13T15:45:00Z"/>
                <w:rFonts w:ascii="Arial" w:eastAsia="Times New Roman" w:hAnsi="Arial" w:cs="Arial"/>
                <w:color w:val="000000"/>
                <w:sz w:val="16"/>
                <w:szCs w:val="16"/>
              </w:rPr>
              <w:pPrChange w:id="670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08" w:author="Gidon Kupietzky" w:date="2025-02-13T17:45:00Z" w16du:dateUtc="2025-02-13T15:45:00Z">
              <w:r w:rsidRPr="00A270B5" w:rsidDel="004A2D26">
                <w:rPr>
                  <w:rFonts w:ascii="Arial" w:eastAsia="Times New Roman" w:hAnsi="Arial" w:cs="Arial"/>
                  <w:color w:val="000000"/>
                  <w:sz w:val="16"/>
                  <w:szCs w:val="16"/>
                </w:rPr>
                <w:delText>6%</w:delText>
              </w:r>
              <w:bookmarkStart w:id="6709" w:name="_Toc190881492"/>
              <w:bookmarkStart w:id="6710" w:name="_Toc190884205"/>
              <w:bookmarkEnd w:id="6709"/>
              <w:bookmarkEnd w:id="6710"/>
            </w:del>
          </w:p>
        </w:tc>
        <w:tc>
          <w:tcPr>
            <w:tcW w:w="737" w:type="dxa"/>
            <w:noWrap/>
            <w:hideMark/>
          </w:tcPr>
          <w:p w14:paraId="3BD3504D" w14:textId="34553B2B"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11" w:author="Gidon Kupietzky" w:date="2025-02-13T17:45:00Z" w16du:dateUtc="2025-02-13T15:45:00Z"/>
                <w:rFonts w:ascii="Arial" w:eastAsia="Times New Roman" w:hAnsi="Arial" w:cs="Arial"/>
                <w:color w:val="000000"/>
                <w:sz w:val="16"/>
                <w:szCs w:val="16"/>
              </w:rPr>
              <w:pPrChange w:id="671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13" w:author="Gidon Kupietzky" w:date="2025-02-13T17:45:00Z" w16du:dateUtc="2025-02-13T15:45:00Z">
              <w:r w:rsidRPr="00A270B5" w:rsidDel="004A2D26">
                <w:rPr>
                  <w:rFonts w:ascii="Arial" w:eastAsia="Times New Roman" w:hAnsi="Arial" w:cs="Arial"/>
                  <w:color w:val="000000"/>
                  <w:sz w:val="16"/>
                  <w:szCs w:val="16"/>
                </w:rPr>
                <w:delText>8%</w:delText>
              </w:r>
              <w:bookmarkStart w:id="6714" w:name="_Toc190881493"/>
              <w:bookmarkStart w:id="6715" w:name="_Toc190884206"/>
              <w:bookmarkEnd w:id="6714"/>
              <w:bookmarkEnd w:id="6715"/>
            </w:del>
          </w:p>
        </w:tc>
        <w:tc>
          <w:tcPr>
            <w:tcW w:w="737" w:type="dxa"/>
            <w:noWrap/>
            <w:hideMark/>
          </w:tcPr>
          <w:p w14:paraId="34BC8067" w14:textId="533C3AE3"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16" w:author="Gidon Kupietzky" w:date="2025-02-13T17:45:00Z" w16du:dateUtc="2025-02-13T15:45:00Z"/>
                <w:rFonts w:ascii="Arial" w:eastAsia="Times New Roman" w:hAnsi="Arial" w:cs="Arial"/>
                <w:color w:val="000000"/>
                <w:sz w:val="16"/>
                <w:szCs w:val="16"/>
              </w:rPr>
              <w:pPrChange w:id="671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18" w:author="Gidon Kupietzky" w:date="2025-02-13T17:45:00Z" w16du:dateUtc="2025-02-13T15:45:00Z">
              <w:r w:rsidRPr="00A270B5" w:rsidDel="004A2D26">
                <w:rPr>
                  <w:rFonts w:ascii="Arial" w:eastAsia="Times New Roman" w:hAnsi="Arial" w:cs="Arial"/>
                  <w:color w:val="000000"/>
                  <w:sz w:val="16"/>
                  <w:szCs w:val="16"/>
                </w:rPr>
                <w:delText>9%</w:delText>
              </w:r>
              <w:bookmarkStart w:id="6719" w:name="_Toc190881494"/>
              <w:bookmarkStart w:id="6720" w:name="_Toc190884207"/>
              <w:bookmarkEnd w:id="6719"/>
              <w:bookmarkEnd w:id="6720"/>
            </w:del>
          </w:p>
        </w:tc>
        <w:tc>
          <w:tcPr>
            <w:tcW w:w="736" w:type="dxa"/>
            <w:noWrap/>
            <w:hideMark/>
          </w:tcPr>
          <w:p w14:paraId="3E96AE82" w14:textId="0A1450A5"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21" w:author="Gidon Kupietzky" w:date="2025-02-13T17:45:00Z" w16du:dateUtc="2025-02-13T15:45:00Z"/>
                <w:rFonts w:ascii="Arial" w:eastAsia="Times New Roman" w:hAnsi="Arial" w:cs="Arial"/>
                <w:color w:val="000000"/>
                <w:sz w:val="16"/>
                <w:szCs w:val="16"/>
              </w:rPr>
              <w:pPrChange w:id="672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23" w:author="Gidon Kupietzky" w:date="2025-02-13T17:45:00Z" w16du:dateUtc="2025-02-13T15:45:00Z">
              <w:r w:rsidRPr="00A270B5" w:rsidDel="004A2D26">
                <w:rPr>
                  <w:rFonts w:ascii="Arial" w:eastAsia="Times New Roman" w:hAnsi="Arial" w:cs="Arial"/>
                  <w:color w:val="000000"/>
                  <w:sz w:val="16"/>
                  <w:szCs w:val="16"/>
                </w:rPr>
                <w:delText>10%</w:delText>
              </w:r>
              <w:bookmarkStart w:id="6724" w:name="_Toc190881495"/>
              <w:bookmarkStart w:id="6725" w:name="_Toc190884208"/>
              <w:bookmarkEnd w:id="6724"/>
              <w:bookmarkEnd w:id="6725"/>
            </w:del>
          </w:p>
        </w:tc>
        <w:tc>
          <w:tcPr>
            <w:tcW w:w="736" w:type="dxa"/>
            <w:noWrap/>
            <w:hideMark/>
          </w:tcPr>
          <w:p w14:paraId="35B188D2" w14:textId="2078B171"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26" w:author="Gidon Kupietzky" w:date="2025-02-13T17:45:00Z" w16du:dateUtc="2025-02-13T15:45:00Z"/>
                <w:rFonts w:ascii="Arial" w:eastAsia="Times New Roman" w:hAnsi="Arial" w:cs="Arial"/>
                <w:color w:val="000000"/>
                <w:sz w:val="16"/>
                <w:szCs w:val="16"/>
              </w:rPr>
              <w:pPrChange w:id="672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28" w:author="Gidon Kupietzky" w:date="2025-02-13T17:45:00Z" w16du:dateUtc="2025-02-13T15:45:00Z">
              <w:r w:rsidRPr="00A270B5" w:rsidDel="004A2D26">
                <w:rPr>
                  <w:rFonts w:ascii="Arial" w:eastAsia="Times New Roman" w:hAnsi="Arial" w:cs="Arial"/>
                  <w:color w:val="000000"/>
                  <w:sz w:val="16"/>
                  <w:szCs w:val="16"/>
                </w:rPr>
                <w:delText>8%</w:delText>
              </w:r>
              <w:bookmarkStart w:id="6729" w:name="_Toc190881496"/>
              <w:bookmarkStart w:id="6730" w:name="_Toc190884209"/>
              <w:bookmarkEnd w:id="6729"/>
              <w:bookmarkEnd w:id="6730"/>
            </w:del>
          </w:p>
        </w:tc>
        <w:tc>
          <w:tcPr>
            <w:tcW w:w="736" w:type="dxa"/>
            <w:noWrap/>
            <w:hideMark/>
          </w:tcPr>
          <w:p w14:paraId="76DAA0B9" w14:textId="03162315"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31" w:author="Gidon Kupietzky" w:date="2025-02-13T17:45:00Z" w16du:dateUtc="2025-02-13T15:45:00Z"/>
                <w:rFonts w:ascii="Arial" w:eastAsia="Times New Roman" w:hAnsi="Arial" w:cs="Arial"/>
                <w:color w:val="000000"/>
                <w:sz w:val="16"/>
                <w:szCs w:val="16"/>
              </w:rPr>
              <w:pPrChange w:id="673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33" w:author="Gidon Kupietzky" w:date="2025-02-13T17:45:00Z" w16du:dateUtc="2025-02-13T15:45:00Z">
              <w:r w:rsidRPr="00A270B5" w:rsidDel="004A2D26">
                <w:rPr>
                  <w:rFonts w:ascii="Arial" w:eastAsia="Times New Roman" w:hAnsi="Arial" w:cs="Arial"/>
                  <w:color w:val="000000"/>
                  <w:sz w:val="16"/>
                  <w:szCs w:val="16"/>
                </w:rPr>
                <w:delText>5%</w:delText>
              </w:r>
              <w:bookmarkStart w:id="6734" w:name="_Toc190881497"/>
              <w:bookmarkStart w:id="6735" w:name="_Toc190884210"/>
              <w:bookmarkEnd w:id="6734"/>
              <w:bookmarkEnd w:id="6735"/>
            </w:del>
          </w:p>
        </w:tc>
        <w:tc>
          <w:tcPr>
            <w:tcW w:w="736" w:type="dxa"/>
            <w:noWrap/>
            <w:hideMark/>
          </w:tcPr>
          <w:p w14:paraId="3C54E181" w14:textId="29FF3BF8"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36" w:author="Gidon Kupietzky" w:date="2025-02-13T17:45:00Z" w16du:dateUtc="2025-02-13T15:45:00Z"/>
                <w:rFonts w:ascii="Arial" w:eastAsia="Times New Roman" w:hAnsi="Arial" w:cs="Arial"/>
                <w:color w:val="000000"/>
                <w:sz w:val="16"/>
                <w:szCs w:val="16"/>
              </w:rPr>
              <w:pPrChange w:id="673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38" w:author="Gidon Kupietzky" w:date="2025-02-13T17:45:00Z" w16du:dateUtc="2025-02-13T15:45:00Z">
              <w:r w:rsidRPr="00A270B5" w:rsidDel="004A2D26">
                <w:rPr>
                  <w:rFonts w:ascii="Arial" w:eastAsia="Times New Roman" w:hAnsi="Arial" w:cs="Arial"/>
                  <w:color w:val="000000"/>
                  <w:sz w:val="16"/>
                  <w:szCs w:val="16"/>
                </w:rPr>
                <w:delText>4%</w:delText>
              </w:r>
              <w:bookmarkStart w:id="6739" w:name="_Toc190881498"/>
              <w:bookmarkStart w:id="6740" w:name="_Toc190884211"/>
              <w:bookmarkEnd w:id="6739"/>
              <w:bookmarkEnd w:id="6740"/>
            </w:del>
          </w:p>
        </w:tc>
        <w:tc>
          <w:tcPr>
            <w:tcW w:w="736" w:type="dxa"/>
            <w:noWrap/>
            <w:hideMark/>
          </w:tcPr>
          <w:p w14:paraId="1F5BD4ED" w14:textId="539157B5"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41" w:author="Gidon Kupietzky" w:date="2025-02-13T17:45:00Z" w16du:dateUtc="2025-02-13T15:45:00Z"/>
                <w:rFonts w:ascii="Arial" w:eastAsia="Times New Roman" w:hAnsi="Arial" w:cs="Arial"/>
                <w:color w:val="000000"/>
                <w:sz w:val="16"/>
                <w:szCs w:val="16"/>
              </w:rPr>
              <w:pPrChange w:id="674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43" w:author="Gidon Kupietzky" w:date="2025-02-13T17:45:00Z" w16du:dateUtc="2025-02-13T15:45:00Z">
              <w:r w:rsidRPr="00A270B5" w:rsidDel="004A2D26">
                <w:rPr>
                  <w:rFonts w:ascii="Arial" w:eastAsia="Times New Roman" w:hAnsi="Arial" w:cs="Arial"/>
                  <w:color w:val="000000"/>
                  <w:sz w:val="16"/>
                  <w:szCs w:val="16"/>
                </w:rPr>
                <w:delText>5%</w:delText>
              </w:r>
              <w:bookmarkStart w:id="6744" w:name="_Toc190881499"/>
              <w:bookmarkStart w:id="6745" w:name="_Toc190884212"/>
              <w:bookmarkEnd w:id="6744"/>
              <w:bookmarkEnd w:id="6745"/>
            </w:del>
          </w:p>
        </w:tc>
        <w:tc>
          <w:tcPr>
            <w:tcW w:w="736" w:type="dxa"/>
            <w:noWrap/>
            <w:hideMark/>
          </w:tcPr>
          <w:p w14:paraId="21045161" w14:textId="3D5021DD"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46" w:author="Gidon Kupietzky" w:date="2025-02-13T17:45:00Z" w16du:dateUtc="2025-02-13T15:45:00Z"/>
                <w:rFonts w:ascii="Arial" w:eastAsia="Times New Roman" w:hAnsi="Arial" w:cs="Arial"/>
                <w:color w:val="000000"/>
                <w:sz w:val="16"/>
                <w:szCs w:val="16"/>
              </w:rPr>
              <w:pPrChange w:id="674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48" w:author="Gidon Kupietzky" w:date="2025-02-13T17:45:00Z" w16du:dateUtc="2025-02-13T15:45:00Z">
              <w:r w:rsidRPr="00A270B5" w:rsidDel="004A2D26">
                <w:rPr>
                  <w:rFonts w:ascii="Arial" w:eastAsia="Times New Roman" w:hAnsi="Arial" w:cs="Arial"/>
                  <w:color w:val="000000"/>
                  <w:sz w:val="16"/>
                  <w:szCs w:val="16"/>
                </w:rPr>
                <w:delText>6%</w:delText>
              </w:r>
              <w:bookmarkStart w:id="6749" w:name="_Toc190881500"/>
              <w:bookmarkStart w:id="6750" w:name="_Toc190884213"/>
              <w:bookmarkEnd w:id="6749"/>
              <w:bookmarkEnd w:id="6750"/>
            </w:del>
          </w:p>
        </w:tc>
        <w:tc>
          <w:tcPr>
            <w:tcW w:w="736" w:type="dxa"/>
            <w:noWrap/>
            <w:hideMark/>
          </w:tcPr>
          <w:p w14:paraId="3DB2C271" w14:textId="36325CF3"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51" w:author="Gidon Kupietzky" w:date="2025-02-13T17:45:00Z" w16du:dateUtc="2025-02-13T15:45:00Z"/>
                <w:rFonts w:ascii="Arial" w:eastAsia="Times New Roman" w:hAnsi="Arial" w:cs="Arial"/>
                <w:color w:val="000000"/>
                <w:sz w:val="16"/>
                <w:szCs w:val="16"/>
              </w:rPr>
              <w:pPrChange w:id="675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53" w:author="Gidon Kupietzky" w:date="2025-02-13T17:45:00Z" w16du:dateUtc="2025-02-13T15:45:00Z">
              <w:r w:rsidRPr="00A270B5" w:rsidDel="004A2D26">
                <w:rPr>
                  <w:rFonts w:ascii="Arial" w:eastAsia="Times New Roman" w:hAnsi="Arial" w:cs="Arial"/>
                  <w:color w:val="000000"/>
                  <w:sz w:val="16"/>
                  <w:szCs w:val="16"/>
                </w:rPr>
                <w:delText>7%</w:delText>
              </w:r>
              <w:bookmarkStart w:id="6754" w:name="_Toc190881501"/>
              <w:bookmarkStart w:id="6755" w:name="_Toc190884214"/>
              <w:bookmarkEnd w:id="6754"/>
              <w:bookmarkEnd w:id="6755"/>
            </w:del>
          </w:p>
        </w:tc>
        <w:tc>
          <w:tcPr>
            <w:tcW w:w="736" w:type="dxa"/>
            <w:noWrap/>
            <w:hideMark/>
          </w:tcPr>
          <w:p w14:paraId="0DDA387A" w14:textId="2857C52C"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56" w:author="Gidon Kupietzky" w:date="2025-02-13T17:45:00Z" w16du:dateUtc="2025-02-13T15:45:00Z"/>
                <w:rFonts w:ascii="Arial" w:eastAsia="Times New Roman" w:hAnsi="Arial" w:cs="Arial"/>
                <w:color w:val="000000"/>
                <w:sz w:val="16"/>
                <w:szCs w:val="16"/>
              </w:rPr>
              <w:pPrChange w:id="675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58" w:author="Gidon Kupietzky" w:date="2025-02-13T17:45:00Z" w16du:dateUtc="2025-02-13T15:45:00Z">
              <w:r w:rsidRPr="00A270B5" w:rsidDel="004A2D26">
                <w:rPr>
                  <w:rFonts w:ascii="Arial" w:eastAsia="Times New Roman" w:hAnsi="Arial" w:cs="Arial"/>
                  <w:color w:val="000000"/>
                  <w:sz w:val="16"/>
                  <w:szCs w:val="16"/>
                </w:rPr>
                <w:delText>8%</w:delText>
              </w:r>
              <w:bookmarkStart w:id="6759" w:name="_Toc190881502"/>
              <w:bookmarkStart w:id="6760" w:name="_Toc190884215"/>
              <w:bookmarkEnd w:id="6759"/>
              <w:bookmarkEnd w:id="6760"/>
            </w:del>
          </w:p>
        </w:tc>
        <w:tc>
          <w:tcPr>
            <w:tcW w:w="736" w:type="dxa"/>
            <w:noWrap/>
            <w:hideMark/>
          </w:tcPr>
          <w:p w14:paraId="07B5687B" w14:textId="44D972CE"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61" w:author="Gidon Kupietzky" w:date="2025-02-13T17:45:00Z" w16du:dateUtc="2025-02-13T15:45:00Z"/>
                <w:rFonts w:ascii="Arial" w:eastAsia="Times New Roman" w:hAnsi="Arial" w:cs="Arial"/>
                <w:color w:val="000000"/>
                <w:sz w:val="16"/>
                <w:szCs w:val="16"/>
              </w:rPr>
              <w:pPrChange w:id="676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63" w:author="Gidon Kupietzky" w:date="2025-02-13T17:45:00Z" w16du:dateUtc="2025-02-13T15:45:00Z">
              <w:r w:rsidRPr="00A270B5" w:rsidDel="004A2D26">
                <w:rPr>
                  <w:rFonts w:ascii="Arial" w:eastAsia="Times New Roman" w:hAnsi="Arial" w:cs="Arial"/>
                  <w:color w:val="000000"/>
                  <w:sz w:val="16"/>
                  <w:szCs w:val="16"/>
                </w:rPr>
                <w:delText>7%</w:delText>
              </w:r>
              <w:bookmarkStart w:id="6764" w:name="_Toc190881503"/>
              <w:bookmarkStart w:id="6765" w:name="_Toc190884216"/>
              <w:bookmarkEnd w:id="6764"/>
              <w:bookmarkEnd w:id="6765"/>
            </w:del>
          </w:p>
        </w:tc>
        <w:tc>
          <w:tcPr>
            <w:tcW w:w="736" w:type="dxa"/>
            <w:noWrap/>
            <w:hideMark/>
          </w:tcPr>
          <w:p w14:paraId="5575E716" w14:textId="1B011242"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66" w:author="Gidon Kupietzky" w:date="2025-02-13T17:45:00Z" w16du:dateUtc="2025-02-13T15:45:00Z"/>
                <w:rFonts w:ascii="Arial" w:eastAsia="Times New Roman" w:hAnsi="Arial" w:cs="Arial"/>
                <w:color w:val="000000"/>
                <w:sz w:val="16"/>
                <w:szCs w:val="16"/>
              </w:rPr>
              <w:pPrChange w:id="676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68" w:author="Gidon Kupietzky" w:date="2025-02-13T17:45:00Z" w16du:dateUtc="2025-02-13T15:45:00Z">
              <w:r w:rsidRPr="00A270B5" w:rsidDel="004A2D26">
                <w:rPr>
                  <w:rFonts w:ascii="Arial" w:eastAsia="Times New Roman" w:hAnsi="Arial" w:cs="Arial"/>
                  <w:color w:val="000000"/>
                  <w:sz w:val="16"/>
                  <w:szCs w:val="16"/>
                </w:rPr>
                <w:delText>5%</w:delText>
              </w:r>
              <w:bookmarkStart w:id="6769" w:name="_Toc190881504"/>
              <w:bookmarkStart w:id="6770" w:name="_Toc190884217"/>
              <w:bookmarkEnd w:id="6769"/>
              <w:bookmarkEnd w:id="6770"/>
            </w:del>
          </w:p>
        </w:tc>
        <w:tc>
          <w:tcPr>
            <w:tcW w:w="736" w:type="dxa"/>
            <w:noWrap/>
            <w:hideMark/>
          </w:tcPr>
          <w:p w14:paraId="272F1DDF" w14:textId="3AF7B8A1"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71" w:author="Gidon Kupietzky" w:date="2025-02-13T17:45:00Z" w16du:dateUtc="2025-02-13T15:45:00Z"/>
                <w:rFonts w:ascii="Arial" w:eastAsia="Times New Roman" w:hAnsi="Arial" w:cs="Arial"/>
                <w:color w:val="000000"/>
                <w:sz w:val="16"/>
                <w:szCs w:val="16"/>
              </w:rPr>
              <w:pPrChange w:id="677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73" w:author="Gidon Kupietzky" w:date="2025-02-13T17:45:00Z" w16du:dateUtc="2025-02-13T15:45:00Z">
              <w:r w:rsidRPr="00A270B5" w:rsidDel="004A2D26">
                <w:rPr>
                  <w:rFonts w:ascii="Arial" w:eastAsia="Times New Roman" w:hAnsi="Arial" w:cs="Arial"/>
                  <w:color w:val="000000"/>
                  <w:sz w:val="16"/>
                  <w:szCs w:val="16"/>
                </w:rPr>
                <w:delText>3%</w:delText>
              </w:r>
              <w:bookmarkStart w:id="6774" w:name="_Toc190881505"/>
              <w:bookmarkStart w:id="6775" w:name="_Toc190884218"/>
              <w:bookmarkEnd w:id="6774"/>
              <w:bookmarkEnd w:id="6775"/>
            </w:del>
          </w:p>
        </w:tc>
        <w:tc>
          <w:tcPr>
            <w:tcW w:w="910" w:type="dxa"/>
            <w:noWrap/>
            <w:hideMark/>
          </w:tcPr>
          <w:p w14:paraId="5599B68C" w14:textId="6B6918C8"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76" w:author="Gidon Kupietzky" w:date="2025-02-13T17:45:00Z" w16du:dateUtc="2025-02-13T15:45:00Z"/>
                <w:rFonts w:ascii="Arial" w:eastAsia="Times New Roman" w:hAnsi="Arial" w:cs="Arial"/>
                <w:color w:val="000000"/>
                <w:sz w:val="16"/>
                <w:szCs w:val="16"/>
              </w:rPr>
              <w:pPrChange w:id="6777"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78" w:author="Gidon Kupietzky" w:date="2025-02-13T17:45:00Z" w16du:dateUtc="2025-02-13T15:45:00Z">
              <w:r w:rsidRPr="00A270B5" w:rsidDel="004A2D26">
                <w:rPr>
                  <w:rFonts w:ascii="Arial" w:eastAsia="Times New Roman" w:hAnsi="Arial" w:cs="Arial"/>
                  <w:color w:val="000000"/>
                  <w:sz w:val="16"/>
                  <w:szCs w:val="16"/>
                </w:rPr>
                <w:delText>4%</w:delText>
              </w:r>
              <w:bookmarkStart w:id="6779" w:name="_Toc190881506"/>
              <w:bookmarkStart w:id="6780" w:name="_Toc190884219"/>
              <w:bookmarkEnd w:id="6779"/>
              <w:bookmarkEnd w:id="6780"/>
            </w:del>
          </w:p>
        </w:tc>
        <w:tc>
          <w:tcPr>
            <w:tcW w:w="688" w:type="dxa"/>
            <w:noWrap/>
            <w:hideMark/>
          </w:tcPr>
          <w:p w14:paraId="04FCFE17" w14:textId="2BC4FD0D"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781" w:author="Gidon Kupietzky" w:date="2025-02-13T17:45:00Z" w16du:dateUtc="2025-02-13T15:45:00Z"/>
                <w:rFonts w:ascii="Arial" w:eastAsia="Times New Roman" w:hAnsi="Arial" w:cs="Arial"/>
                <w:color w:val="000000"/>
                <w:sz w:val="16"/>
                <w:szCs w:val="16"/>
              </w:rPr>
              <w:pPrChange w:id="6782"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783" w:author="Gidon Kupietzky" w:date="2025-02-13T17:45:00Z" w16du:dateUtc="2025-02-13T15:45:00Z">
              <w:r w:rsidRPr="00A270B5" w:rsidDel="004A2D26">
                <w:rPr>
                  <w:rFonts w:ascii="Arial" w:eastAsia="Times New Roman" w:hAnsi="Arial" w:cs="Arial"/>
                  <w:color w:val="000000"/>
                  <w:sz w:val="16"/>
                  <w:szCs w:val="16"/>
                </w:rPr>
                <w:delText>3.8</w:delText>
              </w:r>
              <w:bookmarkStart w:id="6784" w:name="_Toc190881507"/>
              <w:bookmarkStart w:id="6785" w:name="_Toc190884220"/>
              <w:bookmarkEnd w:id="6784"/>
              <w:bookmarkEnd w:id="6785"/>
            </w:del>
          </w:p>
        </w:tc>
        <w:bookmarkStart w:id="6786" w:name="_Toc190881508"/>
        <w:bookmarkStart w:id="6787" w:name="_Toc190884221"/>
        <w:bookmarkEnd w:id="6786"/>
        <w:bookmarkEnd w:id="6787"/>
      </w:tr>
      <w:tr w:rsidR="00A270B5" w:rsidRPr="00A270B5" w:rsidDel="004A2D26" w14:paraId="3A37E91B" w14:textId="3310D51C" w:rsidTr="00B25F53">
        <w:trPr>
          <w:trHeight w:val="413"/>
          <w:del w:id="6788"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0BF921CD" w14:textId="25082AFB" w:rsidR="00A270B5" w:rsidRPr="00A270B5" w:rsidDel="004A2D26" w:rsidRDefault="00A270B5">
            <w:pPr>
              <w:tabs>
                <w:tab w:val="left" w:pos="2446"/>
              </w:tabs>
              <w:spacing w:line="276" w:lineRule="auto"/>
              <w:rPr>
                <w:del w:id="6789" w:author="Gidon Kupietzky" w:date="2025-02-13T17:45:00Z" w16du:dateUtc="2025-02-13T15:45:00Z"/>
                <w:rFonts w:ascii="Arial" w:eastAsia="Times New Roman" w:hAnsi="Arial" w:cs="Arial"/>
                <w:color w:val="000000"/>
                <w:sz w:val="16"/>
                <w:szCs w:val="16"/>
              </w:rPr>
              <w:pPrChange w:id="6790" w:author="Gidon Kupietzky" w:date="2025-02-13T17:45:00Z" w16du:dateUtc="2025-02-13T15:45:00Z">
                <w:pPr>
                  <w:spacing w:before="0" w:line="240" w:lineRule="auto"/>
                  <w:ind w:left="0"/>
                </w:pPr>
              </w:pPrChange>
            </w:pPr>
            <w:del w:id="6791" w:author="Gidon Kupietzky" w:date="2025-02-13T17:45:00Z" w16du:dateUtc="2025-02-13T15:45:00Z">
              <w:r w:rsidRPr="00A270B5" w:rsidDel="004A2D26">
                <w:rPr>
                  <w:rFonts w:ascii="Arial" w:eastAsia="Times New Roman" w:hAnsi="Arial" w:cs="Arial" w:hint="cs"/>
                  <w:color w:val="000000"/>
                  <w:sz w:val="16"/>
                  <w:szCs w:val="16"/>
                  <w:rtl/>
                </w:rPr>
                <w:delText>כללי מבוגר</w:delText>
              </w:r>
              <w:bookmarkStart w:id="6792" w:name="_Toc190881509"/>
              <w:bookmarkStart w:id="6793" w:name="_Toc190884222"/>
              <w:bookmarkEnd w:id="6792"/>
              <w:bookmarkEnd w:id="6793"/>
            </w:del>
          </w:p>
        </w:tc>
        <w:tc>
          <w:tcPr>
            <w:tcW w:w="689" w:type="dxa"/>
            <w:noWrap/>
            <w:hideMark/>
          </w:tcPr>
          <w:p w14:paraId="6F926FFD" w14:textId="6536A96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794" w:author="Gidon Kupietzky" w:date="2025-02-13T17:45:00Z" w16du:dateUtc="2025-02-13T15:45:00Z"/>
                <w:rFonts w:ascii="Arial" w:eastAsia="Times New Roman" w:hAnsi="Arial" w:cs="Arial"/>
                <w:color w:val="000000"/>
                <w:sz w:val="16"/>
                <w:szCs w:val="16"/>
                <w:rtl/>
              </w:rPr>
              <w:pPrChange w:id="679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796" w:author="Gidon Kupietzky" w:date="2025-02-13T17:45:00Z" w16du:dateUtc="2025-02-13T15:45:00Z">
              <w:r w:rsidRPr="00A270B5" w:rsidDel="004A2D26">
                <w:rPr>
                  <w:rFonts w:ascii="Arial" w:eastAsia="Times New Roman" w:hAnsi="Arial" w:cs="Arial"/>
                  <w:color w:val="000000"/>
                  <w:sz w:val="16"/>
                  <w:szCs w:val="16"/>
                </w:rPr>
                <w:delText>7%</w:delText>
              </w:r>
              <w:bookmarkStart w:id="6797" w:name="_Toc190881510"/>
              <w:bookmarkStart w:id="6798" w:name="_Toc190884223"/>
              <w:bookmarkEnd w:id="6797"/>
              <w:bookmarkEnd w:id="6798"/>
            </w:del>
          </w:p>
        </w:tc>
        <w:tc>
          <w:tcPr>
            <w:tcW w:w="689" w:type="dxa"/>
            <w:noWrap/>
            <w:hideMark/>
          </w:tcPr>
          <w:p w14:paraId="5FDF37CA" w14:textId="6A25E9D2"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799" w:author="Gidon Kupietzky" w:date="2025-02-13T17:45:00Z" w16du:dateUtc="2025-02-13T15:45:00Z"/>
                <w:rFonts w:ascii="Arial" w:eastAsia="Times New Roman" w:hAnsi="Arial" w:cs="Arial"/>
                <w:color w:val="000000"/>
                <w:sz w:val="16"/>
                <w:szCs w:val="16"/>
              </w:rPr>
              <w:pPrChange w:id="680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01" w:author="Gidon Kupietzky" w:date="2025-02-13T17:45:00Z" w16du:dateUtc="2025-02-13T15:45:00Z">
              <w:r w:rsidRPr="00A270B5" w:rsidDel="004A2D26">
                <w:rPr>
                  <w:rFonts w:ascii="Arial" w:eastAsia="Times New Roman" w:hAnsi="Arial" w:cs="Arial"/>
                  <w:color w:val="000000"/>
                  <w:sz w:val="16"/>
                  <w:szCs w:val="16"/>
                </w:rPr>
                <w:delText>7%</w:delText>
              </w:r>
              <w:bookmarkStart w:id="6802" w:name="_Toc190881511"/>
              <w:bookmarkStart w:id="6803" w:name="_Toc190884224"/>
              <w:bookmarkEnd w:id="6802"/>
              <w:bookmarkEnd w:id="6803"/>
            </w:del>
          </w:p>
        </w:tc>
        <w:tc>
          <w:tcPr>
            <w:tcW w:w="737" w:type="dxa"/>
            <w:noWrap/>
            <w:hideMark/>
          </w:tcPr>
          <w:p w14:paraId="116C3C64" w14:textId="3D8A5758"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04" w:author="Gidon Kupietzky" w:date="2025-02-13T17:45:00Z" w16du:dateUtc="2025-02-13T15:45:00Z"/>
                <w:rFonts w:ascii="Arial" w:eastAsia="Times New Roman" w:hAnsi="Arial" w:cs="Arial"/>
                <w:color w:val="000000"/>
                <w:sz w:val="16"/>
                <w:szCs w:val="16"/>
              </w:rPr>
              <w:pPrChange w:id="680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06" w:author="Gidon Kupietzky" w:date="2025-02-13T17:45:00Z" w16du:dateUtc="2025-02-13T15:45:00Z">
              <w:r w:rsidRPr="00A270B5" w:rsidDel="004A2D26">
                <w:rPr>
                  <w:rFonts w:ascii="Arial" w:eastAsia="Times New Roman" w:hAnsi="Arial" w:cs="Arial"/>
                  <w:color w:val="000000"/>
                  <w:sz w:val="16"/>
                  <w:szCs w:val="16"/>
                </w:rPr>
                <w:delText>6%</w:delText>
              </w:r>
              <w:bookmarkStart w:id="6807" w:name="_Toc190881512"/>
              <w:bookmarkStart w:id="6808" w:name="_Toc190884225"/>
              <w:bookmarkEnd w:id="6807"/>
              <w:bookmarkEnd w:id="6808"/>
            </w:del>
          </w:p>
        </w:tc>
        <w:tc>
          <w:tcPr>
            <w:tcW w:w="737" w:type="dxa"/>
            <w:noWrap/>
            <w:hideMark/>
          </w:tcPr>
          <w:p w14:paraId="00559369" w14:textId="2FB914E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09" w:author="Gidon Kupietzky" w:date="2025-02-13T17:45:00Z" w16du:dateUtc="2025-02-13T15:45:00Z"/>
                <w:rFonts w:ascii="Arial" w:eastAsia="Times New Roman" w:hAnsi="Arial" w:cs="Arial"/>
                <w:color w:val="000000"/>
                <w:sz w:val="16"/>
                <w:szCs w:val="16"/>
              </w:rPr>
              <w:pPrChange w:id="681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11" w:author="Gidon Kupietzky" w:date="2025-02-13T17:45:00Z" w16du:dateUtc="2025-02-13T15:45:00Z">
              <w:r w:rsidRPr="00A270B5" w:rsidDel="004A2D26">
                <w:rPr>
                  <w:rFonts w:ascii="Arial" w:eastAsia="Times New Roman" w:hAnsi="Arial" w:cs="Arial"/>
                  <w:color w:val="000000"/>
                  <w:sz w:val="16"/>
                  <w:szCs w:val="16"/>
                </w:rPr>
                <w:delText>5%</w:delText>
              </w:r>
              <w:bookmarkStart w:id="6812" w:name="_Toc190881513"/>
              <w:bookmarkStart w:id="6813" w:name="_Toc190884226"/>
              <w:bookmarkEnd w:id="6812"/>
              <w:bookmarkEnd w:id="6813"/>
            </w:del>
          </w:p>
        </w:tc>
        <w:tc>
          <w:tcPr>
            <w:tcW w:w="736" w:type="dxa"/>
            <w:noWrap/>
            <w:hideMark/>
          </w:tcPr>
          <w:p w14:paraId="6E04D6C5" w14:textId="76956E1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14" w:author="Gidon Kupietzky" w:date="2025-02-13T17:45:00Z" w16du:dateUtc="2025-02-13T15:45:00Z"/>
                <w:rFonts w:ascii="Arial" w:eastAsia="Times New Roman" w:hAnsi="Arial" w:cs="Arial"/>
                <w:color w:val="000000"/>
                <w:sz w:val="16"/>
                <w:szCs w:val="16"/>
              </w:rPr>
              <w:pPrChange w:id="681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16" w:author="Gidon Kupietzky" w:date="2025-02-13T17:45:00Z" w16du:dateUtc="2025-02-13T15:45:00Z">
              <w:r w:rsidRPr="00A270B5" w:rsidDel="004A2D26">
                <w:rPr>
                  <w:rFonts w:ascii="Arial" w:eastAsia="Times New Roman" w:hAnsi="Arial" w:cs="Arial"/>
                  <w:color w:val="000000"/>
                  <w:sz w:val="16"/>
                  <w:szCs w:val="16"/>
                </w:rPr>
                <w:delText>6%</w:delText>
              </w:r>
              <w:bookmarkStart w:id="6817" w:name="_Toc190881514"/>
              <w:bookmarkStart w:id="6818" w:name="_Toc190884227"/>
              <w:bookmarkEnd w:id="6817"/>
              <w:bookmarkEnd w:id="6818"/>
            </w:del>
          </w:p>
        </w:tc>
        <w:tc>
          <w:tcPr>
            <w:tcW w:w="736" w:type="dxa"/>
            <w:noWrap/>
            <w:hideMark/>
          </w:tcPr>
          <w:p w14:paraId="4AB0232D" w14:textId="7D77FACF"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19" w:author="Gidon Kupietzky" w:date="2025-02-13T17:45:00Z" w16du:dateUtc="2025-02-13T15:45:00Z"/>
                <w:rFonts w:ascii="Arial" w:eastAsia="Times New Roman" w:hAnsi="Arial" w:cs="Arial"/>
                <w:color w:val="000000"/>
                <w:sz w:val="16"/>
                <w:szCs w:val="16"/>
              </w:rPr>
              <w:pPrChange w:id="682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21" w:author="Gidon Kupietzky" w:date="2025-02-13T17:45:00Z" w16du:dateUtc="2025-02-13T15:45:00Z">
              <w:r w:rsidRPr="00A270B5" w:rsidDel="004A2D26">
                <w:rPr>
                  <w:rFonts w:ascii="Arial" w:eastAsia="Times New Roman" w:hAnsi="Arial" w:cs="Arial"/>
                  <w:color w:val="000000"/>
                  <w:sz w:val="16"/>
                  <w:szCs w:val="16"/>
                </w:rPr>
                <w:delText>6%</w:delText>
              </w:r>
              <w:bookmarkStart w:id="6822" w:name="_Toc190881515"/>
              <w:bookmarkStart w:id="6823" w:name="_Toc190884228"/>
              <w:bookmarkEnd w:id="6822"/>
              <w:bookmarkEnd w:id="6823"/>
            </w:del>
          </w:p>
        </w:tc>
        <w:tc>
          <w:tcPr>
            <w:tcW w:w="736" w:type="dxa"/>
            <w:noWrap/>
            <w:hideMark/>
          </w:tcPr>
          <w:p w14:paraId="624254E1" w14:textId="1DB1D235"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24" w:author="Gidon Kupietzky" w:date="2025-02-13T17:45:00Z" w16du:dateUtc="2025-02-13T15:45:00Z"/>
                <w:rFonts w:ascii="Arial" w:eastAsia="Times New Roman" w:hAnsi="Arial" w:cs="Arial"/>
                <w:color w:val="000000"/>
                <w:sz w:val="16"/>
                <w:szCs w:val="16"/>
              </w:rPr>
              <w:pPrChange w:id="682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26" w:author="Gidon Kupietzky" w:date="2025-02-13T17:45:00Z" w16du:dateUtc="2025-02-13T15:45:00Z">
              <w:r w:rsidRPr="00A270B5" w:rsidDel="004A2D26">
                <w:rPr>
                  <w:rFonts w:ascii="Arial" w:eastAsia="Times New Roman" w:hAnsi="Arial" w:cs="Arial"/>
                  <w:color w:val="000000"/>
                  <w:sz w:val="16"/>
                  <w:szCs w:val="16"/>
                </w:rPr>
                <w:delText>6%</w:delText>
              </w:r>
              <w:bookmarkStart w:id="6827" w:name="_Toc190881516"/>
              <w:bookmarkStart w:id="6828" w:name="_Toc190884229"/>
              <w:bookmarkEnd w:id="6827"/>
              <w:bookmarkEnd w:id="6828"/>
            </w:del>
          </w:p>
        </w:tc>
        <w:tc>
          <w:tcPr>
            <w:tcW w:w="736" w:type="dxa"/>
            <w:noWrap/>
            <w:hideMark/>
          </w:tcPr>
          <w:p w14:paraId="25BF2C48" w14:textId="4AB935CF"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29" w:author="Gidon Kupietzky" w:date="2025-02-13T17:45:00Z" w16du:dateUtc="2025-02-13T15:45:00Z"/>
                <w:rFonts w:ascii="Arial" w:eastAsia="Times New Roman" w:hAnsi="Arial" w:cs="Arial"/>
                <w:color w:val="000000"/>
                <w:sz w:val="16"/>
                <w:szCs w:val="16"/>
              </w:rPr>
              <w:pPrChange w:id="683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31" w:author="Gidon Kupietzky" w:date="2025-02-13T17:45:00Z" w16du:dateUtc="2025-02-13T15:45:00Z">
              <w:r w:rsidRPr="00A270B5" w:rsidDel="004A2D26">
                <w:rPr>
                  <w:rFonts w:ascii="Arial" w:eastAsia="Times New Roman" w:hAnsi="Arial" w:cs="Arial"/>
                  <w:color w:val="000000"/>
                  <w:sz w:val="16"/>
                  <w:szCs w:val="16"/>
                </w:rPr>
                <w:delText>6%</w:delText>
              </w:r>
              <w:bookmarkStart w:id="6832" w:name="_Toc190881517"/>
              <w:bookmarkStart w:id="6833" w:name="_Toc190884230"/>
              <w:bookmarkEnd w:id="6832"/>
              <w:bookmarkEnd w:id="6833"/>
            </w:del>
          </w:p>
        </w:tc>
        <w:tc>
          <w:tcPr>
            <w:tcW w:w="736" w:type="dxa"/>
            <w:noWrap/>
            <w:hideMark/>
          </w:tcPr>
          <w:p w14:paraId="32129941" w14:textId="70EBA28F"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34" w:author="Gidon Kupietzky" w:date="2025-02-13T17:45:00Z" w16du:dateUtc="2025-02-13T15:45:00Z"/>
                <w:rFonts w:ascii="Arial" w:eastAsia="Times New Roman" w:hAnsi="Arial" w:cs="Arial"/>
                <w:color w:val="000000"/>
                <w:sz w:val="16"/>
                <w:szCs w:val="16"/>
              </w:rPr>
              <w:pPrChange w:id="683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36" w:author="Gidon Kupietzky" w:date="2025-02-13T17:45:00Z" w16du:dateUtc="2025-02-13T15:45:00Z">
              <w:r w:rsidRPr="00A270B5" w:rsidDel="004A2D26">
                <w:rPr>
                  <w:rFonts w:ascii="Arial" w:eastAsia="Times New Roman" w:hAnsi="Arial" w:cs="Arial"/>
                  <w:color w:val="000000"/>
                  <w:sz w:val="16"/>
                  <w:szCs w:val="16"/>
                </w:rPr>
                <w:delText>5%</w:delText>
              </w:r>
              <w:bookmarkStart w:id="6837" w:name="_Toc190881518"/>
              <w:bookmarkStart w:id="6838" w:name="_Toc190884231"/>
              <w:bookmarkEnd w:id="6837"/>
              <w:bookmarkEnd w:id="6838"/>
            </w:del>
          </w:p>
        </w:tc>
        <w:tc>
          <w:tcPr>
            <w:tcW w:w="736" w:type="dxa"/>
            <w:noWrap/>
            <w:hideMark/>
          </w:tcPr>
          <w:p w14:paraId="0E8E16F4" w14:textId="0F0962FD"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39" w:author="Gidon Kupietzky" w:date="2025-02-13T17:45:00Z" w16du:dateUtc="2025-02-13T15:45:00Z"/>
                <w:rFonts w:ascii="Arial" w:eastAsia="Times New Roman" w:hAnsi="Arial" w:cs="Arial"/>
                <w:color w:val="000000"/>
                <w:sz w:val="16"/>
                <w:szCs w:val="16"/>
              </w:rPr>
              <w:pPrChange w:id="684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41" w:author="Gidon Kupietzky" w:date="2025-02-13T17:45:00Z" w16du:dateUtc="2025-02-13T15:45:00Z">
              <w:r w:rsidRPr="00A270B5" w:rsidDel="004A2D26">
                <w:rPr>
                  <w:rFonts w:ascii="Arial" w:eastAsia="Times New Roman" w:hAnsi="Arial" w:cs="Arial"/>
                  <w:color w:val="000000"/>
                  <w:sz w:val="16"/>
                  <w:szCs w:val="16"/>
                </w:rPr>
                <w:delText>5%</w:delText>
              </w:r>
              <w:bookmarkStart w:id="6842" w:name="_Toc190881519"/>
              <w:bookmarkStart w:id="6843" w:name="_Toc190884232"/>
              <w:bookmarkEnd w:id="6842"/>
              <w:bookmarkEnd w:id="6843"/>
            </w:del>
          </w:p>
        </w:tc>
        <w:tc>
          <w:tcPr>
            <w:tcW w:w="736" w:type="dxa"/>
            <w:noWrap/>
            <w:hideMark/>
          </w:tcPr>
          <w:p w14:paraId="7C1334ED" w14:textId="5B872B7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44" w:author="Gidon Kupietzky" w:date="2025-02-13T17:45:00Z" w16du:dateUtc="2025-02-13T15:45:00Z"/>
                <w:rFonts w:ascii="Arial" w:eastAsia="Times New Roman" w:hAnsi="Arial" w:cs="Arial"/>
                <w:color w:val="000000"/>
                <w:sz w:val="16"/>
                <w:szCs w:val="16"/>
              </w:rPr>
              <w:pPrChange w:id="684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46" w:author="Gidon Kupietzky" w:date="2025-02-13T17:45:00Z" w16du:dateUtc="2025-02-13T15:45:00Z">
              <w:r w:rsidRPr="00A270B5" w:rsidDel="004A2D26">
                <w:rPr>
                  <w:rFonts w:ascii="Arial" w:eastAsia="Times New Roman" w:hAnsi="Arial" w:cs="Arial"/>
                  <w:color w:val="000000"/>
                  <w:sz w:val="16"/>
                  <w:szCs w:val="16"/>
                </w:rPr>
                <w:delText>5%</w:delText>
              </w:r>
              <w:bookmarkStart w:id="6847" w:name="_Toc190881520"/>
              <w:bookmarkStart w:id="6848" w:name="_Toc190884233"/>
              <w:bookmarkEnd w:id="6847"/>
              <w:bookmarkEnd w:id="6848"/>
            </w:del>
          </w:p>
        </w:tc>
        <w:tc>
          <w:tcPr>
            <w:tcW w:w="736" w:type="dxa"/>
            <w:noWrap/>
            <w:hideMark/>
          </w:tcPr>
          <w:p w14:paraId="07E26156" w14:textId="612E9CB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49" w:author="Gidon Kupietzky" w:date="2025-02-13T17:45:00Z" w16du:dateUtc="2025-02-13T15:45:00Z"/>
                <w:rFonts w:ascii="Arial" w:eastAsia="Times New Roman" w:hAnsi="Arial" w:cs="Arial"/>
                <w:color w:val="000000"/>
                <w:sz w:val="16"/>
                <w:szCs w:val="16"/>
              </w:rPr>
              <w:pPrChange w:id="685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51" w:author="Gidon Kupietzky" w:date="2025-02-13T17:45:00Z" w16du:dateUtc="2025-02-13T15:45:00Z">
              <w:r w:rsidRPr="00A270B5" w:rsidDel="004A2D26">
                <w:rPr>
                  <w:rFonts w:ascii="Arial" w:eastAsia="Times New Roman" w:hAnsi="Arial" w:cs="Arial"/>
                  <w:color w:val="000000"/>
                  <w:sz w:val="16"/>
                  <w:szCs w:val="16"/>
                </w:rPr>
                <w:delText>4%</w:delText>
              </w:r>
              <w:bookmarkStart w:id="6852" w:name="_Toc190881521"/>
              <w:bookmarkStart w:id="6853" w:name="_Toc190884234"/>
              <w:bookmarkEnd w:id="6852"/>
              <w:bookmarkEnd w:id="6853"/>
            </w:del>
          </w:p>
        </w:tc>
        <w:tc>
          <w:tcPr>
            <w:tcW w:w="736" w:type="dxa"/>
            <w:noWrap/>
            <w:hideMark/>
          </w:tcPr>
          <w:p w14:paraId="12BCCFD3" w14:textId="776E081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54" w:author="Gidon Kupietzky" w:date="2025-02-13T17:45:00Z" w16du:dateUtc="2025-02-13T15:45:00Z"/>
                <w:rFonts w:ascii="Arial" w:eastAsia="Times New Roman" w:hAnsi="Arial" w:cs="Arial"/>
                <w:color w:val="000000"/>
                <w:sz w:val="16"/>
                <w:szCs w:val="16"/>
              </w:rPr>
              <w:pPrChange w:id="685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56" w:author="Gidon Kupietzky" w:date="2025-02-13T17:45:00Z" w16du:dateUtc="2025-02-13T15:45:00Z">
              <w:r w:rsidRPr="00A270B5" w:rsidDel="004A2D26">
                <w:rPr>
                  <w:rFonts w:ascii="Arial" w:eastAsia="Times New Roman" w:hAnsi="Arial" w:cs="Arial"/>
                  <w:color w:val="000000"/>
                  <w:sz w:val="16"/>
                  <w:szCs w:val="16"/>
                </w:rPr>
                <w:delText>5%</w:delText>
              </w:r>
              <w:bookmarkStart w:id="6857" w:name="_Toc190881522"/>
              <w:bookmarkStart w:id="6858" w:name="_Toc190884235"/>
              <w:bookmarkEnd w:id="6857"/>
              <w:bookmarkEnd w:id="6858"/>
            </w:del>
          </w:p>
        </w:tc>
        <w:tc>
          <w:tcPr>
            <w:tcW w:w="736" w:type="dxa"/>
            <w:noWrap/>
            <w:hideMark/>
          </w:tcPr>
          <w:p w14:paraId="707D923D" w14:textId="761B71BE"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59" w:author="Gidon Kupietzky" w:date="2025-02-13T17:45:00Z" w16du:dateUtc="2025-02-13T15:45:00Z"/>
                <w:rFonts w:ascii="Arial" w:eastAsia="Times New Roman" w:hAnsi="Arial" w:cs="Arial"/>
                <w:color w:val="000000"/>
                <w:sz w:val="16"/>
                <w:szCs w:val="16"/>
              </w:rPr>
              <w:pPrChange w:id="686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61" w:author="Gidon Kupietzky" w:date="2025-02-13T17:45:00Z" w16du:dateUtc="2025-02-13T15:45:00Z">
              <w:r w:rsidRPr="00A270B5" w:rsidDel="004A2D26">
                <w:rPr>
                  <w:rFonts w:ascii="Arial" w:eastAsia="Times New Roman" w:hAnsi="Arial" w:cs="Arial"/>
                  <w:color w:val="000000"/>
                  <w:sz w:val="16"/>
                  <w:szCs w:val="16"/>
                </w:rPr>
                <w:delText>6%</w:delText>
              </w:r>
              <w:bookmarkStart w:id="6862" w:name="_Toc190881523"/>
              <w:bookmarkStart w:id="6863" w:name="_Toc190884236"/>
              <w:bookmarkEnd w:id="6862"/>
              <w:bookmarkEnd w:id="6863"/>
            </w:del>
          </w:p>
        </w:tc>
        <w:tc>
          <w:tcPr>
            <w:tcW w:w="736" w:type="dxa"/>
            <w:noWrap/>
            <w:hideMark/>
          </w:tcPr>
          <w:p w14:paraId="1C601E08" w14:textId="6AAE37ED"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64" w:author="Gidon Kupietzky" w:date="2025-02-13T17:45:00Z" w16du:dateUtc="2025-02-13T15:45:00Z"/>
                <w:rFonts w:ascii="Arial" w:eastAsia="Times New Roman" w:hAnsi="Arial" w:cs="Arial"/>
                <w:color w:val="000000"/>
                <w:sz w:val="16"/>
                <w:szCs w:val="16"/>
              </w:rPr>
              <w:pPrChange w:id="686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66" w:author="Gidon Kupietzky" w:date="2025-02-13T17:45:00Z" w16du:dateUtc="2025-02-13T15:45:00Z">
              <w:r w:rsidRPr="00A270B5" w:rsidDel="004A2D26">
                <w:rPr>
                  <w:rFonts w:ascii="Arial" w:eastAsia="Times New Roman" w:hAnsi="Arial" w:cs="Arial"/>
                  <w:color w:val="000000"/>
                  <w:sz w:val="16"/>
                  <w:szCs w:val="16"/>
                </w:rPr>
                <w:delText>6%</w:delText>
              </w:r>
              <w:bookmarkStart w:id="6867" w:name="_Toc190881524"/>
              <w:bookmarkStart w:id="6868" w:name="_Toc190884237"/>
              <w:bookmarkEnd w:id="6867"/>
              <w:bookmarkEnd w:id="6868"/>
            </w:del>
          </w:p>
        </w:tc>
        <w:tc>
          <w:tcPr>
            <w:tcW w:w="910" w:type="dxa"/>
            <w:noWrap/>
            <w:hideMark/>
          </w:tcPr>
          <w:p w14:paraId="2E6CD3BA" w14:textId="170B3D4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69" w:author="Gidon Kupietzky" w:date="2025-02-13T17:45:00Z" w16du:dateUtc="2025-02-13T15:45:00Z"/>
                <w:rFonts w:ascii="Arial" w:eastAsia="Times New Roman" w:hAnsi="Arial" w:cs="Arial"/>
                <w:color w:val="000000"/>
                <w:sz w:val="16"/>
                <w:szCs w:val="16"/>
              </w:rPr>
              <w:pPrChange w:id="6870"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71" w:author="Gidon Kupietzky" w:date="2025-02-13T17:45:00Z" w16du:dateUtc="2025-02-13T15:45:00Z">
              <w:r w:rsidRPr="00A270B5" w:rsidDel="004A2D26">
                <w:rPr>
                  <w:rFonts w:ascii="Arial" w:eastAsia="Times New Roman" w:hAnsi="Arial" w:cs="Arial"/>
                  <w:color w:val="000000"/>
                  <w:sz w:val="16"/>
                  <w:szCs w:val="16"/>
                </w:rPr>
                <w:delText>15%</w:delText>
              </w:r>
              <w:bookmarkStart w:id="6872" w:name="_Toc190881525"/>
              <w:bookmarkStart w:id="6873" w:name="_Toc190884238"/>
              <w:bookmarkEnd w:id="6872"/>
              <w:bookmarkEnd w:id="6873"/>
            </w:del>
          </w:p>
        </w:tc>
        <w:tc>
          <w:tcPr>
            <w:tcW w:w="688" w:type="dxa"/>
            <w:noWrap/>
            <w:hideMark/>
          </w:tcPr>
          <w:p w14:paraId="2003509A" w14:textId="6FA8A00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874" w:author="Gidon Kupietzky" w:date="2025-02-13T17:45:00Z" w16du:dateUtc="2025-02-13T15:45:00Z"/>
                <w:rFonts w:ascii="Arial" w:eastAsia="Times New Roman" w:hAnsi="Arial" w:cs="Arial"/>
                <w:color w:val="000000"/>
                <w:sz w:val="16"/>
                <w:szCs w:val="16"/>
              </w:rPr>
              <w:pPrChange w:id="6875"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876" w:author="Gidon Kupietzky" w:date="2025-02-13T17:45:00Z" w16du:dateUtc="2025-02-13T15:45:00Z">
              <w:r w:rsidRPr="00A270B5" w:rsidDel="004A2D26">
                <w:rPr>
                  <w:rFonts w:ascii="Arial" w:eastAsia="Times New Roman" w:hAnsi="Arial" w:cs="Arial"/>
                  <w:color w:val="000000"/>
                  <w:sz w:val="16"/>
                  <w:szCs w:val="16"/>
                </w:rPr>
                <w:delText>2.3</w:delText>
              </w:r>
              <w:bookmarkStart w:id="6877" w:name="_Toc190881526"/>
              <w:bookmarkStart w:id="6878" w:name="_Toc190884239"/>
              <w:bookmarkEnd w:id="6877"/>
              <w:bookmarkEnd w:id="6878"/>
            </w:del>
          </w:p>
        </w:tc>
        <w:bookmarkStart w:id="6879" w:name="_Toc190881527"/>
        <w:bookmarkStart w:id="6880" w:name="_Toc190884240"/>
        <w:bookmarkEnd w:id="6879"/>
        <w:bookmarkEnd w:id="6880"/>
      </w:tr>
      <w:tr w:rsidR="004A2D26" w:rsidRPr="00A270B5" w:rsidDel="004A2D26" w14:paraId="2C0B636C" w14:textId="77777777" w:rsidTr="00B25F53">
        <w:trPr>
          <w:cnfStyle w:val="000000100000" w:firstRow="0" w:lastRow="0" w:firstColumn="0" w:lastColumn="0" w:oddVBand="0" w:evenVBand="0" w:oddHBand="1" w:evenHBand="0" w:firstRowFirstColumn="0" w:firstRowLastColumn="0" w:lastRowFirstColumn="0" w:lastRowLastColumn="0"/>
          <w:trHeight w:val="413"/>
          <w:del w:id="6881"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0DF67D64" w14:textId="6822E1E6" w:rsidR="00A270B5" w:rsidRPr="00A270B5" w:rsidDel="004A2D26" w:rsidRDefault="00A270B5">
            <w:pPr>
              <w:tabs>
                <w:tab w:val="left" w:pos="2446"/>
              </w:tabs>
              <w:spacing w:line="276" w:lineRule="auto"/>
              <w:rPr>
                <w:del w:id="6882" w:author="Gidon Kupietzky" w:date="2025-02-13T17:45:00Z" w16du:dateUtc="2025-02-13T15:45:00Z"/>
                <w:rFonts w:ascii="Arial" w:eastAsia="Times New Roman" w:hAnsi="Arial" w:cs="Arial"/>
                <w:color w:val="000000"/>
                <w:sz w:val="16"/>
                <w:szCs w:val="16"/>
              </w:rPr>
              <w:pPrChange w:id="6883" w:author="Gidon Kupietzky" w:date="2025-02-13T17:45:00Z" w16du:dateUtc="2025-02-13T15:45:00Z">
                <w:pPr>
                  <w:spacing w:before="0" w:line="240" w:lineRule="auto"/>
                  <w:ind w:left="0"/>
                </w:pPr>
              </w:pPrChange>
            </w:pPr>
            <w:del w:id="6884" w:author="Gidon Kupietzky" w:date="2025-02-13T17:45:00Z" w16du:dateUtc="2025-02-13T15:45:00Z">
              <w:r w:rsidRPr="00A270B5" w:rsidDel="004A2D26">
                <w:rPr>
                  <w:rFonts w:ascii="Arial" w:eastAsia="Times New Roman" w:hAnsi="Arial" w:cs="Arial" w:hint="cs"/>
                  <w:color w:val="000000"/>
                  <w:sz w:val="16"/>
                  <w:szCs w:val="16"/>
                  <w:rtl/>
                </w:rPr>
                <w:delText>כללי מאוזן</w:delText>
              </w:r>
              <w:bookmarkStart w:id="6885" w:name="_Toc190881528"/>
              <w:bookmarkStart w:id="6886" w:name="_Toc190884241"/>
              <w:bookmarkEnd w:id="6885"/>
              <w:bookmarkEnd w:id="6886"/>
            </w:del>
          </w:p>
        </w:tc>
        <w:tc>
          <w:tcPr>
            <w:tcW w:w="689" w:type="dxa"/>
            <w:noWrap/>
            <w:hideMark/>
          </w:tcPr>
          <w:p w14:paraId="44350ADE" w14:textId="6644AE2B"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887" w:author="Gidon Kupietzky" w:date="2025-02-13T17:45:00Z" w16du:dateUtc="2025-02-13T15:45:00Z"/>
                <w:rFonts w:ascii="Arial" w:eastAsia="Times New Roman" w:hAnsi="Arial" w:cs="Arial"/>
                <w:color w:val="000000"/>
                <w:sz w:val="16"/>
                <w:szCs w:val="16"/>
                <w:rtl/>
              </w:rPr>
              <w:pPrChange w:id="688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889" w:author="Gidon Kupietzky" w:date="2025-02-13T17:45:00Z" w16du:dateUtc="2025-02-13T15:45:00Z">
              <w:r w:rsidRPr="00A270B5" w:rsidDel="004A2D26">
                <w:rPr>
                  <w:rFonts w:ascii="Arial" w:eastAsia="Times New Roman" w:hAnsi="Arial" w:cs="Arial"/>
                  <w:color w:val="000000"/>
                  <w:sz w:val="16"/>
                  <w:szCs w:val="16"/>
                </w:rPr>
                <w:delText>10%</w:delText>
              </w:r>
              <w:bookmarkStart w:id="6890" w:name="_Toc190881529"/>
              <w:bookmarkStart w:id="6891" w:name="_Toc190884242"/>
              <w:bookmarkEnd w:id="6890"/>
              <w:bookmarkEnd w:id="6891"/>
            </w:del>
          </w:p>
        </w:tc>
        <w:tc>
          <w:tcPr>
            <w:tcW w:w="689" w:type="dxa"/>
            <w:noWrap/>
            <w:hideMark/>
          </w:tcPr>
          <w:p w14:paraId="41EEC090" w14:textId="23ECB7C7"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892" w:author="Gidon Kupietzky" w:date="2025-02-13T17:45:00Z" w16du:dateUtc="2025-02-13T15:45:00Z"/>
                <w:rFonts w:ascii="Arial" w:eastAsia="Times New Roman" w:hAnsi="Arial" w:cs="Arial"/>
                <w:color w:val="000000"/>
                <w:sz w:val="16"/>
                <w:szCs w:val="16"/>
              </w:rPr>
              <w:pPrChange w:id="689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894" w:author="Gidon Kupietzky" w:date="2025-02-13T17:45:00Z" w16du:dateUtc="2025-02-13T15:45:00Z">
              <w:r w:rsidRPr="00A270B5" w:rsidDel="004A2D26">
                <w:rPr>
                  <w:rFonts w:ascii="Arial" w:eastAsia="Times New Roman" w:hAnsi="Arial" w:cs="Arial"/>
                  <w:color w:val="000000"/>
                  <w:sz w:val="16"/>
                  <w:szCs w:val="16"/>
                </w:rPr>
                <w:delText>9%</w:delText>
              </w:r>
              <w:bookmarkStart w:id="6895" w:name="_Toc190881530"/>
              <w:bookmarkStart w:id="6896" w:name="_Toc190884243"/>
              <w:bookmarkEnd w:id="6895"/>
              <w:bookmarkEnd w:id="6896"/>
            </w:del>
          </w:p>
        </w:tc>
        <w:tc>
          <w:tcPr>
            <w:tcW w:w="737" w:type="dxa"/>
            <w:noWrap/>
            <w:hideMark/>
          </w:tcPr>
          <w:p w14:paraId="7F5E2CF3" w14:textId="4DE92DDA"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897" w:author="Gidon Kupietzky" w:date="2025-02-13T17:45:00Z" w16du:dateUtc="2025-02-13T15:45:00Z"/>
                <w:rFonts w:ascii="Arial" w:eastAsia="Times New Roman" w:hAnsi="Arial" w:cs="Arial"/>
                <w:color w:val="000000"/>
                <w:sz w:val="16"/>
                <w:szCs w:val="16"/>
              </w:rPr>
              <w:pPrChange w:id="689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899" w:author="Gidon Kupietzky" w:date="2025-02-13T17:45:00Z" w16du:dateUtc="2025-02-13T15:45:00Z">
              <w:r w:rsidRPr="00A270B5" w:rsidDel="004A2D26">
                <w:rPr>
                  <w:rFonts w:ascii="Arial" w:eastAsia="Times New Roman" w:hAnsi="Arial" w:cs="Arial"/>
                  <w:color w:val="000000"/>
                  <w:sz w:val="16"/>
                  <w:szCs w:val="16"/>
                </w:rPr>
                <w:delText>8%</w:delText>
              </w:r>
              <w:bookmarkStart w:id="6900" w:name="_Toc190881531"/>
              <w:bookmarkStart w:id="6901" w:name="_Toc190884244"/>
              <w:bookmarkEnd w:id="6900"/>
              <w:bookmarkEnd w:id="6901"/>
            </w:del>
          </w:p>
        </w:tc>
        <w:tc>
          <w:tcPr>
            <w:tcW w:w="737" w:type="dxa"/>
            <w:noWrap/>
            <w:hideMark/>
          </w:tcPr>
          <w:p w14:paraId="5AEF61E8" w14:textId="25296856"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02" w:author="Gidon Kupietzky" w:date="2025-02-13T17:45:00Z" w16du:dateUtc="2025-02-13T15:45:00Z"/>
                <w:rFonts w:ascii="Arial" w:eastAsia="Times New Roman" w:hAnsi="Arial" w:cs="Arial"/>
                <w:color w:val="000000"/>
                <w:sz w:val="16"/>
                <w:szCs w:val="16"/>
              </w:rPr>
              <w:pPrChange w:id="690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04" w:author="Gidon Kupietzky" w:date="2025-02-13T17:45:00Z" w16du:dateUtc="2025-02-13T15:45:00Z">
              <w:r w:rsidRPr="00A270B5" w:rsidDel="004A2D26">
                <w:rPr>
                  <w:rFonts w:ascii="Arial" w:eastAsia="Times New Roman" w:hAnsi="Arial" w:cs="Arial"/>
                  <w:color w:val="000000"/>
                  <w:sz w:val="16"/>
                  <w:szCs w:val="16"/>
                </w:rPr>
                <w:delText>6%</w:delText>
              </w:r>
              <w:bookmarkStart w:id="6905" w:name="_Toc190881532"/>
              <w:bookmarkStart w:id="6906" w:name="_Toc190884245"/>
              <w:bookmarkEnd w:id="6905"/>
              <w:bookmarkEnd w:id="6906"/>
            </w:del>
          </w:p>
        </w:tc>
        <w:tc>
          <w:tcPr>
            <w:tcW w:w="736" w:type="dxa"/>
            <w:noWrap/>
            <w:hideMark/>
          </w:tcPr>
          <w:p w14:paraId="2C8BF665" w14:textId="187DF973"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07" w:author="Gidon Kupietzky" w:date="2025-02-13T17:45:00Z" w16du:dateUtc="2025-02-13T15:45:00Z"/>
                <w:rFonts w:ascii="Arial" w:eastAsia="Times New Roman" w:hAnsi="Arial" w:cs="Arial"/>
                <w:color w:val="000000"/>
                <w:sz w:val="16"/>
                <w:szCs w:val="16"/>
              </w:rPr>
              <w:pPrChange w:id="690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09" w:author="Gidon Kupietzky" w:date="2025-02-13T17:45:00Z" w16du:dateUtc="2025-02-13T15:45:00Z">
              <w:r w:rsidRPr="00A270B5" w:rsidDel="004A2D26">
                <w:rPr>
                  <w:rFonts w:ascii="Arial" w:eastAsia="Times New Roman" w:hAnsi="Arial" w:cs="Arial"/>
                  <w:color w:val="000000"/>
                  <w:sz w:val="16"/>
                  <w:szCs w:val="16"/>
                </w:rPr>
                <w:delText>7%</w:delText>
              </w:r>
              <w:bookmarkStart w:id="6910" w:name="_Toc190881533"/>
              <w:bookmarkStart w:id="6911" w:name="_Toc190884246"/>
              <w:bookmarkEnd w:id="6910"/>
              <w:bookmarkEnd w:id="6911"/>
            </w:del>
          </w:p>
        </w:tc>
        <w:tc>
          <w:tcPr>
            <w:tcW w:w="736" w:type="dxa"/>
            <w:noWrap/>
            <w:hideMark/>
          </w:tcPr>
          <w:p w14:paraId="107856DD" w14:textId="68142FF5"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12" w:author="Gidon Kupietzky" w:date="2025-02-13T17:45:00Z" w16du:dateUtc="2025-02-13T15:45:00Z"/>
                <w:rFonts w:ascii="Arial" w:eastAsia="Times New Roman" w:hAnsi="Arial" w:cs="Arial"/>
                <w:color w:val="000000"/>
                <w:sz w:val="16"/>
                <w:szCs w:val="16"/>
              </w:rPr>
              <w:pPrChange w:id="691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14" w:author="Gidon Kupietzky" w:date="2025-02-13T17:45:00Z" w16du:dateUtc="2025-02-13T15:45:00Z">
              <w:r w:rsidRPr="00A270B5" w:rsidDel="004A2D26">
                <w:rPr>
                  <w:rFonts w:ascii="Arial" w:eastAsia="Times New Roman" w:hAnsi="Arial" w:cs="Arial"/>
                  <w:color w:val="000000"/>
                  <w:sz w:val="16"/>
                  <w:szCs w:val="16"/>
                </w:rPr>
                <w:delText>7%</w:delText>
              </w:r>
              <w:bookmarkStart w:id="6915" w:name="_Toc190881534"/>
              <w:bookmarkStart w:id="6916" w:name="_Toc190884247"/>
              <w:bookmarkEnd w:id="6915"/>
              <w:bookmarkEnd w:id="6916"/>
            </w:del>
          </w:p>
        </w:tc>
        <w:tc>
          <w:tcPr>
            <w:tcW w:w="736" w:type="dxa"/>
            <w:noWrap/>
            <w:hideMark/>
          </w:tcPr>
          <w:p w14:paraId="73A90B6A" w14:textId="0A114501"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17" w:author="Gidon Kupietzky" w:date="2025-02-13T17:45:00Z" w16du:dateUtc="2025-02-13T15:45:00Z"/>
                <w:rFonts w:ascii="Arial" w:eastAsia="Times New Roman" w:hAnsi="Arial" w:cs="Arial"/>
                <w:color w:val="000000"/>
                <w:sz w:val="16"/>
                <w:szCs w:val="16"/>
              </w:rPr>
              <w:pPrChange w:id="691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19" w:author="Gidon Kupietzky" w:date="2025-02-13T17:45:00Z" w16du:dateUtc="2025-02-13T15:45:00Z">
              <w:r w:rsidRPr="00A270B5" w:rsidDel="004A2D26">
                <w:rPr>
                  <w:rFonts w:ascii="Arial" w:eastAsia="Times New Roman" w:hAnsi="Arial" w:cs="Arial"/>
                  <w:color w:val="000000"/>
                  <w:sz w:val="16"/>
                  <w:szCs w:val="16"/>
                </w:rPr>
                <w:delText>7%</w:delText>
              </w:r>
              <w:bookmarkStart w:id="6920" w:name="_Toc190881535"/>
              <w:bookmarkStart w:id="6921" w:name="_Toc190884248"/>
              <w:bookmarkEnd w:id="6920"/>
              <w:bookmarkEnd w:id="6921"/>
            </w:del>
          </w:p>
        </w:tc>
        <w:tc>
          <w:tcPr>
            <w:tcW w:w="736" w:type="dxa"/>
            <w:noWrap/>
            <w:hideMark/>
          </w:tcPr>
          <w:p w14:paraId="3727C503" w14:textId="776BE45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22" w:author="Gidon Kupietzky" w:date="2025-02-13T17:45:00Z" w16du:dateUtc="2025-02-13T15:45:00Z"/>
                <w:rFonts w:ascii="Arial" w:eastAsia="Times New Roman" w:hAnsi="Arial" w:cs="Arial"/>
                <w:color w:val="000000"/>
                <w:sz w:val="16"/>
                <w:szCs w:val="16"/>
              </w:rPr>
              <w:pPrChange w:id="692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24" w:author="Gidon Kupietzky" w:date="2025-02-13T17:45:00Z" w16du:dateUtc="2025-02-13T15:45:00Z">
              <w:r w:rsidRPr="00A270B5" w:rsidDel="004A2D26">
                <w:rPr>
                  <w:rFonts w:ascii="Arial" w:eastAsia="Times New Roman" w:hAnsi="Arial" w:cs="Arial"/>
                  <w:color w:val="000000"/>
                  <w:sz w:val="16"/>
                  <w:szCs w:val="16"/>
                </w:rPr>
                <w:delText>6%</w:delText>
              </w:r>
              <w:bookmarkStart w:id="6925" w:name="_Toc190881536"/>
              <w:bookmarkStart w:id="6926" w:name="_Toc190884249"/>
              <w:bookmarkEnd w:id="6925"/>
              <w:bookmarkEnd w:id="6926"/>
            </w:del>
          </w:p>
        </w:tc>
        <w:tc>
          <w:tcPr>
            <w:tcW w:w="736" w:type="dxa"/>
            <w:noWrap/>
            <w:hideMark/>
          </w:tcPr>
          <w:p w14:paraId="0BBDE653" w14:textId="600B435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27" w:author="Gidon Kupietzky" w:date="2025-02-13T17:45:00Z" w16du:dateUtc="2025-02-13T15:45:00Z"/>
                <w:rFonts w:ascii="Arial" w:eastAsia="Times New Roman" w:hAnsi="Arial" w:cs="Arial"/>
                <w:color w:val="000000"/>
                <w:sz w:val="16"/>
                <w:szCs w:val="16"/>
              </w:rPr>
              <w:pPrChange w:id="692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29" w:author="Gidon Kupietzky" w:date="2025-02-13T17:45:00Z" w16du:dateUtc="2025-02-13T15:45:00Z">
              <w:r w:rsidRPr="00A270B5" w:rsidDel="004A2D26">
                <w:rPr>
                  <w:rFonts w:ascii="Arial" w:eastAsia="Times New Roman" w:hAnsi="Arial" w:cs="Arial"/>
                  <w:color w:val="000000"/>
                  <w:sz w:val="16"/>
                  <w:szCs w:val="16"/>
                </w:rPr>
                <w:delText>5%</w:delText>
              </w:r>
              <w:bookmarkStart w:id="6930" w:name="_Toc190881537"/>
              <w:bookmarkStart w:id="6931" w:name="_Toc190884250"/>
              <w:bookmarkEnd w:id="6930"/>
              <w:bookmarkEnd w:id="6931"/>
            </w:del>
          </w:p>
        </w:tc>
        <w:tc>
          <w:tcPr>
            <w:tcW w:w="736" w:type="dxa"/>
            <w:noWrap/>
            <w:hideMark/>
          </w:tcPr>
          <w:p w14:paraId="0F39B6A7" w14:textId="0E7E0F2F"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32" w:author="Gidon Kupietzky" w:date="2025-02-13T17:45:00Z" w16du:dateUtc="2025-02-13T15:45:00Z"/>
                <w:rFonts w:ascii="Arial" w:eastAsia="Times New Roman" w:hAnsi="Arial" w:cs="Arial"/>
                <w:color w:val="000000"/>
                <w:sz w:val="16"/>
                <w:szCs w:val="16"/>
              </w:rPr>
              <w:pPrChange w:id="693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34" w:author="Gidon Kupietzky" w:date="2025-02-13T17:45:00Z" w16du:dateUtc="2025-02-13T15:45:00Z">
              <w:r w:rsidRPr="00A270B5" w:rsidDel="004A2D26">
                <w:rPr>
                  <w:rFonts w:ascii="Arial" w:eastAsia="Times New Roman" w:hAnsi="Arial" w:cs="Arial"/>
                  <w:color w:val="000000"/>
                  <w:sz w:val="16"/>
                  <w:szCs w:val="16"/>
                </w:rPr>
                <w:delText>5%</w:delText>
              </w:r>
              <w:bookmarkStart w:id="6935" w:name="_Toc190881538"/>
              <w:bookmarkStart w:id="6936" w:name="_Toc190884251"/>
              <w:bookmarkEnd w:id="6935"/>
              <w:bookmarkEnd w:id="6936"/>
            </w:del>
          </w:p>
        </w:tc>
        <w:tc>
          <w:tcPr>
            <w:tcW w:w="736" w:type="dxa"/>
            <w:noWrap/>
            <w:hideMark/>
          </w:tcPr>
          <w:p w14:paraId="3420D67F" w14:textId="00DF934C"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37" w:author="Gidon Kupietzky" w:date="2025-02-13T17:45:00Z" w16du:dateUtc="2025-02-13T15:45:00Z"/>
                <w:rFonts w:ascii="Arial" w:eastAsia="Times New Roman" w:hAnsi="Arial" w:cs="Arial"/>
                <w:color w:val="000000"/>
                <w:sz w:val="16"/>
                <w:szCs w:val="16"/>
              </w:rPr>
              <w:pPrChange w:id="693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39" w:author="Gidon Kupietzky" w:date="2025-02-13T17:45:00Z" w16du:dateUtc="2025-02-13T15:45:00Z">
              <w:r w:rsidRPr="00A270B5" w:rsidDel="004A2D26">
                <w:rPr>
                  <w:rFonts w:ascii="Arial" w:eastAsia="Times New Roman" w:hAnsi="Arial" w:cs="Arial"/>
                  <w:color w:val="000000"/>
                  <w:sz w:val="16"/>
                  <w:szCs w:val="16"/>
                </w:rPr>
                <w:delText>5%</w:delText>
              </w:r>
              <w:bookmarkStart w:id="6940" w:name="_Toc190881539"/>
              <w:bookmarkStart w:id="6941" w:name="_Toc190884252"/>
              <w:bookmarkEnd w:id="6940"/>
              <w:bookmarkEnd w:id="6941"/>
            </w:del>
          </w:p>
        </w:tc>
        <w:tc>
          <w:tcPr>
            <w:tcW w:w="736" w:type="dxa"/>
            <w:noWrap/>
            <w:hideMark/>
          </w:tcPr>
          <w:p w14:paraId="6AD197F5" w14:textId="72E15CF0"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42" w:author="Gidon Kupietzky" w:date="2025-02-13T17:45:00Z" w16du:dateUtc="2025-02-13T15:45:00Z"/>
                <w:rFonts w:ascii="Arial" w:eastAsia="Times New Roman" w:hAnsi="Arial" w:cs="Arial"/>
                <w:color w:val="000000"/>
                <w:sz w:val="16"/>
                <w:szCs w:val="16"/>
              </w:rPr>
              <w:pPrChange w:id="694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44" w:author="Gidon Kupietzky" w:date="2025-02-13T17:45:00Z" w16du:dateUtc="2025-02-13T15:45:00Z">
              <w:r w:rsidRPr="00A270B5" w:rsidDel="004A2D26">
                <w:rPr>
                  <w:rFonts w:ascii="Arial" w:eastAsia="Times New Roman" w:hAnsi="Arial" w:cs="Arial"/>
                  <w:color w:val="000000"/>
                  <w:sz w:val="16"/>
                  <w:szCs w:val="16"/>
                </w:rPr>
                <w:delText>5%</w:delText>
              </w:r>
              <w:bookmarkStart w:id="6945" w:name="_Toc190881540"/>
              <w:bookmarkStart w:id="6946" w:name="_Toc190884253"/>
              <w:bookmarkEnd w:id="6945"/>
              <w:bookmarkEnd w:id="6946"/>
            </w:del>
          </w:p>
        </w:tc>
        <w:tc>
          <w:tcPr>
            <w:tcW w:w="736" w:type="dxa"/>
            <w:noWrap/>
            <w:hideMark/>
          </w:tcPr>
          <w:p w14:paraId="05BF7955" w14:textId="76B668D5"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47" w:author="Gidon Kupietzky" w:date="2025-02-13T17:45:00Z" w16du:dateUtc="2025-02-13T15:45:00Z"/>
                <w:rFonts w:ascii="Arial" w:eastAsia="Times New Roman" w:hAnsi="Arial" w:cs="Arial"/>
                <w:color w:val="000000"/>
                <w:sz w:val="16"/>
                <w:szCs w:val="16"/>
              </w:rPr>
              <w:pPrChange w:id="694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49" w:author="Gidon Kupietzky" w:date="2025-02-13T17:45:00Z" w16du:dateUtc="2025-02-13T15:45:00Z">
              <w:r w:rsidRPr="00A270B5" w:rsidDel="004A2D26">
                <w:rPr>
                  <w:rFonts w:ascii="Arial" w:eastAsia="Times New Roman" w:hAnsi="Arial" w:cs="Arial"/>
                  <w:color w:val="000000"/>
                  <w:sz w:val="16"/>
                  <w:szCs w:val="16"/>
                </w:rPr>
                <w:delText>5%</w:delText>
              </w:r>
              <w:bookmarkStart w:id="6950" w:name="_Toc190881541"/>
              <w:bookmarkStart w:id="6951" w:name="_Toc190884254"/>
              <w:bookmarkEnd w:id="6950"/>
              <w:bookmarkEnd w:id="6951"/>
            </w:del>
          </w:p>
        </w:tc>
        <w:tc>
          <w:tcPr>
            <w:tcW w:w="736" w:type="dxa"/>
            <w:noWrap/>
            <w:hideMark/>
          </w:tcPr>
          <w:p w14:paraId="1D9E77F0" w14:textId="1B482478"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52" w:author="Gidon Kupietzky" w:date="2025-02-13T17:45:00Z" w16du:dateUtc="2025-02-13T15:45:00Z"/>
                <w:rFonts w:ascii="Arial" w:eastAsia="Times New Roman" w:hAnsi="Arial" w:cs="Arial"/>
                <w:color w:val="000000"/>
                <w:sz w:val="16"/>
                <w:szCs w:val="16"/>
              </w:rPr>
              <w:pPrChange w:id="695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54" w:author="Gidon Kupietzky" w:date="2025-02-13T17:45:00Z" w16du:dateUtc="2025-02-13T15:45:00Z">
              <w:r w:rsidRPr="00A270B5" w:rsidDel="004A2D26">
                <w:rPr>
                  <w:rFonts w:ascii="Arial" w:eastAsia="Times New Roman" w:hAnsi="Arial" w:cs="Arial"/>
                  <w:color w:val="000000"/>
                  <w:sz w:val="16"/>
                  <w:szCs w:val="16"/>
                </w:rPr>
                <w:delText>5%</w:delText>
              </w:r>
              <w:bookmarkStart w:id="6955" w:name="_Toc190881542"/>
              <w:bookmarkStart w:id="6956" w:name="_Toc190884255"/>
              <w:bookmarkEnd w:id="6955"/>
              <w:bookmarkEnd w:id="6956"/>
            </w:del>
          </w:p>
        </w:tc>
        <w:tc>
          <w:tcPr>
            <w:tcW w:w="736" w:type="dxa"/>
            <w:noWrap/>
            <w:hideMark/>
          </w:tcPr>
          <w:p w14:paraId="636C05A8" w14:textId="111ED068"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57" w:author="Gidon Kupietzky" w:date="2025-02-13T17:45:00Z" w16du:dateUtc="2025-02-13T15:45:00Z"/>
                <w:rFonts w:ascii="Arial" w:eastAsia="Times New Roman" w:hAnsi="Arial" w:cs="Arial"/>
                <w:color w:val="000000"/>
                <w:sz w:val="16"/>
                <w:szCs w:val="16"/>
              </w:rPr>
              <w:pPrChange w:id="695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59" w:author="Gidon Kupietzky" w:date="2025-02-13T17:45:00Z" w16du:dateUtc="2025-02-13T15:45:00Z">
              <w:r w:rsidRPr="00A270B5" w:rsidDel="004A2D26">
                <w:rPr>
                  <w:rFonts w:ascii="Arial" w:eastAsia="Times New Roman" w:hAnsi="Arial" w:cs="Arial"/>
                  <w:color w:val="000000"/>
                  <w:sz w:val="16"/>
                  <w:szCs w:val="16"/>
                </w:rPr>
                <w:delText>4%</w:delText>
              </w:r>
              <w:bookmarkStart w:id="6960" w:name="_Toc190881543"/>
              <w:bookmarkStart w:id="6961" w:name="_Toc190884256"/>
              <w:bookmarkEnd w:id="6960"/>
              <w:bookmarkEnd w:id="6961"/>
            </w:del>
          </w:p>
        </w:tc>
        <w:tc>
          <w:tcPr>
            <w:tcW w:w="910" w:type="dxa"/>
            <w:noWrap/>
            <w:hideMark/>
          </w:tcPr>
          <w:p w14:paraId="4221E535" w14:textId="0A6FCE12"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62" w:author="Gidon Kupietzky" w:date="2025-02-13T17:45:00Z" w16du:dateUtc="2025-02-13T15:45:00Z"/>
                <w:rFonts w:ascii="Arial" w:eastAsia="Times New Roman" w:hAnsi="Arial" w:cs="Arial"/>
                <w:color w:val="000000"/>
                <w:sz w:val="16"/>
                <w:szCs w:val="16"/>
              </w:rPr>
              <w:pPrChange w:id="6963"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64" w:author="Gidon Kupietzky" w:date="2025-02-13T17:45:00Z" w16du:dateUtc="2025-02-13T15:45:00Z">
              <w:r w:rsidRPr="00A270B5" w:rsidDel="004A2D26">
                <w:rPr>
                  <w:rFonts w:ascii="Arial" w:eastAsia="Times New Roman" w:hAnsi="Arial" w:cs="Arial"/>
                  <w:color w:val="000000"/>
                  <w:sz w:val="16"/>
                  <w:szCs w:val="16"/>
                </w:rPr>
                <w:delText>6%</w:delText>
              </w:r>
              <w:bookmarkStart w:id="6965" w:name="_Toc190881544"/>
              <w:bookmarkStart w:id="6966" w:name="_Toc190884257"/>
              <w:bookmarkEnd w:id="6965"/>
              <w:bookmarkEnd w:id="6966"/>
            </w:del>
          </w:p>
        </w:tc>
        <w:tc>
          <w:tcPr>
            <w:tcW w:w="688" w:type="dxa"/>
            <w:noWrap/>
            <w:hideMark/>
          </w:tcPr>
          <w:p w14:paraId="296300AA" w14:textId="291546B4"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6967" w:author="Gidon Kupietzky" w:date="2025-02-13T17:45:00Z" w16du:dateUtc="2025-02-13T15:45:00Z"/>
                <w:rFonts w:ascii="Arial" w:eastAsia="Times New Roman" w:hAnsi="Arial" w:cs="Arial"/>
                <w:color w:val="000000"/>
                <w:sz w:val="16"/>
                <w:szCs w:val="16"/>
              </w:rPr>
              <w:pPrChange w:id="6968"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6969" w:author="Gidon Kupietzky" w:date="2025-02-13T17:45:00Z" w16du:dateUtc="2025-02-13T15:45:00Z">
              <w:r w:rsidRPr="00A270B5" w:rsidDel="004A2D26">
                <w:rPr>
                  <w:rFonts w:ascii="Arial" w:eastAsia="Times New Roman" w:hAnsi="Arial" w:cs="Arial"/>
                  <w:color w:val="000000"/>
                  <w:sz w:val="16"/>
                  <w:szCs w:val="16"/>
                </w:rPr>
                <w:delText>3.5</w:delText>
              </w:r>
              <w:bookmarkStart w:id="6970" w:name="_Toc190881545"/>
              <w:bookmarkStart w:id="6971" w:name="_Toc190884258"/>
              <w:bookmarkEnd w:id="6970"/>
              <w:bookmarkEnd w:id="6971"/>
            </w:del>
          </w:p>
        </w:tc>
        <w:bookmarkStart w:id="6972" w:name="_Toc190881546"/>
        <w:bookmarkStart w:id="6973" w:name="_Toc190884259"/>
        <w:bookmarkEnd w:id="6972"/>
        <w:bookmarkEnd w:id="6973"/>
      </w:tr>
      <w:tr w:rsidR="00A270B5" w:rsidRPr="00A270B5" w:rsidDel="004A2D26" w14:paraId="66C62A34" w14:textId="65566CD7" w:rsidTr="00B25F53">
        <w:trPr>
          <w:trHeight w:val="413"/>
          <w:del w:id="6974"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3D596F0C" w14:textId="0D4D2BB8" w:rsidR="00A270B5" w:rsidRPr="00A270B5" w:rsidDel="004A2D26" w:rsidRDefault="00A270B5">
            <w:pPr>
              <w:tabs>
                <w:tab w:val="left" w:pos="2446"/>
              </w:tabs>
              <w:spacing w:line="276" w:lineRule="auto"/>
              <w:rPr>
                <w:del w:id="6975" w:author="Gidon Kupietzky" w:date="2025-02-13T17:45:00Z" w16du:dateUtc="2025-02-13T15:45:00Z"/>
                <w:rFonts w:ascii="Arial" w:eastAsia="Times New Roman" w:hAnsi="Arial" w:cs="Arial"/>
                <w:color w:val="000000"/>
                <w:sz w:val="16"/>
                <w:szCs w:val="16"/>
              </w:rPr>
              <w:pPrChange w:id="6976" w:author="Gidon Kupietzky" w:date="2025-02-13T17:45:00Z" w16du:dateUtc="2025-02-13T15:45:00Z">
                <w:pPr>
                  <w:spacing w:before="0" w:line="240" w:lineRule="auto"/>
                  <w:ind w:left="0"/>
                </w:pPr>
              </w:pPrChange>
            </w:pPr>
            <w:del w:id="6977" w:author="Gidon Kupietzky" w:date="2025-02-13T17:45:00Z" w16du:dateUtc="2025-02-13T15:45:00Z">
              <w:r w:rsidRPr="00A270B5" w:rsidDel="004A2D26">
                <w:rPr>
                  <w:rFonts w:ascii="Arial" w:eastAsia="Times New Roman" w:hAnsi="Arial" w:cs="Arial" w:hint="cs"/>
                  <w:color w:val="000000"/>
                  <w:sz w:val="16"/>
                  <w:szCs w:val="16"/>
                  <w:rtl/>
                </w:rPr>
                <w:delText xml:space="preserve">מתנחלי צעיר </w:delText>
              </w:r>
              <w:bookmarkStart w:id="6978" w:name="_Toc190881547"/>
              <w:bookmarkStart w:id="6979" w:name="_Toc190884260"/>
              <w:bookmarkEnd w:id="6978"/>
              <w:bookmarkEnd w:id="6979"/>
            </w:del>
          </w:p>
        </w:tc>
        <w:tc>
          <w:tcPr>
            <w:tcW w:w="689" w:type="dxa"/>
            <w:noWrap/>
            <w:hideMark/>
          </w:tcPr>
          <w:p w14:paraId="2B060470" w14:textId="74F54F9E"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980" w:author="Gidon Kupietzky" w:date="2025-02-13T17:45:00Z" w16du:dateUtc="2025-02-13T15:45:00Z"/>
                <w:rFonts w:ascii="Arial" w:eastAsia="Times New Roman" w:hAnsi="Arial" w:cs="Arial"/>
                <w:color w:val="000000"/>
                <w:sz w:val="16"/>
                <w:szCs w:val="16"/>
                <w:rtl/>
              </w:rPr>
              <w:pPrChange w:id="698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982" w:author="Gidon Kupietzky" w:date="2025-02-13T17:45:00Z" w16du:dateUtc="2025-02-13T15:45:00Z">
              <w:r w:rsidRPr="00A270B5" w:rsidDel="004A2D26">
                <w:rPr>
                  <w:rFonts w:ascii="Arial" w:eastAsia="Times New Roman" w:hAnsi="Arial" w:cs="Arial"/>
                  <w:color w:val="000000"/>
                  <w:sz w:val="16"/>
                  <w:szCs w:val="16"/>
                </w:rPr>
                <w:delText>18%</w:delText>
              </w:r>
              <w:bookmarkStart w:id="6983" w:name="_Toc190881548"/>
              <w:bookmarkStart w:id="6984" w:name="_Toc190884261"/>
              <w:bookmarkEnd w:id="6983"/>
              <w:bookmarkEnd w:id="6984"/>
            </w:del>
          </w:p>
        </w:tc>
        <w:tc>
          <w:tcPr>
            <w:tcW w:w="689" w:type="dxa"/>
            <w:noWrap/>
            <w:hideMark/>
          </w:tcPr>
          <w:p w14:paraId="20E517CD" w14:textId="4A43A36B"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985" w:author="Gidon Kupietzky" w:date="2025-02-13T17:45:00Z" w16du:dateUtc="2025-02-13T15:45:00Z"/>
                <w:rFonts w:ascii="Arial" w:eastAsia="Times New Roman" w:hAnsi="Arial" w:cs="Arial"/>
                <w:color w:val="000000"/>
                <w:sz w:val="16"/>
                <w:szCs w:val="16"/>
              </w:rPr>
              <w:pPrChange w:id="698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987" w:author="Gidon Kupietzky" w:date="2025-02-13T17:45:00Z" w16du:dateUtc="2025-02-13T15:45:00Z">
              <w:r w:rsidRPr="00A270B5" w:rsidDel="004A2D26">
                <w:rPr>
                  <w:rFonts w:ascii="Arial" w:eastAsia="Times New Roman" w:hAnsi="Arial" w:cs="Arial"/>
                  <w:color w:val="000000"/>
                  <w:sz w:val="16"/>
                  <w:szCs w:val="16"/>
                </w:rPr>
                <w:delText>17%</w:delText>
              </w:r>
              <w:bookmarkStart w:id="6988" w:name="_Toc190881549"/>
              <w:bookmarkStart w:id="6989" w:name="_Toc190884262"/>
              <w:bookmarkEnd w:id="6988"/>
              <w:bookmarkEnd w:id="6989"/>
            </w:del>
          </w:p>
        </w:tc>
        <w:tc>
          <w:tcPr>
            <w:tcW w:w="737" w:type="dxa"/>
            <w:noWrap/>
            <w:hideMark/>
          </w:tcPr>
          <w:p w14:paraId="0FCEE885" w14:textId="1A92D91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990" w:author="Gidon Kupietzky" w:date="2025-02-13T17:45:00Z" w16du:dateUtc="2025-02-13T15:45:00Z"/>
                <w:rFonts w:ascii="Arial" w:eastAsia="Times New Roman" w:hAnsi="Arial" w:cs="Arial"/>
                <w:color w:val="000000"/>
                <w:sz w:val="16"/>
                <w:szCs w:val="16"/>
              </w:rPr>
              <w:pPrChange w:id="699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992" w:author="Gidon Kupietzky" w:date="2025-02-13T17:45:00Z" w16du:dateUtc="2025-02-13T15:45:00Z">
              <w:r w:rsidRPr="00A270B5" w:rsidDel="004A2D26">
                <w:rPr>
                  <w:rFonts w:ascii="Arial" w:eastAsia="Times New Roman" w:hAnsi="Arial" w:cs="Arial"/>
                  <w:color w:val="000000"/>
                  <w:sz w:val="16"/>
                  <w:szCs w:val="16"/>
                </w:rPr>
                <w:delText>13%</w:delText>
              </w:r>
              <w:bookmarkStart w:id="6993" w:name="_Toc190881550"/>
              <w:bookmarkStart w:id="6994" w:name="_Toc190884263"/>
              <w:bookmarkEnd w:id="6993"/>
              <w:bookmarkEnd w:id="6994"/>
            </w:del>
          </w:p>
        </w:tc>
        <w:tc>
          <w:tcPr>
            <w:tcW w:w="737" w:type="dxa"/>
            <w:noWrap/>
            <w:hideMark/>
          </w:tcPr>
          <w:p w14:paraId="0FBAF004" w14:textId="5AD9E96B"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6995" w:author="Gidon Kupietzky" w:date="2025-02-13T17:45:00Z" w16du:dateUtc="2025-02-13T15:45:00Z"/>
                <w:rFonts w:ascii="Arial" w:eastAsia="Times New Roman" w:hAnsi="Arial" w:cs="Arial"/>
                <w:color w:val="000000"/>
                <w:sz w:val="16"/>
                <w:szCs w:val="16"/>
              </w:rPr>
              <w:pPrChange w:id="699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6997" w:author="Gidon Kupietzky" w:date="2025-02-13T17:45:00Z" w16du:dateUtc="2025-02-13T15:45:00Z">
              <w:r w:rsidRPr="00A270B5" w:rsidDel="004A2D26">
                <w:rPr>
                  <w:rFonts w:ascii="Arial" w:eastAsia="Times New Roman" w:hAnsi="Arial" w:cs="Arial"/>
                  <w:color w:val="000000"/>
                  <w:sz w:val="16"/>
                  <w:szCs w:val="16"/>
                </w:rPr>
                <w:delText>6%</w:delText>
              </w:r>
              <w:bookmarkStart w:id="6998" w:name="_Toc190881551"/>
              <w:bookmarkStart w:id="6999" w:name="_Toc190884264"/>
              <w:bookmarkEnd w:id="6998"/>
              <w:bookmarkEnd w:id="6999"/>
            </w:del>
          </w:p>
        </w:tc>
        <w:tc>
          <w:tcPr>
            <w:tcW w:w="736" w:type="dxa"/>
            <w:noWrap/>
            <w:hideMark/>
          </w:tcPr>
          <w:p w14:paraId="119677B0" w14:textId="4B60620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00" w:author="Gidon Kupietzky" w:date="2025-02-13T17:45:00Z" w16du:dateUtc="2025-02-13T15:45:00Z"/>
                <w:rFonts w:ascii="Arial" w:eastAsia="Times New Roman" w:hAnsi="Arial" w:cs="Arial"/>
                <w:color w:val="000000"/>
                <w:sz w:val="16"/>
                <w:szCs w:val="16"/>
              </w:rPr>
              <w:pPrChange w:id="700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02" w:author="Gidon Kupietzky" w:date="2025-02-13T17:45:00Z" w16du:dateUtc="2025-02-13T15:45:00Z">
              <w:r w:rsidRPr="00A270B5" w:rsidDel="004A2D26">
                <w:rPr>
                  <w:rFonts w:ascii="Arial" w:eastAsia="Times New Roman" w:hAnsi="Arial" w:cs="Arial"/>
                  <w:color w:val="000000"/>
                  <w:sz w:val="16"/>
                  <w:szCs w:val="16"/>
                </w:rPr>
                <w:delText>8%</w:delText>
              </w:r>
              <w:bookmarkStart w:id="7003" w:name="_Toc190881552"/>
              <w:bookmarkStart w:id="7004" w:name="_Toc190884265"/>
              <w:bookmarkEnd w:id="7003"/>
              <w:bookmarkEnd w:id="7004"/>
            </w:del>
          </w:p>
        </w:tc>
        <w:tc>
          <w:tcPr>
            <w:tcW w:w="736" w:type="dxa"/>
            <w:noWrap/>
            <w:hideMark/>
          </w:tcPr>
          <w:p w14:paraId="547A512F" w14:textId="5F4DF35F"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05" w:author="Gidon Kupietzky" w:date="2025-02-13T17:45:00Z" w16du:dateUtc="2025-02-13T15:45:00Z"/>
                <w:rFonts w:ascii="Arial" w:eastAsia="Times New Roman" w:hAnsi="Arial" w:cs="Arial"/>
                <w:color w:val="000000"/>
                <w:sz w:val="16"/>
                <w:szCs w:val="16"/>
              </w:rPr>
              <w:pPrChange w:id="700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07" w:author="Gidon Kupietzky" w:date="2025-02-13T17:45:00Z" w16du:dateUtc="2025-02-13T15:45:00Z">
              <w:r w:rsidRPr="00A270B5" w:rsidDel="004A2D26">
                <w:rPr>
                  <w:rFonts w:ascii="Arial" w:eastAsia="Times New Roman" w:hAnsi="Arial" w:cs="Arial"/>
                  <w:color w:val="000000"/>
                  <w:sz w:val="16"/>
                  <w:szCs w:val="16"/>
                </w:rPr>
                <w:delText>7%</w:delText>
              </w:r>
              <w:bookmarkStart w:id="7008" w:name="_Toc190881553"/>
              <w:bookmarkStart w:id="7009" w:name="_Toc190884266"/>
              <w:bookmarkEnd w:id="7008"/>
              <w:bookmarkEnd w:id="7009"/>
            </w:del>
          </w:p>
        </w:tc>
        <w:tc>
          <w:tcPr>
            <w:tcW w:w="736" w:type="dxa"/>
            <w:noWrap/>
            <w:hideMark/>
          </w:tcPr>
          <w:p w14:paraId="73896564" w14:textId="2748D1F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10" w:author="Gidon Kupietzky" w:date="2025-02-13T17:45:00Z" w16du:dateUtc="2025-02-13T15:45:00Z"/>
                <w:rFonts w:ascii="Arial" w:eastAsia="Times New Roman" w:hAnsi="Arial" w:cs="Arial"/>
                <w:color w:val="000000"/>
                <w:sz w:val="16"/>
                <w:szCs w:val="16"/>
              </w:rPr>
              <w:pPrChange w:id="701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12" w:author="Gidon Kupietzky" w:date="2025-02-13T17:45:00Z" w16du:dateUtc="2025-02-13T15:45:00Z">
              <w:r w:rsidRPr="00A270B5" w:rsidDel="004A2D26">
                <w:rPr>
                  <w:rFonts w:ascii="Arial" w:eastAsia="Times New Roman" w:hAnsi="Arial" w:cs="Arial"/>
                  <w:color w:val="000000"/>
                  <w:sz w:val="16"/>
                  <w:szCs w:val="16"/>
                </w:rPr>
                <w:delText>7%</w:delText>
              </w:r>
              <w:bookmarkStart w:id="7013" w:name="_Toc190881554"/>
              <w:bookmarkStart w:id="7014" w:name="_Toc190884267"/>
              <w:bookmarkEnd w:id="7013"/>
              <w:bookmarkEnd w:id="7014"/>
            </w:del>
          </w:p>
        </w:tc>
        <w:tc>
          <w:tcPr>
            <w:tcW w:w="736" w:type="dxa"/>
            <w:noWrap/>
            <w:hideMark/>
          </w:tcPr>
          <w:p w14:paraId="7903AE0D" w14:textId="414686E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15" w:author="Gidon Kupietzky" w:date="2025-02-13T17:45:00Z" w16du:dateUtc="2025-02-13T15:45:00Z"/>
                <w:rFonts w:ascii="Arial" w:eastAsia="Times New Roman" w:hAnsi="Arial" w:cs="Arial"/>
                <w:color w:val="000000"/>
                <w:sz w:val="16"/>
                <w:szCs w:val="16"/>
              </w:rPr>
              <w:pPrChange w:id="701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17" w:author="Gidon Kupietzky" w:date="2025-02-13T17:45:00Z" w16du:dateUtc="2025-02-13T15:45:00Z">
              <w:r w:rsidRPr="00A270B5" w:rsidDel="004A2D26">
                <w:rPr>
                  <w:rFonts w:ascii="Arial" w:eastAsia="Times New Roman" w:hAnsi="Arial" w:cs="Arial"/>
                  <w:color w:val="000000"/>
                  <w:sz w:val="16"/>
                  <w:szCs w:val="16"/>
                </w:rPr>
                <w:delText>7%</w:delText>
              </w:r>
              <w:bookmarkStart w:id="7018" w:name="_Toc190881555"/>
              <w:bookmarkStart w:id="7019" w:name="_Toc190884268"/>
              <w:bookmarkEnd w:id="7018"/>
              <w:bookmarkEnd w:id="7019"/>
            </w:del>
          </w:p>
        </w:tc>
        <w:tc>
          <w:tcPr>
            <w:tcW w:w="736" w:type="dxa"/>
            <w:noWrap/>
            <w:hideMark/>
          </w:tcPr>
          <w:p w14:paraId="1D392B53" w14:textId="28D97366"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20" w:author="Gidon Kupietzky" w:date="2025-02-13T17:45:00Z" w16du:dateUtc="2025-02-13T15:45:00Z"/>
                <w:rFonts w:ascii="Arial" w:eastAsia="Times New Roman" w:hAnsi="Arial" w:cs="Arial"/>
                <w:color w:val="000000"/>
                <w:sz w:val="16"/>
                <w:szCs w:val="16"/>
              </w:rPr>
              <w:pPrChange w:id="702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22" w:author="Gidon Kupietzky" w:date="2025-02-13T17:45:00Z" w16du:dateUtc="2025-02-13T15:45:00Z">
              <w:r w:rsidRPr="00A270B5" w:rsidDel="004A2D26">
                <w:rPr>
                  <w:rFonts w:ascii="Arial" w:eastAsia="Times New Roman" w:hAnsi="Arial" w:cs="Arial"/>
                  <w:color w:val="000000"/>
                  <w:sz w:val="16"/>
                  <w:szCs w:val="16"/>
                </w:rPr>
                <w:delText>4%</w:delText>
              </w:r>
              <w:bookmarkStart w:id="7023" w:name="_Toc190881556"/>
              <w:bookmarkStart w:id="7024" w:name="_Toc190884269"/>
              <w:bookmarkEnd w:id="7023"/>
              <w:bookmarkEnd w:id="7024"/>
            </w:del>
          </w:p>
        </w:tc>
        <w:tc>
          <w:tcPr>
            <w:tcW w:w="736" w:type="dxa"/>
            <w:noWrap/>
            <w:hideMark/>
          </w:tcPr>
          <w:p w14:paraId="353FD9B5" w14:textId="06AEFA9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25" w:author="Gidon Kupietzky" w:date="2025-02-13T17:45:00Z" w16du:dateUtc="2025-02-13T15:45:00Z"/>
                <w:rFonts w:ascii="Arial" w:eastAsia="Times New Roman" w:hAnsi="Arial" w:cs="Arial"/>
                <w:color w:val="000000"/>
                <w:sz w:val="16"/>
                <w:szCs w:val="16"/>
              </w:rPr>
              <w:pPrChange w:id="702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27" w:author="Gidon Kupietzky" w:date="2025-02-13T17:45:00Z" w16du:dateUtc="2025-02-13T15:45:00Z">
              <w:r w:rsidRPr="00A270B5" w:rsidDel="004A2D26">
                <w:rPr>
                  <w:rFonts w:ascii="Arial" w:eastAsia="Times New Roman" w:hAnsi="Arial" w:cs="Arial"/>
                  <w:color w:val="000000"/>
                  <w:sz w:val="16"/>
                  <w:szCs w:val="16"/>
                </w:rPr>
                <w:delText>3%</w:delText>
              </w:r>
              <w:bookmarkStart w:id="7028" w:name="_Toc190881557"/>
              <w:bookmarkStart w:id="7029" w:name="_Toc190884270"/>
              <w:bookmarkEnd w:id="7028"/>
              <w:bookmarkEnd w:id="7029"/>
            </w:del>
          </w:p>
        </w:tc>
        <w:tc>
          <w:tcPr>
            <w:tcW w:w="736" w:type="dxa"/>
            <w:noWrap/>
            <w:hideMark/>
          </w:tcPr>
          <w:p w14:paraId="6D8FC453" w14:textId="01ACE598"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30" w:author="Gidon Kupietzky" w:date="2025-02-13T17:45:00Z" w16du:dateUtc="2025-02-13T15:45:00Z"/>
                <w:rFonts w:ascii="Arial" w:eastAsia="Times New Roman" w:hAnsi="Arial" w:cs="Arial"/>
                <w:color w:val="000000"/>
                <w:sz w:val="16"/>
                <w:szCs w:val="16"/>
              </w:rPr>
              <w:pPrChange w:id="703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32" w:author="Gidon Kupietzky" w:date="2025-02-13T17:45:00Z" w16du:dateUtc="2025-02-13T15:45:00Z">
              <w:r w:rsidRPr="00A270B5" w:rsidDel="004A2D26">
                <w:rPr>
                  <w:rFonts w:ascii="Arial" w:eastAsia="Times New Roman" w:hAnsi="Arial" w:cs="Arial"/>
                  <w:color w:val="000000"/>
                  <w:sz w:val="16"/>
                  <w:szCs w:val="16"/>
                </w:rPr>
                <w:delText>2%</w:delText>
              </w:r>
              <w:bookmarkStart w:id="7033" w:name="_Toc190881558"/>
              <w:bookmarkStart w:id="7034" w:name="_Toc190884271"/>
              <w:bookmarkEnd w:id="7033"/>
              <w:bookmarkEnd w:id="7034"/>
            </w:del>
          </w:p>
        </w:tc>
        <w:tc>
          <w:tcPr>
            <w:tcW w:w="736" w:type="dxa"/>
            <w:noWrap/>
            <w:hideMark/>
          </w:tcPr>
          <w:p w14:paraId="3F6BA09C" w14:textId="09C44DB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35" w:author="Gidon Kupietzky" w:date="2025-02-13T17:45:00Z" w16du:dateUtc="2025-02-13T15:45:00Z"/>
                <w:rFonts w:ascii="Arial" w:eastAsia="Times New Roman" w:hAnsi="Arial" w:cs="Arial"/>
                <w:color w:val="000000"/>
                <w:sz w:val="16"/>
                <w:szCs w:val="16"/>
              </w:rPr>
              <w:pPrChange w:id="703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37" w:author="Gidon Kupietzky" w:date="2025-02-13T17:45:00Z" w16du:dateUtc="2025-02-13T15:45:00Z">
              <w:r w:rsidRPr="00A270B5" w:rsidDel="004A2D26">
                <w:rPr>
                  <w:rFonts w:ascii="Arial" w:eastAsia="Times New Roman" w:hAnsi="Arial" w:cs="Arial"/>
                  <w:color w:val="000000"/>
                  <w:sz w:val="16"/>
                  <w:szCs w:val="16"/>
                </w:rPr>
                <w:delText>2%</w:delText>
              </w:r>
              <w:bookmarkStart w:id="7038" w:name="_Toc190881559"/>
              <w:bookmarkStart w:id="7039" w:name="_Toc190884272"/>
              <w:bookmarkEnd w:id="7038"/>
              <w:bookmarkEnd w:id="7039"/>
            </w:del>
          </w:p>
        </w:tc>
        <w:tc>
          <w:tcPr>
            <w:tcW w:w="736" w:type="dxa"/>
            <w:noWrap/>
            <w:hideMark/>
          </w:tcPr>
          <w:p w14:paraId="1EFD4F46" w14:textId="4DD84A2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40" w:author="Gidon Kupietzky" w:date="2025-02-13T17:45:00Z" w16du:dateUtc="2025-02-13T15:45:00Z"/>
                <w:rFonts w:ascii="Arial" w:eastAsia="Times New Roman" w:hAnsi="Arial" w:cs="Arial"/>
                <w:color w:val="000000"/>
                <w:sz w:val="16"/>
                <w:szCs w:val="16"/>
              </w:rPr>
              <w:pPrChange w:id="704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42" w:author="Gidon Kupietzky" w:date="2025-02-13T17:45:00Z" w16du:dateUtc="2025-02-13T15:45:00Z">
              <w:r w:rsidRPr="00A270B5" w:rsidDel="004A2D26">
                <w:rPr>
                  <w:rFonts w:ascii="Arial" w:eastAsia="Times New Roman" w:hAnsi="Arial" w:cs="Arial"/>
                  <w:color w:val="000000"/>
                  <w:sz w:val="16"/>
                  <w:szCs w:val="16"/>
                </w:rPr>
                <w:delText>2%</w:delText>
              </w:r>
              <w:bookmarkStart w:id="7043" w:name="_Toc190881560"/>
              <w:bookmarkStart w:id="7044" w:name="_Toc190884273"/>
              <w:bookmarkEnd w:id="7043"/>
              <w:bookmarkEnd w:id="7044"/>
            </w:del>
          </w:p>
        </w:tc>
        <w:tc>
          <w:tcPr>
            <w:tcW w:w="736" w:type="dxa"/>
            <w:noWrap/>
            <w:hideMark/>
          </w:tcPr>
          <w:p w14:paraId="76D6F8A8" w14:textId="5ACC50EA"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45" w:author="Gidon Kupietzky" w:date="2025-02-13T17:45:00Z" w16du:dateUtc="2025-02-13T15:45:00Z"/>
                <w:rFonts w:ascii="Arial" w:eastAsia="Times New Roman" w:hAnsi="Arial" w:cs="Arial"/>
                <w:color w:val="000000"/>
                <w:sz w:val="16"/>
                <w:szCs w:val="16"/>
              </w:rPr>
              <w:pPrChange w:id="704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47" w:author="Gidon Kupietzky" w:date="2025-02-13T17:45:00Z" w16du:dateUtc="2025-02-13T15:45:00Z">
              <w:r w:rsidRPr="00A270B5" w:rsidDel="004A2D26">
                <w:rPr>
                  <w:rFonts w:ascii="Arial" w:eastAsia="Times New Roman" w:hAnsi="Arial" w:cs="Arial"/>
                  <w:color w:val="000000"/>
                  <w:sz w:val="16"/>
                  <w:szCs w:val="16"/>
                </w:rPr>
                <w:delText>1%</w:delText>
              </w:r>
              <w:bookmarkStart w:id="7048" w:name="_Toc190881561"/>
              <w:bookmarkStart w:id="7049" w:name="_Toc190884274"/>
              <w:bookmarkEnd w:id="7048"/>
              <w:bookmarkEnd w:id="7049"/>
            </w:del>
          </w:p>
        </w:tc>
        <w:tc>
          <w:tcPr>
            <w:tcW w:w="736" w:type="dxa"/>
            <w:noWrap/>
            <w:hideMark/>
          </w:tcPr>
          <w:p w14:paraId="300E4922" w14:textId="6A4AA2D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50" w:author="Gidon Kupietzky" w:date="2025-02-13T17:45:00Z" w16du:dateUtc="2025-02-13T15:45:00Z"/>
                <w:rFonts w:ascii="Arial" w:eastAsia="Times New Roman" w:hAnsi="Arial" w:cs="Arial"/>
                <w:color w:val="000000"/>
                <w:sz w:val="16"/>
                <w:szCs w:val="16"/>
              </w:rPr>
              <w:pPrChange w:id="705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52" w:author="Gidon Kupietzky" w:date="2025-02-13T17:45:00Z" w16du:dateUtc="2025-02-13T15:45:00Z">
              <w:r w:rsidRPr="00A270B5" w:rsidDel="004A2D26">
                <w:rPr>
                  <w:rFonts w:ascii="Arial" w:eastAsia="Times New Roman" w:hAnsi="Arial" w:cs="Arial"/>
                  <w:color w:val="000000"/>
                  <w:sz w:val="16"/>
                  <w:szCs w:val="16"/>
                </w:rPr>
                <w:delText>1%</w:delText>
              </w:r>
              <w:bookmarkStart w:id="7053" w:name="_Toc190881562"/>
              <w:bookmarkStart w:id="7054" w:name="_Toc190884275"/>
              <w:bookmarkEnd w:id="7053"/>
              <w:bookmarkEnd w:id="7054"/>
            </w:del>
          </w:p>
        </w:tc>
        <w:tc>
          <w:tcPr>
            <w:tcW w:w="910" w:type="dxa"/>
            <w:noWrap/>
            <w:hideMark/>
          </w:tcPr>
          <w:p w14:paraId="2F1859D2" w14:textId="70923280"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55" w:author="Gidon Kupietzky" w:date="2025-02-13T17:45:00Z" w16du:dateUtc="2025-02-13T15:45:00Z"/>
                <w:rFonts w:ascii="Arial" w:eastAsia="Times New Roman" w:hAnsi="Arial" w:cs="Arial"/>
                <w:color w:val="000000"/>
                <w:sz w:val="16"/>
                <w:szCs w:val="16"/>
              </w:rPr>
              <w:pPrChange w:id="7056"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57" w:author="Gidon Kupietzky" w:date="2025-02-13T17:45:00Z" w16du:dateUtc="2025-02-13T15:45:00Z">
              <w:r w:rsidRPr="00A270B5" w:rsidDel="004A2D26">
                <w:rPr>
                  <w:rFonts w:ascii="Arial" w:eastAsia="Times New Roman" w:hAnsi="Arial" w:cs="Arial"/>
                  <w:color w:val="000000"/>
                  <w:sz w:val="16"/>
                  <w:szCs w:val="16"/>
                </w:rPr>
                <w:delText>0%</w:delText>
              </w:r>
              <w:bookmarkStart w:id="7058" w:name="_Toc190881563"/>
              <w:bookmarkStart w:id="7059" w:name="_Toc190884276"/>
              <w:bookmarkEnd w:id="7058"/>
              <w:bookmarkEnd w:id="7059"/>
            </w:del>
          </w:p>
        </w:tc>
        <w:tc>
          <w:tcPr>
            <w:tcW w:w="688" w:type="dxa"/>
            <w:noWrap/>
            <w:hideMark/>
          </w:tcPr>
          <w:p w14:paraId="543A972B" w14:textId="58CDAC4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060" w:author="Gidon Kupietzky" w:date="2025-02-13T17:45:00Z" w16du:dateUtc="2025-02-13T15:45:00Z"/>
                <w:rFonts w:ascii="Arial" w:eastAsia="Times New Roman" w:hAnsi="Arial" w:cs="Arial"/>
                <w:color w:val="000000"/>
                <w:sz w:val="16"/>
                <w:szCs w:val="16"/>
              </w:rPr>
              <w:pPrChange w:id="7061"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062" w:author="Gidon Kupietzky" w:date="2025-02-13T17:45:00Z" w16du:dateUtc="2025-02-13T15:45:00Z">
              <w:r w:rsidRPr="00A270B5" w:rsidDel="004A2D26">
                <w:rPr>
                  <w:rFonts w:ascii="Arial" w:eastAsia="Times New Roman" w:hAnsi="Arial" w:cs="Arial"/>
                  <w:color w:val="000000"/>
                  <w:sz w:val="16"/>
                  <w:szCs w:val="16"/>
                </w:rPr>
                <w:delText>5</w:delText>
              </w:r>
              <w:bookmarkStart w:id="7063" w:name="_Toc190881564"/>
              <w:bookmarkStart w:id="7064" w:name="_Toc190884277"/>
              <w:bookmarkEnd w:id="7063"/>
              <w:bookmarkEnd w:id="7064"/>
            </w:del>
          </w:p>
        </w:tc>
        <w:bookmarkStart w:id="7065" w:name="_Toc190881565"/>
        <w:bookmarkStart w:id="7066" w:name="_Toc190884278"/>
        <w:bookmarkEnd w:id="7065"/>
        <w:bookmarkEnd w:id="7066"/>
      </w:tr>
      <w:tr w:rsidR="004A2D26" w:rsidRPr="00A270B5" w:rsidDel="004A2D26" w14:paraId="1D13B4EC" w14:textId="77777777" w:rsidTr="00B25F53">
        <w:trPr>
          <w:cnfStyle w:val="000000100000" w:firstRow="0" w:lastRow="0" w:firstColumn="0" w:lastColumn="0" w:oddVBand="0" w:evenVBand="0" w:oddHBand="1" w:evenHBand="0" w:firstRowFirstColumn="0" w:firstRowLastColumn="0" w:lastRowFirstColumn="0" w:lastRowLastColumn="0"/>
          <w:trHeight w:val="413"/>
          <w:del w:id="7067"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5B4E0812" w14:textId="2075EE84" w:rsidR="00A270B5" w:rsidRPr="00A270B5" w:rsidDel="004A2D26" w:rsidRDefault="00A270B5">
            <w:pPr>
              <w:tabs>
                <w:tab w:val="left" w:pos="2446"/>
              </w:tabs>
              <w:spacing w:line="276" w:lineRule="auto"/>
              <w:rPr>
                <w:del w:id="7068" w:author="Gidon Kupietzky" w:date="2025-02-13T17:45:00Z" w16du:dateUtc="2025-02-13T15:45:00Z"/>
                <w:rFonts w:ascii="Arial" w:eastAsia="Times New Roman" w:hAnsi="Arial" w:cs="Arial"/>
                <w:color w:val="000000"/>
                <w:sz w:val="16"/>
                <w:szCs w:val="16"/>
              </w:rPr>
              <w:pPrChange w:id="7069" w:author="Gidon Kupietzky" w:date="2025-02-13T17:45:00Z" w16du:dateUtc="2025-02-13T15:45:00Z">
                <w:pPr>
                  <w:spacing w:before="0" w:line="240" w:lineRule="auto"/>
                  <w:ind w:left="0"/>
                </w:pPr>
              </w:pPrChange>
            </w:pPr>
            <w:del w:id="7070" w:author="Gidon Kupietzky" w:date="2025-02-13T17:45:00Z" w16du:dateUtc="2025-02-13T15:45:00Z">
              <w:r w:rsidRPr="00A270B5" w:rsidDel="004A2D26">
                <w:rPr>
                  <w:rFonts w:ascii="Arial" w:eastAsia="Times New Roman" w:hAnsi="Arial" w:cs="Arial" w:hint="cs"/>
                  <w:color w:val="000000"/>
                  <w:sz w:val="16"/>
                  <w:szCs w:val="16"/>
                  <w:rtl/>
                </w:rPr>
                <w:delText>מתנחלי בינוני</w:delText>
              </w:r>
              <w:bookmarkStart w:id="7071" w:name="_Toc190881566"/>
              <w:bookmarkStart w:id="7072" w:name="_Toc190884279"/>
              <w:bookmarkEnd w:id="7071"/>
              <w:bookmarkEnd w:id="7072"/>
            </w:del>
          </w:p>
        </w:tc>
        <w:tc>
          <w:tcPr>
            <w:tcW w:w="689" w:type="dxa"/>
            <w:noWrap/>
            <w:hideMark/>
          </w:tcPr>
          <w:p w14:paraId="5B988C0E" w14:textId="6979839C"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073" w:author="Gidon Kupietzky" w:date="2025-02-13T17:45:00Z" w16du:dateUtc="2025-02-13T15:45:00Z"/>
                <w:rFonts w:ascii="Arial" w:eastAsia="Times New Roman" w:hAnsi="Arial" w:cs="Arial"/>
                <w:color w:val="000000"/>
                <w:sz w:val="16"/>
                <w:szCs w:val="16"/>
                <w:rtl/>
              </w:rPr>
              <w:pPrChange w:id="707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075" w:author="Gidon Kupietzky" w:date="2025-02-13T17:45:00Z" w16du:dateUtc="2025-02-13T15:45:00Z">
              <w:r w:rsidRPr="00A270B5" w:rsidDel="004A2D26">
                <w:rPr>
                  <w:rFonts w:ascii="Arial" w:eastAsia="Times New Roman" w:hAnsi="Arial" w:cs="Arial"/>
                  <w:color w:val="000000"/>
                  <w:sz w:val="16"/>
                  <w:szCs w:val="16"/>
                </w:rPr>
                <w:delText>15%</w:delText>
              </w:r>
              <w:bookmarkStart w:id="7076" w:name="_Toc190881567"/>
              <w:bookmarkStart w:id="7077" w:name="_Toc190884280"/>
              <w:bookmarkEnd w:id="7076"/>
              <w:bookmarkEnd w:id="7077"/>
            </w:del>
          </w:p>
        </w:tc>
        <w:tc>
          <w:tcPr>
            <w:tcW w:w="689" w:type="dxa"/>
            <w:noWrap/>
            <w:hideMark/>
          </w:tcPr>
          <w:p w14:paraId="0641D60C" w14:textId="2000A6D8"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078" w:author="Gidon Kupietzky" w:date="2025-02-13T17:45:00Z" w16du:dateUtc="2025-02-13T15:45:00Z"/>
                <w:rFonts w:ascii="Arial" w:eastAsia="Times New Roman" w:hAnsi="Arial" w:cs="Arial"/>
                <w:color w:val="000000"/>
                <w:sz w:val="16"/>
                <w:szCs w:val="16"/>
              </w:rPr>
              <w:pPrChange w:id="707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080" w:author="Gidon Kupietzky" w:date="2025-02-13T17:45:00Z" w16du:dateUtc="2025-02-13T15:45:00Z">
              <w:r w:rsidRPr="00A270B5" w:rsidDel="004A2D26">
                <w:rPr>
                  <w:rFonts w:ascii="Arial" w:eastAsia="Times New Roman" w:hAnsi="Arial" w:cs="Arial"/>
                  <w:color w:val="000000"/>
                  <w:sz w:val="16"/>
                  <w:szCs w:val="16"/>
                </w:rPr>
                <w:delText>17%</w:delText>
              </w:r>
              <w:bookmarkStart w:id="7081" w:name="_Toc190881568"/>
              <w:bookmarkStart w:id="7082" w:name="_Toc190884281"/>
              <w:bookmarkEnd w:id="7081"/>
              <w:bookmarkEnd w:id="7082"/>
            </w:del>
          </w:p>
        </w:tc>
        <w:tc>
          <w:tcPr>
            <w:tcW w:w="737" w:type="dxa"/>
            <w:noWrap/>
            <w:hideMark/>
          </w:tcPr>
          <w:p w14:paraId="26BD3F7C" w14:textId="21DB84EE"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083" w:author="Gidon Kupietzky" w:date="2025-02-13T17:45:00Z" w16du:dateUtc="2025-02-13T15:45:00Z"/>
                <w:rFonts w:ascii="Arial" w:eastAsia="Times New Roman" w:hAnsi="Arial" w:cs="Arial"/>
                <w:color w:val="000000"/>
                <w:sz w:val="16"/>
                <w:szCs w:val="16"/>
              </w:rPr>
              <w:pPrChange w:id="708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085" w:author="Gidon Kupietzky" w:date="2025-02-13T17:45:00Z" w16du:dateUtc="2025-02-13T15:45:00Z">
              <w:r w:rsidRPr="00A270B5" w:rsidDel="004A2D26">
                <w:rPr>
                  <w:rFonts w:ascii="Arial" w:eastAsia="Times New Roman" w:hAnsi="Arial" w:cs="Arial"/>
                  <w:color w:val="000000"/>
                  <w:sz w:val="16"/>
                  <w:szCs w:val="16"/>
                </w:rPr>
                <w:delText>16%</w:delText>
              </w:r>
              <w:bookmarkStart w:id="7086" w:name="_Toc190881569"/>
              <w:bookmarkStart w:id="7087" w:name="_Toc190884282"/>
              <w:bookmarkEnd w:id="7086"/>
              <w:bookmarkEnd w:id="7087"/>
            </w:del>
          </w:p>
        </w:tc>
        <w:tc>
          <w:tcPr>
            <w:tcW w:w="737" w:type="dxa"/>
            <w:noWrap/>
            <w:hideMark/>
          </w:tcPr>
          <w:p w14:paraId="45394992" w14:textId="4F2ACA26"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088" w:author="Gidon Kupietzky" w:date="2025-02-13T17:45:00Z" w16du:dateUtc="2025-02-13T15:45:00Z"/>
                <w:rFonts w:ascii="Arial" w:eastAsia="Times New Roman" w:hAnsi="Arial" w:cs="Arial"/>
                <w:color w:val="000000"/>
                <w:sz w:val="16"/>
                <w:szCs w:val="16"/>
              </w:rPr>
              <w:pPrChange w:id="708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090" w:author="Gidon Kupietzky" w:date="2025-02-13T17:45:00Z" w16du:dateUtc="2025-02-13T15:45:00Z">
              <w:r w:rsidRPr="00A270B5" w:rsidDel="004A2D26">
                <w:rPr>
                  <w:rFonts w:ascii="Arial" w:eastAsia="Times New Roman" w:hAnsi="Arial" w:cs="Arial"/>
                  <w:color w:val="000000"/>
                  <w:sz w:val="16"/>
                  <w:szCs w:val="16"/>
                </w:rPr>
                <w:delText>8%</w:delText>
              </w:r>
              <w:bookmarkStart w:id="7091" w:name="_Toc190881570"/>
              <w:bookmarkStart w:id="7092" w:name="_Toc190884283"/>
              <w:bookmarkEnd w:id="7091"/>
              <w:bookmarkEnd w:id="7092"/>
            </w:del>
          </w:p>
        </w:tc>
        <w:tc>
          <w:tcPr>
            <w:tcW w:w="736" w:type="dxa"/>
            <w:noWrap/>
            <w:hideMark/>
          </w:tcPr>
          <w:p w14:paraId="41C8317E" w14:textId="256739D3"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093" w:author="Gidon Kupietzky" w:date="2025-02-13T17:45:00Z" w16du:dateUtc="2025-02-13T15:45:00Z"/>
                <w:rFonts w:ascii="Arial" w:eastAsia="Times New Roman" w:hAnsi="Arial" w:cs="Arial"/>
                <w:color w:val="000000"/>
                <w:sz w:val="16"/>
                <w:szCs w:val="16"/>
              </w:rPr>
              <w:pPrChange w:id="709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095" w:author="Gidon Kupietzky" w:date="2025-02-13T17:45:00Z" w16du:dateUtc="2025-02-13T15:45:00Z">
              <w:r w:rsidRPr="00A270B5" w:rsidDel="004A2D26">
                <w:rPr>
                  <w:rFonts w:ascii="Arial" w:eastAsia="Times New Roman" w:hAnsi="Arial" w:cs="Arial"/>
                  <w:color w:val="000000"/>
                  <w:sz w:val="16"/>
                  <w:szCs w:val="16"/>
                </w:rPr>
                <w:delText>6%</w:delText>
              </w:r>
              <w:bookmarkStart w:id="7096" w:name="_Toc190881571"/>
              <w:bookmarkStart w:id="7097" w:name="_Toc190884284"/>
              <w:bookmarkEnd w:id="7096"/>
              <w:bookmarkEnd w:id="7097"/>
            </w:del>
          </w:p>
        </w:tc>
        <w:tc>
          <w:tcPr>
            <w:tcW w:w="736" w:type="dxa"/>
            <w:noWrap/>
            <w:hideMark/>
          </w:tcPr>
          <w:p w14:paraId="381F853E" w14:textId="2BF36692"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098" w:author="Gidon Kupietzky" w:date="2025-02-13T17:45:00Z" w16du:dateUtc="2025-02-13T15:45:00Z"/>
                <w:rFonts w:ascii="Arial" w:eastAsia="Times New Roman" w:hAnsi="Arial" w:cs="Arial"/>
                <w:color w:val="000000"/>
                <w:sz w:val="16"/>
                <w:szCs w:val="16"/>
              </w:rPr>
              <w:pPrChange w:id="709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00" w:author="Gidon Kupietzky" w:date="2025-02-13T17:45:00Z" w16du:dateUtc="2025-02-13T15:45:00Z">
              <w:r w:rsidRPr="00A270B5" w:rsidDel="004A2D26">
                <w:rPr>
                  <w:rFonts w:ascii="Arial" w:eastAsia="Times New Roman" w:hAnsi="Arial" w:cs="Arial"/>
                  <w:color w:val="000000"/>
                  <w:sz w:val="16"/>
                  <w:szCs w:val="16"/>
                </w:rPr>
                <w:delText>5%</w:delText>
              </w:r>
              <w:bookmarkStart w:id="7101" w:name="_Toc190881572"/>
              <w:bookmarkStart w:id="7102" w:name="_Toc190884285"/>
              <w:bookmarkEnd w:id="7101"/>
              <w:bookmarkEnd w:id="7102"/>
            </w:del>
          </w:p>
        </w:tc>
        <w:tc>
          <w:tcPr>
            <w:tcW w:w="736" w:type="dxa"/>
            <w:noWrap/>
            <w:hideMark/>
          </w:tcPr>
          <w:p w14:paraId="2C476687" w14:textId="6B05461A"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03" w:author="Gidon Kupietzky" w:date="2025-02-13T17:45:00Z" w16du:dateUtc="2025-02-13T15:45:00Z"/>
                <w:rFonts w:ascii="Arial" w:eastAsia="Times New Roman" w:hAnsi="Arial" w:cs="Arial"/>
                <w:color w:val="000000"/>
                <w:sz w:val="16"/>
                <w:szCs w:val="16"/>
              </w:rPr>
              <w:pPrChange w:id="710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05" w:author="Gidon Kupietzky" w:date="2025-02-13T17:45:00Z" w16du:dateUtc="2025-02-13T15:45:00Z">
              <w:r w:rsidRPr="00A270B5" w:rsidDel="004A2D26">
                <w:rPr>
                  <w:rFonts w:ascii="Arial" w:eastAsia="Times New Roman" w:hAnsi="Arial" w:cs="Arial"/>
                  <w:color w:val="000000"/>
                  <w:sz w:val="16"/>
                  <w:szCs w:val="16"/>
                </w:rPr>
                <w:delText>6%</w:delText>
              </w:r>
              <w:bookmarkStart w:id="7106" w:name="_Toc190881573"/>
              <w:bookmarkStart w:id="7107" w:name="_Toc190884286"/>
              <w:bookmarkEnd w:id="7106"/>
              <w:bookmarkEnd w:id="7107"/>
            </w:del>
          </w:p>
        </w:tc>
        <w:tc>
          <w:tcPr>
            <w:tcW w:w="736" w:type="dxa"/>
            <w:noWrap/>
            <w:hideMark/>
          </w:tcPr>
          <w:p w14:paraId="4A351C10" w14:textId="135BCFA1"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08" w:author="Gidon Kupietzky" w:date="2025-02-13T17:45:00Z" w16du:dateUtc="2025-02-13T15:45:00Z"/>
                <w:rFonts w:ascii="Arial" w:eastAsia="Times New Roman" w:hAnsi="Arial" w:cs="Arial"/>
                <w:color w:val="000000"/>
                <w:sz w:val="16"/>
                <w:szCs w:val="16"/>
              </w:rPr>
              <w:pPrChange w:id="710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10" w:author="Gidon Kupietzky" w:date="2025-02-13T17:45:00Z" w16du:dateUtc="2025-02-13T15:45:00Z">
              <w:r w:rsidRPr="00A270B5" w:rsidDel="004A2D26">
                <w:rPr>
                  <w:rFonts w:ascii="Arial" w:eastAsia="Times New Roman" w:hAnsi="Arial" w:cs="Arial"/>
                  <w:color w:val="000000"/>
                  <w:sz w:val="16"/>
                  <w:szCs w:val="16"/>
                </w:rPr>
                <w:delText>8%</w:delText>
              </w:r>
              <w:bookmarkStart w:id="7111" w:name="_Toc190881574"/>
              <w:bookmarkStart w:id="7112" w:name="_Toc190884287"/>
              <w:bookmarkEnd w:id="7111"/>
              <w:bookmarkEnd w:id="7112"/>
            </w:del>
          </w:p>
        </w:tc>
        <w:tc>
          <w:tcPr>
            <w:tcW w:w="736" w:type="dxa"/>
            <w:noWrap/>
            <w:hideMark/>
          </w:tcPr>
          <w:p w14:paraId="7282758A" w14:textId="5DAFC22A"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13" w:author="Gidon Kupietzky" w:date="2025-02-13T17:45:00Z" w16du:dateUtc="2025-02-13T15:45:00Z"/>
                <w:rFonts w:ascii="Arial" w:eastAsia="Times New Roman" w:hAnsi="Arial" w:cs="Arial"/>
                <w:color w:val="000000"/>
                <w:sz w:val="16"/>
                <w:szCs w:val="16"/>
              </w:rPr>
              <w:pPrChange w:id="711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15" w:author="Gidon Kupietzky" w:date="2025-02-13T17:45:00Z" w16du:dateUtc="2025-02-13T15:45:00Z">
              <w:r w:rsidRPr="00A270B5" w:rsidDel="004A2D26">
                <w:rPr>
                  <w:rFonts w:ascii="Arial" w:eastAsia="Times New Roman" w:hAnsi="Arial" w:cs="Arial"/>
                  <w:color w:val="000000"/>
                  <w:sz w:val="16"/>
                  <w:szCs w:val="16"/>
                </w:rPr>
                <w:delText>6%</w:delText>
              </w:r>
              <w:bookmarkStart w:id="7116" w:name="_Toc190881575"/>
              <w:bookmarkStart w:id="7117" w:name="_Toc190884288"/>
              <w:bookmarkEnd w:id="7116"/>
              <w:bookmarkEnd w:id="7117"/>
            </w:del>
          </w:p>
        </w:tc>
        <w:tc>
          <w:tcPr>
            <w:tcW w:w="736" w:type="dxa"/>
            <w:noWrap/>
            <w:hideMark/>
          </w:tcPr>
          <w:p w14:paraId="11E42646" w14:textId="59ECDA8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18" w:author="Gidon Kupietzky" w:date="2025-02-13T17:45:00Z" w16du:dateUtc="2025-02-13T15:45:00Z"/>
                <w:rFonts w:ascii="Arial" w:eastAsia="Times New Roman" w:hAnsi="Arial" w:cs="Arial"/>
                <w:color w:val="000000"/>
                <w:sz w:val="16"/>
                <w:szCs w:val="16"/>
              </w:rPr>
              <w:pPrChange w:id="711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20" w:author="Gidon Kupietzky" w:date="2025-02-13T17:45:00Z" w16du:dateUtc="2025-02-13T15:45:00Z">
              <w:r w:rsidRPr="00A270B5" w:rsidDel="004A2D26">
                <w:rPr>
                  <w:rFonts w:ascii="Arial" w:eastAsia="Times New Roman" w:hAnsi="Arial" w:cs="Arial"/>
                  <w:color w:val="000000"/>
                  <w:sz w:val="16"/>
                  <w:szCs w:val="16"/>
                </w:rPr>
                <w:delText>5%</w:delText>
              </w:r>
              <w:bookmarkStart w:id="7121" w:name="_Toc190881576"/>
              <w:bookmarkStart w:id="7122" w:name="_Toc190884289"/>
              <w:bookmarkEnd w:id="7121"/>
              <w:bookmarkEnd w:id="7122"/>
            </w:del>
          </w:p>
        </w:tc>
        <w:tc>
          <w:tcPr>
            <w:tcW w:w="736" w:type="dxa"/>
            <w:noWrap/>
            <w:hideMark/>
          </w:tcPr>
          <w:p w14:paraId="789CF7B6" w14:textId="08CFF6A2"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23" w:author="Gidon Kupietzky" w:date="2025-02-13T17:45:00Z" w16du:dateUtc="2025-02-13T15:45:00Z"/>
                <w:rFonts w:ascii="Arial" w:eastAsia="Times New Roman" w:hAnsi="Arial" w:cs="Arial"/>
                <w:color w:val="000000"/>
                <w:sz w:val="16"/>
                <w:szCs w:val="16"/>
              </w:rPr>
              <w:pPrChange w:id="712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25" w:author="Gidon Kupietzky" w:date="2025-02-13T17:45:00Z" w16du:dateUtc="2025-02-13T15:45:00Z">
              <w:r w:rsidRPr="00A270B5" w:rsidDel="004A2D26">
                <w:rPr>
                  <w:rFonts w:ascii="Arial" w:eastAsia="Times New Roman" w:hAnsi="Arial" w:cs="Arial"/>
                  <w:color w:val="000000"/>
                  <w:sz w:val="16"/>
                  <w:szCs w:val="16"/>
                </w:rPr>
                <w:delText>3%</w:delText>
              </w:r>
              <w:bookmarkStart w:id="7126" w:name="_Toc190881577"/>
              <w:bookmarkStart w:id="7127" w:name="_Toc190884290"/>
              <w:bookmarkEnd w:id="7126"/>
              <w:bookmarkEnd w:id="7127"/>
            </w:del>
          </w:p>
        </w:tc>
        <w:tc>
          <w:tcPr>
            <w:tcW w:w="736" w:type="dxa"/>
            <w:noWrap/>
            <w:hideMark/>
          </w:tcPr>
          <w:p w14:paraId="38D7E85F" w14:textId="710371C6"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28" w:author="Gidon Kupietzky" w:date="2025-02-13T17:45:00Z" w16du:dateUtc="2025-02-13T15:45:00Z"/>
                <w:rFonts w:ascii="Arial" w:eastAsia="Times New Roman" w:hAnsi="Arial" w:cs="Arial"/>
                <w:color w:val="000000"/>
                <w:sz w:val="16"/>
                <w:szCs w:val="16"/>
              </w:rPr>
              <w:pPrChange w:id="712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30" w:author="Gidon Kupietzky" w:date="2025-02-13T17:45:00Z" w16du:dateUtc="2025-02-13T15:45:00Z">
              <w:r w:rsidRPr="00A270B5" w:rsidDel="004A2D26">
                <w:rPr>
                  <w:rFonts w:ascii="Arial" w:eastAsia="Times New Roman" w:hAnsi="Arial" w:cs="Arial"/>
                  <w:color w:val="000000"/>
                  <w:sz w:val="16"/>
                  <w:szCs w:val="16"/>
                </w:rPr>
                <w:delText>2%</w:delText>
              </w:r>
              <w:bookmarkStart w:id="7131" w:name="_Toc190881578"/>
              <w:bookmarkStart w:id="7132" w:name="_Toc190884291"/>
              <w:bookmarkEnd w:id="7131"/>
              <w:bookmarkEnd w:id="7132"/>
            </w:del>
          </w:p>
        </w:tc>
        <w:tc>
          <w:tcPr>
            <w:tcW w:w="736" w:type="dxa"/>
            <w:noWrap/>
            <w:hideMark/>
          </w:tcPr>
          <w:p w14:paraId="4DFA43AD" w14:textId="61EAF9BD"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33" w:author="Gidon Kupietzky" w:date="2025-02-13T17:45:00Z" w16du:dateUtc="2025-02-13T15:45:00Z"/>
                <w:rFonts w:ascii="Arial" w:eastAsia="Times New Roman" w:hAnsi="Arial" w:cs="Arial"/>
                <w:color w:val="000000"/>
                <w:sz w:val="16"/>
                <w:szCs w:val="16"/>
              </w:rPr>
              <w:pPrChange w:id="713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35" w:author="Gidon Kupietzky" w:date="2025-02-13T17:45:00Z" w16du:dateUtc="2025-02-13T15:45:00Z">
              <w:r w:rsidRPr="00A270B5" w:rsidDel="004A2D26">
                <w:rPr>
                  <w:rFonts w:ascii="Arial" w:eastAsia="Times New Roman" w:hAnsi="Arial" w:cs="Arial"/>
                  <w:color w:val="000000"/>
                  <w:sz w:val="16"/>
                  <w:szCs w:val="16"/>
                </w:rPr>
                <w:delText>2%</w:delText>
              </w:r>
              <w:bookmarkStart w:id="7136" w:name="_Toc190881579"/>
              <w:bookmarkStart w:id="7137" w:name="_Toc190884292"/>
              <w:bookmarkEnd w:id="7136"/>
              <w:bookmarkEnd w:id="7137"/>
            </w:del>
          </w:p>
        </w:tc>
        <w:tc>
          <w:tcPr>
            <w:tcW w:w="736" w:type="dxa"/>
            <w:noWrap/>
            <w:hideMark/>
          </w:tcPr>
          <w:p w14:paraId="15032269" w14:textId="39A74963"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38" w:author="Gidon Kupietzky" w:date="2025-02-13T17:45:00Z" w16du:dateUtc="2025-02-13T15:45:00Z"/>
                <w:rFonts w:ascii="Arial" w:eastAsia="Times New Roman" w:hAnsi="Arial" w:cs="Arial"/>
                <w:color w:val="000000"/>
                <w:sz w:val="16"/>
                <w:szCs w:val="16"/>
              </w:rPr>
              <w:pPrChange w:id="713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40" w:author="Gidon Kupietzky" w:date="2025-02-13T17:45:00Z" w16du:dateUtc="2025-02-13T15:45:00Z">
              <w:r w:rsidRPr="00A270B5" w:rsidDel="004A2D26">
                <w:rPr>
                  <w:rFonts w:ascii="Arial" w:eastAsia="Times New Roman" w:hAnsi="Arial" w:cs="Arial"/>
                  <w:color w:val="000000"/>
                  <w:sz w:val="16"/>
                  <w:szCs w:val="16"/>
                </w:rPr>
                <w:delText>1%</w:delText>
              </w:r>
              <w:bookmarkStart w:id="7141" w:name="_Toc190881580"/>
              <w:bookmarkStart w:id="7142" w:name="_Toc190884293"/>
              <w:bookmarkEnd w:id="7141"/>
              <w:bookmarkEnd w:id="7142"/>
            </w:del>
          </w:p>
        </w:tc>
        <w:tc>
          <w:tcPr>
            <w:tcW w:w="736" w:type="dxa"/>
            <w:noWrap/>
            <w:hideMark/>
          </w:tcPr>
          <w:p w14:paraId="344BD276" w14:textId="49DF5220"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43" w:author="Gidon Kupietzky" w:date="2025-02-13T17:45:00Z" w16du:dateUtc="2025-02-13T15:45:00Z"/>
                <w:rFonts w:ascii="Arial" w:eastAsia="Times New Roman" w:hAnsi="Arial" w:cs="Arial"/>
                <w:color w:val="000000"/>
                <w:sz w:val="16"/>
                <w:szCs w:val="16"/>
              </w:rPr>
              <w:pPrChange w:id="714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45" w:author="Gidon Kupietzky" w:date="2025-02-13T17:45:00Z" w16du:dateUtc="2025-02-13T15:45:00Z">
              <w:r w:rsidRPr="00A270B5" w:rsidDel="004A2D26">
                <w:rPr>
                  <w:rFonts w:ascii="Arial" w:eastAsia="Times New Roman" w:hAnsi="Arial" w:cs="Arial"/>
                  <w:color w:val="000000"/>
                  <w:sz w:val="16"/>
                  <w:szCs w:val="16"/>
                </w:rPr>
                <w:delText>1%</w:delText>
              </w:r>
              <w:bookmarkStart w:id="7146" w:name="_Toc190881581"/>
              <w:bookmarkStart w:id="7147" w:name="_Toc190884294"/>
              <w:bookmarkEnd w:id="7146"/>
              <w:bookmarkEnd w:id="7147"/>
            </w:del>
          </w:p>
        </w:tc>
        <w:tc>
          <w:tcPr>
            <w:tcW w:w="910" w:type="dxa"/>
            <w:noWrap/>
            <w:hideMark/>
          </w:tcPr>
          <w:p w14:paraId="5BD5DB2C" w14:textId="1A887531"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48" w:author="Gidon Kupietzky" w:date="2025-02-13T17:45:00Z" w16du:dateUtc="2025-02-13T15:45:00Z"/>
                <w:rFonts w:ascii="Arial" w:eastAsia="Times New Roman" w:hAnsi="Arial" w:cs="Arial"/>
                <w:color w:val="000000"/>
                <w:sz w:val="16"/>
                <w:szCs w:val="16"/>
              </w:rPr>
              <w:pPrChange w:id="714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50" w:author="Gidon Kupietzky" w:date="2025-02-13T17:45:00Z" w16du:dateUtc="2025-02-13T15:45:00Z">
              <w:r w:rsidRPr="00A270B5" w:rsidDel="004A2D26">
                <w:rPr>
                  <w:rFonts w:ascii="Arial" w:eastAsia="Times New Roman" w:hAnsi="Arial" w:cs="Arial"/>
                  <w:color w:val="000000"/>
                  <w:sz w:val="16"/>
                  <w:szCs w:val="16"/>
                </w:rPr>
                <w:delText>0%</w:delText>
              </w:r>
              <w:bookmarkStart w:id="7151" w:name="_Toc190881582"/>
              <w:bookmarkStart w:id="7152" w:name="_Toc190884295"/>
              <w:bookmarkEnd w:id="7151"/>
              <w:bookmarkEnd w:id="7152"/>
            </w:del>
          </w:p>
        </w:tc>
        <w:tc>
          <w:tcPr>
            <w:tcW w:w="688" w:type="dxa"/>
            <w:noWrap/>
            <w:hideMark/>
          </w:tcPr>
          <w:p w14:paraId="36460CD0" w14:textId="4D494624"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153" w:author="Gidon Kupietzky" w:date="2025-02-13T17:45:00Z" w16du:dateUtc="2025-02-13T15:45:00Z"/>
                <w:rFonts w:ascii="Arial" w:eastAsia="Times New Roman" w:hAnsi="Arial" w:cs="Arial"/>
                <w:color w:val="000000"/>
                <w:sz w:val="16"/>
                <w:szCs w:val="16"/>
              </w:rPr>
              <w:pPrChange w:id="715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155" w:author="Gidon Kupietzky" w:date="2025-02-13T17:45:00Z" w16du:dateUtc="2025-02-13T15:45:00Z">
              <w:r w:rsidRPr="00A270B5" w:rsidDel="004A2D26">
                <w:rPr>
                  <w:rFonts w:ascii="Arial" w:eastAsia="Times New Roman" w:hAnsi="Arial" w:cs="Arial"/>
                  <w:color w:val="000000"/>
                  <w:sz w:val="16"/>
                  <w:szCs w:val="16"/>
                </w:rPr>
                <w:delText>4.5</w:delText>
              </w:r>
              <w:bookmarkStart w:id="7156" w:name="_Toc190881583"/>
              <w:bookmarkStart w:id="7157" w:name="_Toc190884296"/>
              <w:bookmarkEnd w:id="7156"/>
              <w:bookmarkEnd w:id="7157"/>
            </w:del>
          </w:p>
        </w:tc>
        <w:bookmarkStart w:id="7158" w:name="_Toc190881584"/>
        <w:bookmarkStart w:id="7159" w:name="_Toc190884297"/>
        <w:bookmarkEnd w:id="7158"/>
        <w:bookmarkEnd w:id="7159"/>
      </w:tr>
      <w:tr w:rsidR="00A270B5" w:rsidRPr="00A270B5" w:rsidDel="004A2D26" w14:paraId="7818D936" w14:textId="6C73158C" w:rsidTr="00B25F53">
        <w:trPr>
          <w:trHeight w:val="413"/>
          <w:del w:id="7160"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49D6280C" w14:textId="7B690259" w:rsidR="00A270B5" w:rsidRPr="00A270B5" w:rsidDel="004A2D26" w:rsidRDefault="00A270B5">
            <w:pPr>
              <w:tabs>
                <w:tab w:val="left" w:pos="2446"/>
              </w:tabs>
              <w:spacing w:line="276" w:lineRule="auto"/>
              <w:rPr>
                <w:del w:id="7161" w:author="Gidon Kupietzky" w:date="2025-02-13T17:45:00Z" w16du:dateUtc="2025-02-13T15:45:00Z"/>
                <w:rFonts w:ascii="Arial" w:eastAsia="Times New Roman" w:hAnsi="Arial" w:cs="Arial"/>
                <w:color w:val="000000"/>
                <w:sz w:val="16"/>
                <w:szCs w:val="16"/>
              </w:rPr>
              <w:pPrChange w:id="7162" w:author="Gidon Kupietzky" w:date="2025-02-13T17:45:00Z" w16du:dateUtc="2025-02-13T15:45:00Z">
                <w:pPr>
                  <w:spacing w:before="0" w:line="240" w:lineRule="auto"/>
                  <w:ind w:left="0"/>
                </w:pPr>
              </w:pPrChange>
            </w:pPr>
            <w:del w:id="7163" w:author="Gidon Kupietzky" w:date="2025-02-13T17:45:00Z" w16du:dateUtc="2025-02-13T15:45:00Z">
              <w:r w:rsidRPr="00A270B5" w:rsidDel="004A2D26">
                <w:rPr>
                  <w:rFonts w:ascii="Arial" w:eastAsia="Times New Roman" w:hAnsi="Arial" w:cs="Arial" w:hint="cs"/>
                  <w:color w:val="000000"/>
                  <w:sz w:val="16"/>
                  <w:szCs w:val="16"/>
                  <w:rtl/>
                </w:rPr>
                <w:delText>מתנחלי מבוגר</w:delText>
              </w:r>
              <w:bookmarkStart w:id="7164" w:name="_Toc190881585"/>
              <w:bookmarkStart w:id="7165" w:name="_Toc190884298"/>
              <w:bookmarkEnd w:id="7164"/>
              <w:bookmarkEnd w:id="7165"/>
            </w:del>
          </w:p>
        </w:tc>
        <w:tc>
          <w:tcPr>
            <w:tcW w:w="689" w:type="dxa"/>
            <w:noWrap/>
            <w:hideMark/>
          </w:tcPr>
          <w:p w14:paraId="37CB382A" w14:textId="456ED495"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166" w:author="Gidon Kupietzky" w:date="2025-02-13T17:45:00Z" w16du:dateUtc="2025-02-13T15:45:00Z"/>
                <w:rFonts w:ascii="Arial" w:eastAsia="Times New Roman" w:hAnsi="Arial" w:cs="Arial"/>
                <w:color w:val="000000"/>
                <w:sz w:val="16"/>
                <w:szCs w:val="16"/>
                <w:rtl/>
              </w:rPr>
              <w:pPrChange w:id="716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168" w:author="Gidon Kupietzky" w:date="2025-02-13T17:45:00Z" w16du:dateUtc="2025-02-13T15:45:00Z">
              <w:r w:rsidRPr="00A270B5" w:rsidDel="004A2D26">
                <w:rPr>
                  <w:rFonts w:ascii="Arial" w:eastAsia="Times New Roman" w:hAnsi="Arial" w:cs="Arial"/>
                  <w:color w:val="000000"/>
                  <w:sz w:val="16"/>
                  <w:szCs w:val="16"/>
                </w:rPr>
                <w:delText>9%</w:delText>
              </w:r>
              <w:bookmarkStart w:id="7169" w:name="_Toc190881586"/>
              <w:bookmarkStart w:id="7170" w:name="_Toc190884299"/>
              <w:bookmarkEnd w:id="7169"/>
              <w:bookmarkEnd w:id="7170"/>
            </w:del>
          </w:p>
        </w:tc>
        <w:tc>
          <w:tcPr>
            <w:tcW w:w="689" w:type="dxa"/>
            <w:noWrap/>
            <w:hideMark/>
          </w:tcPr>
          <w:p w14:paraId="0A367B01" w14:textId="34F5C8D3"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171" w:author="Gidon Kupietzky" w:date="2025-02-13T17:45:00Z" w16du:dateUtc="2025-02-13T15:45:00Z"/>
                <w:rFonts w:ascii="Arial" w:eastAsia="Times New Roman" w:hAnsi="Arial" w:cs="Arial"/>
                <w:color w:val="000000"/>
                <w:sz w:val="16"/>
                <w:szCs w:val="16"/>
              </w:rPr>
              <w:pPrChange w:id="717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173" w:author="Gidon Kupietzky" w:date="2025-02-13T17:45:00Z" w16du:dateUtc="2025-02-13T15:45:00Z">
              <w:r w:rsidRPr="00A270B5" w:rsidDel="004A2D26">
                <w:rPr>
                  <w:rFonts w:ascii="Arial" w:eastAsia="Times New Roman" w:hAnsi="Arial" w:cs="Arial"/>
                  <w:color w:val="000000"/>
                  <w:sz w:val="16"/>
                  <w:szCs w:val="16"/>
                </w:rPr>
                <w:delText>8%</w:delText>
              </w:r>
              <w:bookmarkStart w:id="7174" w:name="_Toc190881587"/>
              <w:bookmarkStart w:id="7175" w:name="_Toc190884300"/>
              <w:bookmarkEnd w:id="7174"/>
              <w:bookmarkEnd w:id="7175"/>
            </w:del>
          </w:p>
        </w:tc>
        <w:tc>
          <w:tcPr>
            <w:tcW w:w="737" w:type="dxa"/>
            <w:noWrap/>
            <w:hideMark/>
          </w:tcPr>
          <w:p w14:paraId="67197D5F" w14:textId="52975787"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176" w:author="Gidon Kupietzky" w:date="2025-02-13T17:45:00Z" w16du:dateUtc="2025-02-13T15:45:00Z"/>
                <w:rFonts w:ascii="Arial" w:eastAsia="Times New Roman" w:hAnsi="Arial" w:cs="Arial"/>
                <w:color w:val="000000"/>
                <w:sz w:val="16"/>
                <w:szCs w:val="16"/>
              </w:rPr>
              <w:pPrChange w:id="717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178" w:author="Gidon Kupietzky" w:date="2025-02-13T17:45:00Z" w16du:dateUtc="2025-02-13T15:45:00Z">
              <w:r w:rsidRPr="00A270B5" w:rsidDel="004A2D26">
                <w:rPr>
                  <w:rFonts w:ascii="Arial" w:eastAsia="Times New Roman" w:hAnsi="Arial" w:cs="Arial"/>
                  <w:color w:val="000000"/>
                  <w:sz w:val="16"/>
                  <w:szCs w:val="16"/>
                </w:rPr>
                <w:delText>8%</w:delText>
              </w:r>
              <w:bookmarkStart w:id="7179" w:name="_Toc190881588"/>
              <w:bookmarkStart w:id="7180" w:name="_Toc190884301"/>
              <w:bookmarkEnd w:id="7179"/>
              <w:bookmarkEnd w:id="7180"/>
            </w:del>
          </w:p>
        </w:tc>
        <w:tc>
          <w:tcPr>
            <w:tcW w:w="737" w:type="dxa"/>
            <w:noWrap/>
            <w:hideMark/>
          </w:tcPr>
          <w:p w14:paraId="57EBA590" w14:textId="5BFCE57D"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181" w:author="Gidon Kupietzky" w:date="2025-02-13T17:45:00Z" w16du:dateUtc="2025-02-13T15:45:00Z"/>
                <w:rFonts w:ascii="Arial" w:eastAsia="Times New Roman" w:hAnsi="Arial" w:cs="Arial"/>
                <w:color w:val="000000"/>
                <w:sz w:val="16"/>
                <w:szCs w:val="16"/>
              </w:rPr>
              <w:pPrChange w:id="718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183" w:author="Gidon Kupietzky" w:date="2025-02-13T17:45:00Z" w16du:dateUtc="2025-02-13T15:45:00Z">
              <w:r w:rsidRPr="00A270B5" w:rsidDel="004A2D26">
                <w:rPr>
                  <w:rFonts w:ascii="Arial" w:eastAsia="Times New Roman" w:hAnsi="Arial" w:cs="Arial"/>
                  <w:color w:val="000000"/>
                  <w:sz w:val="16"/>
                  <w:szCs w:val="16"/>
                </w:rPr>
                <w:delText>8%</w:delText>
              </w:r>
              <w:bookmarkStart w:id="7184" w:name="_Toc190881589"/>
              <w:bookmarkStart w:id="7185" w:name="_Toc190884302"/>
              <w:bookmarkEnd w:id="7184"/>
              <w:bookmarkEnd w:id="7185"/>
            </w:del>
          </w:p>
        </w:tc>
        <w:tc>
          <w:tcPr>
            <w:tcW w:w="736" w:type="dxa"/>
            <w:noWrap/>
            <w:hideMark/>
          </w:tcPr>
          <w:p w14:paraId="063B6F6A" w14:textId="70B5A6C1"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186" w:author="Gidon Kupietzky" w:date="2025-02-13T17:45:00Z" w16du:dateUtc="2025-02-13T15:45:00Z"/>
                <w:rFonts w:ascii="Arial" w:eastAsia="Times New Roman" w:hAnsi="Arial" w:cs="Arial"/>
                <w:color w:val="000000"/>
                <w:sz w:val="16"/>
                <w:szCs w:val="16"/>
              </w:rPr>
              <w:pPrChange w:id="718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188" w:author="Gidon Kupietzky" w:date="2025-02-13T17:45:00Z" w16du:dateUtc="2025-02-13T15:45:00Z">
              <w:r w:rsidRPr="00A270B5" w:rsidDel="004A2D26">
                <w:rPr>
                  <w:rFonts w:ascii="Arial" w:eastAsia="Times New Roman" w:hAnsi="Arial" w:cs="Arial"/>
                  <w:color w:val="000000"/>
                  <w:sz w:val="16"/>
                  <w:szCs w:val="16"/>
                </w:rPr>
                <w:delText>11%</w:delText>
              </w:r>
              <w:bookmarkStart w:id="7189" w:name="_Toc190881590"/>
              <w:bookmarkStart w:id="7190" w:name="_Toc190884303"/>
              <w:bookmarkEnd w:id="7189"/>
              <w:bookmarkEnd w:id="7190"/>
            </w:del>
          </w:p>
        </w:tc>
        <w:tc>
          <w:tcPr>
            <w:tcW w:w="736" w:type="dxa"/>
            <w:noWrap/>
            <w:hideMark/>
          </w:tcPr>
          <w:p w14:paraId="312DF0C7" w14:textId="24024459"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191" w:author="Gidon Kupietzky" w:date="2025-02-13T17:45:00Z" w16du:dateUtc="2025-02-13T15:45:00Z"/>
                <w:rFonts w:ascii="Arial" w:eastAsia="Times New Roman" w:hAnsi="Arial" w:cs="Arial"/>
                <w:color w:val="000000"/>
                <w:sz w:val="16"/>
                <w:szCs w:val="16"/>
              </w:rPr>
              <w:pPrChange w:id="719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193" w:author="Gidon Kupietzky" w:date="2025-02-13T17:45:00Z" w16du:dateUtc="2025-02-13T15:45:00Z">
              <w:r w:rsidRPr="00A270B5" w:rsidDel="004A2D26">
                <w:rPr>
                  <w:rFonts w:ascii="Arial" w:eastAsia="Times New Roman" w:hAnsi="Arial" w:cs="Arial"/>
                  <w:color w:val="000000"/>
                  <w:sz w:val="16"/>
                  <w:szCs w:val="16"/>
                </w:rPr>
                <w:delText>8%</w:delText>
              </w:r>
              <w:bookmarkStart w:id="7194" w:name="_Toc190881591"/>
              <w:bookmarkStart w:id="7195" w:name="_Toc190884304"/>
              <w:bookmarkEnd w:id="7194"/>
              <w:bookmarkEnd w:id="7195"/>
            </w:del>
          </w:p>
        </w:tc>
        <w:tc>
          <w:tcPr>
            <w:tcW w:w="736" w:type="dxa"/>
            <w:noWrap/>
            <w:hideMark/>
          </w:tcPr>
          <w:p w14:paraId="4A7ACFC5" w14:textId="01F1FD58"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196" w:author="Gidon Kupietzky" w:date="2025-02-13T17:45:00Z" w16du:dateUtc="2025-02-13T15:45:00Z"/>
                <w:rFonts w:ascii="Arial" w:eastAsia="Times New Roman" w:hAnsi="Arial" w:cs="Arial"/>
                <w:color w:val="000000"/>
                <w:sz w:val="16"/>
                <w:szCs w:val="16"/>
              </w:rPr>
              <w:pPrChange w:id="719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198" w:author="Gidon Kupietzky" w:date="2025-02-13T17:45:00Z" w16du:dateUtc="2025-02-13T15:45:00Z">
              <w:r w:rsidRPr="00A270B5" w:rsidDel="004A2D26">
                <w:rPr>
                  <w:rFonts w:ascii="Arial" w:eastAsia="Times New Roman" w:hAnsi="Arial" w:cs="Arial"/>
                  <w:color w:val="000000"/>
                  <w:sz w:val="16"/>
                  <w:szCs w:val="16"/>
                </w:rPr>
                <w:delText>6%</w:delText>
              </w:r>
              <w:bookmarkStart w:id="7199" w:name="_Toc190881592"/>
              <w:bookmarkStart w:id="7200" w:name="_Toc190884305"/>
              <w:bookmarkEnd w:id="7199"/>
              <w:bookmarkEnd w:id="7200"/>
            </w:del>
          </w:p>
        </w:tc>
        <w:tc>
          <w:tcPr>
            <w:tcW w:w="736" w:type="dxa"/>
            <w:noWrap/>
            <w:hideMark/>
          </w:tcPr>
          <w:p w14:paraId="64818B5C" w14:textId="3EC34EC9"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01" w:author="Gidon Kupietzky" w:date="2025-02-13T17:45:00Z" w16du:dateUtc="2025-02-13T15:45:00Z"/>
                <w:rFonts w:ascii="Arial" w:eastAsia="Times New Roman" w:hAnsi="Arial" w:cs="Arial"/>
                <w:color w:val="000000"/>
                <w:sz w:val="16"/>
                <w:szCs w:val="16"/>
              </w:rPr>
              <w:pPrChange w:id="720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03" w:author="Gidon Kupietzky" w:date="2025-02-13T17:45:00Z" w16du:dateUtc="2025-02-13T15:45:00Z">
              <w:r w:rsidRPr="00A270B5" w:rsidDel="004A2D26">
                <w:rPr>
                  <w:rFonts w:ascii="Arial" w:eastAsia="Times New Roman" w:hAnsi="Arial" w:cs="Arial"/>
                  <w:color w:val="000000"/>
                  <w:sz w:val="16"/>
                  <w:szCs w:val="16"/>
                </w:rPr>
                <w:delText>5%</w:delText>
              </w:r>
              <w:bookmarkStart w:id="7204" w:name="_Toc190881593"/>
              <w:bookmarkStart w:id="7205" w:name="_Toc190884306"/>
              <w:bookmarkEnd w:id="7204"/>
              <w:bookmarkEnd w:id="7205"/>
            </w:del>
          </w:p>
        </w:tc>
        <w:tc>
          <w:tcPr>
            <w:tcW w:w="736" w:type="dxa"/>
            <w:noWrap/>
            <w:hideMark/>
          </w:tcPr>
          <w:p w14:paraId="58CC3D9C" w14:textId="02EFF1F6"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06" w:author="Gidon Kupietzky" w:date="2025-02-13T17:45:00Z" w16du:dateUtc="2025-02-13T15:45:00Z"/>
                <w:rFonts w:ascii="Arial" w:eastAsia="Times New Roman" w:hAnsi="Arial" w:cs="Arial"/>
                <w:color w:val="000000"/>
                <w:sz w:val="16"/>
                <w:szCs w:val="16"/>
              </w:rPr>
              <w:pPrChange w:id="720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08" w:author="Gidon Kupietzky" w:date="2025-02-13T17:45:00Z" w16du:dateUtc="2025-02-13T15:45:00Z">
              <w:r w:rsidRPr="00A270B5" w:rsidDel="004A2D26">
                <w:rPr>
                  <w:rFonts w:ascii="Arial" w:eastAsia="Times New Roman" w:hAnsi="Arial" w:cs="Arial"/>
                  <w:color w:val="000000"/>
                  <w:sz w:val="16"/>
                  <w:szCs w:val="16"/>
                </w:rPr>
                <w:delText>4%</w:delText>
              </w:r>
              <w:bookmarkStart w:id="7209" w:name="_Toc190881594"/>
              <w:bookmarkStart w:id="7210" w:name="_Toc190884307"/>
              <w:bookmarkEnd w:id="7209"/>
              <w:bookmarkEnd w:id="7210"/>
            </w:del>
          </w:p>
        </w:tc>
        <w:tc>
          <w:tcPr>
            <w:tcW w:w="736" w:type="dxa"/>
            <w:noWrap/>
            <w:hideMark/>
          </w:tcPr>
          <w:p w14:paraId="2E6466CF" w14:textId="1B44291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11" w:author="Gidon Kupietzky" w:date="2025-02-13T17:45:00Z" w16du:dateUtc="2025-02-13T15:45:00Z"/>
                <w:rFonts w:ascii="Arial" w:eastAsia="Times New Roman" w:hAnsi="Arial" w:cs="Arial"/>
                <w:color w:val="000000"/>
                <w:sz w:val="16"/>
                <w:szCs w:val="16"/>
              </w:rPr>
              <w:pPrChange w:id="721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13" w:author="Gidon Kupietzky" w:date="2025-02-13T17:45:00Z" w16du:dateUtc="2025-02-13T15:45:00Z">
              <w:r w:rsidRPr="00A270B5" w:rsidDel="004A2D26">
                <w:rPr>
                  <w:rFonts w:ascii="Arial" w:eastAsia="Times New Roman" w:hAnsi="Arial" w:cs="Arial"/>
                  <w:color w:val="000000"/>
                  <w:sz w:val="16"/>
                  <w:szCs w:val="16"/>
                </w:rPr>
                <w:delText>5%</w:delText>
              </w:r>
              <w:bookmarkStart w:id="7214" w:name="_Toc190881595"/>
              <w:bookmarkStart w:id="7215" w:name="_Toc190884308"/>
              <w:bookmarkEnd w:id="7214"/>
              <w:bookmarkEnd w:id="7215"/>
            </w:del>
          </w:p>
        </w:tc>
        <w:tc>
          <w:tcPr>
            <w:tcW w:w="736" w:type="dxa"/>
            <w:noWrap/>
            <w:hideMark/>
          </w:tcPr>
          <w:p w14:paraId="5CC8E492" w14:textId="4599E242"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16" w:author="Gidon Kupietzky" w:date="2025-02-13T17:45:00Z" w16du:dateUtc="2025-02-13T15:45:00Z"/>
                <w:rFonts w:ascii="Arial" w:eastAsia="Times New Roman" w:hAnsi="Arial" w:cs="Arial"/>
                <w:color w:val="000000"/>
                <w:sz w:val="16"/>
                <w:szCs w:val="16"/>
              </w:rPr>
              <w:pPrChange w:id="721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18" w:author="Gidon Kupietzky" w:date="2025-02-13T17:45:00Z" w16du:dateUtc="2025-02-13T15:45:00Z">
              <w:r w:rsidRPr="00A270B5" w:rsidDel="004A2D26">
                <w:rPr>
                  <w:rFonts w:ascii="Arial" w:eastAsia="Times New Roman" w:hAnsi="Arial" w:cs="Arial"/>
                  <w:color w:val="000000"/>
                  <w:sz w:val="16"/>
                  <w:szCs w:val="16"/>
                </w:rPr>
                <w:delText>6%</w:delText>
              </w:r>
              <w:bookmarkStart w:id="7219" w:name="_Toc190881596"/>
              <w:bookmarkStart w:id="7220" w:name="_Toc190884309"/>
              <w:bookmarkEnd w:id="7219"/>
              <w:bookmarkEnd w:id="7220"/>
            </w:del>
          </w:p>
        </w:tc>
        <w:tc>
          <w:tcPr>
            <w:tcW w:w="736" w:type="dxa"/>
            <w:noWrap/>
            <w:hideMark/>
          </w:tcPr>
          <w:p w14:paraId="21F598EC" w14:textId="33B8CC9F"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21" w:author="Gidon Kupietzky" w:date="2025-02-13T17:45:00Z" w16du:dateUtc="2025-02-13T15:45:00Z"/>
                <w:rFonts w:ascii="Arial" w:eastAsia="Times New Roman" w:hAnsi="Arial" w:cs="Arial"/>
                <w:color w:val="000000"/>
                <w:sz w:val="16"/>
                <w:szCs w:val="16"/>
              </w:rPr>
              <w:pPrChange w:id="722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23" w:author="Gidon Kupietzky" w:date="2025-02-13T17:45:00Z" w16du:dateUtc="2025-02-13T15:45:00Z">
              <w:r w:rsidRPr="00A270B5" w:rsidDel="004A2D26">
                <w:rPr>
                  <w:rFonts w:ascii="Arial" w:eastAsia="Times New Roman" w:hAnsi="Arial" w:cs="Arial"/>
                  <w:color w:val="000000"/>
                  <w:sz w:val="16"/>
                  <w:szCs w:val="16"/>
                </w:rPr>
                <w:delText>6%</w:delText>
              </w:r>
              <w:bookmarkStart w:id="7224" w:name="_Toc190881597"/>
              <w:bookmarkStart w:id="7225" w:name="_Toc190884310"/>
              <w:bookmarkEnd w:id="7224"/>
              <w:bookmarkEnd w:id="7225"/>
            </w:del>
          </w:p>
        </w:tc>
        <w:tc>
          <w:tcPr>
            <w:tcW w:w="736" w:type="dxa"/>
            <w:noWrap/>
            <w:hideMark/>
          </w:tcPr>
          <w:p w14:paraId="65F84E14" w14:textId="282C46DE"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26" w:author="Gidon Kupietzky" w:date="2025-02-13T17:45:00Z" w16du:dateUtc="2025-02-13T15:45:00Z"/>
                <w:rFonts w:ascii="Arial" w:eastAsia="Times New Roman" w:hAnsi="Arial" w:cs="Arial"/>
                <w:color w:val="000000"/>
                <w:sz w:val="16"/>
                <w:szCs w:val="16"/>
              </w:rPr>
              <w:pPrChange w:id="722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28" w:author="Gidon Kupietzky" w:date="2025-02-13T17:45:00Z" w16du:dateUtc="2025-02-13T15:45:00Z">
              <w:r w:rsidRPr="00A270B5" w:rsidDel="004A2D26">
                <w:rPr>
                  <w:rFonts w:ascii="Arial" w:eastAsia="Times New Roman" w:hAnsi="Arial" w:cs="Arial"/>
                  <w:color w:val="000000"/>
                  <w:sz w:val="16"/>
                  <w:szCs w:val="16"/>
                </w:rPr>
                <w:delText>6%</w:delText>
              </w:r>
              <w:bookmarkStart w:id="7229" w:name="_Toc190881598"/>
              <w:bookmarkStart w:id="7230" w:name="_Toc190884311"/>
              <w:bookmarkEnd w:id="7229"/>
              <w:bookmarkEnd w:id="7230"/>
            </w:del>
          </w:p>
        </w:tc>
        <w:tc>
          <w:tcPr>
            <w:tcW w:w="736" w:type="dxa"/>
            <w:noWrap/>
            <w:hideMark/>
          </w:tcPr>
          <w:p w14:paraId="01D845E3" w14:textId="470A917D"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31" w:author="Gidon Kupietzky" w:date="2025-02-13T17:45:00Z" w16du:dateUtc="2025-02-13T15:45:00Z"/>
                <w:rFonts w:ascii="Arial" w:eastAsia="Times New Roman" w:hAnsi="Arial" w:cs="Arial"/>
                <w:color w:val="000000"/>
                <w:sz w:val="16"/>
                <w:szCs w:val="16"/>
              </w:rPr>
              <w:pPrChange w:id="723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33" w:author="Gidon Kupietzky" w:date="2025-02-13T17:45:00Z" w16du:dateUtc="2025-02-13T15:45:00Z">
              <w:r w:rsidRPr="00A270B5" w:rsidDel="004A2D26">
                <w:rPr>
                  <w:rFonts w:ascii="Arial" w:eastAsia="Times New Roman" w:hAnsi="Arial" w:cs="Arial"/>
                  <w:color w:val="000000"/>
                  <w:sz w:val="16"/>
                  <w:szCs w:val="16"/>
                </w:rPr>
                <w:delText>5%</w:delText>
              </w:r>
              <w:bookmarkStart w:id="7234" w:name="_Toc190881599"/>
              <w:bookmarkStart w:id="7235" w:name="_Toc190884312"/>
              <w:bookmarkEnd w:id="7234"/>
              <w:bookmarkEnd w:id="7235"/>
            </w:del>
          </w:p>
        </w:tc>
        <w:tc>
          <w:tcPr>
            <w:tcW w:w="736" w:type="dxa"/>
            <w:noWrap/>
            <w:hideMark/>
          </w:tcPr>
          <w:p w14:paraId="60FDC92A" w14:textId="68DB44DC"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36" w:author="Gidon Kupietzky" w:date="2025-02-13T17:45:00Z" w16du:dateUtc="2025-02-13T15:45:00Z"/>
                <w:rFonts w:ascii="Arial" w:eastAsia="Times New Roman" w:hAnsi="Arial" w:cs="Arial"/>
                <w:color w:val="000000"/>
                <w:sz w:val="16"/>
                <w:szCs w:val="16"/>
              </w:rPr>
              <w:pPrChange w:id="723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38" w:author="Gidon Kupietzky" w:date="2025-02-13T17:45:00Z" w16du:dateUtc="2025-02-13T15:45:00Z">
              <w:r w:rsidRPr="00A270B5" w:rsidDel="004A2D26">
                <w:rPr>
                  <w:rFonts w:ascii="Arial" w:eastAsia="Times New Roman" w:hAnsi="Arial" w:cs="Arial"/>
                  <w:color w:val="000000"/>
                  <w:sz w:val="16"/>
                  <w:szCs w:val="16"/>
                </w:rPr>
                <w:delText>3%</w:delText>
              </w:r>
              <w:bookmarkStart w:id="7239" w:name="_Toc190881600"/>
              <w:bookmarkStart w:id="7240" w:name="_Toc190884313"/>
              <w:bookmarkEnd w:id="7239"/>
              <w:bookmarkEnd w:id="7240"/>
            </w:del>
          </w:p>
        </w:tc>
        <w:tc>
          <w:tcPr>
            <w:tcW w:w="910" w:type="dxa"/>
            <w:noWrap/>
            <w:hideMark/>
          </w:tcPr>
          <w:p w14:paraId="031B36D7" w14:textId="3CA6B3AE"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41" w:author="Gidon Kupietzky" w:date="2025-02-13T17:45:00Z" w16du:dateUtc="2025-02-13T15:45:00Z"/>
                <w:rFonts w:ascii="Arial" w:eastAsia="Times New Roman" w:hAnsi="Arial" w:cs="Arial"/>
                <w:color w:val="000000"/>
                <w:sz w:val="16"/>
                <w:szCs w:val="16"/>
              </w:rPr>
              <w:pPrChange w:id="724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43" w:author="Gidon Kupietzky" w:date="2025-02-13T17:45:00Z" w16du:dateUtc="2025-02-13T15:45:00Z">
              <w:r w:rsidRPr="00A270B5" w:rsidDel="004A2D26">
                <w:rPr>
                  <w:rFonts w:ascii="Arial" w:eastAsia="Times New Roman" w:hAnsi="Arial" w:cs="Arial"/>
                  <w:color w:val="000000"/>
                  <w:sz w:val="16"/>
                  <w:szCs w:val="16"/>
                </w:rPr>
                <w:delText>4%</w:delText>
              </w:r>
              <w:bookmarkStart w:id="7244" w:name="_Toc190881601"/>
              <w:bookmarkStart w:id="7245" w:name="_Toc190884314"/>
              <w:bookmarkEnd w:id="7244"/>
              <w:bookmarkEnd w:id="7245"/>
            </w:del>
          </w:p>
        </w:tc>
        <w:tc>
          <w:tcPr>
            <w:tcW w:w="688" w:type="dxa"/>
            <w:noWrap/>
            <w:hideMark/>
          </w:tcPr>
          <w:p w14:paraId="461393C5" w14:textId="7CDAAEDB" w:rsidR="00A270B5" w:rsidRPr="00A270B5" w:rsidDel="004A2D26" w:rsidRDefault="00A270B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246" w:author="Gidon Kupietzky" w:date="2025-02-13T17:45:00Z" w16du:dateUtc="2025-02-13T15:45:00Z"/>
                <w:rFonts w:ascii="Arial" w:eastAsia="Times New Roman" w:hAnsi="Arial" w:cs="Arial"/>
                <w:color w:val="000000"/>
                <w:sz w:val="16"/>
                <w:szCs w:val="16"/>
              </w:rPr>
              <w:pPrChange w:id="724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248" w:author="Gidon Kupietzky" w:date="2025-02-13T17:45:00Z" w16du:dateUtc="2025-02-13T15:45:00Z">
              <w:r w:rsidRPr="00A270B5" w:rsidDel="004A2D26">
                <w:rPr>
                  <w:rFonts w:ascii="Arial" w:eastAsia="Times New Roman" w:hAnsi="Arial" w:cs="Arial"/>
                  <w:color w:val="000000"/>
                  <w:sz w:val="16"/>
                  <w:szCs w:val="16"/>
                </w:rPr>
                <w:delText>3.5</w:delText>
              </w:r>
              <w:bookmarkStart w:id="7249" w:name="_Toc190881602"/>
              <w:bookmarkStart w:id="7250" w:name="_Toc190884315"/>
              <w:bookmarkEnd w:id="7249"/>
              <w:bookmarkEnd w:id="7250"/>
            </w:del>
          </w:p>
        </w:tc>
        <w:bookmarkStart w:id="7251" w:name="_Toc190881603"/>
        <w:bookmarkStart w:id="7252" w:name="_Toc190884316"/>
        <w:bookmarkEnd w:id="7251"/>
        <w:bookmarkEnd w:id="7252"/>
      </w:tr>
      <w:tr w:rsidR="004A2D26" w:rsidRPr="00A270B5" w:rsidDel="004A2D26" w14:paraId="4DC603C0" w14:textId="77777777" w:rsidTr="00B25F53">
        <w:trPr>
          <w:cnfStyle w:val="000000100000" w:firstRow="0" w:lastRow="0" w:firstColumn="0" w:lastColumn="0" w:oddVBand="0" w:evenVBand="0" w:oddHBand="1" w:evenHBand="0" w:firstRowFirstColumn="0" w:firstRowLastColumn="0" w:lastRowFirstColumn="0" w:lastRowLastColumn="0"/>
          <w:trHeight w:val="413"/>
          <w:del w:id="7253" w:author="Gidon Kupietzky" w:date="2025-02-13T17:45:00Z"/>
        </w:trPr>
        <w:tc>
          <w:tcPr>
            <w:cnfStyle w:val="001000000000" w:firstRow="0" w:lastRow="0" w:firstColumn="1" w:lastColumn="0" w:oddVBand="0" w:evenVBand="0" w:oddHBand="0" w:evenHBand="0" w:firstRowFirstColumn="0" w:firstRowLastColumn="0" w:lastRowFirstColumn="0" w:lastRowLastColumn="0"/>
            <w:tcW w:w="1412" w:type="dxa"/>
            <w:noWrap/>
            <w:hideMark/>
          </w:tcPr>
          <w:p w14:paraId="6C51EBFE" w14:textId="44FC97CF" w:rsidR="00A270B5" w:rsidRPr="00A270B5" w:rsidDel="004A2D26" w:rsidRDefault="00A270B5">
            <w:pPr>
              <w:tabs>
                <w:tab w:val="left" w:pos="2446"/>
              </w:tabs>
              <w:spacing w:line="276" w:lineRule="auto"/>
              <w:rPr>
                <w:del w:id="7254" w:author="Gidon Kupietzky" w:date="2025-02-13T17:45:00Z" w16du:dateUtc="2025-02-13T15:45:00Z"/>
                <w:rFonts w:ascii="Arial" w:eastAsia="Times New Roman" w:hAnsi="Arial" w:cs="Arial"/>
                <w:color w:val="000000"/>
                <w:sz w:val="16"/>
                <w:szCs w:val="16"/>
              </w:rPr>
              <w:pPrChange w:id="7255" w:author="Gidon Kupietzky" w:date="2025-02-13T17:45:00Z" w16du:dateUtc="2025-02-13T15:45:00Z">
                <w:pPr>
                  <w:spacing w:before="0" w:line="240" w:lineRule="auto"/>
                  <w:ind w:left="0"/>
                </w:pPr>
              </w:pPrChange>
            </w:pPr>
            <w:del w:id="7256" w:author="Gidon Kupietzky" w:date="2025-02-13T17:45:00Z" w16du:dateUtc="2025-02-13T15:45:00Z">
              <w:r w:rsidRPr="00A270B5" w:rsidDel="004A2D26">
                <w:rPr>
                  <w:rFonts w:ascii="Arial" w:eastAsia="Times New Roman" w:hAnsi="Arial" w:cs="Arial" w:hint="cs"/>
                  <w:color w:val="000000"/>
                  <w:sz w:val="16"/>
                  <w:szCs w:val="16"/>
                  <w:rtl/>
                </w:rPr>
                <w:delText xml:space="preserve">מתנחלי מאוזן </w:delText>
              </w:r>
              <w:bookmarkStart w:id="7257" w:name="_Toc190881604"/>
              <w:bookmarkStart w:id="7258" w:name="_Toc190884317"/>
              <w:bookmarkEnd w:id="7257"/>
              <w:bookmarkEnd w:id="7258"/>
            </w:del>
          </w:p>
        </w:tc>
        <w:tc>
          <w:tcPr>
            <w:tcW w:w="689" w:type="dxa"/>
            <w:noWrap/>
            <w:hideMark/>
          </w:tcPr>
          <w:p w14:paraId="1DD76763" w14:textId="496A9FE3"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259" w:author="Gidon Kupietzky" w:date="2025-02-13T17:45:00Z" w16du:dateUtc="2025-02-13T15:45:00Z"/>
                <w:rFonts w:ascii="Arial" w:eastAsia="Times New Roman" w:hAnsi="Arial" w:cs="Arial"/>
                <w:color w:val="000000"/>
                <w:sz w:val="16"/>
                <w:szCs w:val="16"/>
                <w:rtl/>
              </w:rPr>
              <w:pPrChange w:id="726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261" w:author="Gidon Kupietzky" w:date="2025-02-13T17:45:00Z" w16du:dateUtc="2025-02-13T15:45:00Z">
              <w:r w:rsidRPr="00A270B5" w:rsidDel="004A2D26">
                <w:rPr>
                  <w:rFonts w:ascii="Arial" w:eastAsia="Times New Roman" w:hAnsi="Arial" w:cs="Arial"/>
                  <w:color w:val="000000"/>
                  <w:sz w:val="16"/>
                  <w:szCs w:val="16"/>
                </w:rPr>
                <w:delText>10%</w:delText>
              </w:r>
              <w:bookmarkStart w:id="7262" w:name="_Toc190881605"/>
              <w:bookmarkStart w:id="7263" w:name="_Toc190884318"/>
              <w:bookmarkEnd w:id="7262"/>
              <w:bookmarkEnd w:id="7263"/>
            </w:del>
          </w:p>
        </w:tc>
        <w:tc>
          <w:tcPr>
            <w:tcW w:w="689" w:type="dxa"/>
            <w:noWrap/>
            <w:hideMark/>
          </w:tcPr>
          <w:p w14:paraId="6BA5FB08" w14:textId="6B9D70FB"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264" w:author="Gidon Kupietzky" w:date="2025-02-13T17:45:00Z" w16du:dateUtc="2025-02-13T15:45:00Z"/>
                <w:rFonts w:ascii="Arial" w:eastAsia="Times New Roman" w:hAnsi="Arial" w:cs="Arial"/>
                <w:color w:val="000000"/>
                <w:sz w:val="16"/>
                <w:szCs w:val="16"/>
              </w:rPr>
              <w:pPrChange w:id="726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266" w:author="Gidon Kupietzky" w:date="2025-02-13T17:45:00Z" w16du:dateUtc="2025-02-13T15:45:00Z">
              <w:r w:rsidRPr="00A270B5" w:rsidDel="004A2D26">
                <w:rPr>
                  <w:rFonts w:ascii="Arial" w:eastAsia="Times New Roman" w:hAnsi="Arial" w:cs="Arial"/>
                  <w:color w:val="000000"/>
                  <w:sz w:val="16"/>
                  <w:szCs w:val="16"/>
                </w:rPr>
                <w:delText>12%</w:delText>
              </w:r>
              <w:bookmarkStart w:id="7267" w:name="_Toc190881606"/>
              <w:bookmarkStart w:id="7268" w:name="_Toc190884319"/>
              <w:bookmarkEnd w:id="7267"/>
              <w:bookmarkEnd w:id="7268"/>
            </w:del>
          </w:p>
        </w:tc>
        <w:tc>
          <w:tcPr>
            <w:tcW w:w="737" w:type="dxa"/>
            <w:noWrap/>
            <w:hideMark/>
          </w:tcPr>
          <w:p w14:paraId="599C5957" w14:textId="49A3C617"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269" w:author="Gidon Kupietzky" w:date="2025-02-13T17:45:00Z" w16du:dateUtc="2025-02-13T15:45:00Z"/>
                <w:rFonts w:ascii="Arial" w:eastAsia="Times New Roman" w:hAnsi="Arial" w:cs="Arial"/>
                <w:color w:val="000000"/>
                <w:sz w:val="16"/>
                <w:szCs w:val="16"/>
              </w:rPr>
              <w:pPrChange w:id="727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271" w:author="Gidon Kupietzky" w:date="2025-02-13T17:45:00Z" w16du:dateUtc="2025-02-13T15:45:00Z">
              <w:r w:rsidRPr="00A270B5" w:rsidDel="004A2D26">
                <w:rPr>
                  <w:rFonts w:ascii="Arial" w:eastAsia="Times New Roman" w:hAnsi="Arial" w:cs="Arial"/>
                  <w:color w:val="000000"/>
                  <w:sz w:val="16"/>
                  <w:szCs w:val="16"/>
                </w:rPr>
                <w:delText>11%</w:delText>
              </w:r>
              <w:bookmarkStart w:id="7272" w:name="_Toc190881607"/>
              <w:bookmarkStart w:id="7273" w:name="_Toc190884320"/>
              <w:bookmarkEnd w:id="7272"/>
              <w:bookmarkEnd w:id="7273"/>
            </w:del>
          </w:p>
        </w:tc>
        <w:tc>
          <w:tcPr>
            <w:tcW w:w="737" w:type="dxa"/>
            <w:noWrap/>
            <w:hideMark/>
          </w:tcPr>
          <w:p w14:paraId="5E1C4D20" w14:textId="4EA51200"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274" w:author="Gidon Kupietzky" w:date="2025-02-13T17:45:00Z" w16du:dateUtc="2025-02-13T15:45:00Z"/>
                <w:rFonts w:ascii="Arial" w:eastAsia="Times New Roman" w:hAnsi="Arial" w:cs="Arial"/>
                <w:color w:val="000000"/>
                <w:sz w:val="16"/>
                <w:szCs w:val="16"/>
              </w:rPr>
              <w:pPrChange w:id="727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276" w:author="Gidon Kupietzky" w:date="2025-02-13T17:45:00Z" w16du:dateUtc="2025-02-13T15:45:00Z">
              <w:r w:rsidRPr="00A270B5" w:rsidDel="004A2D26">
                <w:rPr>
                  <w:rFonts w:ascii="Arial" w:eastAsia="Times New Roman" w:hAnsi="Arial" w:cs="Arial"/>
                  <w:color w:val="000000"/>
                  <w:sz w:val="16"/>
                  <w:szCs w:val="16"/>
                </w:rPr>
                <w:delText>9%</w:delText>
              </w:r>
              <w:bookmarkStart w:id="7277" w:name="_Toc190881608"/>
              <w:bookmarkStart w:id="7278" w:name="_Toc190884321"/>
              <w:bookmarkEnd w:id="7277"/>
              <w:bookmarkEnd w:id="7278"/>
            </w:del>
          </w:p>
        </w:tc>
        <w:tc>
          <w:tcPr>
            <w:tcW w:w="736" w:type="dxa"/>
            <w:noWrap/>
            <w:hideMark/>
          </w:tcPr>
          <w:p w14:paraId="7EC79B63" w14:textId="6557453B"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279" w:author="Gidon Kupietzky" w:date="2025-02-13T17:45:00Z" w16du:dateUtc="2025-02-13T15:45:00Z"/>
                <w:rFonts w:ascii="Arial" w:eastAsia="Times New Roman" w:hAnsi="Arial" w:cs="Arial"/>
                <w:color w:val="000000"/>
                <w:sz w:val="16"/>
                <w:szCs w:val="16"/>
              </w:rPr>
              <w:pPrChange w:id="728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281" w:author="Gidon Kupietzky" w:date="2025-02-13T17:45:00Z" w16du:dateUtc="2025-02-13T15:45:00Z">
              <w:r w:rsidRPr="00A270B5" w:rsidDel="004A2D26">
                <w:rPr>
                  <w:rFonts w:ascii="Arial" w:eastAsia="Times New Roman" w:hAnsi="Arial" w:cs="Arial"/>
                  <w:color w:val="000000"/>
                  <w:sz w:val="16"/>
                  <w:szCs w:val="16"/>
                </w:rPr>
                <w:delText>8%</w:delText>
              </w:r>
              <w:bookmarkStart w:id="7282" w:name="_Toc190881609"/>
              <w:bookmarkStart w:id="7283" w:name="_Toc190884322"/>
              <w:bookmarkEnd w:id="7282"/>
              <w:bookmarkEnd w:id="7283"/>
            </w:del>
          </w:p>
        </w:tc>
        <w:tc>
          <w:tcPr>
            <w:tcW w:w="736" w:type="dxa"/>
            <w:noWrap/>
            <w:hideMark/>
          </w:tcPr>
          <w:p w14:paraId="4AA13234" w14:textId="2552E1FE"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284" w:author="Gidon Kupietzky" w:date="2025-02-13T17:45:00Z" w16du:dateUtc="2025-02-13T15:45:00Z"/>
                <w:rFonts w:ascii="Arial" w:eastAsia="Times New Roman" w:hAnsi="Arial" w:cs="Arial"/>
                <w:color w:val="000000"/>
                <w:sz w:val="16"/>
                <w:szCs w:val="16"/>
              </w:rPr>
              <w:pPrChange w:id="728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286" w:author="Gidon Kupietzky" w:date="2025-02-13T17:45:00Z" w16du:dateUtc="2025-02-13T15:45:00Z">
              <w:r w:rsidRPr="00A270B5" w:rsidDel="004A2D26">
                <w:rPr>
                  <w:rFonts w:ascii="Arial" w:eastAsia="Times New Roman" w:hAnsi="Arial" w:cs="Arial"/>
                  <w:color w:val="000000"/>
                  <w:sz w:val="16"/>
                  <w:szCs w:val="16"/>
                </w:rPr>
                <w:delText>6%</w:delText>
              </w:r>
              <w:bookmarkStart w:id="7287" w:name="_Toc190881610"/>
              <w:bookmarkStart w:id="7288" w:name="_Toc190884323"/>
              <w:bookmarkEnd w:id="7287"/>
              <w:bookmarkEnd w:id="7288"/>
            </w:del>
          </w:p>
        </w:tc>
        <w:tc>
          <w:tcPr>
            <w:tcW w:w="736" w:type="dxa"/>
            <w:noWrap/>
            <w:hideMark/>
          </w:tcPr>
          <w:p w14:paraId="250FDDDE" w14:textId="6331F21E"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289" w:author="Gidon Kupietzky" w:date="2025-02-13T17:45:00Z" w16du:dateUtc="2025-02-13T15:45:00Z"/>
                <w:rFonts w:ascii="Arial" w:eastAsia="Times New Roman" w:hAnsi="Arial" w:cs="Arial"/>
                <w:color w:val="000000"/>
                <w:sz w:val="16"/>
                <w:szCs w:val="16"/>
              </w:rPr>
              <w:pPrChange w:id="729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291" w:author="Gidon Kupietzky" w:date="2025-02-13T17:45:00Z" w16du:dateUtc="2025-02-13T15:45:00Z">
              <w:r w:rsidRPr="00A270B5" w:rsidDel="004A2D26">
                <w:rPr>
                  <w:rFonts w:ascii="Arial" w:eastAsia="Times New Roman" w:hAnsi="Arial" w:cs="Arial"/>
                  <w:color w:val="000000"/>
                  <w:sz w:val="16"/>
                  <w:szCs w:val="16"/>
                </w:rPr>
                <w:delText>6%</w:delText>
              </w:r>
              <w:bookmarkStart w:id="7292" w:name="_Toc190881611"/>
              <w:bookmarkStart w:id="7293" w:name="_Toc190884324"/>
              <w:bookmarkEnd w:id="7292"/>
              <w:bookmarkEnd w:id="7293"/>
            </w:del>
          </w:p>
        </w:tc>
        <w:tc>
          <w:tcPr>
            <w:tcW w:w="736" w:type="dxa"/>
            <w:noWrap/>
            <w:hideMark/>
          </w:tcPr>
          <w:p w14:paraId="6CBF537B" w14:textId="56C57788"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294" w:author="Gidon Kupietzky" w:date="2025-02-13T17:45:00Z" w16du:dateUtc="2025-02-13T15:45:00Z"/>
                <w:rFonts w:ascii="Arial" w:eastAsia="Times New Roman" w:hAnsi="Arial" w:cs="Arial"/>
                <w:color w:val="000000"/>
                <w:sz w:val="16"/>
                <w:szCs w:val="16"/>
              </w:rPr>
              <w:pPrChange w:id="729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296" w:author="Gidon Kupietzky" w:date="2025-02-13T17:45:00Z" w16du:dateUtc="2025-02-13T15:45:00Z">
              <w:r w:rsidRPr="00A270B5" w:rsidDel="004A2D26">
                <w:rPr>
                  <w:rFonts w:ascii="Arial" w:eastAsia="Times New Roman" w:hAnsi="Arial" w:cs="Arial"/>
                  <w:color w:val="000000"/>
                  <w:sz w:val="16"/>
                  <w:szCs w:val="16"/>
                </w:rPr>
                <w:delText>6%</w:delText>
              </w:r>
              <w:bookmarkStart w:id="7297" w:name="_Toc190881612"/>
              <w:bookmarkStart w:id="7298" w:name="_Toc190884325"/>
              <w:bookmarkEnd w:id="7297"/>
              <w:bookmarkEnd w:id="7298"/>
            </w:del>
          </w:p>
        </w:tc>
        <w:tc>
          <w:tcPr>
            <w:tcW w:w="736" w:type="dxa"/>
            <w:noWrap/>
            <w:hideMark/>
          </w:tcPr>
          <w:p w14:paraId="02F27A9E" w14:textId="1C312E20"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299" w:author="Gidon Kupietzky" w:date="2025-02-13T17:45:00Z" w16du:dateUtc="2025-02-13T15:45:00Z"/>
                <w:rFonts w:ascii="Arial" w:eastAsia="Times New Roman" w:hAnsi="Arial" w:cs="Arial"/>
                <w:color w:val="000000"/>
                <w:sz w:val="16"/>
                <w:szCs w:val="16"/>
              </w:rPr>
              <w:pPrChange w:id="730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301" w:author="Gidon Kupietzky" w:date="2025-02-13T17:45:00Z" w16du:dateUtc="2025-02-13T15:45:00Z">
              <w:r w:rsidRPr="00A270B5" w:rsidDel="004A2D26">
                <w:rPr>
                  <w:rFonts w:ascii="Arial" w:eastAsia="Times New Roman" w:hAnsi="Arial" w:cs="Arial"/>
                  <w:color w:val="000000"/>
                  <w:sz w:val="16"/>
                  <w:szCs w:val="16"/>
                </w:rPr>
                <w:delText>6%</w:delText>
              </w:r>
              <w:bookmarkStart w:id="7302" w:name="_Toc190881613"/>
              <w:bookmarkStart w:id="7303" w:name="_Toc190884326"/>
              <w:bookmarkEnd w:id="7302"/>
              <w:bookmarkEnd w:id="7303"/>
            </w:del>
          </w:p>
        </w:tc>
        <w:tc>
          <w:tcPr>
            <w:tcW w:w="736" w:type="dxa"/>
            <w:noWrap/>
            <w:hideMark/>
          </w:tcPr>
          <w:p w14:paraId="2B56A64A" w14:textId="4D62F1E9"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304" w:author="Gidon Kupietzky" w:date="2025-02-13T17:45:00Z" w16du:dateUtc="2025-02-13T15:45:00Z"/>
                <w:rFonts w:ascii="Arial" w:eastAsia="Times New Roman" w:hAnsi="Arial" w:cs="Arial"/>
                <w:color w:val="000000"/>
                <w:sz w:val="16"/>
                <w:szCs w:val="16"/>
              </w:rPr>
              <w:pPrChange w:id="730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306" w:author="Gidon Kupietzky" w:date="2025-02-13T17:45:00Z" w16du:dateUtc="2025-02-13T15:45:00Z">
              <w:r w:rsidRPr="00A270B5" w:rsidDel="004A2D26">
                <w:rPr>
                  <w:rFonts w:ascii="Arial" w:eastAsia="Times New Roman" w:hAnsi="Arial" w:cs="Arial"/>
                  <w:color w:val="000000"/>
                  <w:sz w:val="16"/>
                  <w:szCs w:val="16"/>
                </w:rPr>
                <w:delText>6%</w:delText>
              </w:r>
              <w:bookmarkStart w:id="7307" w:name="_Toc190881614"/>
              <w:bookmarkStart w:id="7308" w:name="_Toc190884327"/>
              <w:bookmarkEnd w:id="7307"/>
              <w:bookmarkEnd w:id="7308"/>
            </w:del>
          </w:p>
        </w:tc>
        <w:tc>
          <w:tcPr>
            <w:tcW w:w="736" w:type="dxa"/>
            <w:noWrap/>
            <w:hideMark/>
          </w:tcPr>
          <w:p w14:paraId="363622C7" w14:textId="2F369ED8"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309" w:author="Gidon Kupietzky" w:date="2025-02-13T17:45:00Z" w16du:dateUtc="2025-02-13T15:45:00Z"/>
                <w:rFonts w:ascii="Arial" w:eastAsia="Times New Roman" w:hAnsi="Arial" w:cs="Arial"/>
                <w:color w:val="000000"/>
                <w:sz w:val="16"/>
                <w:szCs w:val="16"/>
              </w:rPr>
              <w:pPrChange w:id="731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311" w:author="Gidon Kupietzky" w:date="2025-02-13T17:45:00Z" w16du:dateUtc="2025-02-13T15:45:00Z">
              <w:r w:rsidRPr="00A270B5" w:rsidDel="004A2D26">
                <w:rPr>
                  <w:rFonts w:ascii="Arial" w:eastAsia="Times New Roman" w:hAnsi="Arial" w:cs="Arial"/>
                  <w:color w:val="000000"/>
                  <w:sz w:val="16"/>
                  <w:szCs w:val="16"/>
                </w:rPr>
                <w:delText>5%</w:delText>
              </w:r>
              <w:bookmarkStart w:id="7312" w:name="_Toc190881615"/>
              <w:bookmarkStart w:id="7313" w:name="_Toc190884328"/>
              <w:bookmarkEnd w:id="7312"/>
              <w:bookmarkEnd w:id="7313"/>
            </w:del>
          </w:p>
        </w:tc>
        <w:tc>
          <w:tcPr>
            <w:tcW w:w="736" w:type="dxa"/>
            <w:noWrap/>
            <w:hideMark/>
          </w:tcPr>
          <w:p w14:paraId="55E0F81F" w14:textId="72EBC195"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314" w:author="Gidon Kupietzky" w:date="2025-02-13T17:45:00Z" w16du:dateUtc="2025-02-13T15:45:00Z"/>
                <w:rFonts w:ascii="Arial" w:eastAsia="Times New Roman" w:hAnsi="Arial" w:cs="Arial"/>
                <w:color w:val="000000"/>
                <w:sz w:val="16"/>
                <w:szCs w:val="16"/>
              </w:rPr>
              <w:pPrChange w:id="731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316" w:author="Gidon Kupietzky" w:date="2025-02-13T17:45:00Z" w16du:dateUtc="2025-02-13T15:45:00Z">
              <w:r w:rsidRPr="00A270B5" w:rsidDel="004A2D26">
                <w:rPr>
                  <w:rFonts w:ascii="Arial" w:eastAsia="Times New Roman" w:hAnsi="Arial" w:cs="Arial"/>
                  <w:color w:val="000000"/>
                  <w:sz w:val="16"/>
                  <w:szCs w:val="16"/>
                </w:rPr>
                <w:delText>4%</w:delText>
              </w:r>
              <w:bookmarkStart w:id="7317" w:name="_Toc190881616"/>
              <w:bookmarkStart w:id="7318" w:name="_Toc190884329"/>
              <w:bookmarkEnd w:id="7317"/>
              <w:bookmarkEnd w:id="7318"/>
            </w:del>
          </w:p>
        </w:tc>
        <w:tc>
          <w:tcPr>
            <w:tcW w:w="736" w:type="dxa"/>
            <w:noWrap/>
            <w:hideMark/>
          </w:tcPr>
          <w:p w14:paraId="329B9035" w14:textId="7A46FAEB"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319" w:author="Gidon Kupietzky" w:date="2025-02-13T17:45:00Z" w16du:dateUtc="2025-02-13T15:45:00Z"/>
                <w:rFonts w:ascii="Arial" w:eastAsia="Times New Roman" w:hAnsi="Arial" w:cs="Arial"/>
                <w:color w:val="000000"/>
                <w:sz w:val="16"/>
                <w:szCs w:val="16"/>
              </w:rPr>
              <w:pPrChange w:id="732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321" w:author="Gidon Kupietzky" w:date="2025-02-13T17:45:00Z" w16du:dateUtc="2025-02-13T15:45:00Z">
              <w:r w:rsidRPr="00A270B5" w:rsidDel="004A2D26">
                <w:rPr>
                  <w:rFonts w:ascii="Arial" w:eastAsia="Times New Roman" w:hAnsi="Arial" w:cs="Arial"/>
                  <w:color w:val="000000"/>
                  <w:sz w:val="16"/>
                  <w:szCs w:val="16"/>
                </w:rPr>
                <w:delText>4%</w:delText>
              </w:r>
              <w:bookmarkStart w:id="7322" w:name="_Toc190881617"/>
              <w:bookmarkStart w:id="7323" w:name="_Toc190884330"/>
              <w:bookmarkEnd w:id="7322"/>
              <w:bookmarkEnd w:id="7323"/>
            </w:del>
          </w:p>
        </w:tc>
        <w:tc>
          <w:tcPr>
            <w:tcW w:w="736" w:type="dxa"/>
            <w:noWrap/>
            <w:hideMark/>
          </w:tcPr>
          <w:p w14:paraId="14F81E05" w14:textId="13117316"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324" w:author="Gidon Kupietzky" w:date="2025-02-13T17:45:00Z" w16du:dateUtc="2025-02-13T15:45:00Z"/>
                <w:rFonts w:ascii="Arial" w:eastAsia="Times New Roman" w:hAnsi="Arial" w:cs="Arial"/>
                <w:color w:val="000000"/>
                <w:sz w:val="16"/>
                <w:szCs w:val="16"/>
              </w:rPr>
              <w:pPrChange w:id="732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326" w:author="Gidon Kupietzky" w:date="2025-02-13T17:45:00Z" w16du:dateUtc="2025-02-13T15:45:00Z">
              <w:r w:rsidRPr="00A270B5" w:rsidDel="004A2D26">
                <w:rPr>
                  <w:rFonts w:ascii="Arial" w:eastAsia="Times New Roman" w:hAnsi="Arial" w:cs="Arial"/>
                  <w:color w:val="000000"/>
                  <w:sz w:val="16"/>
                  <w:szCs w:val="16"/>
                </w:rPr>
                <w:delText>3%</w:delText>
              </w:r>
              <w:bookmarkStart w:id="7327" w:name="_Toc190881618"/>
              <w:bookmarkStart w:id="7328" w:name="_Toc190884331"/>
              <w:bookmarkEnd w:id="7327"/>
              <w:bookmarkEnd w:id="7328"/>
            </w:del>
          </w:p>
        </w:tc>
        <w:tc>
          <w:tcPr>
            <w:tcW w:w="736" w:type="dxa"/>
            <w:noWrap/>
            <w:hideMark/>
          </w:tcPr>
          <w:p w14:paraId="0DA4545A" w14:textId="7690E4B4"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329" w:author="Gidon Kupietzky" w:date="2025-02-13T17:45:00Z" w16du:dateUtc="2025-02-13T15:45:00Z"/>
                <w:rFonts w:ascii="Arial" w:eastAsia="Times New Roman" w:hAnsi="Arial" w:cs="Arial"/>
                <w:color w:val="000000"/>
                <w:sz w:val="16"/>
                <w:szCs w:val="16"/>
              </w:rPr>
              <w:pPrChange w:id="733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331" w:author="Gidon Kupietzky" w:date="2025-02-13T17:45:00Z" w16du:dateUtc="2025-02-13T15:45:00Z">
              <w:r w:rsidRPr="00A270B5" w:rsidDel="004A2D26">
                <w:rPr>
                  <w:rFonts w:ascii="Arial" w:eastAsia="Times New Roman" w:hAnsi="Arial" w:cs="Arial"/>
                  <w:color w:val="000000"/>
                  <w:sz w:val="16"/>
                  <w:szCs w:val="16"/>
                </w:rPr>
                <w:delText>2%</w:delText>
              </w:r>
              <w:bookmarkStart w:id="7332" w:name="_Toc190881619"/>
              <w:bookmarkStart w:id="7333" w:name="_Toc190884332"/>
              <w:bookmarkEnd w:id="7332"/>
              <w:bookmarkEnd w:id="7333"/>
            </w:del>
          </w:p>
        </w:tc>
        <w:tc>
          <w:tcPr>
            <w:tcW w:w="910" w:type="dxa"/>
            <w:noWrap/>
            <w:hideMark/>
          </w:tcPr>
          <w:p w14:paraId="7444AC73" w14:textId="12BBFD25"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334" w:author="Gidon Kupietzky" w:date="2025-02-13T17:45:00Z" w16du:dateUtc="2025-02-13T15:45:00Z"/>
                <w:rFonts w:ascii="Arial" w:eastAsia="Times New Roman" w:hAnsi="Arial" w:cs="Arial"/>
                <w:color w:val="000000"/>
                <w:sz w:val="16"/>
                <w:szCs w:val="16"/>
              </w:rPr>
              <w:pPrChange w:id="733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336" w:author="Gidon Kupietzky" w:date="2025-02-13T17:45:00Z" w16du:dateUtc="2025-02-13T15:45:00Z">
              <w:r w:rsidRPr="00A270B5" w:rsidDel="004A2D26">
                <w:rPr>
                  <w:rFonts w:ascii="Arial" w:eastAsia="Times New Roman" w:hAnsi="Arial" w:cs="Arial"/>
                  <w:color w:val="000000"/>
                  <w:sz w:val="16"/>
                  <w:szCs w:val="16"/>
                </w:rPr>
                <w:delText>2%</w:delText>
              </w:r>
              <w:bookmarkStart w:id="7337" w:name="_Toc190881620"/>
              <w:bookmarkStart w:id="7338" w:name="_Toc190884333"/>
              <w:bookmarkEnd w:id="7337"/>
              <w:bookmarkEnd w:id="7338"/>
            </w:del>
          </w:p>
        </w:tc>
        <w:tc>
          <w:tcPr>
            <w:tcW w:w="688" w:type="dxa"/>
            <w:noWrap/>
            <w:hideMark/>
          </w:tcPr>
          <w:p w14:paraId="0998BAFB" w14:textId="6A52BDED" w:rsidR="00A270B5" w:rsidRPr="00A270B5" w:rsidDel="004A2D26" w:rsidRDefault="00A270B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339" w:author="Gidon Kupietzky" w:date="2025-02-13T17:45:00Z" w16du:dateUtc="2025-02-13T15:45:00Z"/>
                <w:rFonts w:ascii="Arial" w:eastAsia="Times New Roman" w:hAnsi="Arial" w:cs="Arial"/>
                <w:color w:val="000000"/>
                <w:sz w:val="16"/>
                <w:szCs w:val="16"/>
              </w:rPr>
              <w:pPrChange w:id="734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341" w:author="Gidon Kupietzky" w:date="2025-02-13T17:45:00Z" w16du:dateUtc="2025-02-13T15:45:00Z">
              <w:r w:rsidRPr="00A270B5" w:rsidDel="004A2D26">
                <w:rPr>
                  <w:rFonts w:ascii="Arial" w:eastAsia="Times New Roman" w:hAnsi="Arial" w:cs="Arial"/>
                  <w:color w:val="000000"/>
                  <w:sz w:val="16"/>
                  <w:szCs w:val="16"/>
                </w:rPr>
                <w:delText>4</w:delText>
              </w:r>
              <w:bookmarkStart w:id="7342" w:name="_Toc190881621"/>
              <w:bookmarkStart w:id="7343" w:name="_Toc190884334"/>
              <w:bookmarkEnd w:id="7342"/>
              <w:bookmarkEnd w:id="7343"/>
            </w:del>
          </w:p>
        </w:tc>
        <w:bookmarkStart w:id="7344" w:name="_Toc190881622"/>
        <w:bookmarkStart w:id="7345" w:name="_Toc190884335"/>
        <w:bookmarkEnd w:id="7344"/>
        <w:bookmarkEnd w:id="7345"/>
      </w:tr>
    </w:tbl>
    <w:p w14:paraId="435E865E" w14:textId="409F2DDD" w:rsidR="00A270B5" w:rsidDel="004A2D26" w:rsidRDefault="00A270B5">
      <w:pPr>
        <w:tabs>
          <w:tab w:val="left" w:pos="2446"/>
        </w:tabs>
        <w:spacing w:line="276" w:lineRule="auto"/>
        <w:rPr>
          <w:del w:id="7346" w:author="Gidon Kupietzky" w:date="2025-02-13T17:45:00Z" w16du:dateUtc="2025-02-13T15:45:00Z"/>
          <w:rtl/>
        </w:rPr>
        <w:pPrChange w:id="7347" w:author="Gidon Kupietzky" w:date="2025-02-13T17:45:00Z" w16du:dateUtc="2025-02-13T15:45:00Z">
          <w:pPr>
            <w:tabs>
              <w:tab w:val="left" w:pos="1732"/>
            </w:tabs>
          </w:pPr>
        </w:pPrChange>
      </w:pPr>
      <w:bookmarkStart w:id="7348" w:name="_Toc190881623"/>
      <w:bookmarkStart w:id="7349" w:name="_Toc190884336"/>
      <w:bookmarkEnd w:id="7348"/>
      <w:bookmarkEnd w:id="7349"/>
    </w:p>
    <w:p w14:paraId="04E42345" w14:textId="21694592" w:rsidR="00275716" w:rsidRPr="00275716" w:rsidDel="004A2D26" w:rsidRDefault="001269AD">
      <w:pPr>
        <w:tabs>
          <w:tab w:val="left" w:pos="2446"/>
        </w:tabs>
        <w:spacing w:line="276" w:lineRule="auto"/>
        <w:rPr>
          <w:del w:id="7350" w:author="Gidon Kupietzky" w:date="2025-02-13T17:45:00Z" w16du:dateUtc="2025-02-13T15:45:00Z"/>
          <w:rtl/>
        </w:rPr>
        <w:sectPr w:rsidR="00275716" w:rsidRPr="00275716" w:rsidDel="004A2D26" w:rsidSect="00B36984">
          <w:pgSz w:w="16838" w:h="11906" w:orient="landscape"/>
          <w:pgMar w:top="1440" w:right="1440" w:bottom="1440" w:left="1440" w:header="720" w:footer="720" w:gutter="0"/>
          <w:cols w:space="720"/>
          <w:titlePg/>
          <w:bidi/>
          <w:rtlGutter/>
          <w:docGrid w:linePitch="360"/>
        </w:sectPr>
        <w:pPrChange w:id="7351" w:author="Gidon Kupietzky" w:date="2025-02-13T17:45:00Z" w16du:dateUtc="2025-02-13T15:45:00Z">
          <w:pPr>
            <w:tabs>
              <w:tab w:val="left" w:pos="1732"/>
            </w:tabs>
          </w:pPr>
        </w:pPrChange>
      </w:pPr>
      <w:del w:id="7352" w:author="Gidon Kupietzky" w:date="2025-02-13T17:45:00Z" w16du:dateUtc="2025-02-13T15:45:00Z">
        <w:r w:rsidDel="004A2D26">
          <w:rPr>
            <w:rFonts w:hint="cs"/>
            <w:rtl/>
          </w:rPr>
          <w:delText xml:space="preserve"> </w:delText>
        </w:r>
        <w:bookmarkStart w:id="7353" w:name="_Toc190881624"/>
        <w:bookmarkStart w:id="7354" w:name="_Toc190884337"/>
        <w:bookmarkEnd w:id="7353"/>
        <w:bookmarkEnd w:id="7354"/>
      </w:del>
    </w:p>
    <w:p w14:paraId="1E28CC70" w14:textId="4E7798C5" w:rsidR="00641952" w:rsidDel="004A2D26" w:rsidRDefault="00641952">
      <w:pPr>
        <w:tabs>
          <w:tab w:val="left" w:pos="2446"/>
        </w:tabs>
        <w:spacing w:line="276" w:lineRule="auto"/>
        <w:rPr>
          <w:del w:id="7355" w:author="Gidon Kupietzky" w:date="2025-02-13T17:45:00Z" w16du:dateUtc="2025-02-13T15:45:00Z"/>
        </w:rPr>
        <w:pPrChange w:id="7356" w:author="Gidon Kupietzky" w:date="2025-02-13T17:45:00Z" w16du:dateUtc="2025-02-13T15:45:00Z">
          <w:pPr>
            <w:pStyle w:val="2"/>
          </w:pPr>
        </w:pPrChange>
      </w:pPr>
      <w:bookmarkStart w:id="7357" w:name="_נספח_יצירת_הערכות"/>
      <w:bookmarkEnd w:id="7357"/>
      <w:del w:id="7358" w:author="Gidon Kupietzky" w:date="2025-02-13T17:45:00Z" w16du:dateUtc="2025-02-13T15:45:00Z">
        <w:r w:rsidDel="004A2D26">
          <w:rPr>
            <w:rFonts w:hint="cs"/>
            <w:rtl/>
          </w:rPr>
          <w:lastRenderedPageBreak/>
          <w:delText xml:space="preserve">נספח </w:delText>
        </w:r>
        <w:r w:rsidR="00DD0AE0" w:rsidDel="004A2D26">
          <w:rPr>
            <w:rFonts w:hint="cs"/>
            <w:rtl/>
          </w:rPr>
          <w:delText xml:space="preserve">יצירת הערכות </w:delText>
        </w:r>
        <w:r w:rsidR="007B4A13" w:rsidDel="004A2D26">
          <w:rPr>
            <w:rFonts w:hint="cs"/>
            <w:rtl/>
          </w:rPr>
          <w:delText>תוספת יח"ד במגזר היהודי</w:delText>
        </w:r>
        <w:r w:rsidR="00E52AD3" w:rsidDel="004A2D26">
          <w:rPr>
            <w:rFonts w:hint="cs"/>
            <w:rtl/>
          </w:rPr>
          <w:delText xml:space="preserve"> </w:delText>
        </w:r>
        <w:bookmarkStart w:id="7359" w:name="_Toc190881625"/>
        <w:bookmarkStart w:id="7360" w:name="_Toc190884338"/>
        <w:bookmarkEnd w:id="7359"/>
        <w:bookmarkEnd w:id="7360"/>
      </w:del>
    </w:p>
    <w:p w14:paraId="06AA835B" w14:textId="6D320B64" w:rsidR="00641067" w:rsidRPr="00641067" w:rsidDel="004A2D26" w:rsidRDefault="00641067">
      <w:pPr>
        <w:tabs>
          <w:tab w:val="left" w:pos="2446"/>
        </w:tabs>
        <w:spacing w:line="276" w:lineRule="auto"/>
        <w:rPr>
          <w:del w:id="7361" w:author="Gidon Kupietzky" w:date="2025-02-13T17:45:00Z" w16du:dateUtc="2025-02-13T15:45:00Z"/>
        </w:rPr>
        <w:pPrChange w:id="7362" w:author="Gidon Kupietzky" w:date="2025-02-13T17:45:00Z" w16du:dateUtc="2025-02-13T15:45:00Z">
          <w:pPr/>
        </w:pPrChange>
      </w:pPr>
      <w:del w:id="7363" w:author="Gidon Kupietzky" w:date="2025-02-13T17:45:00Z" w16du:dateUtc="2025-02-13T15:45:00Z">
        <w:r w:rsidRPr="00641067" w:rsidDel="004A2D26">
          <w:rPr>
            <w:rtl/>
          </w:rPr>
          <w:delText xml:space="preserve">מטרת הנספח היא להסביר כיצד </w:delText>
        </w:r>
        <w:r w:rsidR="001144E7" w:rsidDel="004A2D26">
          <w:rPr>
            <w:rFonts w:hint="cs"/>
            <w:rtl/>
          </w:rPr>
          <w:delText>גובשה</w:delText>
        </w:r>
        <w:r w:rsidR="001144E7" w:rsidRPr="00641067" w:rsidDel="004A2D26">
          <w:rPr>
            <w:rtl/>
          </w:rPr>
          <w:delText xml:space="preserve"> </w:delText>
        </w:r>
        <w:r w:rsidRPr="00641067" w:rsidDel="004A2D26">
          <w:rPr>
            <w:rtl/>
          </w:rPr>
          <w:delText xml:space="preserve">הערכת הקיבולת של יחידות הדיור במגזר היהודי באזור יו"ש עבור צוות </w:delText>
        </w:r>
        <w:r w:rsidR="002C4196" w:rsidDel="004A2D26">
          <w:rPr>
            <w:rFonts w:hint="cs"/>
            <w:rtl/>
          </w:rPr>
          <w:delText>תוכנית</w:delText>
        </w:r>
        <w:r w:rsidRPr="00641067" w:rsidDel="004A2D26">
          <w:rPr>
            <w:rtl/>
          </w:rPr>
          <w:delText xml:space="preserve"> אב לתחבורה. התהליך כלל שימוש במספר מקורות מידע ושיטות הערכה</w:delText>
        </w:r>
        <w:r w:rsidRPr="00641067" w:rsidDel="004A2D26">
          <w:delText>.</w:delText>
        </w:r>
        <w:bookmarkStart w:id="7364" w:name="_Toc190881626"/>
        <w:bookmarkStart w:id="7365" w:name="_Toc190884339"/>
        <w:bookmarkEnd w:id="7364"/>
        <w:bookmarkEnd w:id="7365"/>
      </w:del>
    </w:p>
    <w:p w14:paraId="567E0104" w14:textId="7F53FFC4" w:rsidR="00641067" w:rsidRPr="00641067" w:rsidDel="004A2D26" w:rsidRDefault="00641067">
      <w:pPr>
        <w:tabs>
          <w:tab w:val="left" w:pos="2446"/>
        </w:tabs>
        <w:spacing w:line="276" w:lineRule="auto"/>
        <w:rPr>
          <w:del w:id="7366" w:author="Gidon Kupietzky" w:date="2025-02-13T17:45:00Z" w16du:dateUtc="2025-02-13T15:45:00Z"/>
          <w:b/>
          <w:bCs/>
        </w:rPr>
        <w:pPrChange w:id="7367" w:author="Gidon Kupietzky" w:date="2025-02-13T17:45:00Z" w16du:dateUtc="2025-02-13T15:45:00Z">
          <w:pPr/>
        </w:pPrChange>
      </w:pPr>
      <w:del w:id="7368" w:author="Gidon Kupietzky" w:date="2025-02-13T17:45:00Z" w16du:dateUtc="2025-02-13T15:45:00Z">
        <w:r w:rsidRPr="00641067" w:rsidDel="004A2D26">
          <w:rPr>
            <w:b/>
            <w:bCs/>
            <w:rtl/>
          </w:rPr>
          <w:delText>מקורות המידע העיקריים</w:delText>
        </w:r>
        <w:bookmarkStart w:id="7369" w:name="_Toc190881627"/>
        <w:bookmarkStart w:id="7370" w:name="_Toc190884340"/>
        <w:bookmarkEnd w:id="7369"/>
        <w:bookmarkEnd w:id="7370"/>
      </w:del>
    </w:p>
    <w:p w14:paraId="3AF9D0D1" w14:textId="6B5076F9" w:rsidR="00641067" w:rsidRPr="00641067" w:rsidDel="004A2D26" w:rsidRDefault="00641067">
      <w:pPr>
        <w:tabs>
          <w:tab w:val="left" w:pos="2446"/>
        </w:tabs>
        <w:spacing w:line="276" w:lineRule="auto"/>
        <w:rPr>
          <w:del w:id="7371" w:author="Gidon Kupietzky" w:date="2025-02-13T17:45:00Z" w16du:dateUtc="2025-02-13T15:45:00Z"/>
        </w:rPr>
        <w:pPrChange w:id="7372" w:author="Gidon Kupietzky" w:date="2025-02-13T17:45:00Z" w16du:dateUtc="2025-02-13T15:45:00Z">
          <w:pPr>
            <w:numPr>
              <w:numId w:val="17"/>
            </w:numPr>
            <w:tabs>
              <w:tab w:val="num" w:pos="720"/>
            </w:tabs>
            <w:ind w:left="720" w:hanging="360"/>
          </w:pPr>
        </w:pPrChange>
      </w:pPr>
      <w:del w:id="7373" w:author="Gidon Kupietzky" w:date="2025-02-13T17:45:00Z" w16du:dateUtc="2025-02-13T15:45:00Z">
        <w:r w:rsidRPr="00641067" w:rsidDel="004A2D26">
          <w:rPr>
            <w:b/>
            <w:bCs/>
            <w:rtl/>
          </w:rPr>
          <w:delText>הערכה לפי יישובים</w:delText>
        </w:r>
        <w:r w:rsidRPr="00DD7311" w:rsidDel="004A2D26">
          <w:delText xml:space="preserve"> </w:delText>
        </w:r>
        <w:r w:rsidRPr="00641067" w:rsidDel="004A2D26">
          <w:br/>
        </w:r>
        <w:r w:rsidRPr="00641067" w:rsidDel="004A2D26">
          <w:rPr>
            <w:rtl/>
          </w:rPr>
          <w:delText>בקובץ</w:delText>
        </w:r>
        <w:r w:rsidR="00D30A9F" w:rsidDel="004A2D26">
          <w:rPr>
            <w:rFonts w:hint="cs"/>
            <w:rtl/>
          </w:rPr>
          <w:delText xml:space="preserve"> </w:delText>
        </w:r>
        <w:r w:rsidR="00D30A9F" w:rsidRPr="004D07ED" w:rsidDel="004A2D26">
          <w:delText>230628_Jewish_kibolt_some_towns_in_yosh_till_2050</w:delText>
        </w:r>
        <w:r w:rsidR="00D30A9F" w:rsidDel="004A2D26">
          <w:rPr>
            <w:b/>
            <w:bCs/>
          </w:rPr>
          <w:delText xml:space="preserve"> </w:delText>
        </w:r>
        <w:r w:rsidRPr="00641067" w:rsidDel="004A2D26">
          <w:rPr>
            <w:rtl/>
          </w:rPr>
          <w:delText xml:space="preserve"> זה נעשתה הערכה של תוספת יחידות דיור עבור מספר יישובים באותו אזור תנועה. לדוגמה, באזור תנועה 8831 יש שלושה יישובים: אלקנה, עץ אפרים ושערי תקווה. לכל יישוב בוצעה הערכה נפרדת של הקיבולת, ולא רק סכימה כללית לכל האזור. כך הושגה רמת דיוק גבוהה יותר בהערכה</w:delText>
        </w:r>
        <w:r w:rsidRPr="00641067" w:rsidDel="004A2D26">
          <w:delText>.</w:delText>
        </w:r>
        <w:bookmarkStart w:id="7374" w:name="_Toc190881628"/>
        <w:bookmarkStart w:id="7375" w:name="_Toc190884341"/>
        <w:bookmarkEnd w:id="7374"/>
        <w:bookmarkEnd w:id="7375"/>
      </w:del>
    </w:p>
    <w:p w14:paraId="7AF07C21" w14:textId="23C0C75F" w:rsidR="00907325" w:rsidRPr="00907325" w:rsidDel="004A2D26" w:rsidRDefault="00907325">
      <w:pPr>
        <w:tabs>
          <w:tab w:val="left" w:pos="2446"/>
        </w:tabs>
        <w:spacing w:line="276" w:lineRule="auto"/>
        <w:rPr>
          <w:del w:id="7376" w:author="Gidon Kupietzky" w:date="2025-02-13T17:45:00Z" w16du:dateUtc="2025-02-13T15:45:00Z"/>
          <w:b/>
          <w:bCs/>
        </w:rPr>
        <w:pPrChange w:id="7377" w:author="Gidon Kupietzky" w:date="2025-02-13T17:45:00Z" w16du:dateUtc="2025-02-13T15:45:00Z">
          <w:pPr>
            <w:pStyle w:val="a8"/>
            <w:numPr>
              <w:numId w:val="17"/>
            </w:numPr>
            <w:tabs>
              <w:tab w:val="num" w:pos="720"/>
            </w:tabs>
            <w:ind w:hanging="360"/>
          </w:pPr>
        </w:pPrChange>
      </w:pPr>
      <w:del w:id="7378" w:author="Gidon Kupietzky" w:date="2025-02-13T17:45:00Z" w16du:dateUtc="2025-02-13T15:45:00Z">
        <w:r w:rsidRPr="00907325" w:rsidDel="004A2D26">
          <w:rPr>
            <w:b/>
            <w:bCs/>
            <w:rtl/>
          </w:rPr>
          <w:delText>הערכת תוספת יחידות דיור לפי אזור תנועה</w:delText>
        </w:r>
        <w:bookmarkStart w:id="7379" w:name="_Toc190881629"/>
        <w:bookmarkStart w:id="7380" w:name="_Toc190884342"/>
        <w:bookmarkEnd w:id="7379"/>
        <w:bookmarkEnd w:id="7380"/>
      </w:del>
    </w:p>
    <w:p w14:paraId="76D6F0C7" w14:textId="5371B95A" w:rsidR="00907325" w:rsidRPr="00641067" w:rsidDel="004A2D26" w:rsidRDefault="00907325">
      <w:pPr>
        <w:tabs>
          <w:tab w:val="left" w:pos="2446"/>
        </w:tabs>
        <w:spacing w:line="276" w:lineRule="auto"/>
        <w:rPr>
          <w:del w:id="7381" w:author="Gidon Kupietzky" w:date="2025-02-13T17:45:00Z" w16du:dateUtc="2025-02-13T15:45:00Z"/>
        </w:rPr>
        <w:pPrChange w:id="7382" w:author="Gidon Kupietzky" w:date="2025-02-13T17:45:00Z" w16du:dateUtc="2025-02-13T15:45:00Z">
          <w:pPr>
            <w:pStyle w:val="a8"/>
          </w:pPr>
        </w:pPrChange>
      </w:pPr>
      <w:del w:id="7383" w:author="Gidon Kupietzky" w:date="2025-02-13T17:45:00Z" w16du:dateUtc="2025-02-13T15:45:00Z">
        <w:r w:rsidRPr="00641067" w:rsidDel="004A2D26">
          <w:rPr>
            <w:rtl/>
          </w:rPr>
          <w:delText xml:space="preserve">בקובץ </w:delText>
        </w:r>
        <w:r w:rsidRPr="00641067" w:rsidDel="004A2D26">
          <w:delText xml:space="preserve">kibolt_jew_by_some_taz_230628 </w:delText>
        </w:r>
        <w:r w:rsidDel="004A2D26">
          <w:rPr>
            <w:rFonts w:hint="cs"/>
            <w:rtl/>
          </w:rPr>
          <w:delText xml:space="preserve"> </w:delText>
        </w:r>
        <w:r w:rsidRPr="00641067" w:rsidDel="004A2D26">
          <w:rPr>
            <w:rtl/>
          </w:rPr>
          <w:delText>הערכנו את תוספת יחידות הדיור לפי אזור תנועה, בהתבסס על שלבי הביצוע שתוארו קודם לכן (</w:delText>
        </w:r>
        <w:r w:rsidR="00641067" w:rsidRPr="00641067" w:rsidDel="004A2D26">
          <w:rPr>
            <w:rtl/>
          </w:rPr>
          <w:delText xml:space="preserve">תוכניות </w:delText>
        </w:r>
        <w:r w:rsidRPr="00641067" w:rsidDel="004A2D26">
          <w:rPr>
            <w:rtl/>
          </w:rPr>
          <w:delText>קשיחות וגמישות)</w:delText>
        </w:r>
        <w:r w:rsidRPr="00641067" w:rsidDel="004A2D26">
          <w:delText>.</w:delText>
        </w:r>
        <w:r w:rsidRPr="00641067" w:rsidDel="004A2D26">
          <w:br/>
        </w:r>
        <w:r w:rsidRPr="00641067" w:rsidDel="004A2D26">
          <w:rPr>
            <w:rtl/>
          </w:rPr>
          <w:delText>עם זאת, חשוב לציין כי בקובץ זה אין תיעוד מפורט על המקור המדויק של תוספת יחידות הדיור, וההערכה נבעה בעיקר מהיכרותנו עם המקום ועם התוכניות הקיימות</w:delText>
        </w:r>
        <w:r w:rsidRPr="00641067" w:rsidDel="004A2D26">
          <w:delText>.</w:delText>
        </w:r>
        <w:bookmarkStart w:id="7384" w:name="_Toc190881630"/>
        <w:bookmarkStart w:id="7385" w:name="_Toc190884343"/>
        <w:bookmarkEnd w:id="7384"/>
        <w:bookmarkEnd w:id="7385"/>
      </w:del>
    </w:p>
    <w:p w14:paraId="1CCCBE04" w14:textId="77852E13" w:rsidR="00641067" w:rsidRPr="00641067" w:rsidDel="004A2D26" w:rsidRDefault="00641067">
      <w:pPr>
        <w:tabs>
          <w:tab w:val="left" w:pos="2446"/>
        </w:tabs>
        <w:spacing w:line="276" w:lineRule="auto"/>
        <w:rPr>
          <w:del w:id="7386" w:author="Gidon Kupietzky" w:date="2025-02-13T17:45:00Z" w16du:dateUtc="2025-02-13T15:45:00Z"/>
        </w:rPr>
        <w:pPrChange w:id="7387" w:author="Gidon Kupietzky" w:date="2025-02-13T17:45:00Z" w16du:dateUtc="2025-02-13T15:45:00Z">
          <w:pPr>
            <w:numPr>
              <w:numId w:val="17"/>
            </w:numPr>
            <w:tabs>
              <w:tab w:val="num" w:pos="720"/>
            </w:tabs>
            <w:ind w:left="720" w:hanging="360"/>
          </w:pPr>
        </w:pPrChange>
      </w:pPr>
      <w:del w:id="7388" w:author="Gidon Kupietzky" w:date="2025-02-13T17:45:00Z" w16du:dateUtc="2025-02-13T15:45:00Z">
        <w:r w:rsidRPr="00641067" w:rsidDel="004A2D26">
          <w:rPr>
            <w:b/>
            <w:bCs/>
            <w:rtl/>
          </w:rPr>
          <w:delText xml:space="preserve">הערכה לפי תוכניות </w:delText>
        </w:r>
        <w:r w:rsidRPr="00641067" w:rsidDel="004A2D26">
          <w:br/>
        </w:r>
        <w:r w:rsidRPr="00641067" w:rsidDel="004A2D26">
          <w:rPr>
            <w:rtl/>
          </w:rPr>
          <w:delText>קובץ</w:delText>
        </w:r>
        <w:r w:rsidR="00D30A9F" w:rsidDel="004A2D26">
          <w:rPr>
            <w:rFonts w:hint="cs"/>
            <w:rtl/>
          </w:rPr>
          <w:delText xml:space="preserve"> </w:delText>
        </w:r>
        <w:r w:rsidR="00D30A9F" w:rsidRPr="004D07ED" w:rsidDel="004A2D26">
          <w:delText xml:space="preserve"> Jewish_kibolt_some_by_plan_with_taz_num</w:delText>
        </w:r>
        <w:r w:rsidRPr="00641067" w:rsidDel="004A2D26">
          <w:rPr>
            <w:rtl/>
          </w:rPr>
          <w:delText xml:space="preserve"> זה מתעד את תוספת יחידות הדיור הצפויות לכל חומש לפי אזור תנועה. בכל שורה גדולה נבחנה התוכנית האם היא קשיחה, כלומר מאושרת ולא ניתנת לשינוי, או גמישה, שניתן להתאימה לצרכים ולמדיניות. ישנם סוגים שונים של תוכניות: תוכניות שכבר נמצאות בתהליך אישור עם מספרים ממבא"ת, ותוכניות רעיוניות שהוערכו על ידינו בהערכה ראשונית ללא תיעוד מפורט</w:delText>
        </w:r>
        <w:r w:rsidRPr="00641067" w:rsidDel="004A2D26">
          <w:delText>.</w:delText>
        </w:r>
        <w:bookmarkStart w:id="7389" w:name="_Toc190881631"/>
        <w:bookmarkStart w:id="7390" w:name="_Toc190884344"/>
        <w:bookmarkEnd w:id="7389"/>
        <w:bookmarkEnd w:id="7390"/>
      </w:del>
    </w:p>
    <w:p w14:paraId="6DA6E68A" w14:textId="44A44698" w:rsidR="00907325" w:rsidDel="004A2D26" w:rsidRDefault="00907325">
      <w:pPr>
        <w:tabs>
          <w:tab w:val="left" w:pos="2446"/>
        </w:tabs>
        <w:spacing w:line="276" w:lineRule="auto"/>
        <w:rPr>
          <w:del w:id="7391" w:author="Gidon Kupietzky" w:date="2025-02-13T17:45:00Z" w16du:dateUtc="2025-02-13T15:45:00Z"/>
        </w:rPr>
        <w:pPrChange w:id="7392" w:author="Gidon Kupietzky" w:date="2025-02-13T17:45:00Z" w16du:dateUtc="2025-02-13T15:45:00Z">
          <w:pPr>
            <w:pStyle w:val="a8"/>
            <w:numPr>
              <w:numId w:val="17"/>
            </w:numPr>
            <w:tabs>
              <w:tab w:val="num" w:pos="720"/>
            </w:tabs>
            <w:ind w:hanging="360"/>
          </w:pPr>
        </w:pPrChange>
      </w:pPr>
      <w:del w:id="7393" w:author="Gidon Kupietzky" w:date="2025-02-13T17:45:00Z" w16du:dateUtc="2025-02-13T15:45:00Z">
        <w:r w:rsidRPr="00907325" w:rsidDel="004A2D26">
          <w:rPr>
            <w:rFonts w:hint="cs"/>
            <w:b/>
            <w:bCs/>
            <w:rtl/>
          </w:rPr>
          <w:delText>הערכה לפי תוכניות עם פיזור גיאוגרפי לפי גבולות התכנית</w:delText>
        </w:r>
        <w:bookmarkStart w:id="7394" w:name="_Toc190881632"/>
        <w:bookmarkStart w:id="7395" w:name="_Toc190884345"/>
        <w:bookmarkEnd w:id="7394"/>
        <w:bookmarkEnd w:id="7395"/>
      </w:del>
    </w:p>
    <w:p w14:paraId="107A15EC" w14:textId="1AFD256F" w:rsidR="00907325" w:rsidRPr="00641067" w:rsidDel="004A2D26" w:rsidRDefault="00907325">
      <w:pPr>
        <w:tabs>
          <w:tab w:val="left" w:pos="2446"/>
        </w:tabs>
        <w:spacing w:line="276" w:lineRule="auto"/>
        <w:rPr>
          <w:del w:id="7396" w:author="Gidon Kupietzky" w:date="2025-02-13T17:45:00Z" w16du:dateUtc="2025-02-13T15:45:00Z"/>
        </w:rPr>
        <w:pPrChange w:id="7397" w:author="Gidon Kupietzky" w:date="2025-02-13T17:45:00Z" w16du:dateUtc="2025-02-13T15:45:00Z">
          <w:pPr/>
        </w:pPrChange>
      </w:pPr>
      <w:del w:id="7398" w:author="Gidon Kupietzky" w:date="2025-02-13T17:45:00Z" w16du:dateUtc="2025-02-13T15:45:00Z">
        <w:r w:rsidRPr="00641067" w:rsidDel="004A2D26">
          <w:rPr>
            <w:rtl/>
          </w:rPr>
          <w:delText xml:space="preserve">במסגרת קובץ </w:delText>
        </w:r>
        <w:r w:rsidRPr="00641067" w:rsidDel="004A2D26">
          <w:delText xml:space="preserve">230628_id_polygons_for_index, </w:delText>
        </w:r>
        <w:r w:rsidDel="004A2D26">
          <w:rPr>
            <w:rFonts w:hint="cs"/>
            <w:rtl/>
          </w:rPr>
          <w:delText xml:space="preserve"> </w:delText>
        </w:r>
        <w:r w:rsidRPr="00641067" w:rsidDel="004A2D26">
          <w:rPr>
            <w:rtl/>
          </w:rPr>
          <w:delText xml:space="preserve">בשילוב עם אקסל </w:delText>
        </w:r>
        <w:r w:rsidRPr="00641067" w:rsidDel="004A2D26">
          <w:delText xml:space="preserve">index_for_id_polygons_230717 </w:delText>
        </w:r>
        <w:r w:rsidR="00BA746B" w:rsidDel="004A2D26">
          <w:rPr>
            <w:rFonts w:hint="cs"/>
            <w:rtl/>
          </w:rPr>
          <w:delText xml:space="preserve">, </w:delText>
        </w:r>
        <w:r w:rsidRPr="00641067" w:rsidDel="004A2D26">
          <w:rPr>
            <w:rtl/>
          </w:rPr>
          <w:delText xml:space="preserve">ביצענו תהליך של חיבור פוליגונים לנתונים הרלוונטיים. בתהליך זה, כל פוליגון </w:delText>
        </w:r>
        <w:r w:rsidR="00C8461F" w:rsidDel="004A2D26">
          <w:rPr>
            <w:rFonts w:hint="cs"/>
            <w:rtl/>
          </w:rPr>
          <w:delText>פוצל על פני</w:delText>
        </w:r>
        <w:r w:rsidR="00C8461F" w:rsidRPr="00641067" w:rsidDel="004A2D26">
          <w:rPr>
            <w:rtl/>
          </w:rPr>
          <w:delText xml:space="preserve"> </w:delText>
        </w:r>
        <w:r w:rsidRPr="00641067" w:rsidDel="004A2D26">
          <w:rPr>
            <w:rtl/>
          </w:rPr>
          <w:delText>אזורי תנועה</w:delText>
        </w:r>
        <w:r w:rsidR="00387C53" w:rsidDel="004A2D26">
          <w:rPr>
            <w:rFonts w:hint="cs"/>
            <w:rtl/>
          </w:rPr>
          <w:delText xml:space="preserve"> עךיהם הוא משתרע.</w:delText>
        </w:r>
        <w:r w:rsidRPr="00641067" w:rsidDel="004A2D26">
          <w:rPr>
            <w:rtl/>
          </w:rPr>
          <w:delText xml:space="preserve"> </w:delText>
        </w:r>
        <w:r w:rsidR="00387C53" w:rsidDel="004A2D26">
          <w:rPr>
            <w:rFonts w:hint="cs"/>
            <w:rtl/>
          </w:rPr>
          <w:delText>הפיצול</w:delText>
        </w:r>
        <w:r w:rsidR="00387C53" w:rsidRPr="00641067" w:rsidDel="004A2D26">
          <w:rPr>
            <w:rtl/>
          </w:rPr>
          <w:delText xml:space="preserve"> </w:delText>
        </w:r>
        <w:r w:rsidRPr="00641067" w:rsidDel="004A2D26">
          <w:rPr>
            <w:rtl/>
          </w:rPr>
          <w:delText xml:space="preserve">נעשה לפי </w:delText>
        </w:r>
        <w:r w:rsidRPr="00D30A9F" w:rsidDel="004A2D26">
          <w:rPr>
            <w:b/>
            <w:bCs/>
            <w:rtl/>
          </w:rPr>
          <w:delText>שטח הפוליגון</w:delText>
        </w:r>
        <w:r w:rsidRPr="00641067" w:rsidDel="004A2D26">
          <w:rPr>
            <w:rtl/>
          </w:rPr>
          <w:delText xml:space="preserve"> בתוך אזור התנועה, ולא לפי מודלים תלת-ממדיים</w:delText>
        </w:r>
        <w:r w:rsidR="005677F8" w:rsidDel="004A2D26">
          <w:rPr>
            <w:rFonts w:hint="cs"/>
            <w:rtl/>
          </w:rPr>
          <w:delText xml:space="preserve"> של מ"ר  בנוי</w:delText>
        </w:r>
        <w:r w:rsidRPr="00641067" w:rsidDel="004A2D26">
          <w:rPr>
            <w:rtl/>
          </w:rPr>
          <w:delText>. החישוב התבסס על השטח של הפוליגון בתוך האזור ביחס לכלל שטח הפוליגון של התוכנית</w:delText>
        </w:r>
        <w:r w:rsidRPr="00641067" w:rsidDel="004A2D26">
          <w:delText>.</w:delText>
        </w:r>
        <w:bookmarkStart w:id="7399" w:name="_Toc190881633"/>
        <w:bookmarkStart w:id="7400" w:name="_Toc190884346"/>
        <w:bookmarkEnd w:id="7399"/>
        <w:bookmarkEnd w:id="7400"/>
      </w:del>
    </w:p>
    <w:p w14:paraId="75A25BFE" w14:textId="3B681629" w:rsidR="00641067" w:rsidRPr="00641067" w:rsidDel="004A2D26" w:rsidRDefault="00907325">
      <w:pPr>
        <w:tabs>
          <w:tab w:val="left" w:pos="2446"/>
        </w:tabs>
        <w:spacing w:line="276" w:lineRule="auto"/>
        <w:rPr>
          <w:del w:id="7401" w:author="Gidon Kupietzky" w:date="2025-02-13T17:45:00Z" w16du:dateUtc="2025-02-13T15:45:00Z"/>
          <w:b/>
          <w:bCs/>
        </w:rPr>
        <w:pPrChange w:id="7402" w:author="Gidon Kupietzky" w:date="2025-02-13T17:45:00Z" w16du:dateUtc="2025-02-13T15:45:00Z">
          <w:pPr/>
        </w:pPrChange>
      </w:pPr>
      <w:del w:id="7403" w:author="Gidon Kupietzky" w:date="2025-02-13T17:45:00Z" w16du:dateUtc="2025-02-13T15:45:00Z">
        <w:r w:rsidDel="004A2D26">
          <w:rPr>
            <w:rFonts w:hint="cs"/>
            <w:b/>
            <w:bCs/>
            <w:rtl/>
          </w:rPr>
          <w:delText xml:space="preserve">הסבר כללי על </w:delText>
        </w:r>
        <w:r w:rsidR="00641067" w:rsidRPr="00641067" w:rsidDel="004A2D26">
          <w:rPr>
            <w:b/>
            <w:bCs/>
            <w:rtl/>
          </w:rPr>
          <w:delText>השימוש ב"פקטור סיכון</w:delText>
        </w:r>
        <w:r w:rsidR="00641067" w:rsidRPr="00641067" w:rsidDel="004A2D26">
          <w:rPr>
            <w:b/>
            <w:bCs/>
          </w:rPr>
          <w:delText>"</w:delText>
        </w:r>
        <w:bookmarkStart w:id="7404" w:name="_Toc190881634"/>
        <w:bookmarkStart w:id="7405" w:name="_Toc190884347"/>
        <w:bookmarkEnd w:id="7404"/>
        <w:bookmarkEnd w:id="7405"/>
      </w:del>
    </w:p>
    <w:p w14:paraId="70B0167B" w14:textId="4A665738" w:rsidR="00641067" w:rsidRPr="00641067" w:rsidDel="004A2D26" w:rsidRDefault="00641067">
      <w:pPr>
        <w:tabs>
          <w:tab w:val="left" w:pos="2446"/>
        </w:tabs>
        <w:spacing w:line="276" w:lineRule="auto"/>
        <w:rPr>
          <w:del w:id="7406" w:author="Gidon Kupietzky" w:date="2025-02-13T17:45:00Z" w16du:dateUtc="2025-02-13T15:45:00Z"/>
        </w:rPr>
        <w:pPrChange w:id="7407" w:author="Gidon Kupietzky" w:date="2025-02-13T17:45:00Z" w16du:dateUtc="2025-02-13T15:45:00Z">
          <w:pPr/>
        </w:pPrChange>
      </w:pPr>
      <w:del w:id="7408" w:author="Gidon Kupietzky" w:date="2025-02-13T17:45:00Z" w16du:dateUtc="2025-02-13T15:45:00Z">
        <w:r w:rsidRPr="00641067" w:rsidDel="004A2D26">
          <w:rPr>
            <w:rtl/>
          </w:rPr>
          <w:delText xml:space="preserve">בקובץ זה ישנו פרמטר שנקרא </w:delText>
        </w:r>
        <w:r w:rsidRPr="00641067" w:rsidDel="004A2D26">
          <w:rPr>
            <w:b/>
            <w:bCs/>
          </w:rPr>
          <w:delText>"</w:delText>
        </w:r>
        <w:r w:rsidRPr="00641067" w:rsidDel="004A2D26">
          <w:rPr>
            <w:b/>
            <w:bCs/>
            <w:rtl/>
          </w:rPr>
          <w:delText>פקטור סיכון</w:delText>
        </w:r>
        <w:r w:rsidRPr="00641067" w:rsidDel="004A2D26">
          <w:rPr>
            <w:b/>
            <w:bCs/>
          </w:rPr>
          <w:delText>"</w:delText>
        </w:r>
        <w:r w:rsidRPr="00641067" w:rsidDel="004A2D26">
          <w:delText xml:space="preserve">, </w:delText>
        </w:r>
        <w:r w:rsidRPr="00641067" w:rsidDel="004A2D26">
          <w:rPr>
            <w:rtl/>
          </w:rPr>
          <w:delText>המתאר את רמת הביטחון שלנו שהתוכנית תצא לפועל</w:delText>
        </w:r>
        <w:r w:rsidR="00924B0E" w:rsidDel="004A2D26">
          <w:rPr>
            <w:rFonts w:hint="cs"/>
            <w:rtl/>
          </w:rPr>
          <w:delText xml:space="preserve"> לדוגמא:</w:delText>
        </w:r>
        <w:bookmarkStart w:id="7409" w:name="_Toc190881635"/>
        <w:bookmarkStart w:id="7410" w:name="_Toc190884348"/>
        <w:bookmarkEnd w:id="7409"/>
        <w:bookmarkEnd w:id="7410"/>
      </w:del>
    </w:p>
    <w:p w14:paraId="2E5B6C96" w14:textId="54BBD28C" w:rsidR="00641067" w:rsidRPr="00641067" w:rsidDel="004A2D26" w:rsidRDefault="00641067">
      <w:pPr>
        <w:tabs>
          <w:tab w:val="left" w:pos="2446"/>
        </w:tabs>
        <w:spacing w:line="276" w:lineRule="auto"/>
        <w:rPr>
          <w:del w:id="7411" w:author="Gidon Kupietzky" w:date="2025-02-13T17:45:00Z" w16du:dateUtc="2025-02-13T15:45:00Z"/>
        </w:rPr>
        <w:pPrChange w:id="7412" w:author="Gidon Kupietzky" w:date="2025-02-13T17:45:00Z" w16du:dateUtc="2025-02-13T15:45:00Z">
          <w:pPr>
            <w:numPr>
              <w:numId w:val="18"/>
            </w:numPr>
            <w:tabs>
              <w:tab w:val="num" w:pos="720"/>
            </w:tabs>
            <w:ind w:left="720" w:hanging="360"/>
          </w:pPr>
        </w:pPrChange>
      </w:pPr>
      <w:del w:id="7413" w:author="Gidon Kupietzky" w:date="2025-02-13T17:45:00Z" w16du:dateUtc="2025-02-13T15:45:00Z">
        <w:r w:rsidRPr="00641067" w:rsidDel="004A2D26">
          <w:rPr>
            <w:rtl/>
          </w:rPr>
          <w:delText>תוכנית שאנו בטוחים ביישומה מקבלת פקטור סיכון של 100%</w:delText>
        </w:r>
        <w:r w:rsidRPr="00641067" w:rsidDel="004A2D26">
          <w:delText>.</w:delText>
        </w:r>
        <w:bookmarkStart w:id="7414" w:name="_Toc190881636"/>
        <w:bookmarkStart w:id="7415" w:name="_Toc190884349"/>
        <w:bookmarkEnd w:id="7414"/>
        <w:bookmarkEnd w:id="7415"/>
      </w:del>
    </w:p>
    <w:p w14:paraId="046192BC" w14:textId="6F33FCF9" w:rsidR="00641067" w:rsidRPr="00641067" w:rsidDel="004A2D26" w:rsidRDefault="00641067">
      <w:pPr>
        <w:tabs>
          <w:tab w:val="left" w:pos="2446"/>
        </w:tabs>
        <w:spacing w:line="276" w:lineRule="auto"/>
        <w:rPr>
          <w:del w:id="7416" w:author="Gidon Kupietzky" w:date="2025-02-13T17:45:00Z" w16du:dateUtc="2025-02-13T15:45:00Z"/>
        </w:rPr>
        <w:pPrChange w:id="7417" w:author="Gidon Kupietzky" w:date="2025-02-13T17:45:00Z" w16du:dateUtc="2025-02-13T15:45:00Z">
          <w:pPr>
            <w:numPr>
              <w:numId w:val="18"/>
            </w:numPr>
            <w:tabs>
              <w:tab w:val="num" w:pos="720"/>
            </w:tabs>
            <w:ind w:left="720" w:hanging="360"/>
          </w:pPr>
        </w:pPrChange>
      </w:pPr>
      <w:del w:id="7418" w:author="Gidon Kupietzky" w:date="2025-02-13T17:45:00Z" w16du:dateUtc="2025-02-13T15:45:00Z">
        <w:r w:rsidRPr="00641067" w:rsidDel="004A2D26">
          <w:rPr>
            <w:rtl/>
          </w:rPr>
          <w:delText>תוכנית לא ודאית או ברמת רעיון תקבל פקטור של 50%</w:delText>
        </w:r>
        <w:r w:rsidRPr="00641067" w:rsidDel="004A2D26">
          <w:delText>.</w:delText>
        </w:r>
        <w:bookmarkStart w:id="7419" w:name="_Toc190881637"/>
        <w:bookmarkStart w:id="7420" w:name="_Toc190884350"/>
        <w:bookmarkEnd w:id="7419"/>
        <w:bookmarkEnd w:id="7420"/>
      </w:del>
    </w:p>
    <w:p w14:paraId="2E46DA6A" w14:textId="2043EEE3" w:rsidR="00641067" w:rsidRPr="00641067" w:rsidDel="004A2D26" w:rsidRDefault="00641067">
      <w:pPr>
        <w:tabs>
          <w:tab w:val="left" w:pos="2446"/>
        </w:tabs>
        <w:spacing w:line="276" w:lineRule="auto"/>
        <w:rPr>
          <w:del w:id="7421" w:author="Gidon Kupietzky" w:date="2025-02-13T17:45:00Z" w16du:dateUtc="2025-02-13T15:45:00Z"/>
        </w:rPr>
        <w:pPrChange w:id="7422" w:author="Gidon Kupietzky" w:date="2025-02-13T17:45:00Z" w16du:dateUtc="2025-02-13T15:45:00Z">
          <w:pPr/>
        </w:pPrChange>
      </w:pPr>
      <w:del w:id="7423" w:author="Gidon Kupietzky" w:date="2025-02-13T17:45:00Z" w16du:dateUtc="2025-02-13T15:45:00Z">
        <w:r w:rsidRPr="00641067" w:rsidDel="004A2D26">
          <w:rPr>
            <w:rtl/>
          </w:rPr>
          <w:delText xml:space="preserve">חלק מהקבצים הראשוניים כללו תחזיות רק עד שנת 2040, ולכן היינו צריכים להוסיף </w:delText>
        </w:r>
        <w:r w:rsidR="00E80307" w:rsidDel="004A2D26">
          <w:rPr>
            <w:rFonts w:hint="cs"/>
            <w:rtl/>
          </w:rPr>
          <w:delText>הערכות</w:delText>
        </w:r>
        <w:r w:rsidR="00E80307" w:rsidRPr="00641067" w:rsidDel="004A2D26">
          <w:rPr>
            <w:rtl/>
          </w:rPr>
          <w:delText xml:space="preserve"> </w:delText>
        </w:r>
        <w:r w:rsidRPr="00641067" w:rsidDel="004A2D26">
          <w:rPr>
            <w:rtl/>
          </w:rPr>
          <w:delText xml:space="preserve">נוספות עד </w:delText>
        </w:r>
        <w:r w:rsidR="00DA6191" w:rsidDel="004A2D26">
          <w:rPr>
            <w:rFonts w:hint="cs"/>
            <w:rtl/>
          </w:rPr>
          <w:delText>לשנת</w:delText>
        </w:r>
        <w:r w:rsidRPr="00641067" w:rsidDel="004A2D26">
          <w:rPr>
            <w:rtl/>
          </w:rPr>
          <w:delText xml:space="preserve"> 2050. הערכה זו נועדה לפצות על אי הוודאות של הפקטור, כאשר אנחנו מניחים כי עם הזמן הפקטור הסיכון יקטן ויחידות הדיור ימומשו</w:delText>
        </w:r>
        <w:r w:rsidRPr="00641067" w:rsidDel="004A2D26">
          <w:delText>.</w:delText>
        </w:r>
        <w:bookmarkStart w:id="7424" w:name="_Toc190881638"/>
        <w:bookmarkStart w:id="7425" w:name="_Toc190884351"/>
        <w:bookmarkEnd w:id="7424"/>
        <w:bookmarkEnd w:id="7425"/>
      </w:del>
    </w:p>
    <w:p w14:paraId="79604106" w14:textId="1B150881" w:rsidR="00641067" w:rsidRPr="00641067" w:rsidDel="004A2D26" w:rsidRDefault="00907325">
      <w:pPr>
        <w:tabs>
          <w:tab w:val="left" w:pos="2446"/>
        </w:tabs>
        <w:spacing w:line="276" w:lineRule="auto"/>
        <w:rPr>
          <w:del w:id="7426" w:author="Gidon Kupietzky" w:date="2025-02-13T17:45:00Z" w16du:dateUtc="2025-02-13T15:45:00Z"/>
          <w:b/>
          <w:bCs/>
        </w:rPr>
        <w:pPrChange w:id="7427" w:author="Gidon Kupietzky" w:date="2025-02-13T17:45:00Z" w16du:dateUtc="2025-02-13T15:45:00Z">
          <w:pPr/>
        </w:pPrChange>
      </w:pPr>
      <w:del w:id="7428" w:author="Gidon Kupietzky" w:date="2025-02-13T17:45:00Z" w16du:dateUtc="2025-02-13T15:45:00Z">
        <w:r w:rsidDel="004A2D26">
          <w:rPr>
            <w:rFonts w:hint="cs"/>
            <w:b/>
            <w:bCs/>
            <w:rtl/>
          </w:rPr>
          <w:delText>סיכום</w:delText>
        </w:r>
        <w:r w:rsidR="00641067" w:rsidRPr="00641067" w:rsidDel="004A2D26">
          <w:rPr>
            <w:b/>
            <w:bCs/>
          </w:rPr>
          <w:delText>:</w:delText>
        </w:r>
        <w:bookmarkStart w:id="7429" w:name="_Toc190881639"/>
        <w:bookmarkStart w:id="7430" w:name="_Toc190884352"/>
        <w:bookmarkEnd w:id="7429"/>
        <w:bookmarkEnd w:id="7430"/>
      </w:del>
    </w:p>
    <w:p w14:paraId="7CAB8900" w14:textId="0475F5AC" w:rsidR="00641067" w:rsidRPr="00641067" w:rsidDel="004A2D26" w:rsidRDefault="00641067">
      <w:pPr>
        <w:tabs>
          <w:tab w:val="left" w:pos="2446"/>
        </w:tabs>
        <w:spacing w:line="276" w:lineRule="auto"/>
        <w:rPr>
          <w:del w:id="7431" w:author="Gidon Kupietzky" w:date="2025-02-13T17:45:00Z" w16du:dateUtc="2025-02-13T15:45:00Z"/>
        </w:rPr>
        <w:pPrChange w:id="7432" w:author="Gidon Kupietzky" w:date="2025-02-13T17:45:00Z" w16du:dateUtc="2025-02-13T15:45:00Z">
          <w:pPr/>
        </w:pPrChange>
      </w:pPr>
      <w:del w:id="7433" w:author="Gidon Kupietzky" w:date="2025-02-13T17:45:00Z" w16du:dateUtc="2025-02-13T15:45:00Z">
        <w:r w:rsidRPr="00641067" w:rsidDel="004A2D26">
          <w:rPr>
            <w:rtl/>
          </w:rPr>
          <w:lastRenderedPageBreak/>
          <w:delText>על בסיס שילוב של כל הנתונים וההערכות הללו, יצרנו תחזיות לתוספת יחידות דיור במגזר היהודי בכל אזור תנועה. התהליך כלל הערכות מורכבות המבוססות על ידע ממספר רב של מקורות ושיטות הערכה שונות, תוך שילוב של גורמים גמישים כמו פקטור סיכון וההיכרות המקומית עם התוכניות הקיימות</w:delText>
        </w:r>
        <w:r w:rsidRPr="00641067" w:rsidDel="004A2D26">
          <w:delText>.</w:delText>
        </w:r>
        <w:bookmarkStart w:id="7434" w:name="_Toc190881640"/>
        <w:bookmarkStart w:id="7435" w:name="_Toc190884353"/>
        <w:bookmarkEnd w:id="7434"/>
        <w:bookmarkEnd w:id="7435"/>
      </w:del>
    </w:p>
    <w:p w14:paraId="7082D70E" w14:textId="3C5E8CB8" w:rsidR="007120C2" w:rsidDel="004A2D26" w:rsidRDefault="007120C2">
      <w:pPr>
        <w:tabs>
          <w:tab w:val="left" w:pos="2446"/>
        </w:tabs>
        <w:spacing w:line="276" w:lineRule="auto"/>
        <w:rPr>
          <w:del w:id="7436" w:author="Gidon Kupietzky" w:date="2025-02-13T17:45:00Z" w16du:dateUtc="2025-02-13T15:45:00Z"/>
          <w:rtl/>
        </w:rPr>
        <w:pPrChange w:id="7437" w:author="Gidon Kupietzky" w:date="2025-02-13T17:45:00Z" w16du:dateUtc="2025-02-13T15:45:00Z">
          <w:pPr/>
        </w:pPrChange>
      </w:pPr>
      <w:bookmarkStart w:id="7438" w:name="_Toc190881641"/>
      <w:bookmarkStart w:id="7439" w:name="_Toc190884354"/>
      <w:bookmarkEnd w:id="7438"/>
      <w:bookmarkEnd w:id="7439"/>
    </w:p>
    <w:p w14:paraId="43A013A5" w14:textId="04E8B500" w:rsidR="003A3000" w:rsidDel="004A2D26" w:rsidRDefault="003A3000">
      <w:pPr>
        <w:tabs>
          <w:tab w:val="left" w:pos="2446"/>
        </w:tabs>
        <w:spacing w:line="276" w:lineRule="auto"/>
        <w:rPr>
          <w:del w:id="7440" w:author="Gidon Kupietzky" w:date="2025-02-13T17:45:00Z" w16du:dateUtc="2025-02-13T15:45:00Z"/>
          <w:rtl/>
        </w:rPr>
        <w:pPrChange w:id="7441" w:author="Gidon Kupietzky" w:date="2025-02-13T17:45:00Z" w16du:dateUtc="2025-02-13T15:45:00Z">
          <w:pPr>
            <w:pStyle w:val="2"/>
          </w:pPr>
        </w:pPrChange>
      </w:pPr>
      <w:bookmarkStart w:id="7442" w:name="_נספח_על_יצירת"/>
      <w:bookmarkEnd w:id="7442"/>
      <w:del w:id="7443" w:author="Gidon Kupietzky" w:date="2025-02-13T17:45:00Z" w16du:dateUtc="2025-02-13T15:45:00Z">
        <w:r w:rsidRPr="003A3000" w:rsidDel="004A2D26">
          <w:rPr>
            <w:rtl/>
          </w:rPr>
          <w:delText xml:space="preserve">נספח </w:delText>
        </w:r>
        <w:r w:rsidR="005754B4" w:rsidDel="004A2D26">
          <w:rPr>
            <w:rFonts w:hint="cs"/>
            <w:rtl/>
          </w:rPr>
          <w:delText xml:space="preserve">יצירת </w:delText>
        </w:r>
        <w:r w:rsidRPr="003A3000" w:rsidDel="004A2D26">
          <w:rPr>
            <w:rtl/>
          </w:rPr>
          <w:delText xml:space="preserve">שכבת </w:delText>
        </w:r>
        <w:r w:rsidR="005754B4" w:rsidDel="004A2D26">
          <w:rPr>
            <w:rFonts w:hint="cs"/>
            <w:rtl/>
          </w:rPr>
          <w:delText>מתחמי תעסוקה ידועים</w:delText>
        </w:r>
        <w:r w:rsidR="00B23344" w:rsidDel="004A2D26">
          <w:rPr>
            <w:rFonts w:hint="cs"/>
            <w:rtl/>
          </w:rPr>
          <w:delText xml:space="preserve"> </w:delText>
        </w:r>
        <w:bookmarkStart w:id="7444" w:name="_Toc190881642"/>
        <w:bookmarkStart w:id="7445" w:name="_Toc190884355"/>
        <w:bookmarkEnd w:id="7444"/>
        <w:bookmarkEnd w:id="7445"/>
      </w:del>
    </w:p>
    <w:p w14:paraId="60CE9F92" w14:textId="217570AD" w:rsidR="002400A0" w:rsidRPr="002400A0" w:rsidDel="004A2D26" w:rsidRDefault="002400A0">
      <w:pPr>
        <w:tabs>
          <w:tab w:val="left" w:pos="2446"/>
        </w:tabs>
        <w:spacing w:line="276" w:lineRule="auto"/>
        <w:rPr>
          <w:del w:id="7446" w:author="Gidon Kupietzky" w:date="2025-02-13T17:45:00Z" w16du:dateUtc="2025-02-13T15:45:00Z"/>
        </w:rPr>
        <w:pPrChange w:id="7447" w:author="Gidon Kupietzky" w:date="2025-02-13T17:45:00Z" w16du:dateUtc="2025-02-13T15:45:00Z">
          <w:pPr/>
        </w:pPrChange>
      </w:pPr>
      <w:del w:id="7448" w:author="Gidon Kupietzky" w:date="2025-02-13T17:45:00Z" w16du:dateUtc="2025-02-13T15:45:00Z">
        <w:r w:rsidRPr="002400A0" w:rsidDel="004A2D26">
          <w:rPr>
            <w:rtl/>
          </w:rPr>
          <w:delText>מטר</w:delText>
        </w:r>
        <w:r w:rsidR="00ED308D" w:rsidDel="004A2D26">
          <w:rPr>
            <w:rFonts w:hint="cs"/>
            <w:rtl/>
          </w:rPr>
          <w:delText>ת</w:delText>
        </w:r>
        <w:r w:rsidRPr="002400A0" w:rsidDel="004A2D26">
          <w:rPr>
            <w:rtl/>
          </w:rPr>
          <w:delText xml:space="preserve"> שכבה זו </w:delText>
        </w:r>
        <w:r w:rsidR="0033655E" w:rsidDel="004A2D26">
          <w:rPr>
            <w:rFonts w:hint="cs"/>
            <w:rtl/>
          </w:rPr>
          <w:delText>היא</w:delText>
        </w:r>
        <w:r w:rsidRPr="002400A0" w:rsidDel="004A2D26">
          <w:rPr>
            <w:rtl/>
          </w:rPr>
          <w:delText xml:space="preserve"> למפות את מתחמי התעסוקה המשמעותיים והידועים במרחב. לדוגמה, מתחם תעסוקה הר חוצבים הוא מתחם מוגדר, ובו ניסינו לאמוד את כמות מקומות העבודה הקיימים</w:delText>
        </w:r>
        <w:r w:rsidR="002D1360" w:rsidDel="004A2D26">
          <w:rPr>
            <w:rFonts w:hint="cs"/>
            <w:rtl/>
          </w:rPr>
          <w:delText xml:space="preserve"> ו</w:delText>
        </w:r>
        <w:r w:rsidRPr="002400A0" w:rsidDel="004A2D26">
          <w:rPr>
            <w:rtl/>
          </w:rPr>
          <w:delText>את הקיבולת</w:delText>
        </w:r>
        <w:r w:rsidR="002D1360" w:rsidDel="004A2D26">
          <w:rPr>
            <w:rFonts w:hint="cs"/>
            <w:rtl/>
          </w:rPr>
          <w:delText>.</w:delText>
        </w:r>
        <w:r w:rsidRPr="002400A0" w:rsidDel="004A2D26">
          <w:rPr>
            <w:rtl/>
          </w:rPr>
          <w:delText xml:space="preserve"> היינו צריכים להשתמש במספר מקורות מידע ולהצליב ביניהם</w:delText>
        </w:r>
        <w:r w:rsidRPr="002400A0" w:rsidDel="004A2D26">
          <w:delText>.</w:delText>
        </w:r>
        <w:bookmarkStart w:id="7449" w:name="_Toc190881643"/>
        <w:bookmarkStart w:id="7450" w:name="_Toc190884356"/>
        <w:bookmarkEnd w:id="7449"/>
        <w:bookmarkEnd w:id="7450"/>
      </w:del>
    </w:p>
    <w:p w14:paraId="0C6D8BE2" w14:textId="7F2445A3" w:rsidR="002F16F3" w:rsidDel="004A2D26" w:rsidRDefault="00517B02">
      <w:pPr>
        <w:tabs>
          <w:tab w:val="left" w:pos="2446"/>
        </w:tabs>
        <w:spacing w:line="276" w:lineRule="auto"/>
        <w:rPr>
          <w:del w:id="7451" w:author="Gidon Kupietzky" w:date="2025-02-13T17:45:00Z" w16du:dateUtc="2025-02-13T15:45:00Z"/>
          <w:rtl/>
        </w:rPr>
        <w:pPrChange w:id="7452" w:author="Gidon Kupietzky" w:date="2025-02-13T17:45:00Z" w16du:dateUtc="2025-02-13T15:45:00Z">
          <w:pPr/>
        </w:pPrChange>
      </w:pPr>
      <w:del w:id="7453" w:author="Gidon Kupietzky" w:date="2025-02-13T17:45:00Z" w16du:dateUtc="2025-02-13T15:45:00Z">
        <w:r w:rsidDel="004A2D26">
          <w:rPr>
            <w:rFonts w:hint="cs"/>
            <w:rtl/>
          </w:rPr>
          <w:delText>בכל מתחם</w:delText>
        </w:r>
        <w:r w:rsidR="002400A0" w:rsidRPr="002400A0" w:rsidDel="004A2D26">
          <w:rPr>
            <w:rtl/>
          </w:rPr>
          <w:delText xml:space="preserve"> </w:delText>
        </w:r>
        <w:r w:rsidDel="004A2D26">
          <w:rPr>
            <w:rFonts w:hint="cs"/>
            <w:rtl/>
          </w:rPr>
          <w:delText>נבחנו</w:delText>
        </w:r>
        <w:r w:rsidR="002400A0" w:rsidRPr="002400A0" w:rsidDel="004A2D26">
          <w:rPr>
            <w:rtl/>
          </w:rPr>
          <w:delText xml:space="preserve"> ו</w:delText>
        </w:r>
        <w:r w:rsidDel="004A2D26">
          <w:rPr>
            <w:rFonts w:hint="cs"/>
            <w:rtl/>
          </w:rPr>
          <w:delText>נ</w:delText>
        </w:r>
        <w:r w:rsidR="002400A0" w:rsidRPr="002400A0" w:rsidDel="004A2D26">
          <w:rPr>
            <w:rtl/>
          </w:rPr>
          <w:delText>אמדנו כמות מקומות העבודה מקורות המידע כללו:</w:delText>
        </w:r>
        <w:bookmarkStart w:id="7454" w:name="_Toc190881644"/>
        <w:bookmarkStart w:id="7455" w:name="_Toc190884357"/>
        <w:bookmarkEnd w:id="7454"/>
        <w:bookmarkEnd w:id="7455"/>
      </w:del>
    </w:p>
    <w:p w14:paraId="14C2A8A6" w14:textId="354A17D8" w:rsidR="002F16F3" w:rsidDel="004A2D26" w:rsidRDefault="002400A0">
      <w:pPr>
        <w:tabs>
          <w:tab w:val="left" w:pos="2446"/>
        </w:tabs>
        <w:spacing w:line="276" w:lineRule="auto"/>
        <w:rPr>
          <w:del w:id="7456" w:author="Gidon Kupietzky" w:date="2025-02-13T17:45:00Z" w16du:dateUtc="2025-02-13T15:45:00Z"/>
        </w:rPr>
        <w:pPrChange w:id="7457" w:author="Gidon Kupietzky" w:date="2025-02-13T17:45:00Z" w16du:dateUtc="2025-02-13T15:45:00Z">
          <w:pPr>
            <w:pStyle w:val="a8"/>
            <w:numPr>
              <w:numId w:val="19"/>
            </w:numPr>
            <w:ind w:left="1209" w:hanging="360"/>
          </w:pPr>
        </w:pPrChange>
      </w:pPr>
      <w:del w:id="7458" w:author="Gidon Kupietzky" w:date="2025-02-13T17:45:00Z" w16du:dateUtc="2025-02-13T15:45:00Z">
        <w:r w:rsidRPr="002400A0" w:rsidDel="004A2D26">
          <w:rPr>
            <w:rtl/>
          </w:rPr>
          <w:delText>ראיונות עם מנהל</w:delText>
        </w:r>
        <w:r w:rsidR="002B2762" w:rsidDel="004A2D26">
          <w:rPr>
            <w:rFonts w:hint="cs"/>
            <w:rtl/>
          </w:rPr>
          <w:delText>ות של</w:delText>
        </w:r>
        <w:r w:rsidRPr="002400A0" w:rsidDel="004A2D26">
          <w:rPr>
            <w:rtl/>
          </w:rPr>
          <w:delText xml:space="preserve"> מתחמי התעסוקה, </w:delText>
        </w:r>
        <w:r w:rsidR="00BD6B2B" w:rsidDel="004A2D26">
          <w:rPr>
            <w:rFonts w:hint="cs"/>
            <w:rtl/>
          </w:rPr>
          <w:delText>מידע</w:delText>
        </w:r>
        <w:r w:rsidR="002E243B" w:rsidDel="004A2D26">
          <w:rPr>
            <w:rFonts w:hint="cs"/>
            <w:rtl/>
          </w:rPr>
          <w:delText xml:space="preserve"> ונתונים</w:delText>
        </w:r>
        <w:r w:rsidR="00BD6B2B" w:rsidDel="004A2D26">
          <w:rPr>
            <w:rFonts w:hint="cs"/>
            <w:rtl/>
          </w:rPr>
          <w:delText xml:space="preserve"> הזמי</w:delText>
        </w:r>
        <w:r w:rsidR="002E243B" w:rsidDel="004A2D26">
          <w:rPr>
            <w:rFonts w:hint="cs"/>
            <w:rtl/>
          </w:rPr>
          <w:delText>נים</w:delText>
        </w:r>
        <w:r w:rsidR="00BD6B2B" w:rsidDel="004A2D26">
          <w:rPr>
            <w:rFonts w:hint="cs"/>
            <w:rtl/>
          </w:rPr>
          <w:delText xml:space="preserve"> </w:delText>
        </w:r>
        <w:r w:rsidR="002E243B" w:rsidDel="004A2D26">
          <w:rPr>
            <w:rFonts w:hint="cs"/>
            <w:rtl/>
          </w:rPr>
          <w:delText>ברשת</w:delText>
        </w:r>
        <w:r w:rsidRPr="002400A0" w:rsidDel="004A2D26">
          <w:rPr>
            <w:rtl/>
          </w:rPr>
          <w:delText xml:space="preserve">, </w:delText>
        </w:r>
        <w:r w:rsidR="006D5E06" w:rsidDel="004A2D26">
          <w:rPr>
            <w:rFonts w:hint="cs"/>
            <w:rtl/>
          </w:rPr>
          <w:delText>פגישות ומידע מ</w:delText>
        </w:r>
        <w:r w:rsidR="004C64A8" w:rsidDel="004A2D26">
          <w:rPr>
            <w:rFonts w:hint="cs"/>
            <w:rtl/>
          </w:rPr>
          <w:delText xml:space="preserve">אנשי </w:delText>
        </w:r>
        <w:r w:rsidR="006D5E06" w:rsidDel="004A2D26">
          <w:rPr>
            <w:rFonts w:hint="cs"/>
            <w:rtl/>
          </w:rPr>
          <w:delText xml:space="preserve">רשויות </w:delText>
        </w:r>
        <w:r w:rsidR="004C64A8" w:rsidDel="004A2D26">
          <w:rPr>
            <w:rFonts w:hint="cs"/>
            <w:rtl/>
          </w:rPr>
          <w:delText>וגופי תכנון רלוונטיים ועוד.</w:delText>
        </w:r>
        <w:bookmarkStart w:id="7459" w:name="_Toc190881645"/>
        <w:bookmarkStart w:id="7460" w:name="_Toc190884358"/>
        <w:bookmarkEnd w:id="7459"/>
        <w:bookmarkEnd w:id="7460"/>
      </w:del>
    </w:p>
    <w:p w14:paraId="71CCA12B" w14:textId="31B2E108" w:rsidR="002400A0" w:rsidRPr="002400A0" w:rsidDel="004A2D26" w:rsidRDefault="002400A0">
      <w:pPr>
        <w:tabs>
          <w:tab w:val="left" w:pos="2446"/>
        </w:tabs>
        <w:spacing w:line="276" w:lineRule="auto"/>
        <w:rPr>
          <w:del w:id="7461" w:author="Gidon Kupietzky" w:date="2025-02-13T17:45:00Z" w16du:dateUtc="2025-02-13T15:45:00Z"/>
        </w:rPr>
        <w:pPrChange w:id="7462" w:author="Gidon Kupietzky" w:date="2025-02-13T17:45:00Z" w16du:dateUtc="2025-02-13T15:45:00Z">
          <w:pPr>
            <w:pStyle w:val="a8"/>
            <w:numPr>
              <w:numId w:val="19"/>
            </w:numPr>
            <w:ind w:left="1209" w:hanging="360"/>
          </w:pPr>
        </w:pPrChange>
      </w:pPr>
      <w:del w:id="7463" w:author="Gidon Kupietzky" w:date="2025-02-13T17:45:00Z" w16du:dateUtc="2025-02-13T15:45:00Z">
        <w:r w:rsidRPr="002400A0" w:rsidDel="004A2D26">
          <w:rPr>
            <w:rtl/>
          </w:rPr>
          <w:delText xml:space="preserve">מקור נוסף היה הערכה של שטח בנוי לפי שימוש, בחלוקה של כ-30 </w:delText>
        </w:r>
        <w:r w:rsidR="002D4383" w:rsidDel="004A2D26">
          <w:rPr>
            <w:rFonts w:hint="cs"/>
            <w:rtl/>
          </w:rPr>
          <w:delText>מ"ר</w:delText>
        </w:r>
        <w:r w:rsidRPr="002400A0" w:rsidDel="004A2D26">
          <w:rPr>
            <w:rtl/>
          </w:rPr>
          <w:delText xml:space="preserve"> לכל מקום עבודה, כדי לאמוד את מספר מקומות העבודה</w:delText>
        </w:r>
        <w:r w:rsidR="002D4383" w:rsidDel="004A2D26">
          <w:rPr>
            <w:rFonts w:hint="cs"/>
            <w:rtl/>
          </w:rPr>
          <w:delText xml:space="preserve"> ( למרות שיש </w:delText>
        </w:r>
        <w:r w:rsidR="00513E22" w:rsidDel="004A2D26">
          <w:rPr>
            <w:rFonts w:hint="cs"/>
            <w:rtl/>
          </w:rPr>
          <w:delText xml:space="preserve">מנעד של שימושים במרחב הבנוי אין לנו מידע </w:delText>
        </w:r>
        <w:commentRangeStart w:id="7464"/>
        <w:r w:rsidR="007271B4" w:rsidDel="004A2D26">
          <w:rPr>
            <w:rFonts w:hint="cs"/>
            <w:rtl/>
          </w:rPr>
          <w:delText>בנוגע</w:delText>
        </w:r>
        <w:commentRangeEnd w:id="7464"/>
        <w:r w:rsidR="00D41930" w:rsidDel="004A2D26">
          <w:rPr>
            <w:rStyle w:val="ab"/>
            <w:rtl/>
          </w:rPr>
          <w:commentReference w:id="7464"/>
        </w:r>
        <w:r w:rsidR="007271B4" w:rsidDel="004A2D26">
          <w:rPr>
            <w:rFonts w:hint="cs"/>
            <w:rtl/>
          </w:rPr>
          <w:delText xml:space="preserve"> ל</w:delText>
        </w:r>
        <w:r w:rsidR="00592CA4" w:rsidDel="004A2D26">
          <w:rPr>
            <w:rFonts w:hint="cs"/>
            <w:rtl/>
          </w:rPr>
          <w:delText xml:space="preserve">חלוקה של המ"ר בנוי לפי ענפים ולכן השתמשנו במקדם </w:delText>
        </w:r>
        <w:r w:rsidR="00DD7311" w:rsidDel="004A2D26">
          <w:rPr>
            <w:rFonts w:hint="cs"/>
            <w:rtl/>
          </w:rPr>
          <w:delText>אחד שיכול לשמש לקבלת סדרי גודל של מקומות עבודה אפשריים)</w:delText>
        </w:r>
        <w:bookmarkStart w:id="7465" w:name="_Toc190881646"/>
        <w:bookmarkStart w:id="7466" w:name="_Toc190884359"/>
        <w:bookmarkEnd w:id="7465"/>
        <w:bookmarkEnd w:id="7466"/>
      </w:del>
    </w:p>
    <w:p w14:paraId="524FD57F" w14:textId="67E1FE1D" w:rsidR="002400A0" w:rsidRPr="002400A0" w:rsidDel="004A2D26" w:rsidRDefault="000441BC">
      <w:pPr>
        <w:tabs>
          <w:tab w:val="left" w:pos="2446"/>
        </w:tabs>
        <w:spacing w:line="276" w:lineRule="auto"/>
        <w:rPr>
          <w:del w:id="7467" w:author="Gidon Kupietzky" w:date="2025-02-13T17:45:00Z" w16du:dateUtc="2025-02-13T15:45:00Z"/>
        </w:rPr>
        <w:pPrChange w:id="7468" w:author="Gidon Kupietzky" w:date="2025-02-13T17:45:00Z" w16du:dateUtc="2025-02-13T15:45:00Z">
          <w:pPr/>
        </w:pPrChange>
      </w:pPr>
      <w:del w:id="7469" w:author="Gidon Kupietzky" w:date="2025-02-13T17:45:00Z" w16du:dateUtc="2025-02-13T15:45:00Z">
        <w:r w:rsidDel="004A2D26">
          <w:rPr>
            <w:rFonts w:hint="cs"/>
            <w:rtl/>
          </w:rPr>
          <w:delText>בנוסף</w:delText>
        </w:r>
        <w:r w:rsidR="00A146D5" w:rsidDel="004A2D26">
          <w:rPr>
            <w:rFonts w:hint="cs"/>
            <w:rtl/>
          </w:rPr>
          <w:delText>,</w:delText>
        </w:r>
        <w:r w:rsidR="002400A0" w:rsidRPr="002400A0" w:rsidDel="004A2D26">
          <w:rPr>
            <w:rtl/>
          </w:rPr>
          <w:delText xml:space="preserve"> מה שקבע </w:delText>
        </w:r>
        <w:r w:rsidR="00A146D5" w:rsidDel="004A2D26">
          <w:rPr>
            <w:rFonts w:hint="cs"/>
            <w:rtl/>
          </w:rPr>
          <w:delText xml:space="preserve">את האמדן </w:delText>
        </w:r>
        <w:r w:rsidR="002400A0" w:rsidRPr="002400A0" w:rsidDel="004A2D26">
          <w:rPr>
            <w:rtl/>
          </w:rPr>
          <w:delText xml:space="preserve">היה היכרות עם מתחמי </w:delText>
        </w:r>
        <w:r w:rsidR="00217C0F" w:rsidDel="004A2D26">
          <w:rPr>
            <w:rFonts w:hint="cs"/>
            <w:rtl/>
          </w:rPr>
          <w:delText>התעסוקה</w:delText>
        </w:r>
        <w:r w:rsidR="002400A0" w:rsidRPr="002400A0" w:rsidDel="004A2D26">
          <w:rPr>
            <w:rtl/>
          </w:rPr>
          <w:delText xml:space="preserve">, </w:delText>
        </w:r>
        <w:r w:rsidR="00F40015" w:rsidDel="004A2D26">
          <w:rPr>
            <w:rFonts w:hint="cs"/>
            <w:rtl/>
          </w:rPr>
          <w:delText>שכללה</w:delText>
        </w:r>
        <w:r w:rsidR="007454BA" w:rsidDel="004A2D26">
          <w:rPr>
            <w:rFonts w:hint="cs"/>
            <w:rtl/>
          </w:rPr>
          <w:delText xml:space="preserve"> </w:delText>
        </w:r>
        <w:r w:rsidR="00F40015" w:rsidDel="004A2D26">
          <w:rPr>
            <w:rFonts w:hint="cs"/>
            <w:rtl/>
          </w:rPr>
          <w:delText>את</w:delText>
        </w:r>
        <w:r w:rsidR="002400A0" w:rsidRPr="002400A0" w:rsidDel="004A2D26">
          <w:rPr>
            <w:rtl/>
          </w:rPr>
          <w:delText xml:space="preserve"> טביעת העין המקצועית שלנו לגבי כמות מקומות העבודה בפועל, ועל הערכה של כיווני הפיתוח האפשריים למתחמים השונים. הערכה זו התבססה באופן חלקי על תוכניות שכבר מקודמות </w:delText>
        </w:r>
        <w:r w:rsidR="00094F19" w:rsidDel="004A2D26">
          <w:rPr>
            <w:rFonts w:hint="cs"/>
            <w:rtl/>
          </w:rPr>
          <w:delText>ולעיתים</w:delText>
        </w:r>
        <w:r w:rsidR="00094F19" w:rsidRPr="002400A0" w:rsidDel="004A2D26">
          <w:rPr>
            <w:rtl/>
          </w:rPr>
          <w:delText xml:space="preserve"> </w:delText>
        </w:r>
        <w:r w:rsidR="002400A0" w:rsidRPr="002400A0" w:rsidDel="004A2D26">
          <w:rPr>
            <w:rtl/>
          </w:rPr>
          <w:delText xml:space="preserve">על אומדן כללי של </w:delText>
        </w:r>
        <w:r w:rsidR="00CE5ABC" w:rsidDel="004A2D26">
          <w:rPr>
            <w:rFonts w:hint="cs"/>
            <w:rtl/>
          </w:rPr>
          <w:delText>סף הפיתוח</w:delText>
        </w:r>
        <w:r w:rsidR="002400A0" w:rsidRPr="002400A0" w:rsidDel="004A2D26">
          <w:rPr>
            <w:rtl/>
          </w:rPr>
          <w:delText xml:space="preserve"> במתחמים אלו ו</w:delText>
        </w:r>
        <w:r w:rsidR="00CE5ABC" w:rsidDel="004A2D26">
          <w:rPr>
            <w:rFonts w:hint="cs"/>
            <w:rtl/>
          </w:rPr>
          <w:delText xml:space="preserve">האפשרות </w:delText>
        </w:r>
        <w:r w:rsidR="002400A0" w:rsidRPr="002400A0" w:rsidDel="004A2D26">
          <w:rPr>
            <w:rtl/>
          </w:rPr>
          <w:delText>להוסיף</w:delText>
        </w:r>
        <w:r w:rsidR="00CE5ABC" w:rsidDel="004A2D26">
          <w:rPr>
            <w:rFonts w:hint="cs"/>
            <w:rtl/>
          </w:rPr>
          <w:delText xml:space="preserve"> בהם</w:delText>
        </w:r>
        <w:r w:rsidR="002400A0" w:rsidRPr="002400A0" w:rsidDel="004A2D26">
          <w:rPr>
            <w:rtl/>
          </w:rPr>
          <w:delText xml:space="preserve"> מקומות </w:delText>
        </w:r>
        <w:r w:rsidR="00AF7A94" w:rsidDel="004A2D26">
          <w:rPr>
            <w:rFonts w:hint="cs"/>
            <w:rtl/>
          </w:rPr>
          <w:delText>תעסוקה</w:delText>
        </w:r>
        <w:r w:rsidR="002400A0" w:rsidRPr="002400A0" w:rsidDel="004A2D26">
          <w:delText>.</w:delText>
        </w:r>
        <w:bookmarkStart w:id="7470" w:name="_Toc190881647"/>
        <w:bookmarkStart w:id="7471" w:name="_Toc190884360"/>
        <w:bookmarkEnd w:id="7470"/>
        <w:bookmarkEnd w:id="7471"/>
      </w:del>
    </w:p>
    <w:p w14:paraId="5BBE521C" w14:textId="547E3C20" w:rsidR="002400A0" w:rsidRPr="002400A0" w:rsidDel="004A2D26" w:rsidRDefault="002400A0">
      <w:pPr>
        <w:tabs>
          <w:tab w:val="left" w:pos="2446"/>
        </w:tabs>
        <w:spacing w:line="276" w:lineRule="auto"/>
        <w:rPr>
          <w:del w:id="7472" w:author="Gidon Kupietzky" w:date="2025-02-13T17:45:00Z" w16du:dateUtc="2025-02-13T15:45:00Z"/>
        </w:rPr>
        <w:pPrChange w:id="7473" w:author="Gidon Kupietzky" w:date="2025-02-13T17:45:00Z" w16du:dateUtc="2025-02-13T15:45:00Z">
          <w:pPr/>
        </w:pPrChange>
      </w:pPr>
      <w:del w:id="7474" w:author="Gidon Kupietzky" w:date="2025-02-13T17:45:00Z" w16du:dateUtc="2025-02-13T15:45:00Z">
        <w:r w:rsidRPr="002400A0" w:rsidDel="004A2D26">
          <w:rPr>
            <w:rtl/>
          </w:rPr>
          <w:delText xml:space="preserve">לבסוף, היה צורך לאמוד כמה מתוך התוספת </w:delText>
        </w:r>
        <w:r w:rsidR="00CE5ABC" w:rsidDel="004A2D26">
          <w:rPr>
            <w:rFonts w:hint="cs"/>
            <w:rtl/>
          </w:rPr>
          <w:delText>האפשרית</w:delText>
        </w:r>
        <w:r w:rsidRPr="002400A0" w:rsidDel="004A2D26">
          <w:rPr>
            <w:rtl/>
          </w:rPr>
          <w:delText xml:space="preserve"> אכן </w:delText>
        </w:r>
        <w:r w:rsidR="008229BE" w:rsidDel="004A2D26">
          <w:rPr>
            <w:rFonts w:hint="cs"/>
            <w:rtl/>
          </w:rPr>
          <w:delText>ת</w:delText>
        </w:r>
        <w:r w:rsidR="008229BE" w:rsidRPr="002400A0" w:rsidDel="004A2D26">
          <w:rPr>
            <w:rtl/>
          </w:rPr>
          <w:delText xml:space="preserve">תממש </w:delText>
        </w:r>
        <w:r w:rsidR="007E7B72" w:rsidDel="004A2D26">
          <w:rPr>
            <w:rFonts w:hint="cs"/>
            <w:rtl/>
          </w:rPr>
          <w:delText xml:space="preserve">ואיזה חלק ממנו </w:delText>
        </w:r>
        <w:r w:rsidRPr="002400A0" w:rsidDel="004A2D26">
          <w:rPr>
            <w:rtl/>
          </w:rPr>
          <w:delText xml:space="preserve">ניתן </w:delText>
        </w:r>
        <w:r w:rsidR="007E7B72" w:rsidDel="004A2D26">
          <w:rPr>
            <w:rFonts w:hint="cs"/>
            <w:rtl/>
          </w:rPr>
          <w:delText xml:space="preserve">יהיה </w:delText>
        </w:r>
        <w:r w:rsidRPr="002400A0" w:rsidDel="004A2D26">
          <w:rPr>
            <w:rtl/>
          </w:rPr>
          <w:delText xml:space="preserve">לאכלס </w:delText>
        </w:r>
        <w:r w:rsidR="002F16F3" w:rsidDel="004A2D26">
          <w:rPr>
            <w:rFonts w:hint="cs"/>
            <w:rtl/>
          </w:rPr>
          <w:delText>בכל חומש</w:delText>
        </w:r>
        <w:r w:rsidRPr="002400A0" w:rsidDel="004A2D26">
          <w:rPr>
            <w:rtl/>
          </w:rPr>
          <w:delText xml:space="preserve">. הערכה זו נעשתה לפי אומדן שלנו, </w:delText>
        </w:r>
        <w:r w:rsidR="00B87B40" w:rsidDel="004A2D26">
          <w:rPr>
            <w:rFonts w:hint="cs"/>
            <w:rtl/>
          </w:rPr>
          <w:delText>עבור כל מתחם תעסוקה</w:delText>
        </w:r>
        <w:r w:rsidRPr="002400A0" w:rsidDel="004A2D26">
          <w:rPr>
            <w:rtl/>
          </w:rPr>
          <w:delText xml:space="preserve">, </w:delText>
        </w:r>
        <w:r w:rsidR="00183D0E" w:rsidDel="004A2D26">
          <w:rPr>
            <w:rFonts w:hint="cs"/>
            <w:rtl/>
          </w:rPr>
          <w:delText>בשלב זה</w:delText>
        </w:r>
        <w:r w:rsidRPr="002400A0" w:rsidDel="004A2D26">
          <w:rPr>
            <w:rtl/>
          </w:rPr>
          <w:delText xml:space="preserve"> ללא פרמטרים מדויקים שניתן לשקף בדוח</w:delText>
        </w:r>
        <w:r w:rsidRPr="002400A0" w:rsidDel="004A2D26">
          <w:delText>.</w:delText>
        </w:r>
        <w:bookmarkStart w:id="7475" w:name="_Toc190881648"/>
        <w:bookmarkStart w:id="7476" w:name="_Toc190884361"/>
        <w:bookmarkEnd w:id="7475"/>
        <w:bookmarkEnd w:id="7476"/>
      </w:del>
    </w:p>
    <w:p w14:paraId="74240E4C" w14:textId="09D57524" w:rsidR="005754B4" w:rsidRPr="005754B4" w:rsidDel="004A2D26" w:rsidRDefault="005754B4">
      <w:pPr>
        <w:tabs>
          <w:tab w:val="left" w:pos="2446"/>
        </w:tabs>
        <w:spacing w:line="276" w:lineRule="auto"/>
        <w:rPr>
          <w:del w:id="7477" w:author="Gidon Kupietzky" w:date="2025-02-13T17:45:00Z" w16du:dateUtc="2025-02-13T15:45:00Z"/>
          <w:rtl/>
        </w:rPr>
        <w:pPrChange w:id="7478" w:author="Gidon Kupietzky" w:date="2025-02-13T17:45:00Z" w16du:dateUtc="2025-02-13T15:45:00Z">
          <w:pPr/>
        </w:pPrChange>
      </w:pPr>
      <w:bookmarkStart w:id="7479" w:name="_Toc190881649"/>
      <w:bookmarkStart w:id="7480" w:name="_Toc190884362"/>
      <w:bookmarkEnd w:id="7479"/>
      <w:bookmarkEnd w:id="7480"/>
    </w:p>
    <w:p w14:paraId="6F4ADD6F" w14:textId="647421AA" w:rsidR="001422C8" w:rsidDel="004A2D26" w:rsidRDefault="001422C8">
      <w:pPr>
        <w:tabs>
          <w:tab w:val="left" w:pos="2446"/>
        </w:tabs>
        <w:spacing w:line="276" w:lineRule="auto"/>
        <w:rPr>
          <w:del w:id="7481" w:author="Gidon Kupietzky" w:date="2025-02-13T17:45:00Z" w16du:dateUtc="2025-02-13T15:45:00Z"/>
          <w:rtl/>
        </w:rPr>
        <w:pPrChange w:id="7482" w:author="Gidon Kupietzky" w:date="2025-02-13T17:45:00Z" w16du:dateUtc="2025-02-13T15:45:00Z">
          <w:pPr>
            <w:pStyle w:val="2"/>
          </w:pPr>
        </w:pPrChange>
      </w:pPr>
      <w:bookmarkStart w:id="7483" w:name="_נספח_על_יצירת_1"/>
      <w:bookmarkEnd w:id="7483"/>
      <w:del w:id="7484" w:author="Gidon Kupietzky" w:date="2025-02-13T17:45:00Z" w16du:dateUtc="2025-02-13T15:45:00Z">
        <w:r w:rsidDel="004A2D26">
          <w:rPr>
            <w:rFonts w:hint="cs"/>
            <w:rtl/>
          </w:rPr>
          <w:delText>נספח יצירת מידע אודות חינוך</w:delText>
        </w:r>
        <w:r w:rsidR="00822B2F" w:rsidDel="004A2D26">
          <w:rPr>
            <w:rFonts w:hint="cs"/>
            <w:rtl/>
          </w:rPr>
          <w:delText>, ישיבות</w:delText>
        </w:r>
        <w:r w:rsidR="000A7D1C" w:rsidDel="004A2D26">
          <w:rPr>
            <w:rFonts w:hint="cs"/>
            <w:rtl/>
          </w:rPr>
          <w:delText xml:space="preserve"> והשכלה גבוהה</w:delText>
        </w:r>
        <w:bookmarkStart w:id="7485" w:name="_Toc190881650"/>
        <w:bookmarkStart w:id="7486" w:name="_Toc190884363"/>
        <w:bookmarkEnd w:id="7485"/>
        <w:bookmarkEnd w:id="7486"/>
      </w:del>
    </w:p>
    <w:p w14:paraId="377D0B8F" w14:textId="2F8C33D7" w:rsidR="00822B2F" w:rsidRPr="00C55904" w:rsidDel="004A2D26" w:rsidRDefault="00822B2F">
      <w:pPr>
        <w:tabs>
          <w:tab w:val="left" w:pos="2446"/>
        </w:tabs>
        <w:spacing w:line="276" w:lineRule="auto"/>
        <w:rPr>
          <w:del w:id="7487" w:author="Gidon Kupietzky" w:date="2025-02-13T17:45:00Z" w16du:dateUtc="2025-02-13T15:45:00Z"/>
          <w:rtl/>
        </w:rPr>
        <w:pPrChange w:id="7488" w:author="Gidon Kupietzky" w:date="2025-02-13T17:45:00Z" w16du:dateUtc="2025-02-13T15:45:00Z">
          <w:pPr>
            <w:pStyle w:val="3"/>
          </w:pPr>
        </w:pPrChange>
      </w:pPr>
      <w:del w:id="7489" w:author="Gidon Kupietzky" w:date="2025-02-13T17:45:00Z" w16du:dateUtc="2025-02-13T15:45:00Z">
        <w:r w:rsidDel="004A2D26">
          <w:rPr>
            <w:rFonts w:hint="cs"/>
            <w:rtl/>
          </w:rPr>
          <w:delText>חינוך</w:delText>
        </w:r>
        <w:bookmarkStart w:id="7490" w:name="_Toc190881651"/>
        <w:bookmarkStart w:id="7491" w:name="_Toc190884364"/>
        <w:bookmarkEnd w:id="7490"/>
        <w:bookmarkEnd w:id="7491"/>
      </w:del>
    </w:p>
    <w:p w14:paraId="4D7306C9" w14:textId="08B05E76" w:rsidR="00750098" w:rsidRPr="00EE0F44" w:rsidDel="004A2D26" w:rsidRDefault="00456147">
      <w:pPr>
        <w:tabs>
          <w:tab w:val="left" w:pos="2446"/>
        </w:tabs>
        <w:spacing w:line="276" w:lineRule="auto"/>
        <w:rPr>
          <w:del w:id="7492" w:author="Gidon Kupietzky" w:date="2025-02-13T17:45:00Z" w16du:dateUtc="2025-02-13T15:45:00Z"/>
          <w:rtl/>
        </w:rPr>
        <w:pPrChange w:id="7493" w:author="Gidon Kupietzky" w:date="2025-02-13T17:45:00Z" w16du:dateUtc="2025-02-13T15:45:00Z">
          <w:pPr/>
        </w:pPrChange>
      </w:pPr>
      <w:del w:id="7494" w:author="Gidon Kupietzky" w:date="2025-02-13T17:45:00Z" w16du:dateUtc="2025-02-13T15:45:00Z">
        <w:r w:rsidDel="004A2D26">
          <w:rPr>
            <w:rFonts w:hint="cs"/>
            <w:rtl/>
          </w:rPr>
          <w:delText>ב</w:delText>
        </w:r>
        <w:r w:rsidR="00EE0F44" w:rsidDel="004A2D26">
          <w:rPr>
            <w:rFonts w:hint="cs"/>
            <w:rtl/>
          </w:rPr>
          <w:delText xml:space="preserve">בית שמש </w:delText>
        </w:r>
        <w:r w:rsidDel="004A2D26">
          <w:rPr>
            <w:rFonts w:hint="cs"/>
            <w:rtl/>
          </w:rPr>
          <w:delText>וב</w:delText>
        </w:r>
        <w:r w:rsidR="00EE0F44" w:rsidDel="004A2D26">
          <w:rPr>
            <w:rFonts w:hint="cs"/>
            <w:rtl/>
          </w:rPr>
          <w:delText>ירושלים</w:delText>
        </w:r>
        <w:r w:rsidR="005B0812" w:rsidDel="004A2D26">
          <w:rPr>
            <w:rFonts w:hint="cs"/>
            <w:rtl/>
          </w:rPr>
          <w:delText xml:space="preserve"> נעשה שימוש</w:delText>
        </w:r>
        <w:r w:rsidR="00EE0F44" w:rsidDel="004A2D26">
          <w:rPr>
            <w:rFonts w:hint="cs"/>
            <w:rtl/>
          </w:rPr>
          <w:delText xml:space="preserve"> </w:delText>
        </w:r>
        <w:r w:rsidR="005B0812" w:rsidDel="004A2D26">
          <w:rPr>
            <w:rFonts w:hint="cs"/>
            <w:rtl/>
          </w:rPr>
          <w:delText>ב</w:delText>
        </w:r>
        <w:r w:rsidR="00EE0F44" w:rsidDel="004A2D26">
          <w:rPr>
            <w:rFonts w:hint="cs"/>
            <w:rtl/>
          </w:rPr>
          <w:delText>נתונים שקיבלנו מהרשות</w:delText>
        </w:r>
        <w:r w:rsidR="005B0812" w:rsidDel="004A2D26">
          <w:rPr>
            <w:rFonts w:hint="cs"/>
            <w:rtl/>
          </w:rPr>
          <w:delText xml:space="preserve"> המקומית</w:delText>
        </w:r>
        <w:r w:rsidR="00EE0F44" w:rsidDel="004A2D26">
          <w:rPr>
            <w:rFonts w:hint="cs"/>
            <w:rtl/>
          </w:rPr>
          <w:delText>. בנוסף</w:delText>
        </w:r>
        <w:r w:rsidR="005B0812" w:rsidDel="004A2D26">
          <w:rPr>
            <w:rFonts w:hint="cs"/>
            <w:rtl/>
          </w:rPr>
          <w:delText>,</w:delText>
        </w:r>
        <w:r w:rsidR="00EE0F44" w:rsidDel="004A2D26">
          <w:rPr>
            <w:rFonts w:hint="cs"/>
            <w:rtl/>
          </w:rPr>
          <w:delText xml:space="preserve"> </w:delText>
        </w:r>
        <w:r w:rsidR="00AF51F0" w:rsidDel="004A2D26">
          <w:rPr>
            <w:rFonts w:hint="cs"/>
            <w:rtl/>
          </w:rPr>
          <w:delText xml:space="preserve">ברשות הצוות </w:delText>
        </w:r>
        <w:r w:rsidR="00EE0F44" w:rsidDel="004A2D26">
          <w:rPr>
            <w:rFonts w:hint="cs"/>
            <w:rtl/>
          </w:rPr>
          <w:delText>נתוני חינוך ממשרד החינוך ברמת מוסד</w:delText>
        </w:r>
        <w:r w:rsidR="00520A08" w:rsidDel="004A2D26">
          <w:rPr>
            <w:rFonts w:hint="cs"/>
            <w:rtl/>
          </w:rPr>
          <w:delText xml:space="preserve"> </w:delText>
        </w:r>
        <w:r w:rsidR="00D40AFC" w:rsidDel="004A2D26">
          <w:rPr>
            <w:rFonts w:hint="cs"/>
            <w:rtl/>
          </w:rPr>
          <w:delText xml:space="preserve">עבור </w:delText>
        </w:r>
        <w:r w:rsidR="00AF51F0" w:rsidDel="004A2D26">
          <w:rPr>
            <w:rFonts w:hint="cs"/>
            <w:rtl/>
          </w:rPr>
          <w:delText xml:space="preserve">כלל המרחב </w:delText>
        </w:r>
        <w:r w:rsidR="00520A08" w:rsidDel="004A2D26">
          <w:rPr>
            <w:rFonts w:hint="cs"/>
            <w:rtl/>
          </w:rPr>
          <w:delText>(</w:delText>
        </w:r>
        <w:r w:rsidR="00520A08" w:rsidDel="004A2D26">
          <w:fldChar w:fldCharType="begin"/>
        </w:r>
        <w:r w:rsidR="00520A08" w:rsidDel="004A2D26">
          <w:delInstrText>HYPERLINK "https://apps.education.gov.il/imsnet/Itur.aspx"</w:delInstrText>
        </w:r>
        <w:r w:rsidR="00520A08" w:rsidDel="004A2D26">
          <w:fldChar w:fldCharType="separate"/>
        </w:r>
        <w:r w:rsidR="00520A08" w:rsidRPr="00CA34D4" w:rsidDel="004A2D26">
          <w:rPr>
            <w:rStyle w:val="Hyperlink"/>
            <w:rtl/>
          </w:rPr>
          <w:delText>(כמעט) הכל אודות מוסדות חינוך</w:delText>
        </w:r>
        <w:r w:rsidR="00520A08" w:rsidDel="004A2D26">
          <w:fldChar w:fldCharType="end"/>
        </w:r>
        <w:r w:rsidR="00224C34" w:rsidDel="004A2D26">
          <w:rPr>
            <w:rFonts w:hint="cs"/>
            <w:rtl/>
          </w:rPr>
          <w:delText xml:space="preserve"> אוגוסט 2023</w:delText>
        </w:r>
        <w:r w:rsidR="00520A08" w:rsidDel="004A2D26">
          <w:rPr>
            <w:rFonts w:hint="cs"/>
            <w:rtl/>
          </w:rPr>
          <w:delText>)</w:delText>
        </w:r>
        <w:r w:rsidR="00EE0F44" w:rsidDel="004A2D26">
          <w:rPr>
            <w:rFonts w:hint="cs"/>
            <w:rtl/>
          </w:rPr>
          <w:delText xml:space="preserve">. </w:delText>
        </w:r>
        <w:r w:rsidR="004F45ED" w:rsidDel="004A2D26">
          <w:rPr>
            <w:rFonts w:hint="cs"/>
            <w:rtl/>
          </w:rPr>
          <w:delText xml:space="preserve">את </w:delText>
        </w:r>
        <w:r w:rsidR="00EE0F44" w:rsidDel="004A2D26">
          <w:rPr>
            <w:rFonts w:hint="cs"/>
            <w:rtl/>
          </w:rPr>
          <w:delText xml:space="preserve">מיקום המוסדות </w:delText>
        </w:r>
        <w:r w:rsidR="004F45ED" w:rsidDel="004A2D26">
          <w:rPr>
            <w:rFonts w:hint="cs"/>
            <w:rtl/>
          </w:rPr>
          <w:delText xml:space="preserve">אנו מקבלים </w:delText>
        </w:r>
        <w:r w:rsidR="00EE0F44" w:rsidDel="004A2D26">
          <w:rPr>
            <w:rFonts w:hint="cs"/>
            <w:rtl/>
          </w:rPr>
          <w:delText>מ</w:delText>
        </w:r>
        <w:r w:rsidR="003A5EA0" w:rsidDel="004A2D26">
          <w:rPr>
            <w:rFonts w:hint="cs"/>
            <w:rtl/>
          </w:rPr>
          <w:delText>ה</w:delText>
        </w:r>
        <w:r w:rsidR="00EE0F44" w:rsidDel="004A2D26">
          <w:rPr>
            <w:rFonts w:hint="cs"/>
            <w:rtl/>
          </w:rPr>
          <w:delText>אתר הממשלתי</w:delText>
        </w:r>
        <w:r w:rsidR="00520A08" w:rsidDel="004A2D26">
          <w:rPr>
            <w:rFonts w:hint="cs"/>
            <w:rtl/>
          </w:rPr>
          <w:delText xml:space="preserve"> (</w:delText>
        </w:r>
        <w:r w:rsidR="00224C34" w:rsidDel="004A2D26">
          <w:fldChar w:fldCharType="begin"/>
        </w:r>
        <w:r w:rsidR="00224C34" w:rsidDel="004A2D26">
          <w:delInstrText>HYPERLINK "https://data.gov.il/dataset/coordinates"</w:delInstrText>
        </w:r>
        <w:r w:rsidR="00224C34" w:rsidDel="004A2D26">
          <w:fldChar w:fldCharType="separate"/>
        </w:r>
        <w:r w:rsidR="00224C34" w:rsidRPr="00AF6F56" w:rsidDel="004A2D26">
          <w:rPr>
            <w:rStyle w:val="Hyperlink"/>
            <w:rFonts w:hint="cs"/>
            <w:rtl/>
          </w:rPr>
          <w:delText>מיקומי מוסדות חינוך</w:delText>
        </w:r>
        <w:r w:rsidR="00224C34" w:rsidDel="004A2D26">
          <w:fldChar w:fldCharType="end"/>
        </w:r>
        <w:r w:rsidR="00224C34" w:rsidDel="004A2D26">
          <w:rPr>
            <w:rFonts w:hint="cs"/>
            <w:rtl/>
          </w:rPr>
          <w:delText xml:space="preserve"> אוגוסט 2023</w:delText>
        </w:r>
        <w:r w:rsidR="00520A08" w:rsidDel="004A2D26">
          <w:rPr>
            <w:rFonts w:hint="cs"/>
            <w:rtl/>
          </w:rPr>
          <w:delText>)</w:delText>
        </w:r>
        <w:r w:rsidR="003A5EA0" w:rsidDel="004A2D26">
          <w:rPr>
            <w:rFonts w:hint="cs"/>
            <w:rtl/>
          </w:rPr>
          <w:delText>ו</w:delText>
        </w:r>
        <w:r w:rsidR="002673EE" w:rsidDel="004A2D26">
          <w:rPr>
            <w:rFonts w:hint="cs"/>
            <w:rtl/>
          </w:rPr>
          <w:delText xml:space="preserve">עבור </w:delText>
        </w:r>
        <w:r w:rsidR="00203AC5" w:rsidDel="004A2D26">
          <w:rPr>
            <w:rFonts w:hint="cs"/>
            <w:rtl/>
          </w:rPr>
          <w:delText xml:space="preserve">מיקום </w:delText>
        </w:r>
        <w:r w:rsidR="002673EE" w:rsidDel="004A2D26">
          <w:rPr>
            <w:rFonts w:hint="cs"/>
            <w:rtl/>
          </w:rPr>
          <w:delText>ה</w:delText>
        </w:r>
        <w:r w:rsidR="00203AC5" w:rsidDel="004A2D26">
          <w:rPr>
            <w:rFonts w:hint="cs"/>
            <w:rtl/>
          </w:rPr>
          <w:delText xml:space="preserve">מוסדות שלא נמצאו במאגר הממשלתי השתמשנו </w:delText>
        </w:r>
        <w:r w:rsidR="002673EE" w:rsidDel="004A2D26">
          <w:rPr>
            <w:rFonts w:hint="cs"/>
            <w:rtl/>
          </w:rPr>
          <w:delText>בנתוני</w:delText>
        </w:r>
        <w:r w:rsidR="00203AC5" w:rsidDel="004A2D26">
          <w:rPr>
            <w:rFonts w:hint="cs"/>
            <w:rtl/>
          </w:rPr>
          <w:delText xml:space="preserve"> </w:delText>
        </w:r>
        <w:r w:rsidR="00203AC5" w:rsidDel="004A2D26">
          <w:delText>OSM</w:delText>
        </w:r>
        <w:r w:rsidR="00203AC5" w:rsidDel="004A2D26">
          <w:rPr>
            <w:rFonts w:hint="cs"/>
            <w:rtl/>
          </w:rPr>
          <w:delText xml:space="preserve"> כדי למצוא את הכתובת שלהם.</w:delText>
        </w:r>
        <w:r w:rsidR="00F3213C" w:rsidDel="004A2D26">
          <w:rPr>
            <w:rFonts w:hint="cs"/>
            <w:rtl/>
          </w:rPr>
          <w:delText xml:space="preserve"> </w:delText>
        </w:r>
        <w:r w:rsidR="007010EB" w:rsidDel="004A2D26">
          <w:rPr>
            <w:rFonts w:hint="cs"/>
            <w:rtl/>
          </w:rPr>
          <w:delText>ברשויות ירושלים, ביתר עילית, מודיעין עילית היה ח</w:delText>
        </w:r>
        <w:r w:rsidR="00D94D00" w:rsidDel="004A2D26">
          <w:rPr>
            <w:rFonts w:hint="cs"/>
            <w:rtl/>
          </w:rPr>
          <w:delText>ו</w:delText>
        </w:r>
        <w:r w:rsidR="007010EB" w:rsidDel="004A2D26">
          <w:rPr>
            <w:rFonts w:hint="cs"/>
            <w:rtl/>
          </w:rPr>
          <w:delText xml:space="preserve">סר </w:delText>
        </w:r>
        <w:r w:rsidR="00D94D00" w:rsidDel="004A2D26">
          <w:rPr>
            <w:rFonts w:hint="cs"/>
            <w:rtl/>
          </w:rPr>
          <w:delText>ב</w:delText>
        </w:r>
        <w:r w:rsidR="00AE65BB" w:rsidDel="004A2D26">
          <w:rPr>
            <w:rFonts w:hint="cs"/>
            <w:rtl/>
          </w:rPr>
          <w:delText>מידע אודות</w:delText>
        </w:r>
        <w:r w:rsidR="007010EB" w:rsidDel="004A2D26">
          <w:rPr>
            <w:rFonts w:hint="cs"/>
            <w:rtl/>
          </w:rPr>
          <w:delText xml:space="preserve"> מספר </w:delText>
        </w:r>
        <w:r w:rsidR="007170B3" w:rsidDel="004A2D26">
          <w:rPr>
            <w:rFonts w:hint="cs"/>
            <w:rtl/>
          </w:rPr>
          <w:delText xml:space="preserve"> ניכר של </w:delText>
        </w:r>
        <w:r w:rsidR="007010EB" w:rsidDel="004A2D26">
          <w:rPr>
            <w:rFonts w:hint="cs"/>
            <w:rtl/>
          </w:rPr>
          <w:delText xml:space="preserve">תלמידים </w:delText>
        </w:r>
        <w:r w:rsidR="00D94D00" w:rsidDel="004A2D26">
          <w:rPr>
            <w:rFonts w:hint="cs"/>
            <w:rtl/>
          </w:rPr>
          <w:delText>(</w:delText>
        </w:r>
        <w:r w:rsidR="007010EB" w:rsidDel="004A2D26">
          <w:rPr>
            <w:rFonts w:hint="cs"/>
            <w:rtl/>
          </w:rPr>
          <w:delText xml:space="preserve">ביחס למספרי בקרה של הלמ"ס </w:delText>
        </w:r>
        <w:r w:rsidR="009D26D4" w:rsidDel="004A2D26">
          <w:rPr>
            <w:rFonts w:hint="cs"/>
            <w:rtl/>
          </w:rPr>
          <w:delText>לשנת 2020</w:delText>
        </w:r>
        <w:r w:rsidR="00D94D00" w:rsidDel="004A2D26">
          <w:rPr>
            <w:rFonts w:hint="cs"/>
            <w:rtl/>
          </w:rPr>
          <w:delText>)</w:delText>
        </w:r>
        <w:r w:rsidR="009D26D4" w:rsidDel="004A2D26">
          <w:rPr>
            <w:rFonts w:hint="cs"/>
            <w:rtl/>
          </w:rPr>
          <w:delText>. כדי לגשר על הפער</w:delText>
        </w:r>
        <w:r w:rsidR="007170B3" w:rsidDel="004A2D26">
          <w:rPr>
            <w:rFonts w:hint="cs"/>
            <w:rtl/>
          </w:rPr>
          <w:delText>,</w:delText>
        </w:r>
        <w:r w:rsidR="009D26D4" w:rsidDel="004A2D26">
          <w:rPr>
            <w:rFonts w:hint="cs"/>
            <w:rtl/>
          </w:rPr>
          <w:delText xml:space="preserve"> </w:delText>
        </w:r>
        <w:r w:rsidR="003531FA" w:rsidDel="004A2D26">
          <w:rPr>
            <w:rFonts w:hint="cs"/>
            <w:rtl/>
          </w:rPr>
          <w:delText>הוסף ההיקף החסר</w:delText>
        </w:r>
        <w:r w:rsidR="009D26D4" w:rsidDel="004A2D26">
          <w:rPr>
            <w:rFonts w:hint="cs"/>
            <w:rtl/>
          </w:rPr>
          <w:delText xml:space="preserve"> ברשויות </w:delText>
        </w:r>
        <w:r w:rsidR="003531FA" w:rsidDel="004A2D26">
          <w:rPr>
            <w:rFonts w:hint="cs"/>
            <w:rtl/>
          </w:rPr>
          <w:delText>אלה</w:delText>
        </w:r>
        <w:r w:rsidR="009D26D4" w:rsidDel="004A2D26">
          <w:rPr>
            <w:rFonts w:hint="cs"/>
            <w:rtl/>
          </w:rPr>
          <w:delText xml:space="preserve">. הפיזור הגיאוגרפי של התלמידים </w:delText>
        </w:r>
        <w:r w:rsidR="00747CC4" w:rsidDel="004A2D26">
          <w:rPr>
            <w:rFonts w:hint="cs"/>
            <w:rtl/>
          </w:rPr>
          <w:delText xml:space="preserve">התבצע </w:delText>
        </w:r>
        <w:r w:rsidR="00D22405" w:rsidDel="004A2D26">
          <w:rPr>
            <w:rFonts w:hint="cs"/>
            <w:rtl/>
          </w:rPr>
          <w:delText xml:space="preserve">לפי הפורפוציות של </w:delText>
        </w:r>
        <w:r w:rsidR="0059694F" w:rsidDel="004A2D26">
          <w:rPr>
            <w:rFonts w:hint="cs"/>
            <w:rtl/>
          </w:rPr>
          <w:delText>הביקוש למקומות לימוד</w:delText>
        </w:r>
        <w:r w:rsidR="00747CC4" w:rsidDel="004A2D26">
          <w:rPr>
            <w:rFonts w:hint="cs"/>
            <w:rtl/>
          </w:rPr>
          <w:delText>,</w:delText>
        </w:r>
        <w:r w:rsidR="0059694F" w:rsidDel="004A2D26">
          <w:rPr>
            <w:rFonts w:hint="cs"/>
            <w:rtl/>
          </w:rPr>
          <w:delText xml:space="preserve"> ביחס למקומות </w:delText>
        </w:r>
        <w:r w:rsidR="00747CC4" w:rsidDel="004A2D26">
          <w:rPr>
            <w:rFonts w:hint="cs"/>
            <w:rtl/>
          </w:rPr>
          <w:delText>ה</w:delText>
        </w:r>
        <w:r w:rsidR="0059694F" w:rsidDel="004A2D26">
          <w:rPr>
            <w:rFonts w:hint="cs"/>
            <w:rtl/>
          </w:rPr>
          <w:delText>לימוד הקיימים</w:delText>
        </w:r>
        <w:r w:rsidR="007109BF" w:rsidDel="004A2D26">
          <w:rPr>
            <w:rFonts w:hint="cs"/>
            <w:rtl/>
          </w:rPr>
          <w:delText xml:space="preserve"> </w:delText>
        </w:r>
        <w:r w:rsidR="00C1742D" w:rsidDel="004A2D26">
          <w:rPr>
            <w:rFonts w:hint="cs"/>
            <w:rtl/>
          </w:rPr>
          <w:delText xml:space="preserve">לכל </w:delText>
        </w:r>
        <w:r w:rsidR="007109BF" w:rsidDel="004A2D26">
          <w:rPr>
            <w:rFonts w:hint="cs"/>
            <w:rtl/>
          </w:rPr>
          <w:delText>מגזר.</w:delText>
        </w:r>
        <w:bookmarkStart w:id="7495" w:name="_Toc190881652"/>
        <w:bookmarkStart w:id="7496" w:name="_Toc190884365"/>
        <w:bookmarkEnd w:id="7495"/>
        <w:bookmarkEnd w:id="7496"/>
      </w:del>
    </w:p>
    <w:p w14:paraId="5B0C5AD7" w14:textId="74EBF952" w:rsidR="00B47B5A" w:rsidDel="004A2D26" w:rsidRDefault="00B47B5A">
      <w:pPr>
        <w:tabs>
          <w:tab w:val="left" w:pos="2446"/>
        </w:tabs>
        <w:spacing w:line="276" w:lineRule="auto"/>
        <w:rPr>
          <w:del w:id="7497" w:author="Gidon Kupietzky" w:date="2025-02-13T17:45:00Z" w16du:dateUtc="2025-02-13T15:45:00Z"/>
          <w:rtl/>
        </w:rPr>
        <w:pPrChange w:id="7498" w:author="Gidon Kupietzky" w:date="2025-02-13T17:45:00Z" w16du:dateUtc="2025-02-13T15:45:00Z">
          <w:pPr>
            <w:pStyle w:val="3"/>
          </w:pPr>
        </w:pPrChange>
      </w:pPr>
      <w:del w:id="7499" w:author="Gidon Kupietzky" w:date="2025-02-13T17:45:00Z" w16du:dateUtc="2025-02-13T15:45:00Z">
        <w:r w:rsidDel="004A2D26">
          <w:rPr>
            <w:rFonts w:hint="cs"/>
            <w:rtl/>
          </w:rPr>
          <w:delText>ישיבות</w:delText>
        </w:r>
        <w:bookmarkStart w:id="7500" w:name="_Toc190881653"/>
        <w:bookmarkStart w:id="7501" w:name="_Toc190884366"/>
        <w:bookmarkEnd w:id="7500"/>
        <w:bookmarkEnd w:id="7501"/>
      </w:del>
    </w:p>
    <w:p w14:paraId="798424F3" w14:textId="4B64B23D" w:rsidR="00B47B5A" w:rsidRPr="00B47B5A" w:rsidDel="004A2D26" w:rsidRDefault="00A7105A">
      <w:pPr>
        <w:tabs>
          <w:tab w:val="left" w:pos="2446"/>
        </w:tabs>
        <w:spacing w:line="276" w:lineRule="auto"/>
        <w:rPr>
          <w:del w:id="7502" w:author="Gidon Kupietzky" w:date="2025-02-13T17:45:00Z" w16du:dateUtc="2025-02-13T15:45:00Z"/>
          <w:rtl/>
        </w:rPr>
        <w:pPrChange w:id="7503" w:author="Gidon Kupietzky" w:date="2025-02-13T17:45:00Z" w16du:dateUtc="2025-02-13T15:45:00Z">
          <w:pPr/>
        </w:pPrChange>
      </w:pPr>
      <w:del w:id="7504" w:author="Gidon Kupietzky" w:date="2025-02-13T17:45:00Z" w16du:dateUtc="2025-02-13T15:45:00Z">
        <w:r w:rsidDel="004A2D26">
          <w:rPr>
            <w:rFonts w:hint="cs"/>
            <w:rtl/>
          </w:rPr>
          <w:delText xml:space="preserve">מקור הנתונים </w:delText>
        </w:r>
        <w:r w:rsidR="00C1742D" w:rsidDel="004A2D26">
          <w:rPr>
            <w:rFonts w:hint="cs"/>
            <w:rtl/>
          </w:rPr>
          <w:delText xml:space="preserve">הינו </w:delText>
        </w:r>
        <w:r w:rsidR="00F84B01" w:rsidDel="004A2D26">
          <w:rPr>
            <w:rFonts w:hint="cs"/>
            <w:rtl/>
          </w:rPr>
          <w:delText xml:space="preserve"> נתונים שהתקבלו באופן ישיר </w:delText>
        </w:r>
        <w:r w:rsidDel="004A2D26">
          <w:rPr>
            <w:rFonts w:hint="cs"/>
            <w:rtl/>
          </w:rPr>
          <w:delText>מ</w:delText>
        </w:r>
        <w:r w:rsidRPr="00A7105A" w:rsidDel="004A2D26">
          <w:rPr>
            <w:rtl/>
          </w:rPr>
          <w:delText>אגף בכיר מוסדות תורניים</w:delText>
        </w:r>
      </w:del>
      <w:ins w:id="7505" w:author="Lior Glick" w:date="2024-12-03T09:31:00Z" w16du:dateUtc="2024-12-03T07:31:00Z">
        <w:del w:id="7506" w:author="Gidon Kupietzky" w:date="2025-02-13T17:45:00Z" w16du:dateUtc="2025-02-13T15:45:00Z">
          <w:r w:rsidR="0020703F" w:rsidDel="004A2D26">
            <w:delText xml:space="preserve"> </w:delText>
          </w:r>
        </w:del>
      </w:ins>
      <w:del w:id="7507" w:author="Gidon Kupietzky" w:date="2025-02-13T17:45:00Z" w16du:dateUtc="2025-02-13T15:45:00Z">
        <w:r w:rsidR="00C1742D" w:rsidDel="004A2D26">
          <w:rPr>
            <w:rFonts w:hint="cs"/>
            <w:rtl/>
          </w:rPr>
          <w:delText>ב</w:delText>
        </w:r>
        <w:r w:rsidRPr="00A7105A" w:rsidDel="004A2D26">
          <w:rPr>
            <w:rtl/>
          </w:rPr>
          <w:delText>משרד החינוך</w:delText>
        </w:r>
        <w:r w:rsidDel="004A2D26">
          <w:rPr>
            <w:rFonts w:hint="cs"/>
            <w:rtl/>
          </w:rPr>
          <w:delText>..</w:delText>
        </w:r>
        <w:r w:rsidR="00630455" w:rsidDel="004A2D26">
          <w:rPr>
            <w:rFonts w:hint="cs"/>
            <w:rtl/>
          </w:rPr>
          <w:delText xml:space="preserve"> על נתונים </w:delText>
        </w:r>
        <w:r w:rsidR="00144110" w:rsidDel="004A2D26">
          <w:rPr>
            <w:rFonts w:hint="cs"/>
            <w:rtl/>
          </w:rPr>
          <w:delText>אלה</w:delText>
        </w:r>
        <w:r w:rsidR="00411903" w:rsidDel="004A2D26">
          <w:rPr>
            <w:rFonts w:hint="cs"/>
            <w:rtl/>
          </w:rPr>
          <w:delText xml:space="preserve"> בוצעו</w:delText>
        </w:r>
        <w:r w:rsidR="00630455" w:rsidDel="004A2D26">
          <w:rPr>
            <w:rFonts w:hint="cs"/>
            <w:rtl/>
          </w:rPr>
          <w:delText xml:space="preserve"> בדיקות מדגמיות </w:delText>
        </w:r>
        <w:r w:rsidR="00411903" w:rsidDel="004A2D26">
          <w:rPr>
            <w:rFonts w:hint="cs"/>
            <w:rtl/>
          </w:rPr>
          <w:delText xml:space="preserve">כבקרה </w:delText>
        </w:r>
        <w:r w:rsidR="00630455" w:rsidDel="004A2D26">
          <w:rPr>
            <w:rFonts w:hint="cs"/>
            <w:rtl/>
          </w:rPr>
          <w:delText xml:space="preserve"> </w:delText>
        </w:r>
        <w:r w:rsidR="007672F8" w:rsidDel="004A2D26">
          <w:rPr>
            <w:rFonts w:hint="cs"/>
            <w:rtl/>
          </w:rPr>
          <w:delText>ל</w:delText>
        </w:r>
        <w:r w:rsidR="00630455" w:rsidDel="004A2D26">
          <w:rPr>
            <w:rFonts w:hint="cs"/>
            <w:rtl/>
          </w:rPr>
          <w:delText xml:space="preserve">טיב הנתונים. </w:delText>
        </w:r>
        <w:r w:rsidR="002450A9" w:rsidDel="004A2D26">
          <w:rPr>
            <w:rFonts w:hint="cs"/>
            <w:rtl/>
          </w:rPr>
          <w:delText>הוחלט</w:delText>
        </w:r>
        <w:r w:rsidR="0012130C" w:rsidDel="004A2D26">
          <w:rPr>
            <w:rFonts w:hint="cs"/>
            <w:rtl/>
          </w:rPr>
          <w:delText xml:space="preserve"> על ניפוח </w:delText>
        </w:r>
        <w:r w:rsidR="002450A9" w:rsidDel="004A2D26">
          <w:rPr>
            <w:rFonts w:hint="cs"/>
            <w:rtl/>
          </w:rPr>
          <w:delText xml:space="preserve">כמות התלמידים </w:delText>
        </w:r>
        <w:r w:rsidR="0012130C" w:rsidDel="004A2D26">
          <w:rPr>
            <w:rFonts w:hint="cs"/>
            <w:rtl/>
          </w:rPr>
          <w:delText>בכמה אחוזים בכל מוסד בהתא</w:delText>
        </w:r>
        <w:r w:rsidR="00B92F68" w:rsidDel="004A2D26">
          <w:rPr>
            <w:rFonts w:hint="cs"/>
            <w:rtl/>
          </w:rPr>
          <w:delText xml:space="preserve">ם לסיווגים השונים של המוסד. ניפוח זה נועד לפצות על </w:delText>
        </w:r>
        <w:r w:rsidR="00CE2B85" w:rsidDel="004A2D26">
          <w:rPr>
            <w:rFonts w:hint="cs"/>
            <w:rtl/>
          </w:rPr>
          <w:delText xml:space="preserve">חוסר מובנה </w:delText>
        </w:r>
        <w:r w:rsidR="002450A9" w:rsidDel="004A2D26">
          <w:rPr>
            <w:rFonts w:hint="cs"/>
            <w:rtl/>
          </w:rPr>
          <w:delText xml:space="preserve">שזוהה </w:delText>
        </w:r>
        <w:r w:rsidR="00CE2B85" w:rsidDel="004A2D26">
          <w:rPr>
            <w:rFonts w:hint="cs"/>
            <w:rtl/>
          </w:rPr>
          <w:delText xml:space="preserve">בנתונים </w:delText>
        </w:r>
        <w:r w:rsidR="004B7DD3" w:rsidDel="004A2D26">
          <w:rPr>
            <w:rFonts w:hint="cs"/>
            <w:rtl/>
          </w:rPr>
          <w:delText xml:space="preserve">למספר </w:delText>
        </w:r>
        <w:r w:rsidR="00CE2B85" w:rsidDel="004A2D26">
          <w:rPr>
            <w:rFonts w:hint="cs"/>
            <w:rtl/>
          </w:rPr>
          <w:delText xml:space="preserve">סיווגים. </w:delText>
        </w:r>
        <w:r w:rsidR="001A166F" w:rsidDel="004A2D26">
          <w:rPr>
            <w:rFonts w:hint="cs"/>
            <w:rtl/>
          </w:rPr>
          <w:delText>לדוגמא</w:delText>
        </w:r>
        <w:r w:rsidR="00CE2B85" w:rsidDel="004A2D26">
          <w:rPr>
            <w:rFonts w:hint="cs"/>
            <w:rtl/>
          </w:rPr>
          <w:delText xml:space="preserve"> </w:delText>
        </w:r>
        <w:r w:rsidR="001A166F" w:rsidDel="004A2D26">
          <w:rPr>
            <w:rFonts w:hint="cs"/>
            <w:rtl/>
          </w:rPr>
          <w:delText>טווח</w:delText>
        </w:r>
        <w:r w:rsidR="00CE2B85" w:rsidDel="004A2D26">
          <w:rPr>
            <w:rFonts w:hint="cs"/>
            <w:rtl/>
          </w:rPr>
          <w:delText xml:space="preserve"> שנתונים</w:delText>
        </w:r>
        <w:r w:rsidR="001A166F" w:rsidDel="004A2D26">
          <w:rPr>
            <w:rFonts w:hint="cs"/>
            <w:rtl/>
          </w:rPr>
          <w:delText xml:space="preserve">- </w:delText>
        </w:r>
        <w:r w:rsidR="00CE2B85" w:rsidDel="004A2D26">
          <w:rPr>
            <w:rFonts w:hint="cs"/>
            <w:rtl/>
          </w:rPr>
          <w:delText xml:space="preserve"> אין התחשבות בכמות תלמידים מעבר לגיל מסוים.</w:delText>
        </w:r>
        <w:r w:rsidR="008F6788" w:rsidDel="004A2D26">
          <w:rPr>
            <w:rFonts w:hint="cs"/>
            <w:rtl/>
          </w:rPr>
          <w:delText xml:space="preserve"> לאחר מכאן נעשה תהליך של </w:delText>
        </w:r>
        <w:r w:rsidR="004B7DD3" w:rsidDel="004A2D26">
          <w:rPr>
            <w:rFonts w:hint="cs"/>
            <w:rtl/>
          </w:rPr>
          <w:delText xml:space="preserve">גיאוקודינג </w:delText>
        </w:r>
        <w:r w:rsidR="00F84B01" w:rsidDel="004A2D26">
          <w:rPr>
            <w:rFonts w:hint="cs"/>
            <w:rtl/>
          </w:rPr>
          <w:delText>ב</w:delText>
        </w:r>
        <w:r w:rsidR="00566CA1" w:rsidDel="004A2D26">
          <w:rPr>
            <w:rFonts w:hint="cs"/>
            <w:rtl/>
          </w:rPr>
          <w:delText>כדי למקם את המוסדות במרחב.</w:delText>
        </w:r>
        <w:bookmarkStart w:id="7508" w:name="_Toc190881654"/>
        <w:bookmarkStart w:id="7509" w:name="_Toc190884367"/>
        <w:bookmarkEnd w:id="7508"/>
        <w:bookmarkEnd w:id="7509"/>
      </w:del>
    </w:p>
    <w:p w14:paraId="6417FB62" w14:textId="2703F317" w:rsidR="005E7C48" w:rsidDel="004A2D26" w:rsidRDefault="005E7C48">
      <w:pPr>
        <w:tabs>
          <w:tab w:val="left" w:pos="2446"/>
        </w:tabs>
        <w:spacing w:line="276" w:lineRule="auto"/>
        <w:rPr>
          <w:del w:id="7510" w:author="Gidon Kupietzky" w:date="2025-02-13T17:45:00Z" w16du:dateUtc="2025-02-13T15:45:00Z"/>
          <w:rtl/>
        </w:rPr>
        <w:pPrChange w:id="7511" w:author="Gidon Kupietzky" w:date="2025-02-13T17:45:00Z" w16du:dateUtc="2025-02-13T15:45:00Z">
          <w:pPr>
            <w:pStyle w:val="3"/>
          </w:pPr>
        </w:pPrChange>
      </w:pPr>
      <w:del w:id="7512" w:author="Gidon Kupietzky" w:date="2025-02-13T17:45:00Z" w16du:dateUtc="2025-02-13T15:45:00Z">
        <w:r w:rsidDel="004A2D26">
          <w:rPr>
            <w:rFonts w:hint="cs"/>
            <w:rtl/>
          </w:rPr>
          <w:lastRenderedPageBreak/>
          <w:delText>השכלה גבוהה</w:delText>
        </w:r>
        <w:bookmarkStart w:id="7513" w:name="_Toc190881655"/>
        <w:bookmarkStart w:id="7514" w:name="_Toc190884368"/>
        <w:bookmarkEnd w:id="7513"/>
        <w:bookmarkEnd w:id="7514"/>
      </w:del>
    </w:p>
    <w:p w14:paraId="2D92C85A" w14:textId="7CCA197D" w:rsidR="00F82FC0" w:rsidDel="004A2D26" w:rsidRDefault="00582C54">
      <w:pPr>
        <w:tabs>
          <w:tab w:val="left" w:pos="2446"/>
        </w:tabs>
        <w:spacing w:line="276" w:lineRule="auto"/>
        <w:rPr>
          <w:del w:id="7515" w:author="Gidon Kupietzky" w:date="2025-02-13T17:45:00Z" w16du:dateUtc="2025-02-13T15:45:00Z"/>
          <w:rtl/>
        </w:rPr>
        <w:pPrChange w:id="7516" w:author="Gidon Kupietzky" w:date="2025-02-13T17:45:00Z" w16du:dateUtc="2025-02-13T15:45:00Z">
          <w:pPr>
            <w:ind w:left="360"/>
          </w:pPr>
        </w:pPrChange>
      </w:pPr>
      <w:del w:id="7517" w:author="Gidon Kupietzky" w:date="2025-02-13T17:45:00Z" w16du:dateUtc="2025-02-13T15:45:00Z">
        <w:r w:rsidDel="004A2D26">
          <w:rPr>
            <w:rFonts w:hint="cs"/>
            <w:rtl/>
          </w:rPr>
          <w:delText>הנתונים ה</w:delText>
        </w:r>
        <w:r w:rsidR="000B61F2" w:rsidDel="004A2D26">
          <w:rPr>
            <w:rFonts w:hint="cs"/>
            <w:rtl/>
          </w:rPr>
          <w:delText xml:space="preserve">מרכזיים </w:delText>
        </w:r>
        <w:r w:rsidR="00175A0C" w:rsidDel="004A2D26">
          <w:rPr>
            <w:rFonts w:hint="cs"/>
            <w:rtl/>
          </w:rPr>
          <w:delText>עבור השכלה גבוהה נלקח</w:delText>
        </w:r>
        <w:r w:rsidR="008F64AB" w:rsidDel="004A2D26">
          <w:rPr>
            <w:rFonts w:hint="cs"/>
            <w:rtl/>
          </w:rPr>
          <w:delText>ו</w:delText>
        </w:r>
        <w:r w:rsidR="00175A0C" w:rsidDel="004A2D26">
          <w:rPr>
            <w:rFonts w:hint="cs"/>
            <w:rtl/>
          </w:rPr>
          <w:delText xml:space="preserve"> </w:delText>
        </w:r>
        <w:r w:rsidR="008F64AB" w:rsidDel="004A2D26">
          <w:rPr>
            <w:rFonts w:hint="cs"/>
            <w:rtl/>
          </w:rPr>
          <w:delText>מנתוני</w:delText>
        </w:r>
        <w:r w:rsidR="000B61F2" w:rsidDel="004A2D26">
          <w:rPr>
            <w:rFonts w:hint="cs"/>
            <w:rtl/>
          </w:rPr>
          <w:delText>ה</w:delText>
        </w:r>
        <w:r w:rsidR="007757D6" w:rsidDel="004A2D26">
          <w:rPr>
            <w:rFonts w:hint="cs"/>
            <w:rtl/>
          </w:rPr>
          <w:delText xml:space="preserve">למ"ס </w:delText>
        </w:r>
        <w:r w:rsidR="00F82FC0" w:rsidDel="004A2D26">
          <w:rPr>
            <w:rFonts w:hint="cs"/>
            <w:rtl/>
          </w:rPr>
          <w:delText xml:space="preserve">לשנת 2021, </w:delText>
        </w:r>
        <w:r w:rsidR="00AD20BE" w:rsidDel="004A2D26">
          <w:rPr>
            <w:rFonts w:hint="cs"/>
            <w:rtl/>
          </w:rPr>
          <w:delText>(</w:delText>
        </w:r>
        <w:r w:rsidR="00F82FC0" w:rsidDel="004A2D26">
          <w:rPr>
            <w:rFonts w:hint="cs"/>
            <w:rtl/>
          </w:rPr>
          <w:delText>ניתן להורדה</w:delText>
        </w:r>
        <w:r w:rsidR="00626375" w:rsidDel="004A2D26">
          <w:rPr>
            <w:rFonts w:hint="cs"/>
            <w:rtl/>
          </w:rPr>
          <w:delText xml:space="preserve"> </w:delText>
        </w:r>
        <w:r w:rsidR="00857A85" w:rsidDel="004A2D26">
          <w:rPr>
            <w:rFonts w:hint="cs"/>
            <w:rtl/>
          </w:rPr>
          <w:delText xml:space="preserve">באתר המועצה </w:delText>
        </w:r>
        <w:r w:rsidR="002D3EE6" w:rsidRPr="00B36984" w:rsidDel="004A2D26">
          <w:rPr>
            <w:rFonts w:hint="eastAsia"/>
            <w:rtl/>
          </w:rPr>
          <w:delText>להשכלה</w:delText>
        </w:r>
        <w:r w:rsidR="002D3EE6" w:rsidRPr="00B36984" w:rsidDel="004A2D26">
          <w:rPr>
            <w:rtl/>
          </w:rPr>
          <w:delText xml:space="preserve"> </w:delText>
        </w:r>
        <w:r w:rsidR="002D3EE6" w:rsidRPr="00B36984" w:rsidDel="004A2D26">
          <w:rPr>
            <w:rFonts w:hint="eastAsia"/>
            <w:rtl/>
          </w:rPr>
          <w:delText>גובהה</w:delText>
        </w:r>
        <w:r w:rsidR="006665A3" w:rsidRPr="00B36984" w:rsidDel="004A2D26">
          <w:rPr>
            <w:rtl/>
          </w:rPr>
          <w:delText xml:space="preserve"> </w:delText>
        </w:r>
        <w:r w:rsidR="00F13C4F" w:rsidRPr="00B36984" w:rsidDel="004A2D26">
          <w:rPr>
            <w:rFonts w:hint="eastAsia"/>
            <w:rtl/>
          </w:rPr>
          <w:delText>תחת</w:delText>
        </w:r>
        <w:r w:rsidR="00F13C4F" w:rsidRPr="00B36984" w:rsidDel="004A2D26">
          <w:rPr>
            <w:rtl/>
          </w:rPr>
          <w:delText xml:space="preserve"> :" קבצי נתונים סטטיסטיים אודות ההשכלה הגבוהה בישראל"</w:delText>
        </w:r>
        <w:r w:rsidR="000B61F2" w:rsidDel="004A2D26">
          <w:rPr>
            <w:rFonts w:hint="cs"/>
            <w:rtl/>
          </w:rPr>
          <w:delText xml:space="preserve"> </w:delText>
        </w:r>
        <w:r w:rsidR="000B61F2" w:rsidDel="004A2D26">
          <w:rPr>
            <w:rtl/>
          </w:rPr>
          <w:delText>–</w:delText>
        </w:r>
        <w:r w:rsidR="000B61F2" w:rsidDel="004A2D26">
          <w:rPr>
            <w:rFonts w:hint="cs"/>
            <w:rtl/>
          </w:rPr>
          <w:delText xml:space="preserve"> לוח 8.</w:delText>
        </w:r>
        <w:r w:rsidR="00AD20BE" w:rsidDel="004A2D26">
          <w:rPr>
            <w:rFonts w:hint="cs"/>
            <w:rtl/>
          </w:rPr>
          <w:delText>)</w:delText>
        </w:r>
        <w:r w:rsidR="0004175E" w:rsidDel="004A2D26">
          <w:rPr>
            <w:rFonts w:hint="cs"/>
            <w:rtl/>
          </w:rPr>
          <w:delText xml:space="preserve"> אולם נתונים אלו </w:delText>
        </w:r>
        <w:r w:rsidR="00AD20BE" w:rsidDel="004A2D26">
          <w:rPr>
            <w:rFonts w:hint="cs"/>
            <w:rtl/>
          </w:rPr>
          <w:delText>אינם שלמים</w:delText>
        </w:r>
        <w:r w:rsidR="0004175E" w:rsidDel="004A2D26">
          <w:rPr>
            <w:rFonts w:hint="cs"/>
            <w:rtl/>
          </w:rPr>
          <w:delText xml:space="preserve"> מכמה </w:delText>
        </w:r>
        <w:r w:rsidR="00015C19" w:rsidDel="004A2D26">
          <w:rPr>
            <w:rFonts w:hint="cs"/>
            <w:rtl/>
          </w:rPr>
          <w:delText>סיבות. ראשית</w:delText>
        </w:r>
        <w:r w:rsidR="00C27B29" w:rsidDel="004A2D26">
          <w:rPr>
            <w:rFonts w:hint="cs"/>
            <w:rtl/>
          </w:rPr>
          <w:delText>,</w:delText>
        </w:r>
        <w:r w:rsidR="00015C19" w:rsidDel="004A2D26">
          <w:rPr>
            <w:rFonts w:hint="cs"/>
            <w:rtl/>
          </w:rPr>
          <w:delText xml:space="preserve"> </w:delText>
        </w:r>
        <w:r w:rsidR="00C55F60" w:rsidDel="004A2D26">
          <w:rPr>
            <w:rFonts w:hint="cs"/>
            <w:rtl/>
          </w:rPr>
          <w:delText>במקרה ובמוסד ישנם מספר קמפוסים,</w:delText>
        </w:r>
        <w:r w:rsidR="00015C19" w:rsidDel="004A2D26">
          <w:rPr>
            <w:rFonts w:hint="cs"/>
            <w:rtl/>
          </w:rPr>
          <w:delText xml:space="preserve"> אין חלוקה </w:delText>
        </w:r>
        <w:r w:rsidR="00C27B29" w:rsidDel="004A2D26">
          <w:rPr>
            <w:rFonts w:hint="cs"/>
            <w:rtl/>
          </w:rPr>
          <w:delText>של היקף סטודנטים לפי</w:delText>
        </w:r>
        <w:r w:rsidR="00C55F60" w:rsidDel="004A2D26">
          <w:rPr>
            <w:rFonts w:hint="cs"/>
            <w:rtl/>
          </w:rPr>
          <w:delText xml:space="preserve"> </w:delText>
        </w:r>
        <w:r w:rsidR="00015C19" w:rsidDel="004A2D26">
          <w:rPr>
            <w:rFonts w:hint="cs"/>
            <w:rtl/>
          </w:rPr>
          <w:delText>קמפוסים</w:delText>
        </w:r>
        <w:r w:rsidR="00FC6F58" w:rsidDel="004A2D26">
          <w:rPr>
            <w:rFonts w:hint="cs"/>
            <w:rtl/>
          </w:rPr>
          <w:delText>,</w:delText>
        </w:r>
        <w:r w:rsidR="00015C19" w:rsidDel="004A2D26">
          <w:rPr>
            <w:rFonts w:hint="cs"/>
            <w:rtl/>
          </w:rPr>
          <w:delText>וכאמור במודל תחבורה הפריסה הגיאוגרפית הינה קריטית. כמו כן</w:delText>
        </w:r>
        <w:r w:rsidR="00FC6F58" w:rsidDel="004A2D26">
          <w:rPr>
            <w:rFonts w:hint="cs"/>
            <w:rtl/>
          </w:rPr>
          <w:delText>,</w:delText>
        </w:r>
        <w:r w:rsidR="00015C19" w:rsidDel="004A2D26">
          <w:rPr>
            <w:rFonts w:hint="cs"/>
            <w:rtl/>
          </w:rPr>
          <w:delText xml:space="preserve"> המודל דורש </w:delText>
        </w:r>
        <w:r w:rsidR="00061122" w:rsidDel="004A2D26">
          <w:rPr>
            <w:rFonts w:hint="cs"/>
            <w:rtl/>
          </w:rPr>
          <w:delText xml:space="preserve">חלוקה </w:delText>
        </w:r>
        <w:r w:rsidR="0099784D" w:rsidDel="004A2D26">
          <w:rPr>
            <w:rFonts w:hint="cs"/>
            <w:rtl/>
          </w:rPr>
          <w:delText>מגזרית</w:delText>
        </w:r>
        <w:r w:rsidR="00061122" w:rsidDel="004A2D26">
          <w:rPr>
            <w:rFonts w:hint="cs"/>
            <w:rtl/>
          </w:rPr>
          <w:delText xml:space="preserve"> של הסטודנטים.</w:delText>
        </w:r>
        <w:r w:rsidR="00E12AF7" w:rsidDel="004A2D26">
          <w:rPr>
            <w:rFonts w:hint="cs"/>
            <w:rtl/>
          </w:rPr>
          <w:delText xml:space="preserve"> </w:delText>
        </w:r>
        <w:r w:rsidR="0099784D" w:rsidDel="004A2D26">
          <w:rPr>
            <w:rFonts w:hint="cs"/>
            <w:rtl/>
          </w:rPr>
          <w:delText>חוסר נוסף, התבטא</w:delText>
        </w:r>
        <w:r w:rsidR="00E12AF7" w:rsidDel="004A2D26">
          <w:rPr>
            <w:rFonts w:hint="cs"/>
            <w:rtl/>
          </w:rPr>
          <w:delText xml:space="preserve"> </w:delText>
        </w:r>
        <w:r w:rsidR="0099784D" w:rsidDel="004A2D26">
          <w:rPr>
            <w:rFonts w:hint="cs"/>
            <w:rtl/>
          </w:rPr>
          <w:delText>ב</w:delText>
        </w:r>
        <w:r w:rsidR="00E12AF7" w:rsidDel="004A2D26">
          <w:rPr>
            <w:rFonts w:hint="cs"/>
            <w:rtl/>
          </w:rPr>
          <w:delText xml:space="preserve">נתונים אודות מעונות הסטודנטים וכמות המועסקים במוסדות. לכן </w:delText>
        </w:r>
        <w:r w:rsidR="00BE09F0" w:rsidDel="004A2D26">
          <w:rPr>
            <w:rFonts w:hint="cs"/>
            <w:rtl/>
          </w:rPr>
          <w:delText xml:space="preserve">נעשה שימוש </w:delText>
        </w:r>
        <w:r w:rsidR="00900EA8" w:rsidDel="004A2D26">
          <w:rPr>
            <w:rFonts w:hint="cs"/>
            <w:rtl/>
          </w:rPr>
          <w:delText>ב</w:delText>
        </w:r>
        <w:r w:rsidR="00E12AF7" w:rsidDel="004A2D26">
          <w:rPr>
            <w:rFonts w:hint="cs"/>
            <w:rtl/>
          </w:rPr>
          <w:delText>מקורות מידע</w:delText>
        </w:r>
        <w:r w:rsidR="00900EA8" w:rsidDel="004A2D26">
          <w:rPr>
            <w:rFonts w:hint="cs"/>
            <w:rtl/>
          </w:rPr>
          <w:delText xml:space="preserve"> נוספים</w:delText>
        </w:r>
        <w:r w:rsidR="00E12AF7" w:rsidDel="004A2D26">
          <w:rPr>
            <w:rFonts w:hint="cs"/>
            <w:rtl/>
          </w:rPr>
          <w:delText xml:space="preserve">. המכון החרדי סיפק נתונים אודות כמות סטודנטים חרדים בהתאם לעיבוד מיוחד </w:delText>
        </w:r>
        <w:r w:rsidR="00900EA8" w:rsidDel="004A2D26">
          <w:rPr>
            <w:rFonts w:hint="cs"/>
            <w:rtl/>
          </w:rPr>
          <w:delText>שהוכן לצורך זה</w:delText>
        </w:r>
        <w:r w:rsidR="00E12AF7" w:rsidDel="004A2D26">
          <w:rPr>
            <w:rFonts w:hint="cs"/>
            <w:rtl/>
          </w:rPr>
          <w:delText xml:space="preserve">. </w:delText>
        </w:r>
        <w:r w:rsidR="00923481" w:rsidDel="004A2D26">
          <w:rPr>
            <w:rFonts w:hint="cs"/>
            <w:rtl/>
          </w:rPr>
          <w:delText xml:space="preserve">כמו כן </w:delText>
        </w:r>
        <w:r w:rsidR="003743F4" w:rsidDel="004A2D26">
          <w:rPr>
            <w:rFonts w:hint="cs"/>
            <w:rtl/>
          </w:rPr>
          <w:delText xml:space="preserve">הוזמן </w:delText>
        </w:r>
        <w:r w:rsidR="00923481" w:rsidDel="004A2D26">
          <w:rPr>
            <w:rFonts w:hint="cs"/>
            <w:rtl/>
          </w:rPr>
          <w:delText xml:space="preserve">עיבוד מיוחד מלמ"ס אודות </w:delText>
        </w:r>
        <w:r w:rsidR="009B07BC" w:rsidDel="004A2D26">
          <w:rPr>
            <w:rFonts w:hint="cs"/>
            <w:rtl/>
          </w:rPr>
          <w:delText xml:space="preserve">היקף </w:delText>
        </w:r>
        <w:r w:rsidR="00923481" w:rsidDel="004A2D26">
          <w:rPr>
            <w:rFonts w:hint="cs"/>
            <w:rtl/>
          </w:rPr>
          <w:delText xml:space="preserve">סטודנטים חרדיים </w:delText>
        </w:r>
        <w:r w:rsidR="009B07BC" w:rsidDel="004A2D26">
          <w:rPr>
            <w:rFonts w:hint="cs"/>
            <w:rtl/>
          </w:rPr>
          <w:delText xml:space="preserve">שלומדים </w:delText>
        </w:r>
        <w:r w:rsidR="00923481" w:rsidDel="004A2D26">
          <w:rPr>
            <w:rFonts w:hint="cs"/>
            <w:rtl/>
          </w:rPr>
          <w:delText>בכל מוסד.</w:delText>
        </w:r>
        <w:r w:rsidR="00E12AF7" w:rsidDel="004A2D26">
          <w:rPr>
            <w:rFonts w:hint="cs"/>
            <w:rtl/>
          </w:rPr>
          <w:delText xml:space="preserve"> </w:delText>
        </w:r>
        <w:r w:rsidR="00DC72E2" w:rsidDel="004A2D26">
          <w:rPr>
            <w:rFonts w:hint="cs"/>
            <w:rtl/>
          </w:rPr>
          <w:delText xml:space="preserve">נתונים אודות מוסדות השכלה גבוהה ערביים נלקחו מנתונים </w:delText>
        </w:r>
        <w:r w:rsidR="00B67747" w:rsidDel="004A2D26">
          <w:rPr>
            <w:rFonts w:hint="cs"/>
            <w:rtl/>
          </w:rPr>
          <w:delText>שנאספ</w:delText>
        </w:r>
        <w:r w:rsidR="009C7B95" w:rsidDel="004A2D26">
          <w:rPr>
            <w:rFonts w:hint="cs"/>
            <w:rtl/>
          </w:rPr>
          <w:delText>ו</w:delText>
        </w:r>
        <w:r w:rsidR="00B67747" w:rsidDel="004A2D26">
          <w:rPr>
            <w:rFonts w:hint="cs"/>
            <w:rtl/>
          </w:rPr>
          <w:delText>על ידי</w:delText>
        </w:r>
        <w:r w:rsidR="00DC72E2" w:rsidDel="004A2D26">
          <w:rPr>
            <w:rFonts w:hint="cs"/>
            <w:rtl/>
          </w:rPr>
          <w:delText xml:space="preserve"> צוות </w:delText>
        </w:r>
        <w:r w:rsidR="009C7B95" w:rsidDel="004A2D26">
          <w:rPr>
            <w:rFonts w:hint="cs"/>
            <w:rtl/>
          </w:rPr>
          <w:delText xml:space="preserve">תוכנית </w:delText>
        </w:r>
        <w:r w:rsidR="00DC72E2" w:rsidDel="004A2D26">
          <w:rPr>
            <w:rFonts w:hint="cs"/>
            <w:rtl/>
          </w:rPr>
          <w:delText>אב לתחבורה ללא מקור מוסמך לנתונים.</w:delText>
        </w:r>
        <w:r w:rsidR="0089492A" w:rsidDel="004A2D26">
          <w:rPr>
            <w:rFonts w:hint="cs"/>
            <w:rtl/>
          </w:rPr>
          <w:delText xml:space="preserve"> נתונים חסרים נאספו על ידי פנייה אל מוסדות הלימוד עצמם.</w:delText>
        </w:r>
        <w:bookmarkStart w:id="7518" w:name="_Toc190881656"/>
        <w:bookmarkStart w:id="7519" w:name="_Toc190884369"/>
        <w:bookmarkEnd w:id="7518"/>
        <w:bookmarkEnd w:id="7519"/>
      </w:del>
    </w:p>
    <w:p w14:paraId="60F52B05" w14:textId="7040D568" w:rsidR="000B61F2" w:rsidRPr="00B36984" w:rsidDel="004A2D26" w:rsidRDefault="000B61F2">
      <w:pPr>
        <w:tabs>
          <w:tab w:val="left" w:pos="2446"/>
        </w:tabs>
        <w:spacing w:line="276" w:lineRule="auto"/>
        <w:rPr>
          <w:del w:id="7520" w:author="Gidon Kupietzky" w:date="2025-02-13T17:45:00Z" w16du:dateUtc="2025-02-13T15:45:00Z"/>
          <w:sz w:val="16"/>
          <w:szCs w:val="16"/>
          <w:rtl/>
        </w:rPr>
        <w:pPrChange w:id="7521" w:author="Gidon Kupietzky" w:date="2025-02-13T17:45:00Z" w16du:dateUtc="2025-02-13T15:45:00Z">
          <w:pPr>
            <w:ind w:left="360"/>
          </w:pPr>
        </w:pPrChange>
      </w:pPr>
      <w:bookmarkStart w:id="7522" w:name="_Toc190881657"/>
      <w:bookmarkStart w:id="7523" w:name="_Toc190884370"/>
      <w:bookmarkEnd w:id="7522"/>
      <w:bookmarkEnd w:id="7523"/>
    </w:p>
    <w:p w14:paraId="0B4215AC" w14:textId="0247E082" w:rsidR="007109BF" w:rsidRPr="00EE0F44" w:rsidDel="004A2D26" w:rsidRDefault="007109BF">
      <w:pPr>
        <w:tabs>
          <w:tab w:val="left" w:pos="2446"/>
        </w:tabs>
        <w:spacing w:line="276" w:lineRule="auto"/>
        <w:rPr>
          <w:del w:id="7524" w:author="Gidon Kupietzky" w:date="2025-02-13T17:45:00Z" w16du:dateUtc="2025-02-13T15:45:00Z"/>
          <w:rtl/>
        </w:rPr>
        <w:pPrChange w:id="7525" w:author="Gidon Kupietzky" w:date="2025-02-13T17:45:00Z" w16du:dateUtc="2025-02-13T15:45:00Z">
          <w:pPr/>
        </w:pPrChange>
      </w:pPr>
      <w:bookmarkStart w:id="7526" w:name="_Toc190881658"/>
      <w:bookmarkStart w:id="7527" w:name="_Toc190884371"/>
      <w:bookmarkEnd w:id="7526"/>
      <w:bookmarkEnd w:id="7527"/>
    </w:p>
    <w:p w14:paraId="25C96F0E" w14:textId="6DEA1F0A" w:rsidR="008706EE" w:rsidDel="004A2D26" w:rsidRDefault="009C579F">
      <w:pPr>
        <w:tabs>
          <w:tab w:val="left" w:pos="2446"/>
        </w:tabs>
        <w:spacing w:line="276" w:lineRule="auto"/>
        <w:rPr>
          <w:del w:id="7528" w:author="Gidon Kupietzky" w:date="2025-02-13T17:45:00Z" w16du:dateUtc="2025-02-13T15:45:00Z"/>
          <w:rtl/>
        </w:rPr>
        <w:pPrChange w:id="7529" w:author="Gidon Kupietzky" w:date="2025-02-13T17:45:00Z" w16du:dateUtc="2025-02-13T15:45:00Z">
          <w:pPr>
            <w:pStyle w:val="2"/>
          </w:pPr>
        </w:pPrChange>
      </w:pPr>
      <w:bookmarkStart w:id="7530" w:name="_השוואת_נתוני_למ&quot;ס"/>
      <w:bookmarkEnd w:id="7530"/>
      <w:del w:id="7531" w:author="Gidon Kupietzky" w:date="2025-02-13T17:45:00Z" w16du:dateUtc="2025-02-13T15:45:00Z">
        <w:r w:rsidDel="004A2D26">
          <w:rPr>
            <w:rFonts w:hint="cs"/>
            <w:rtl/>
          </w:rPr>
          <w:delText>השוואת נתוני למ"ס אודות תעסוקה לפי מקום עבודה אל מול הערכת צתא"ל למקומות עבודה</w:delText>
        </w:r>
        <w:bookmarkStart w:id="7532" w:name="_Toc190881659"/>
        <w:bookmarkStart w:id="7533" w:name="_Toc190884372"/>
        <w:bookmarkEnd w:id="7532"/>
        <w:bookmarkEnd w:id="7533"/>
      </w:del>
    </w:p>
    <w:tbl>
      <w:tblPr>
        <w:tblStyle w:val="4-5"/>
        <w:bidiVisual/>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0"/>
        <w:gridCol w:w="2295"/>
        <w:gridCol w:w="2455"/>
      </w:tblGrid>
      <w:tr w:rsidR="00DB73E0" w:rsidRPr="00DB73E0" w:rsidDel="004A2D26" w14:paraId="7440A607" w14:textId="2F8CE44D" w:rsidTr="00DD7311">
        <w:trPr>
          <w:cnfStyle w:val="100000000000" w:firstRow="1" w:lastRow="0" w:firstColumn="0" w:lastColumn="0" w:oddVBand="0" w:evenVBand="0" w:oddHBand="0" w:evenHBand="0" w:firstRowFirstColumn="0" w:firstRowLastColumn="0" w:lastRowFirstColumn="0" w:lastRowLastColumn="0"/>
          <w:trHeight w:val="285"/>
          <w:del w:id="7534"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dxa"/>
            <w:noWrap/>
          </w:tcPr>
          <w:p w14:paraId="66810581" w14:textId="19BCD2CD" w:rsidR="00DB73E0" w:rsidRPr="00DB73E0" w:rsidDel="004A2D26" w:rsidRDefault="00DB73E0">
            <w:pPr>
              <w:tabs>
                <w:tab w:val="left" w:pos="2446"/>
              </w:tabs>
              <w:spacing w:line="276" w:lineRule="auto"/>
              <w:rPr>
                <w:del w:id="7535" w:author="Gidon Kupietzky" w:date="2025-02-13T17:45:00Z" w16du:dateUtc="2025-02-13T15:45:00Z"/>
                <w:rFonts w:ascii="David" w:eastAsia="Times New Roman" w:hAnsi="David"/>
                <w:color w:val="000000"/>
              </w:rPr>
              <w:pPrChange w:id="7536" w:author="Gidon Kupietzky" w:date="2025-02-13T17:45:00Z" w16du:dateUtc="2025-02-13T15:45:00Z">
                <w:pPr>
                  <w:spacing w:before="0" w:line="240" w:lineRule="auto"/>
                  <w:ind w:left="0"/>
                </w:pPr>
              </w:pPrChange>
            </w:pPr>
            <w:del w:id="7537" w:author="Gidon Kupietzky" w:date="2025-02-13T17:45:00Z" w16du:dateUtc="2025-02-13T15:45:00Z">
              <w:r w:rsidRPr="00DB73E0" w:rsidDel="004A2D26">
                <w:rPr>
                  <w:rFonts w:ascii="David" w:eastAsia="Times New Roman" w:hAnsi="David"/>
                  <w:color w:val="000000"/>
                  <w:rtl/>
                </w:rPr>
                <w:delText xml:space="preserve">מקור </w:delText>
              </w:r>
              <w:r w:rsidR="006323F7" w:rsidDel="004A2D26">
                <w:rPr>
                  <w:rFonts w:ascii="David" w:eastAsia="Times New Roman" w:hAnsi="David" w:hint="cs"/>
                  <w:color w:val="000000"/>
                  <w:rtl/>
                </w:rPr>
                <w:delText>הנתונים</w:delText>
              </w:r>
              <w:bookmarkStart w:id="7538" w:name="_Toc190881660"/>
              <w:bookmarkStart w:id="7539" w:name="_Toc190884373"/>
              <w:bookmarkEnd w:id="7538"/>
              <w:bookmarkEnd w:id="7539"/>
            </w:del>
          </w:p>
        </w:tc>
        <w:tc>
          <w:tcPr>
            <w:tcW w:w="0" w:type="dxa"/>
            <w:noWrap/>
          </w:tcPr>
          <w:p w14:paraId="7EBD2430" w14:textId="37EFE842" w:rsidR="00DB73E0" w:rsidRPr="00DB73E0" w:rsidDel="004A2D26" w:rsidRDefault="00DB73E0">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7540" w:author="Gidon Kupietzky" w:date="2025-02-13T17:45:00Z" w16du:dateUtc="2025-02-13T15:45:00Z"/>
                <w:rFonts w:ascii="David" w:eastAsia="Times New Roman" w:hAnsi="David"/>
                <w:color w:val="000000"/>
                <w:rtl/>
              </w:rPr>
              <w:pPrChange w:id="7541" w:author="Gidon Kupietzky" w:date="2025-02-13T17:45:00Z" w16du:dateUtc="2025-02-13T15:45:00Z">
                <w:pPr>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7542" w:author="Gidon Kupietzky" w:date="2025-02-13T17:45:00Z" w16du:dateUtc="2025-02-13T15:45:00Z">
              <w:r w:rsidRPr="00DB73E0" w:rsidDel="004A2D26">
                <w:rPr>
                  <w:rFonts w:ascii="David" w:eastAsia="Times New Roman" w:hAnsi="David"/>
                  <w:color w:val="000000"/>
                  <w:rtl/>
                </w:rPr>
                <w:delText>מחוז ירושלים</w:delText>
              </w:r>
              <w:bookmarkStart w:id="7543" w:name="_Toc190881661"/>
              <w:bookmarkStart w:id="7544" w:name="_Toc190884374"/>
              <w:bookmarkEnd w:id="7543"/>
              <w:bookmarkEnd w:id="7544"/>
            </w:del>
          </w:p>
        </w:tc>
        <w:tc>
          <w:tcPr>
            <w:tcW w:w="0" w:type="dxa"/>
            <w:noWrap/>
          </w:tcPr>
          <w:p w14:paraId="39224F15" w14:textId="48924C7B" w:rsidR="00DB73E0" w:rsidRPr="00DB73E0" w:rsidDel="004A2D26" w:rsidRDefault="00061281">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7545" w:author="Gidon Kupietzky" w:date="2025-02-13T17:45:00Z" w16du:dateUtc="2025-02-13T15:45:00Z"/>
                <w:rFonts w:ascii="David" w:eastAsia="Times New Roman" w:hAnsi="David"/>
                <w:color w:val="000000"/>
                <w:rtl/>
              </w:rPr>
              <w:pPrChange w:id="7546" w:author="Gidon Kupietzky" w:date="2025-02-13T17:45:00Z" w16du:dateUtc="2025-02-13T15:45:00Z">
                <w:pPr>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7547" w:author="Gidon Kupietzky" w:date="2025-02-13T17:45:00Z" w16du:dateUtc="2025-02-13T15:45:00Z">
              <w:r w:rsidDel="004A2D26">
                <w:rPr>
                  <w:rFonts w:ascii="David" w:eastAsia="Times New Roman" w:hAnsi="David" w:hint="cs"/>
                  <w:color w:val="000000"/>
                  <w:rtl/>
                </w:rPr>
                <w:delText>מחוז</w:delText>
              </w:r>
              <w:r w:rsidRPr="00DB73E0" w:rsidDel="004A2D26">
                <w:rPr>
                  <w:rFonts w:ascii="David" w:eastAsia="Times New Roman" w:hAnsi="David"/>
                  <w:color w:val="000000"/>
                  <w:rtl/>
                </w:rPr>
                <w:delText xml:space="preserve"> </w:delText>
              </w:r>
              <w:r w:rsidR="00DB73E0" w:rsidRPr="00DB73E0" w:rsidDel="004A2D26">
                <w:rPr>
                  <w:rFonts w:ascii="David" w:eastAsia="Times New Roman" w:hAnsi="David"/>
                  <w:color w:val="000000"/>
                  <w:rtl/>
                </w:rPr>
                <w:delText>יו"ש</w:delText>
              </w:r>
              <w:bookmarkStart w:id="7548" w:name="_Toc190881662"/>
              <w:bookmarkStart w:id="7549" w:name="_Toc190884375"/>
              <w:bookmarkEnd w:id="7548"/>
              <w:bookmarkEnd w:id="7549"/>
            </w:del>
          </w:p>
        </w:tc>
        <w:bookmarkStart w:id="7550" w:name="_Toc190881663"/>
        <w:bookmarkStart w:id="7551" w:name="_Toc190884376"/>
        <w:bookmarkEnd w:id="7550"/>
        <w:bookmarkEnd w:id="7551"/>
      </w:tr>
      <w:tr w:rsidR="00DB73E0" w:rsidRPr="00DB73E0" w:rsidDel="004A2D26" w14:paraId="0FAB834A" w14:textId="3F8F85D3" w:rsidTr="00DB73E0">
        <w:trPr>
          <w:cnfStyle w:val="000000100000" w:firstRow="0" w:lastRow="0" w:firstColumn="0" w:lastColumn="0" w:oddVBand="0" w:evenVBand="0" w:oddHBand="1" w:evenHBand="0" w:firstRowFirstColumn="0" w:firstRowLastColumn="0" w:lastRowFirstColumn="0" w:lastRowLastColumn="0"/>
          <w:trHeight w:val="285"/>
          <w:del w:id="7552" w:author="Gidon Kupietzky" w:date="2025-02-13T17:45:00Z"/>
        </w:trPr>
        <w:tc>
          <w:tcPr>
            <w:cnfStyle w:val="001000000000" w:firstRow="0" w:lastRow="0" w:firstColumn="1" w:lastColumn="0" w:oddVBand="0" w:evenVBand="0" w:oddHBand="0" w:evenHBand="0" w:firstRowFirstColumn="0" w:firstRowLastColumn="0" w:lastRowFirstColumn="0" w:lastRowLastColumn="0"/>
            <w:tcW w:w="3460" w:type="dxa"/>
            <w:noWrap/>
          </w:tcPr>
          <w:p w14:paraId="6F2E4CBB" w14:textId="0351AA6B" w:rsidR="00DB73E0" w:rsidRPr="00DB73E0" w:rsidDel="004A2D26" w:rsidRDefault="00DB73E0">
            <w:pPr>
              <w:tabs>
                <w:tab w:val="left" w:pos="2446"/>
              </w:tabs>
              <w:spacing w:line="276" w:lineRule="auto"/>
              <w:rPr>
                <w:del w:id="7553" w:author="Gidon Kupietzky" w:date="2025-02-13T17:45:00Z" w16du:dateUtc="2025-02-13T15:45:00Z"/>
                <w:rFonts w:ascii="David" w:eastAsia="Times New Roman" w:hAnsi="David"/>
                <w:color w:val="000000"/>
              </w:rPr>
              <w:pPrChange w:id="7554" w:author="Gidon Kupietzky" w:date="2025-02-13T17:45:00Z" w16du:dateUtc="2025-02-13T15:45:00Z">
                <w:pPr>
                  <w:spacing w:before="0" w:line="240" w:lineRule="auto"/>
                  <w:ind w:left="0"/>
                </w:pPr>
              </w:pPrChange>
            </w:pPr>
            <w:del w:id="7555" w:author="Gidon Kupietzky" w:date="2025-02-13T17:45:00Z" w16du:dateUtc="2025-02-13T15:45:00Z">
              <w:r w:rsidRPr="00DB73E0" w:rsidDel="004A2D26">
                <w:rPr>
                  <w:rFonts w:ascii="David" w:eastAsia="Times New Roman" w:hAnsi="David"/>
                  <w:color w:val="000000"/>
                  <w:rtl/>
                </w:rPr>
                <w:delText>גירסא 4 (241029)</w:delText>
              </w:r>
              <w:bookmarkStart w:id="7556" w:name="_Toc190881664"/>
              <w:bookmarkStart w:id="7557" w:name="_Toc190884377"/>
              <w:bookmarkEnd w:id="7556"/>
              <w:bookmarkEnd w:id="7557"/>
            </w:del>
          </w:p>
        </w:tc>
        <w:tc>
          <w:tcPr>
            <w:tcW w:w="2000" w:type="dxa"/>
            <w:noWrap/>
          </w:tcPr>
          <w:p w14:paraId="5E429B3E" w14:textId="722A43FD"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558" w:author="Gidon Kupietzky" w:date="2025-02-13T17:45:00Z" w16du:dateUtc="2025-02-13T15:45:00Z"/>
                <w:rFonts w:ascii="David" w:eastAsia="Times New Roman" w:hAnsi="David"/>
                <w:color w:val="000000"/>
                <w:rtl/>
              </w:rPr>
              <w:pPrChange w:id="7559"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560" w:author="Gidon Kupietzky" w:date="2025-02-13T17:45:00Z" w16du:dateUtc="2025-02-13T15:45:00Z">
              <w:r w:rsidRPr="00DB73E0" w:rsidDel="004A2D26">
                <w:rPr>
                  <w:rFonts w:ascii="David" w:eastAsia="Times New Roman" w:hAnsi="David"/>
                  <w:color w:val="000000"/>
                </w:rPr>
                <w:delText>331</w:delText>
              </w:r>
              <w:bookmarkStart w:id="7561" w:name="_Toc190881665"/>
              <w:bookmarkStart w:id="7562" w:name="_Toc190884378"/>
              <w:bookmarkEnd w:id="7561"/>
              <w:bookmarkEnd w:id="7562"/>
            </w:del>
          </w:p>
        </w:tc>
        <w:tc>
          <w:tcPr>
            <w:tcW w:w="2140" w:type="dxa"/>
            <w:noWrap/>
          </w:tcPr>
          <w:p w14:paraId="3C4A765C" w14:textId="5E17511C"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563" w:author="Gidon Kupietzky" w:date="2025-02-13T17:45:00Z" w16du:dateUtc="2025-02-13T15:45:00Z"/>
                <w:rFonts w:ascii="David" w:eastAsia="Times New Roman" w:hAnsi="David"/>
                <w:color w:val="000000"/>
              </w:rPr>
              <w:pPrChange w:id="7564"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565" w:author="Gidon Kupietzky" w:date="2025-02-13T17:45:00Z" w16du:dateUtc="2025-02-13T15:45:00Z">
              <w:r w:rsidRPr="00DB73E0" w:rsidDel="004A2D26">
                <w:rPr>
                  <w:rFonts w:ascii="David" w:eastAsia="Times New Roman" w:hAnsi="David"/>
                  <w:color w:val="000000"/>
                </w:rPr>
                <w:delText>67</w:delText>
              </w:r>
              <w:bookmarkStart w:id="7566" w:name="_Toc190881666"/>
              <w:bookmarkStart w:id="7567" w:name="_Toc190884379"/>
              <w:bookmarkEnd w:id="7566"/>
              <w:bookmarkEnd w:id="7567"/>
            </w:del>
          </w:p>
        </w:tc>
        <w:bookmarkStart w:id="7568" w:name="_Toc190881667"/>
        <w:bookmarkStart w:id="7569" w:name="_Toc190884380"/>
        <w:bookmarkEnd w:id="7568"/>
        <w:bookmarkEnd w:id="7569"/>
      </w:tr>
      <w:tr w:rsidR="00DB73E0" w:rsidRPr="00DB73E0" w:rsidDel="004A2D26" w14:paraId="3131825C" w14:textId="4F468E8E" w:rsidTr="00DB73E0">
        <w:trPr>
          <w:trHeight w:val="285"/>
          <w:del w:id="7570" w:author="Gidon Kupietzky" w:date="2025-02-13T17:45:00Z"/>
        </w:trPr>
        <w:tc>
          <w:tcPr>
            <w:cnfStyle w:val="001000000000" w:firstRow="0" w:lastRow="0" w:firstColumn="1" w:lastColumn="0" w:oddVBand="0" w:evenVBand="0" w:oddHBand="0" w:evenHBand="0" w:firstRowFirstColumn="0" w:firstRowLastColumn="0" w:lastRowFirstColumn="0" w:lastRowLastColumn="0"/>
            <w:tcW w:w="3460" w:type="dxa"/>
            <w:noWrap/>
          </w:tcPr>
          <w:p w14:paraId="41D85585" w14:textId="2B178289" w:rsidR="00DB73E0" w:rsidRPr="00DB73E0" w:rsidDel="004A2D26" w:rsidRDefault="00DB73E0">
            <w:pPr>
              <w:tabs>
                <w:tab w:val="left" w:pos="2446"/>
              </w:tabs>
              <w:spacing w:line="276" w:lineRule="auto"/>
              <w:rPr>
                <w:del w:id="7571" w:author="Gidon Kupietzky" w:date="2025-02-13T17:45:00Z" w16du:dateUtc="2025-02-13T15:45:00Z"/>
                <w:rFonts w:ascii="David" w:eastAsia="Times New Roman" w:hAnsi="David"/>
                <w:color w:val="000000"/>
              </w:rPr>
              <w:pPrChange w:id="7572" w:author="Gidon Kupietzky" w:date="2025-02-13T17:45:00Z" w16du:dateUtc="2025-02-13T15:45:00Z">
                <w:pPr>
                  <w:spacing w:before="0" w:line="240" w:lineRule="auto"/>
                  <w:ind w:left="0"/>
                </w:pPr>
              </w:pPrChange>
            </w:pPr>
            <w:del w:id="7573" w:author="Gidon Kupietzky" w:date="2025-02-13T17:45:00Z" w16du:dateUtc="2025-02-13T15:45:00Z">
              <w:r w:rsidRPr="00DB73E0" w:rsidDel="004A2D26">
                <w:rPr>
                  <w:rFonts w:ascii="David" w:eastAsia="Times New Roman" w:hAnsi="David"/>
                  <w:color w:val="000000"/>
                  <w:rtl/>
                </w:rPr>
                <w:delText>סקר כוח אדם 2020 לוח 2.38</w:delText>
              </w:r>
              <w:bookmarkStart w:id="7574" w:name="_Toc190881668"/>
              <w:bookmarkStart w:id="7575" w:name="_Toc190884381"/>
              <w:bookmarkEnd w:id="7574"/>
              <w:bookmarkEnd w:id="7575"/>
            </w:del>
          </w:p>
        </w:tc>
        <w:tc>
          <w:tcPr>
            <w:tcW w:w="2000" w:type="dxa"/>
            <w:noWrap/>
          </w:tcPr>
          <w:p w14:paraId="2355AC87" w14:textId="157638E3" w:rsidR="00DB73E0" w:rsidRPr="00DB73E0" w:rsidDel="004A2D26" w:rsidRDefault="00DB73E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576" w:author="Gidon Kupietzky" w:date="2025-02-13T17:45:00Z" w16du:dateUtc="2025-02-13T15:45:00Z"/>
                <w:rFonts w:ascii="David" w:eastAsia="Times New Roman" w:hAnsi="David"/>
                <w:color w:val="000000"/>
                <w:rtl/>
              </w:rPr>
              <w:pPrChange w:id="7577"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578" w:author="Gidon Kupietzky" w:date="2025-02-13T17:45:00Z" w16du:dateUtc="2025-02-13T15:45:00Z">
              <w:r w:rsidRPr="00DB73E0" w:rsidDel="004A2D26">
                <w:rPr>
                  <w:rFonts w:ascii="David" w:eastAsia="Times New Roman" w:hAnsi="David"/>
                  <w:color w:val="000000"/>
                </w:rPr>
                <w:delText>396</w:delText>
              </w:r>
              <w:bookmarkStart w:id="7579" w:name="_Toc190881669"/>
              <w:bookmarkStart w:id="7580" w:name="_Toc190884382"/>
              <w:bookmarkEnd w:id="7579"/>
              <w:bookmarkEnd w:id="7580"/>
            </w:del>
          </w:p>
        </w:tc>
        <w:tc>
          <w:tcPr>
            <w:tcW w:w="2140" w:type="dxa"/>
            <w:noWrap/>
          </w:tcPr>
          <w:p w14:paraId="28C88F63" w14:textId="52A2EC0D" w:rsidR="00DB73E0" w:rsidRPr="00DB73E0" w:rsidDel="004A2D26" w:rsidRDefault="00DB73E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581" w:author="Gidon Kupietzky" w:date="2025-02-13T17:45:00Z" w16du:dateUtc="2025-02-13T15:45:00Z"/>
                <w:rFonts w:ascii="David" w:eastAsia="Times New Roman" w:hAnsi="David"/>
                <w:color w:val="000000"/>
              </w:rPr>
              <w:pPrChange w:id="7582"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583" w:author="Gidon Kupietzky" w:date="2025-02-13T17:45:00Z" w16du:dateUtc="2025-02-13T15:45:00Z">
              <w:r w:rsidRPr="00DB73E0" w:rsidDel="004A2D26">
                <w:rPr>
                  <w:rFonts w:ascii="David" w:eastAsia="Times New Roman" w:hAnsi="David"/>
                  <w:color w:val="000000"/>
                </w:rPr>
                <w:delText>82</w:delText>
              </w:r>
              <w:bookmarkStart w:id="7584" w:name="_Toc190881670"/>
              <w:bookmarkStart w:id="7585" w:name="_Toc190884383"/>
              <w:bookmarkEnd w:id="7584"/>
              <w:bookmarkEnd w:id="7585"/>
            </w:del>
          </w:p>
        </w:tc>
        <w:bookmarkStart w:id="7586" w:name="_Toc190881671"/>
        <w:bookmarkStart w:id="7587" w:name="_Toc190884384"/>
        <w:bookmarkEnd w:id="7586"/>
        <w:bookmarkEnd w:id="7587"/>
      </w:tr>
      <w:tr w:rsidR="00DB73E0" w:rsidRPr="00DB73E0" w:rsidDel="004A2D26" w14:paraId="1D0ED41B" w14:textId="53B7F6D0" w:rsidTr="00DB73E0">
        <w:trPr>
          <w:cnfStyle w:val="000000100000" w:firstRow="0" w:lastRow="0" w:firstColumn="0" w:lastColumn="0" w:oddVBand="0" w:evenVBand="0" w:oddHBand="1" w:evenHBand="0" w:firstRowFirstColumn="0" w:firstRowLastColumn="0" w:lastRowFirstColumn="0" w:lastRowLastColumn="0"/>
          <w:trHeight w:val="285"/>
          <w:del w:id="7588" w:author="Gidon Kupietzky" w:date="2025-02-13T17:45:00Z"/>
        </w:trPr>
        <w:tc>
          <w:tcPr>
            <w:cnfStyle w:val="001000000000" w:firstRow="0" w:lastRow="0" w:firstColumn="1" w:lastColumn="0" w:oddVBand="0" w:evenVBand="0" w:oddHBand="0" w:evenHBand="0" w:firstRowFirstColumn="0" w:firstRowLastColumn="0" w:lastRowFirstColumn="0" w:lastRowLastColumn="0"/>
            <w:tcW w:w="3460" w:type="dxa"/>
            <w:noWrap/>
          </w:tcPr>
          <w:p w14:paraId="5362E281" w14:textId="53C776A2" w:rsidR="00DB73E0" w:rsidRPr="00DB73E0" w:rsidDel="004A2D26" w:rsidRDefault="00DB73E0">
            <w:pPr>
              <w:tabs>
                <w:tab w:val="left" w:pos="2446"/>
              </w:tabs>
              <w:spacing w:line="276" w:lineRule="auto"/>
              <w:rPr>
                <w:del w:id="7589" w:author="Gidon Kupietzky" w:date="2025-02-13T17:45:00Z" w16du:dateUtc="2025-02-13T15:45:00Z"/>
                <w:rFonts w:ascii="David" w:eastAsia="Times New Roman" w:hAnsi="David"/>
                <w:color w:val="000000"/>
              </w:rPr>
              <w:pPrChange w:id="7590" w:author="Gidon Kupietzky" w:date="2025-02-13T17:45:00Z" w16du:dateUtc="2025-02-13T15:45:00Z">
                <w:pPr>
                  <w:spacing w:before="0" w:line="240" w:lineRule="auto"/>
                  <w:ind w:left="0"/>
                </w:pPr>
              </w:pPrChange>
            </w:pPr>
            <w:del w:id="7591" w:author="Gidon Kupietzky" w:date="2025-02-13T17:45:00Z" w16du:dateUtc="2025-02-13T15:45:00Z">
              <w:r w:rsidRPr="00DB73E0" w:rsidDel="004A2D26">
                <w:rPr>
                  <w:rFonts w:ascii="David" w:eastAsia="Times New Roman" w:hAnsi="David"/>
                  <w:color w:val="000000"/>
                  <w:rtl/>
                </w:rPr>
                <w:delText>מקדם מקומות עבודה מעורך למועסקים</w:delText>
              </w:r>
              <w:bookmarkStart w:id="7592" w:name="_Toc190881672"/>
              <w:bookmarkStart w:id="7593" w:name="_Toc190884385"/>
              <w:bookmarkEnd w:id="7592"/>
              <w:bookmarkEnd w:id="7593"/>
            </w:del>
          </w:p>
        </w:tc>
        <w:tc>
          <w:tcPr>
            <w:tcW w:w="2000" w:type="dxa"/>
            <w:noWrap/>
          </w:tcPr>
          <w:p w14:paraId="13985BF6" w14:textId="0FC70AD6"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594" w:author="Gidon Kupietzky" w:date="2025-02-13T17:45:00Z" w16du:dateUtc="2025-02-13T15:45:00Z"/>
                <w:rFonts w:ascii="David" w:eastAsia="Times New Roman" w:hAnsi="David"/>
                <w:color w:val="000000"/>
                <w:rtl/>
              </w:rPr>
              <w:pPrChange w:id="759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596" w:author="Gidon Kupietzky" w:date="2025-02-13T17:45:00Z" w16du:dateUtc="2025-02-13T15:45:00Z">
              <w:r w:rsidRPr="00DB73E0" w:rsidDel="004A2D26">
                <w:rPr>
                  <w:rFonts w:ascii="David" w:eastAsia="Times New Roman" w:hAnsi="David"/>
                  <w:color w:val="000000"/>
                </w:rPr>
                <w:delText>84%</w:delText>
              </w:r>
              <w:bookmarkStart w:id="7597" w:name="_Toc190881673"/>
              <w:bookmarkStart w:id="7598" w:name="_Toc190884386"/>
              <w:bookmarkEnd w:id="7597"/>
              <w:bookmarkEnd w:id="7598"/>
            </w:del>
          </w:p>
        </w:tc>
        <w:tc>
          <w:tcPr>
            <w:tcW w:w="2140" w:type="dxa"/>
            <w:noWrap/>
          </w:tcPr>
          <w:p w14:paraId="570CB1D3" w14:textId="6BC3DB10"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599" w:author="Gidon Kupietzky" w:date="2025-02-13T17:45:00Z" w16du:dateUtc="2025-02-13T15:45:00Z"/>
                <w:rFonts w:ascii="David" w:eastAsia="Times New Roman" w:hAnsi="David"/>
                <w:color w:val="000000"/>
              </w:rPr>
              <w:pPrChange w:id="760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601" w:author="Gidon Kupietzky" w:date="2025-02-13T17:45:00Z" w16du:dateUtc="2025-02-13T15:45:00Z">
              <w:r w:rsidRPr="00DB73E0" w:rsidDel="004A2D26">
                <w:rPr>
                  <w:rFonts w:ascii="David" w:eastAsia="Times New Roman" w:hAnsi="David"/>
                  <w:color w:val="000000"/>
                </w:rPr>
                <w:delText>81%</w:delText>
              </w:r>
              <w:bookmarkStart w:id="7602" w:name="_Toc190881674"/>
              <w:bookmarkStart w:id="7603" w:name="_Toc190884387"/>
              <w:bookmarkEnd w:id="7602"/>
              <w:bookmarkEnd w:id="7603"/>
            </w:del>
          </w:p>
        </w:tc>
        <w:bookmarkStart w:id="7604" w:name="_Toc190881675"/>
        <w:bookmarkStart w:id="7605" w:name="_Toc190884388"/>
        <w:bookmarkEnd w:id="7604"/>
        <w:bookmarkEnd w:id="7605"/>
      </w:tr>
    </w:tbl>
    <w:p w14:paraId="5BEE7811" w14:textId="53846918" w:rsidR="00DB73E0" w:rsidDel="004A2D26" w:rsidRDefault="00DB73E0">
      <w:pPr>
        <w:tabs>
          <w:tab w:val="left" w:pos="2446"/>
        </w:tabs>
        <w:spacing w:line="276" w:lineRule="auto"/>
        <w:rPr>
          <w:del w:id="7606" w:author="Gidon Kupietzky" w:date="2025-02-13T17:45:00Z" w16du:dateUtc="2025-02-13T15:45:00Z"/>
          <w:rtl/>
        </w:rPr>
        <w:pPrChange w:id="7607" w:author="Gidon Kupietzky" w:date="2025-02-13T17:45:00Z" w16du:dateUtc="2025-02-13T15:45:00Z">
          <w:pPr/>
        </w:pPrChange>
      </w:pPr>
      <w:bookmarkStart w:id="7608" w:name="_Toc190881676"/>
      <w:bookmarkStart w:id="7609" w:name="_Toc190884389"/>
      <w:bookmarkEnd w:id="7608"/>
      <w:bookmarkEnd w:id="7609"/>
    </w:p>
    <w:tbl>
      <w:tblPr>
        <w:tblStyle w:val="4-5"/>
        <w:bidiVisual/>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0"/>
        <w:gridCol w:w="2000"/>
        <w:gridCol w:w="2140"/>
        <w:gridCol w:w="1176"/>
      </w:tblGrid>
      <w:tr w:rsidR="00DB73E0" w:rsidRPr="00DB73E0" w:rsidDel="004A2D26" w14:paraId="4AF0C2DB" w14:textId="11B141B4" w:rsidTr="00DD7311">
        <w:trPr>
          <w:cnfStyle w:val="100000000000" w:firstRow="1" w:lastRow="0" w:firstColumn="0" w:lastColumn="0" w:oddVBand="0" w:evenVBand="0" w:oddHBand="0" w:evenHBand="0" w:firstRowFirstColumn="0" w:firstRowLastColumn="0" w:lastRowFirstColumn="0" w:lastRowLastColumn="0"/>
          <w:trHeight w:val="285"/>
          <w:del w:id="7610" w:author="Gidon Kupietzky" w:date="2025-02-13T17:45:00Z"/>
        </w:trPr>
        <w:tc>
          <w:tcPr>
            <w:cnfStyle w:val="001000000000" w:firstRow="0" w:lastRow="0" w:firstColumn="1" w:lastColumn="0" w:oddVBand="0" w:evenVBand="0" w:oddHBand="0" w:evenHBand="0" w:firstRowFirstColumn="0" w:firstRowLastColumn="0" w:lastRowFirstColumn="0" w:lastRowLastColumn="0"/>
            <w:tcW w:w="0" w:type="dxa"/>
            <w:noWrap/>
            <w:hideMark/>
          </w:tcPr>
          <w:p w14:paraId="67F781B8" w14:textId="21F87406" w:rsidR="00DB73E0" w:rsidRPr="00DB73E0" w:rsidDel="004A2D26" w:rsidRDefault="00DB73E0">
            <w:pPr>
              <w:tabs>
                <w:tab w:val="left" w:pos="2446"/>
              </w:tabs>
              <w:spacing w:line="276" w:lineRule="auto"/>
              <w:rPr>
                <w:del w:id="7611" w:author="Gidon Kupietzky" w:date="2025-02-13T17:45:00Z" w16du:dateUtc="2025-02-13T15:45:00Z"/>
                <w:rFonts w:ascii="David" w:eastAsia="Times New Roman" w:hAnsi="David"/>
                <w:color w:val="000000"/>
              </w:rPr>
              <w:pPrChange w:id="7612" w:author="Gidon Kupietzky" w:date="2025-02-13T17:45:00Z" w16du:dateUtc="2025-02-13T15:45:00Z">
                <w:pPr>
                  <w:spacing w:before="0" w:line="240" w:lineRule="auto"/>
                  <w:ind w:left="0"/>
                </w:pPr>
              </w:pPrChange>
            </w:pPr>
            <w:del w:id="7613" w:author="Gidon Kupietzky" w:date="2025-02-13T17:45:00Z" w16du:dateUtc="2025-02-13T15:45:00Z">
              <w:r w:rsidRPr="00DB73E0" w:rsidDel="004A2D26">
                <w:rPr>
                  <w:rFonts w:ascii="David" w:eastAsia="Times New Roman" w:hAnsi="David"/>
                  <w:color w:val="000000"/>
                  <w:rtl/>
                </w:rPr>
                <w:delText xml:space="preserve">מקור </w:delText>
              </w:r>
              <w:r w:rsidR="006323F7" w:rsidDel="004A2D26">
                <w:rPr>
                  <w:rFonts w:ascii="David" w:eastAsia="Times New Roman" w:hAnsi="David" w:hint="cs"/>
                  <w:color w:val="000000"/>
                  <w:rtl/>
                </w:rPr>
                <w:delText>הנתונים</w:delText>
              </w:r>
              <w:bookmarkStart w:id="7614" w:name="_Toc190881677"/>
              <w:bookmarkStart w:id="7615" w:name="_Toc190884390"/>
              <w:bookmarkEnd w:id="7614"/>
              <w:bookmarkEnd w:id="7615"/>
            </w:del>
          </w:p>
        </w:tc>
        <w:tc>
          <w:tcPr>
            <w:tcW w:w="0" w:type="dxa"/>
            <w:noWrap/>
            <w:hideMark/>
          </w:tcPr>
          <w:p w14:paraId="1D385AFE" w14:textId="1D497C41" w:rsidR="00DB73E0" w:rsidRPr="00DB73E0" w:rsidDel="004A2D26" w:rsidRDefault="00DB73E0">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7616" w:author="Gidon Kupietzky" w:date="2025-02-13T17:45:00Z" w16du:dateUtc="2025-02-13T15:45:00Z"/>
                <w:rFonts w:ascii="David" w:eastAsia="Times New Roman" w:hAnsi="David"/>
                <w:color w:val="000000"/>
                <w:rtl/>
              </w:rPr>
              <w:pPrChange w:id="7617" w:author="Gidon Kupietzky" w:date="2025-02-13T17:45:00Z" w16du:dateUtc="2025-02-13T15:45:00Z">
                <w:pPr>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7618" w:author="Gidon Kupietzky" w:date="2025-02-13T17:45:00Z" w16du:dateUtc="2025-02-13T15:45:00Z">
              <w:r w:rsidRPr="00DB73E0" w:rsidDel="004A2D26">
                <w:rPr>
                  <w:rFonts w:ascii="David" w:eastAsia="Times New Roman" w:hAnsi="David"/>
                  <w:color w:val="000000"/>
                  <w:rtl/>
                </w:rPr>
                <w:delText>העיר ירושלים (סה"כ)</w:delText>
              </w:r>
              <w:bookmarkStart w:id="7619" w:name="_Toc190881678"/>
              <w:bookmarkStart w:id="7620" w:name="_Toc190884391"/>
              <w:bookmarkEnd w:id="7619"/>
              <w:bookmarkEnd w:id="7620"/>
            </w:del>
          </w:p>
        </w:tc>
        <w:tc>
          <w:tcPr>
            <w:tcW w:w="0" w:type="dxa"/>
            <w:noWrap/>
            <w:hideMark/>
          </w:tcPr>
          <w:p w14:paraId="16079260" w14:textId="09A07404" w:rsidR="00DB73E0" w:rsidRPr="00DB73E0" w:rsidDel="004A2D26" w:rsidRDefault="00DB73E0">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7621" w:author="Gidon Kupietzky" w:date="2025-02-13T17:45:00Z" w16du:dateUtc="2025-02-13T15:45:00Z"/>
                <w:rFonts w:ascii="David" w:eastAsia="Times New Roman" w:hAnsi="David"/>
                <w:color w:val="000000"/>
                <w:rtl/>
              </w:rPr>
              <w:pPrChange w:id="7622" w:author="Gidon Kupietzky" w:date="2025-02-13T17:45:00Z" w16du:dateUtc="2025-02-13T15:45:00Z">
                <w:pPr>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7623" w:author="Gidon Kupietzky" w:date="2025-02-13T17:45:00Z" w16du:dateUtc="2025-02-13T15:45:00Z">
              <w:r w:rsidRPr="00DB73E0" w:rsidDel="004A2D26">
                <w:rPr>
                  <w:rFonts w:ascii="David" w:eastAsia="Times New Roman" w:hAnsi="David"/>
                  <w:color w:val="000000"/>
                  <w:rtl/>
                </w:rPr>
                <w:delText>יהודים</w:delText>
              </w:r>
              <w:bookmarkStart w:id="7624" w:name="_Toc190881679"/>
              <w:bookmarkStart w:id="7625" w:name="_Toc190884392"/>
              <w:bookmarkEnd w:id="7624"/>
              <w:bookmarkEnd w:id="7625"/>
            </w:del>
          </w:p>
        </w:tc>
        <w:tc>
          <w:tcPr>
            <w:tcW w:w="0" w:type="dxa"/>
            <w:noWrap/>
            <w:hideMark/>
          </w:tcPr>
          <w:p w14:paraId="3B872705" w14:textId="77B5BA19" w:rsidR="00DB73E0" w:rsidRPr="00DB73E0" w:rsidDel="004A2D26" w:rsidRDefault="00DB73E0">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7626" w:author="Gidon Kupietzky" w:date="2025-02-13T17:45:00Z" w16du:dateUtc="2025-02-13T15:45:00Z"/>
                <w:rFonts w:ascii="David" w:eastAsia="Times New Roman" w:hAnsi="David"/>
                <w:color w:val="000000"/>
                <w:rtl/>
              </w:rPr>
              <w:pPrChange w:id="7627" w:author="Gidon Kupietzky" w:date="2025-02-13T17:45:00Z" w16du:dateUtc="2025-02-13T15:45:00Z">
                <w:pPr>
                  <w:spacing w:before="0" w:line="240" w:lineRule="auto"/>
                  <w:ind w:left="0"/>
                  <w:cnfStyle w:val="100000000000" w:firstRow="1" w:lastRow="0" w:firstColumn="0" w:lastColumn="0" w:oddVBand="0" w:evenVBand="0" w:oddHBand="0" w:evenHBand="0" w:firstRowFirstColumn="0" w:firstRowLastColumn="0" w:lastRowFirstColumn="0" w:lastRowLastColumn="0"/>
                </w:pPr>
              </w:pPrChange>
            </w:pPr>
            <w:del w:id="7628" w:author="Gidon Kupietzky" w:date="2025-02-13T17:45:00Z" w16du:dateUtc="2025-02-13T15:45:00Z">
              <w:r w:rsidRPr="00DB73E0" w:rsidDel="004A2D26">
                <w:rPr>
                  <w:rFonts w:ascii="David" w:eastAsia="Times New Roman" w:hAnsi="David"/>
                  <w:color w:val="000000"/>
                  <w:rtl/>
                </w:rPr>
                <w:delText>ערבים</w:delText>
              </w:r>
              <w:bookmarkStart w:id="7629" w:name="_Toc190881680"/>
              <w:bookmarkStart w:id="7630" w:name="_Toc190884393"/>
              <w:bookmarkEnd w:id="7629"/>
              <w:bookmarkEnd w:id="7630"/>
            </w:del>
          </w:p>
        </w:tc>
        <w:bookmarkStart w:id="7631" w:name="_Toc190881681"/>
        <w:bookmarkStart w:id="7632" w:name="_Toc190884394"/>
        <w:bookmarkEnd w:id="7631"/>
        <w:bookmarkEnd w:id="7632"/>
      </w:tr>
      <w:tr w:rsidR="00DB73E0" w:rsidRPr="00DB73E0" w:rsidDel="004A2D26" w14:paraId="17471EC9" w14:textId="222CF404" w:rsidTr="00DB73E0">
        <w:trPr>
          <w:cnfStyle w:val="000000100000" w:firstRow="0" w:lastRow="0" w:firstColumn="0" w:lastColumn="0" w:oddVBand="0" w:evenVBand="0" w:oddHBand="1" w:evenHBand="0" w:firstRowFirstColumn="0" w:firstRowLastColumn="0" w:lastRowFirstColumn="0" w:lastRowLastColumn="0"/>
          <w:trHeight w:val="285"/>
          <w:del w:id="7633" w:author="Gidon Kupietzky" w:date="2025-02-13T17:45:00Z"/>
        </w:trPr>
        <w:tc>
          <w:tcPr>
            <w:cnfStyle w:val="001000000000" w:firstRow="0" w:lastRow="0" w:firstColumn="1" w:lastColumn="0" w:oddVBand="0" w:evenVBand="0" w:oddHBand="0" w:evenHBand="0" w:firstRowFirstColumn="0" w:firstRowLastColumn="0" w:lastRowFirstColumn="0" w:lastRowLastColumn="0"/>
            <w:tcW w:w="3460" w:type="dxa"/>
            <w:noWrap/>
            <w:hideMark/>
          </w:tcPr>
          <w:p w14:paraId="117035CF" w14:textId="1C541ACE" w:rsidR="00DB73E0" w:rsidRPr="00DB73E0" w:rsidDel="004A2D26" w:rsidRDefault="00DB73E0">
            <w:pPr>
              <w:tabs>
                <w:tab w:val="left" w:pos="2446"/>
              </w:tabs>
              <w:spacing w:line="276" w:lineRule="auto"/>
              <w:rPr>
                <w:del w:id="7634" w:author="Gidon Kupietzky" w:date="2025-02-13T17:45:00Z" w16du:dateUtc="2025-02-13T15:45:00Z"/>
                <w:rFonts w:ascii="David" w:eastAsia="Times New Roman" w:hAnsi="David"/>
                <w:color w:val="000000"/>
                <w:rtl/>
              </w:rPr>
              <w:pPrChange w:id="7635" w:author="Gidon Kupietzky" w:date="2025-02-13T17:45:00Z" w16du:dateUtc="2025-02-13T15:45:00Z">
                <w:pPr>
                  <w:spacing w:before="0" w:line="240" w:lineRule="auto"/>
                  <w:ind w:left="0"/>
                </w:pPr>
              </w:pPrChange>
            </w:pPr>
            <w:del w:id="7636" w:author="Gidon Kupietzky" w:date="2025-02-13T17:45:00Z" w16du:dateUtc="2025-02-13T15:45:00Z">
              <w:r w:rsidRPr="00DB73E0" w:rsidDel="004A2D26">
                <w:rPr>
                  <w:rFonts w:ascii="David" w:eastAsia="Times New Roman" w:hAnsi="David"/>
                  <w:color w:val="000000"/>
                  <w:rtl/>
                </w:rPr>
                <w:delText>גירסא 4 (241029)</w:delText>
              </w:r>
              <w:bookmarkStart w:id="7637" w:name="_Toc190881682"/>
              <w:bookmarkStart w:id="7638" w:name="_Toc190884395"/>
              <w:bookmarkEnd w:id="7637"/>
              <w:bookmarkEnd w:id="7638"/>
            </w:del>
          </w:p>
        </w:tc>
        <w:tc>
          <w:tcPr>
            <w:tcW w:w="2000" w:type="dxa"/>
            <w:noWrap/>
            <w:hideMark/>
          </w:tcPr>
          <w:p w14:paraId="18CD0F68" w14:textId="30095DC0"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639" w:author="Gidon Kupietzky" w:date="2025-02-13T17:45:00Z" w16du:dateUtc="2025-02-13T15:45:00Z"/>
                <w:rFonts w:ascii="David" w:eastAsia="Times New Roman" w:hAnsi="David"/>
                <w:color w:val="000000"/>
                <w:rtl/>
              </w:rPr>
              <w:pPrChange w:id="764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641" w:author="Gidon Kupietzky" w:date="2025-02-13T17:45:00Z" w16du:dateUtc="2025-02-13T15:45:00Z">
              <w:r w:rsidRPr="00DB73E0" w:rsidDel="004A2D26">
                <w:rPr>
                  <w:rFonts w:ascii="David" w:eastAsia="Times New Roman" w:hAnsi="David"/>
                  <w:color w:val="000000"/>
                </w:rPr>
                <w:delText>291</w:delText>
              </w:r>
              <w:bookmarkStart w:id="7642" w:name="_Toc190881683"/>
              <w:bookmarkStart w:id="7643" w:name="_Toc190884396"/>
              <w:bookmarkEnd w:id="7642"/>
              <w:bookmarkEnd w:id="7643"/>
            </w:del>
          </w:p>
        </w:tc>
        <w:tc>
          <w:tcPr>
            <w:tcW w:w="2140" w:type="dxa"/>
            <w:noWrap/>
            <w:hideMark/>
          </w:tcPr>
          <w:p w14:paraId="0DD4CE05" w14:textId="26A66B28"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644" w:author="Gidon Kupietzky" w:date="2025-02-13T17:45:00Z" w16du:dateUtc="2025-02-13T15:45:00Z"/>
                <w:rFonts w:ascii="David" w:eastAsia="Times New Roman" w:hAnsi="David"/>
                <w:color w:val="000000"/>
              </w:rPr>
              <w:pPrChange w:id="7645"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646" w:author="Gidon Kupietzky" w:date="2025-02-13T17:45:00Z" w16du:dateUtc="2025-02-13T15:45:00Z">
              <w:r w:rsidRPr="00DB73E0" w:rsidDel="004A2D26">
                <w:rPr>
                  <w:rFonts w:ascii="David" w:eastAsia="Times New Roman" w:hAnsi="David"/>
                  <w:color w:val="000000"/>
                </w:rPr>
                <w:delText>229</w:delText>
              </w:r>
              <w:bookmarkStart w:id="7647" w:name="_Toc190881684"/>
              <w:bookmarkStart w:id="7648" w:name="_Toc190884397"/>
              <w:bookmarkEnd w:id="7647"/>
              <w:bookmarkEnd w:id="7648"/>
            </w:del>
          </w:p>
        </w:tc>
        <w:tc>
          <w:tcPr>
            <w:tcW w:w="1120" w:type="dxa"/>
            <w:noWrap/>
            <w:hideMark/>
          </w:tcPr>
          <w:p w14:paraId="37F04300" w14:textId="4420320D"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649" w:author="Gidon Kupietzky" w:date="2025-02-13T17:45:00Z" w16du:dateUtc="2025-02-13T15:45:00Z"/>
                <w:rFonts w:ascii="David" w:eastAsia="Times New Roman" w:hAnsi="David"/>
                <w:color w:val="000000"/>
              </w:rPr>
              <w:pPrChange w:id="7650"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651" w:author="Gidon Kupietzky" w:date="2025-02-13T17:45:00Z" w16du:dateUtc="2025-02-13T15:45:00Z">
              <w:r w:rsidRPr="00DB73E0" w:rsidDel="004A2D26">
                <w:rPr>
                  <w:rFonts w:ascii="David" w:eastAsia="Times New Roman" w:hAnsi="David"/>
                  <w:color w:val="000000"/>
                </w:rPr>
                <w:delText>63</w:delText>
              </w:r>
              <w:bookmarkStart w:id="7652" w:name="_Toc190881685"/>
              <w:bookmarkStart w:id="7653" w:name="_Toc190884398"/>
              <w:bookmarkEnd w:id="7652"/>
              <w:bookmarkEnd w:id="7653"/>
            </w:del>
          </w:p>
        </w:tc>
        <w:bookmarkStart w:id="7654" w:name="_Toc190881686"/>
        <w:bookmarkStart w:id="7655" w:name="_Toc190884399"/>
        <w:bookmarkEnd w:id="7654"/>
        <w:bookmarkEnd w:id="7655"/>
      </w:tr>
      <w:tr w:rsidR="00DB73E0" w:rsidRPr="00DB73E0" w:rsidDel="004A2D26" w14:paraId="5301F377" w14:textId="724396B6" w:rsidTr="00DB73E0">
        <w:trPr>
          <w:trHeight w:val="285"/>
          <w:del w:id="7656" w:author="Gidon Kupietzky" w:date="2025-02-13T17:45:00Z"/>
        </w:trPr>
        <w:tc>
          <w:tcPr>
            <w:cnfStyle w:val="001000000000" w:firstRow="0" w:lastRow="0" w:firstColumn="1" w:lastColumn="0" w:oddVBand="0" w:evenVBand="0" w:oddHBand="0" w:evenHBand="0" w:firstRowFirstColumn="0" w:firstRowLastColumn="0" w:lastRowFirstColumn="0" w:lastRowLastColumn="0"/>
            <w:tcW w:w="3460" w:type="dxa"/>
            <w:noWrap/>
            <w:hideMark/>
          </w:tcPr>
          <w:p w14:paraId="1E74B8F2" w14:textId="7D4063A6" w:rsidR="00DB73E0" w:rsidRPr="00DB73E0" w:rsidDel="004A2D26" w:rsidRDefault="00DB73E0">
            <w:pPr>
              <w:tabs>
                <w:tab w:val="left" w:pos="2446"/>
              </w:tabs>
              <w:spacing w:line="276" w:lineRule="auto"/>
              <w:rPr>
                <w:del w:id="7657" w:author="Gidon Kupietzky" w:date="2025-02-13T17:45:00Z" w16du:dateUtc="2025-02-13T15:45:00Z"/>
                <w:rFonts w:ascii="David" w:eastAsia="Times New Roman" w:hAnsi="David"/>
                <w:color w:val="000000"/>
              </w:rPr>
              <w:pPrChange w:id="7658" w:author="Gidon Kupietzky" w:date="2025-02-13T17:45:00Z" w16du:dateUtc="2025-02-13T15:45:00Z">
                <w:pPr>
                  <w:spacing w:before="0" w:line="240" w:lineRule="auto"/>
                  <w:ind w:left="0"/>
                </w:pPr>
              </w:pPrChange>
            </w:pPr>
            <w:del w:id="7659" w:author="Gidon Kupietzky" w:date="2025-02-13T17:45:00Z" w16du:dateUtc="2025-02-13T15:45:00Z">
              <w:r w:rsidRPr="00DB73E0" w:rsidDel="004A2D26">
                <w:rPr>
                  <w:rFonts w:ascii="David" w:eastAsia="Times New Roman" w:hAnsi="David"/>
                  <w:color w:val="000000"/>
                  <w:rtl/>
                </w:rPr>
                <w:delText>סקר כוח אדם 2020 לוח 2.38</w:delText>
              </w:r>
              <w:bookmarkStart w:id="7660" w:name="_Toc190881687"/>
              <w:bookmarkStart w:id="7661" w:name="_Toc190884400"/>
              <w:bookmarkEnd w:id="7660"/>
              <w:bookmarkEnd w:id="7661"/>
            </w:del>
          </w:p>
        </w:tc>
        <w:tc>
          <w:tcPr>
            <w:tcW w:w="2000" w:type="dxa"/>
            <w:noWrap/>
            <w:hideMark/>
          </w:tcPr>
          <w:p w14:paraId="7EE7F107" w14:textId="56E0EFDD" w:rsidR="00DB73E0" w:rsidRPr="00DB73E0" w:rsidDel="004A2D26" w:rsidRDefault="00DB73E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662" w:author="Gidon Kupietzky" w:date="2025-02-13T17:45:00Z" w16du:dateUtc="2025-02-13T15:45:00Z"/>
                <w:rFonts w:ascii="David" w:eastAsia="Times New Roman" w:hAnsi="David"/>
                <w:color w:val="000000"/>
                <w:rtl/>
              </w:rPr>
              <w:pPrChange w:id="766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664" w:author="Gidon Kupietzky" w:date="2025-02-13T17:45:00Z" w16du:dateUtc="2025-02-13T15:45:00Z">
              <w:r w:rsidRPr="00DB73E0" w:rsidDel="004A2D26">
                <w:rPr>
                  <w:rFonts w:ascii="David" w:eastAsia="Times New Roman" w:hAnsi="David"/>
                  <w:color w:val="000000"/>
                </w:rPr>
                <w:delText>344</w:delText>
              </w:r>
              <w:bookmarkStart w:id="7665" w:name="_Toc190881688"/>
              <w:bookmarkStart w:id="7666" w:name="_Toc190884401"/>
              <w:bookmarkEnd w:id="7665"/>
              <w:bookmarkEnd w:id="7666"/>
            </w:del>
          </w:p>
        </w:tc>
        <w:tc>
          <w:tcPr>
            <w:tcW w:w="2140" w:type="dxa"/>
            <w:noWrap/>
            <w:hideMark/>
          </w:tcPr>
          <w:p w14:paraId="2316A6EF" w14:textId="67276AD6" w:rsidR="00DB73E0" w:rsidRPr="00DB73E0" w:rsidDel="004A2D26" w:rsidRDefault="00DB73E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667" w:author="Gidon Kupietzky" w:date="2025-02-13T17:45:00Z" w16du:dateUtc="2025-02-13T15:45:00Z"/>
                <w:rFonts w:ascii="David" w:eastAsia="Times New Roman" w:hAnsi="David"/>
                <w:color w:val="000000"/>
              </w:rPr>
              <w:pPrChange w:id="7668"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669" w:author="Gidon Kupietzky" w:date="2025-02-13T17:45:00Z" w16du:dateUtc="2025-02-13T15:45:00Z">
              <w:r w:rsidRPr="00DB73E0" w:rsidDel="004A2D26">
                <w:rPr>
                  <w:rFonts w:ascii="David" w:eastAsia="Times New Roman" w:hAnsi="David"/>
                  <w:color w:val="000000"/>
                </w:rPr>
                <w:delText>260</w:delText>
              </w:r>
              <w:bookmarkStart w:id="7670" w:name="_Toc190881689"/>
              <w:bookmarkStart w:id="7671" w:name="_Toc190884402"/>
              <w:bookmarkEnd w:id="7670"/>
              <w:bookmarkEnd w:id="7671"/>
            </w:del>
          </w:p>
        </w:tc>
        <w:tc>
          <w:tcPr>
            <w:tcW w:w="1120" w:type="dxa"/>
            <w:noWrap/>
            <w:hideMark/>
          </w:tcPr>
          <w:p w14:paraId="370EEF5F" w14:textId="55567E99" w:rsidR="00DB73E0" w:rsidRPr="00DB73E0" w:rsidDel="004A2D26" w:rsidRDefault="00DB73E0">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672" w:author="Gidon Kupietzky" w:date="2025-02-13T17:45:00Z" w16du:dateUtc="2025-02-13T15:45:00Z"/>
                <w:rFonts w:ascii="David" w:eastAsia="Times New Roman" w:hAnsi="David"/>
                <w:color w:val="000000"/>
              </w:rPr>
              <w:pPrChange w:id="7673" w:author="Gidon Kupietzky" w:date="2025-02-13T17:45:00Z" w16du:dateUtc="2025-02-13T15:45:00Z">
                <w:pPr>
                  <w:bidi w:val="0"/>
                  <w:spacing w:before="0" w:line="240" w:lineRule="auto"/>
                  <w:ind w:left="0"/>
                  <w:jc w:val="right"/>
                  <w:cnfStyle w:val="000000000000" w:firstRow="0" w:lastRow="0" w:firstColumn="0" w:lastColumn="0" w:oddVBand="0" w:evenVBand="0" w:oddHBand="0" w:evenHBand="0" w:firstRowFirstColumn="0" w:firstRowLastColumn="0" w:lastRowFirstColumn="0" w:lastRowLastColumn="0"/>
                </w:pPr>
              </w:pPrChange>
            </w:pPr>
            <w:del w:id="7674" w:author="Gidon Kupietzky" w:date="2025-02-13T17:45:00Z" w16du:dateUtc="2025-02-13T15:45:00Z">
              <w:r w:rsidRPr="00DB73E0" w:rsidDel="004A2D26">
                <w:rPr>
                  <w:rFonts w:ascii="David" w:eastAsia="Times New Roman" w:hAnsi="David"/>
                  <w:color w:val="000000"/>
                </w:rPr>
                <w:delText>84</w:delText>
              </w:r>
              <w:bookmarkStart w:id="7675" w:name="_Toc190881690"/>
              <w:bookmarkStart w:id="7676" w:name="_Toc190884403"/>
              <w:bookmarkEnd w:id="7675"/>
              <w:bookmarkEnd w:id="7676"/>
            </w:del>
          </w:p>
        </w:tc>
        <w:bookmarkStart w:id="7677" w:name="_Toc190881691"/>
        <w:bookmarkStart w:id="7678" w:name="_Toc190884404"/>
        <w:bookmarkEnd w:id="7677"/>
        <w:bookmarkEnd w:id="7678"/>
      </w:tr>
      <w:tr w:rsidR="00DB73E0" w:rsidRPr="00DB73E0" w:rsidDel="004A2D26" w14:paraId="409B3D91" w14:textId="4B196D05" w:rsidTr="00DB73E0">
        <w:trPr>
          <w:cnfStyle w:val="000000100000" w:firstRow="0" w:lastRow="0" w:firstColumn="0" w:lastColumn="0" w:oddVBand="0" w:evenVBand="0" w:oddHBand="1" w:evenHBand="0" w:firstRowFirstColumn="0" w:firstRowLastColumn="0" w:lastRowFirstColumn="0" w:lastRowLastColumn="0"/>
          <w:trHeight w:val="285"/>
          <w:del w:id="7679" w:author="Gidon Kupietzky" w:date="2025-02-13T17:45:00Z"/>
        </w:trPr>
        <w:tc>
          <w:tcPr>
            <w:cnfStyle w:val="001000000000" w:firstRow="0" w:lastRow="0" w:firstColumn="1" w:lastColumn="0" w:oddVBand="0" w:evenVBand="0" w:oddHBand="0" w:evenHBand="0" w:firstRowFirstColumn="0" w:firstRowLastColumn="0" w:lastRowFirstColumn="0" w:lastRowLastColumn="0"/>
            <w:tcW w:w="3460" w:type="dxa"/>
            <w:noWrap/>
            <w:hideMark/>
          </w:tcPr>
          <w:p w14:paraId="0CE601E9" w14:textId="75F69D43" w:rsidR="00DB73E0" w:rsidRPr="00DB73E0" w:rsidDel="004A2D26" w:rsidRDefault="00DB73E0">
            <w:pPr>
              <w:tabs>
                <w:tab w:val="left" w:pos="2446"/>
              </w:tabs>
              <w:spacing w:line="276" w:lineRule="auto"/>
              <w:rPr>
                <w:del w:id="7680" w:author="Gidon Kupietzky" w:date="2025-02-13T17:45:00Z" w16du:dateUtc="2025-02-13T15:45:00Z"/>
                <w:rFonts w:ascii="David" w:eastAsia="Times New Roman" w:hAnsi="David"/>
                <w:color w:val="000000"/>
              </w:rPr>
              <w:pPrChange w:id="7681" w:author="Gidon Kupietzky" w:date="2025-02-13T17:45:00Z" w16du:dateUtc="2025-02-13T15:45:00Z">
                <w:pPr>
                  <w:spacing w:before="0" w:line="240" w:lineRule="auto"/>
                  <w:ind w:left="0"/>
                </w:pPr>
              </w:pPrChange>
            </w:pPr>
            <w:del w:id="7682" w:author="Gidon Kupietzky" w:date="2025-02-13T17:45:00Z" w16du:dateUtc="2025-02-13T15:45:00Z">
              <w:r w:rsidRPr="00DB73E0" w:rsidDel="004A2D26">
                <w:rPr>
                  <w:rFonts w:ascii="David" w:eastAsia="Times New Roman" w:hAnsi="David"/>
                  <w:color w:val="000000"/>
                  <w:rtl/>
                </w:rPr>
                <w:delText>מקדם מקומות עבודה מעורך למועסקים</w:delText>
              </w:r>
              <w:bookmarkStart w:id="7683" w:name="_Toc190881692"/>
              <w:bookmarkStart w:id="7684" w:name="_Toc190884405"/>
              <w:bookmarkEnd w:id="7683"/>
              <w:bookmarkEnd w:id="7684"/>
            </w:del>
          </w:p>
        </w:tc>
        <w:tc>
          <w:tcPr>
            <w:tcW w:w="2000" w:type="dxa"/>
            <w:noWrap/>
            <w:hideMark/>
          </w:tcPr>
          <w:p w14:paraId="6EE40DC6" w14:textId="2D565D8F"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685" w:author="Gidon Kupietzky" w:date="2025-02-13T17:45:00Z" w16du:dateUtc="2025-02-13T15:45:00Z"/>
                <w:rFonts w:ascii="David" w:eastAsia="Times New Roman" w:hAnsi="David"/>
                <w:color w:val="000000"/>
                <w:rtl/>
              </w:rPr>
              <w:pPrChange w:id="768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687" w:author="Gidon Kupietzky" w:date="2025-02-13T17:45:00Z" w16du:dateUtc="2025-02-13T15:45:00Z">
              <w:r w:rsidRPr="00DB73E0" w:rsidDel="004A2D26">
                <w:rPr>
                  <w:rFonts w:ascii="David" w:eastAsia="Times New Roman" w:hAnsi="David"/>
                  <w:color w:val="000000"/>
                </w:rPr>
                <w:delText>85%</w:delText>
              </w:r>
              <w:bookmarkStart w:id="7688" w:name="_Toc190881693"/>
              <w:bookmarkStart w:id="7689" w:name="_Toc190884406"/>
              <w:bookmarkEnd w:id="7688"/>
              <w:bookmarkEnd w:id="7689"/>
            </w:del>
          </w:p>
        </w:tc>
        <w:tc>
          <w:tcPr>
            <w:tcW w:w="2140" w:type="dxa"/>
            <w:noWrap/>
            <w:hideMark/>
          </w:tcPr>
          <w:p w14:paraId="3DF165BB" w14:textId="484B2D77"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690" w:author="Gidon Kupietzky" w:date="2025-02-13T17:45:00Z" w16du:dateUtc="2025-02-13T15:45:00Z"/>
                <w:rFonts w:ascii="David" w:eastAsia="Times New Roman" w:hAnsi="David"/>
                <w:color w:val="000000"/>
              </w:rPr>
              <w:pPrChange w:id="7691"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692" w:author="Gidon Kupietzky" w:date="2025-02-13T17:45:00Z" w16du:dateUtc="2025-02-13T15:45:00Z">
              <w:r w:rsidRPr="00DB73E0" w:rsidDel="004A2D26">
                <w:rPr>
                  <w:rFonts w:ascii="David" w:eastAsia="Times New Roman" w:hAnsi="David"/>
                  <w:color w:val="000000"/>
                </w:rPr>
                <w:delText>88%</w:delText>
              </w:r>
              <w:bookmarkStart w:id="7693" w:name="_Toc190881694"/>
              <w:bookmarkStart w:id="7694" w:name="_Toc190884407"/>
              <w:bookmarkEnd w:id="7693"/>
              <w:bookmarkEnd w:id="7694"/>
            </w:del>
          </w:p>
        </w:tc>
        <w:tc>
          <w:tcPr>
            <w:tcW w:w="1120" w:type="dxa"/>
            <w:noWrap/>
            <w:hideMark/>
          </w:tcPr>
          <w:p w14:paraId="70D89A10" w14:textId="58D05353" w:rsidR="00DB73E0" w:rsidRPr="00DB73E0" w:rsidDel="004A2D26" w:rsidRDefault="00DB73E0">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695" w:author="Gidon Kupietzky" w:date="2025-02-13T17:45:00Z" w16du:dateUtc="2025-02-13T15:45:00Z"/>
                <w:rFonts w:ascii="David" w:eastAsia="Times New Roman" w:hAnsi="David"/>
                <w:color w:val="000000"/>
              </w:rPr>
              <w:pPrChange w:id="7696" w:author="Gidon Kupietzky" w:date="2025-02-13T17:45:00Z" w16du:dateUtc="2025-02-13T15:45:00Z">
                <w:pPr>
                  <w:bidi w:val="0"/>
                  <w:spacing w:before="0" w:line="240" w:lineRule="auto"/>
                  <w:ind w:left="0"/>
                  <w:jc w:val="right"/>
                  <w:cnfStyle w:val="000000100000" w:firstRow="0" w:lastRow="0" w:firstColumn="0" w:lastColumn="0" w:oddVBand="0" w:evenVBand="0" w:oddHBand="1" w:evenHBand="0" w:firstRowFirstColumn="0" w:firstRowLastColumn="0" w:lastRowFirstColumn="0" w:lastRowLastColumn="0"/>
                </w:pPr>
              </w:pPrChange>
            </w:pPr>
            <w:del w:id="7697" w:author="Gidon Kupietzky" w:date="2025-02-13T17:45:00Z" w16du:dateUtc="2025-02-13T15:45:00Z">
              <w:r w:rsidRPr="00DB73E0" w:rsidDel="004A2D26">
                <w:rPr>
                  <w:rFonts w:ascii="David" w:eastAsia="Times New Roman" w:hAnsi="David"/>
                  <w:color w:val="000000"/>
                </w:rPr>
                <w:delText>74%</w:delText>
              </w:r>
              <w:bookmarkStart w:id="7698" w:name="_Toc190881695"/>
              <w:bookmarkStart w:id="7699" w:name="_Toc190884408"/>
              <w:bookmarkEnd w:id="7698"/>
              <w:bookmarkEnd w:id="7699"/>
            </w:del>
          </w:p>
        </w:tc>
        <w:bookmarkStart w:id="7700" w:name="_Toc190881696"/>
        <w:bookmarkStart w:id="7701" w:name="_Toc190884409"/>
        <w:bookmarkEnd w:id="7700"/>
        <w:bookmarkEnd w:id="7701"/>
      </w:tr>
    </w:tbl>
    <w:p w14:paraId="39D417D5" w14:textId="5E663E65" w:rsidR="00D247D2" w:rsidDel="004A2D26" w:rsidRDefault="00EE3813">
      <w:pPr>
        <w:tabs>
          <w:tab w:val="left" w:pos="2446"/>
        </w:tabs>
        <w:spacing w:line="276" w:lineRule="auto"/>
        <w:rPr>
          <w:del w:id="7702" w:author="Gidon Kupietzky" w:date="2025-02-13T17:45:00Z" w16du:dateUtc="2025-02-13T15:45:00Z"/>
          <w:rtl/>
        </w:rPr>
        <w:pPrChange w:id="7703" w:author="Gidon Kupietzky" w:date="2025-02-13T17:45:00Z" w16du:dateUtc="2025-02-13T15:45:00Z">
          <w:pPr>
            <w:pStyle w:val="2"/>
          </w:pPr>
        </w:pPrChange>
      </w:pPr>
      <w:bookmarkStart w:id="7704" w:name="_אמדן_של_אוכלוסיית"/>
      <w:bookmarkEnd w:id="7704"/>
      <w:del w:id="7705" w:author="Gidon Kupietzky" w:date="2025-02-13T17:45:00Z" w16du:dateUtc="2025-02-13T15:45:00Z">
        <w:r w:rsidDel="004A2D26">
          <w:rPr>
            <w:rFonts w:hint="cs"/>
            <w:rtl/>
          </w:rPr>
          <w:delText>אמדן של אוכלוסיית ערביי מזרח ירושלים המתגוררת בתחום העיר שמעבר לגדר ההפרדה</w:delText>
        </w:r>
        <w:bookmarkStart w:id="7706" w:name="_Toc190881697"/>
        <w:bookmarkStart w:id="7707" w:name="_Toc190884410"/>
        <w:bookmarkEnd w:id="7706"/>
        <w:bookmarkEnd w:id="7707"/>
      </w:del>
    </w:p>
    <w:p w14:paraId="26AAB58B" w14:textId="2B81BF73" w:rsidR="00B4355C" w:rsidDel="004A2D26" w:rsidRDefault="00B4355C">
      <w:pPr>
        <w:tabs>
          <w:tab w:val="left" w:pos="2446"/>
        </w:tabs>
        <w:spacing w:line="276" w:lineRule="auto"/>
        <w:rPr>
          <w:del w:id="7708" w:author="Gidon Kupietzky" w:date="2025-02-13T17:45:00Z" w16du:dateUtc="2025-02-13T15:45:00Z"/>
          <w:rtl/>
        </w:rPr>
        <w:pPrChange w:id="7709" w:author="Gidon Kupietzky" w:date="2025-02-13T17:45:00Z" w16du:dateUtc="2025-02-13T15:45:00Z">
          <w:pPr/>
        </w:pPrChange>
      </w:pPr>
      <w:del w:id="7710" w:author="Gidon Kupietzky" w:date="2025-02-13T17:45:00Z" w16du:dateUtc="2025-02-13T15:45:00Z">
        <w:r w:rsidDel="004A2D26">
          <w:rPr>
            <w:rFonts w:hint="cs"/>
            <w:rtl/>
          </w:rPr>
          <w:delText>לא קיים היום נתון מהימן להיקף האוכלוסיה הערבית שמתגוררת בשכונות ירושלים שמעבר לגדר ההפרדה.</w:delText>
        </w:r>
      </w:del>
      <w:ins w:id="7711" w:author="Lior Glick" w:date="2024-12-03T09:31:00Z" w16du:dateUtc="2024-12-03T07:31:00Z">
        <w:del w:id="7712" w:author="Gidon Kupietzky" w:date="2025-02-13T17:45:00Z" w16du:dateUtc="2025-02-13T15:45:00Z">
          <w:r w:rsidR="0020703F" w:rsidDel="004A2D26">
            <w:delText xml:space="preserve"> </w:delText>
          </w:r>
        </w:del>
      </w:ins>
      <w:del w:id="7713" w:author="Gidon Kupietzky" w:date="2025-02-13T17:45:00Z" w16du:dateUtc="2025-02-13T15:45:00Z">
        <w:r w:rsidDel="004A2D26">
          <w:rPr>
            <w:rFonts w:hint="cs"/>
            <w:rtl/>
          </w:rPr>
          <w:delText xml:space="preserve">מדובר בשתי שכונות עיקריות: כפר עקב ומחנה הפליטים שועפאט. </w:delText>
        </w:r>
        <w:bookmarkStart w:id="7714" w:name="_Toc190881698"/>
        <w:bookmarkStart w:id="7715" w:name="_Toc190884411"/>
        <w:bookmarkEnd w:id="7714"/>
        <w:bookmarkEnd w:id="7715"/>
      </w:del>
    </w:p>
    <w:p w14:paraId="7E036A29" w14:textId="3F742957" w:rsidR="00B4355C" w:rsidDel="004A2D26" w:rsidRDefault="00B4355C">
      <w:pPr>
        <w:tabs>
          <w:tab w:val="left" w:pos="2446"/>
        </w:tabs>
        <w:spacing w:line="276" w:lineRule="auto"/>
        <w:rPr>
          <w:del w:id="7716" w:author="Gidon Kupietzky" w:date="2025-02-13T17:45:00Z" w16du:dateUtc="2025-02-13T15:45:00Z"/>
          <w:rtl/>
        </w:rPr>
        <w:pPrChange w:id="7717" w:author="Gidon Kupietzky" w:date="2025-02-13T17:45:00Z" w16du:dateUtc="2025-02-13T15:45:00Z">
          <w:pPr/>
        </w:pPrChange>
      </w:pPr>
      <w:del w:id="7718" w:author="Gidon Kupietzky" w:date="2025-02-13T17:45:00Z" w16du:dateUtc="2025-02-13T15:45:00Z">
        <w:r w:rsidDel="004A2D26">
          <w:rPr>
            <w:rFonts w:hint="cs"/>
            <w:rtl/>
          </w:rPr>
          <w:delText xml:space="preserve">החל מאמצע שנות התשעים החל משרד הפנים להפקיע תושבות מתושבי מזרח ירושלים אשר שהו בחו"ל מעל לשבע שנים או מכאלה שעברו להתגורר בפרברים שמחוץ לירושלים בתחום יו"ש. בסך הכל הופקעה התושבות מכ 15 אלף תושבי מזרח ירושלים. גם ביטוח לאומי החל לבדוק היכן נמצא מרכז החיים של תושבי מזרח ירושלים, ואם התברר כי הוא שוכן מחוץ לתחומי העיר, הפסיק הביטוח הלאומי את מתן הקצבאות. שינויים אלה הביאו להגירה גדולה של תושבי מזרח ירושלים שהתגוררו בפרברים שמחוץ לעיר כמו א-רם, אבו דיס ועזרייה חזרה לתחומי העיר. כתוצאה מכך גברה הצפיפות בשכונות מזרח ירושלים ומחירי הדיור האמירו. למרות שבשנים האחרונות רוככה המדיניות בנושא הזיקה לירושלים של תושבי מזרח העיר, חששותיהם לא </w:delText>
        </w:r>
        <w:r w:rsidDel="004A2D26">
          <w:rPr>
            <w:rFonts w:hint="cs"/>
            <w:rtl/>
          </w:rPr>
          <w:lastRenderedPageBreak/>
          <w:delText>פגו ובניית גדר ההפרדה החל משנת 2002 הביאה לגל נוסף של הגירה אל תוך תחום השיפוט של העיר, ובעיקר למחנה הפליטים שועפאט וכפר עקב .</w:delText>
        </w:r>
        <w:bookmarkStart w:id="7719" w:name="_Toc190881699"/>
        <w:bookmarkStart w:id="7720" w:name="_Toc190884412"/>
        <w:bookmarkEnd w:id="7719"/>
        <w:bookmarkEnd w:id="7720"/>
      </w:del>
    </w:p>
    <w:p w14:paraId="640CB0D6" w14:textId="738033D0" w:rsidR="00B4355C" w:rsidDel="004A2D26" w:rsidRDefault="00B4355C">
      <w:pPr>
        <w:tabs>
          <w:tab w:val="left" w:pos="2446"/>
        </w:tabs>
        <w:spacing w:line="276" w:lineRule="auto"/>
        <w:rPr>
          <w:del w:id="7721" w:author="Gidon Kupietzky" w:date="2025-02-13T17:45:00Z" w16du:dateUtc="2025-02-13T15:45:00Z"/>
          <w:rtl/>
        </w:rPr>
        <w:pPrChange w:id="7722" w:author="Gidon Kupietzky" w:date="2025-02-13T17:45:00Z" w16du:dateUtc="2025-02-13T15:45:00Z">
          <w:pPr/>
        </w:pPrChange>
      </w:pPr>
      <w:del w:id="7723" w:author="Gidon Kupietzky" w:date="2025-02-13T17:45:00Z" w16du:dateUtc="2025-02-13T15:45:00Z">
        <w:r w:rsidDel="004A2D26">
          <w:rPr>
            <w:rFonts w:hint="cs"/>
            <w:rtl/>
          </w:rPr>
          <w:delText xml:space="preserve">מחירי הדיור הנמוכים והיצע הדירות הגדול שנבנה ללא פיקוח ואכיפה של חוקי התכנון והבניה בשכונות אלה הביאו תושבים רבים משכונות מזרח ירושלים להגר אליהן לאורך השנים. זאת במקרים רבים מבלי לשנות את כתובת המגורים שלהם. </w:delText>
        </w:r>
        <w:bookmarkStart w:id="7724" w:name="_Toc190881700"/>
        <w:bookmarkStart w:id="7725" w:name="_Toc190884413"/>
        <w:bookmarkEnd w:id="7724"/>
        <w:bookmarkEnd w:id="7725"/>
      </w:del>
    </w:p>
    <w:p w14:paraId="55E8EB04" w14:textId="68013C50" w:rsidR="00B4355C" w:rsidDel="004A2D26" w:rsidRDefault="00B4355C">
      <w:pPr>
        <w:tabs>
          <w:tab w:val="left" w:pos="2446"/>
        </w:tabs>
        <w:spacing w:line="276" w:lineRule="auto"/>
        <w:rPr>
          <w:del w:id="7726" w:author="Gidon Kupietzky" w:date="2025-02-13T17:45:00Z" w16du:dateUtc="2025-02-13T15:45:00Z"/>
          <w:rtl/>
        </w:rPr>
        <w:pPrChange w:id="7727" w:author="Gidon Kupietzky" w:date="2025-02-13T17:45:00Z" w16du:dateUtc="2025-02-13T15:45:00Z">
          <w:pPr/>
        </w:pPrChange>
      </w:pPr>
      <w:del w:id="7728" w:author="Gidon Kupietzky" w:date="2025-02-13T17:45:00Z" w16du:dateUtc="2025-02-13T15:45:00Z">
        <w:r w:rsidDel="004A2D26">
          <w:rPr>
            <w:rFonts w:hint="cs"/>
            <w:rtl/>
          </w:rPr>
          <w:delText>בנוסף, שכונות אלה אטרקטיביות לזוגות אשר מורכבים מבעל תושבות ישראלית ומתושב פלסטיני אשר יכולים לחיות בהן יחד ולשמור על שתי הזהויות.</w:delText>
        </w:r>
        <w:bookmarkStart w:id="7729" w:name="_Toc190881701"/>
        <w:bookmarkStart w:id="7730" w:name="_Toc190884414"/>
        <w:bookmarkEnd w:id="7729"/>
        <w:bookmarkEnd w:id="7730"/>
      </w:del>
    </w:p>
    <w:p w14:paraId="638CDA28" w14:textId="6CD9E9BF" w:rsidR="00B4355C" w:rsidDel="004A2D26" w:rsidRDefault="00B4355C">
      <w:pPr>
        <w:tabs>
          <w:tab w:val="left" w:pos="2446"/>
        </w:tabs>
        <w:spacing w:line="276" w:lineRule="auto"/>
        <w:rPr>
          <w:del w:id="7731" w:author="Gidon Kupietzky" w:date="2025-02-13T17:45:00Z" w16du:dateUtc="2025-02-13T15:45:00Z"/>
          <w:rtl/>
        </w:rPr>
        <w:pPrChange w:id="7732" w:author="Gidon Kupietzky" w:date="2025-02-13T17:45:00Z" w16du:dateUtc="2025-02-13T15:45:00Z">
          <w:pPr/>
        </w:pPrChange>
      </w:pPr>
      <w:del w:id="7733" w:author="Gidon Kupietzky" w:date="2025-02-13T17:45:00Z" w16du:dateUtc="2025-02-13T15:45:00Z">
        <w:r w:rsidDel="004A2D26">
          <w:rPr>
            <w:rFonts w:hint="cs"/>
            <w:rtl/>
          </w:rPr>
          <w:delText>ברור לכולם כ</w:delText>
        </w:r>
      </w:del>
      <w:ins w:id="7734" w:author="Lior Glick" w:date="2024-12-03T09:32:00Z" w16du:dateUtc="2024-12-03T07:32:00Z">
        <w:del w:id="7735" w:author="Gidon Kupietzky" w:date="2025-02-13T17:45:00Z" w16du:dateUtc="2025-02-13T15:45:00Z">
          <w:r w:rsidR="0020703F" w:rsidDel="004A2D26">
            <w:rPr>
              <w:rFonts w:hint="cs"/>
              <w:rtl/>
            </w:rPr>
            <w:delText>ערכתנו היא</w:delText>
          </w:r>
        </w:del>
      </w:ins>
      <w:del w:id="7736" w:author="Gidon Kupietzky" w:date="2025-02-13T17:45:00Z" w16du:dateUtc="2025-02-13T15:45:00Z">
        <w:r w:rsidDel="004A2D26">
          <w:rPr>
            <w:rFonts w:hint="cs"/>
            <w:rtl/>
          </w:rPr>
          <w:delText xml:space="preserve">י </w:delText>
        </w:r>
      </w:del>
      <w:ins w:id="7737" w:author="Lior Glick" w:date="2024-12-03T09:32:00Z" w16du:dateUtc="2024-12-03T07:32:00Z">
        <w:del w:id="7738" w:author="Gidon Kupietzky" w:date="2025-02-13T17:45:00Z" w16du:dateUtc="2025-02-13T15:45:00Z">
          <w:r w:rsidR="0020703F" w:rsidDel="004A2D26">
            <w:rPr>
              <w:rFonts w:hint="cs"/>
              <w:rtl/>
            </w:rPr>
            <w:delText>ש</w:delText>
          </w:r>
        </w:del>
      </w:ins>
      <w:del w:id="7739" w:author="Gidon Kupietzky" w:date="2025-02-13T17:45:00Z" w16du:dateUtc="2025-02-13T15:45:00Z">
        <w:r w:rsidDel="004A2D26">
          <w:rPr>
            <w:rFonts w:hint="cs"/>
            <w:rtl/>
          </w:rPr>
          <w:delText>נתוני הלמ"ס הרשמיים הם בהערכת חסר למול המצב בפועל. גם נתוני המפקד האחרון (אשר גבוהים מנתוני הלמ"ס בעבר) עומדים על כ 66 אלף נפש בשתי השכונות יחד. נתוני הלמ"ס מתייחסים רק לבעלי תושבות ישראלית המתגוררים בשכונות שמעבר לגדר.  נסיון לאמידה של היקף האוכלוסיה באופן אמין יותר נעשה על ידי מספר גורמים : חברת 'הגיחון' אשר בעיות אספקת המים ואי תשלום חשבונות  בשכונות אלה הביאו אותה לנסות להעריך את מספר התושבים בשכונות. לפי הערכותיהם התגוררו בשועפאט כ 60 אלף נפש ובכפר עקב  כ 70 אלף נפש נכון לשנת 2017.</w:delText>
        </w:r>
        <w:bookmarkStart w:id="7740" w:name="_Toc190881702"/>
        <w:bookmarkStart w:id="7741" w:name="_Toc190884415"/>
        <w:bookmarkEnd w:id="7740"/>
        <w:bookmarkEnd w:id="7741"/>
      </w:del>
    </w:p>
    <w:p w14:paraId="2D9A2B57" w14:textId="6A1B5109" w:rsidR="00B4355C" w:rsidDel="004A2D26" w:rsidRDefault="00B4355C">
      <w:pPr>
        <w:tabs>
          <w:tab w:val="left" w:pos="2446"/>
        </w:tabs>
        <w:spacing w:line="276" w:lineRule="auto"/>
        <w:rPr>
          <w:del w:id="7742" w:author="Gidon Kupietzky" w:date="2025-02-13T17:45:00Z" w16du:dateUtc="2025-02-13T15:45:00Z"/>
          <w:rtl/>
        </w:rPr>
        <w:pPrChange w:id="7743" w:author="Gidon Kupietzky" w:date="2025-02-13T17:45:00Z" w16du:dateUtc="2025-02-13T15:45:00Z">
          <w:pPr/>
        </w:pPrChange>
      </w:pPr>
      <w:del w:id="7744" w:author="Gidon Kupietzky" w:date="2025-02-13T17:45:00Z" w16du:dateUtc="2025-02-13T15:45:00Z">
        <w:r w:rsidDel="004A2D26">
          <w:rPr>
            <w:rFonts w:hint="cs"/>
            <w:rtl/>
          </w:rPr>
          <w:delText>הפער הגדול בין נתוני חברת ה'גיחון' לבין הנתונים הרשמיים הוביל את היחידה ל</w:delText>
        </w:r>
      </w:del>
      <w:ins w:id="7745" w:author="Amir Mossek" w:date="2024-12-17T10:07:00Z" w16du:dateUtc="2024-12-17T08:07:00Z">
        <w:del w:id="7746" w:author="Gidon Kupietzky" w:date="2025-02-13T17:45:00Z" w16du:dateUtc="2025-02-13T15:45:00Z">
          <w:r w:rsidR="00F341CA" w:rsidDel="004A2D26">
            <w:rPr>
              <w:rFonts w:hint="cs"/>
              <w:rtl/>
            </w:rPr>
            <w:delText>"</w:delText>
          </w:r>
        </w:del>
      </w:ins>
      <w:del w:id="7747" w:author="Gidon Kupietzky" w:date="2025-02-13T17:45:00Z" w16du:dateUtc="2025-02-13T15:45:00Z">
        <w:r w:rsidDel="004A2D26">
          <w:rPr>
            <w:rFonts w:hint="cs"/>
            <w:rtl/>
          </w:rPr>
          <w:delText xml:space="preserve">פיתוח </w:delText>
        </w:r>
        <w:commentRangeStart w:id="7748"/>
        <w:commentRangeStart w:id="7749"/>
        <w:commentRangeStart w:id="7750"/>
        <w:r w:rsidDel="004A2D26">
          <w:rPr>
            <w:rFonts w:hint="cs"/>
            <w:rtl/>
          </w:rPr>
          <w:delText xml:space="preserve">ויזמות </w:delText>
        </w:r>
        <w:commentRangeEnd w:id="7748"/>
        <w:r w:rsidR="0020703F" w:rsidDel="004A2D26">
          <w:rPr>
            <w:rStyle w:val="ab"/>
            <w:rtl/>
          </w:rPr>
          <w:commentReference w:id="7748"/>
        </w:r>
        <w:commentRangeEnd w:id="7749"/>
        <w:r w:rsidR="00BE5C57" w:rsidDel="004A2D26">
          <w:rPr>
            <w:rStyle w:val="ab"/>
            <w:rtl/>
          </w:rPr>
          <w:commentReference w:id="7749"/>
        </w:r>
        <w:commentRangeEnd w:id="7750"/>
        <w:r w:rsidR="00B74587" w:rsidDel="004A2D26">
          <w:rPr>
            <w:rStyle w:val="ab"/>
            <w:rtl/>
          </w:rPr>
          <w:commentReference w:id="7750"/>
        </w:r>
        <w:r w:rsidDel="004A2D26">
          <w:rPr>
            <w:rFonts w:hint="cs"/>
            <w:rtl/>
          </w:rPr>
          <w:delText>מזרח ירושלים</w:delText>
        </w:r>
      </w:del>
      <w:ins w:id="7752" w:author="Amir Mossek" w:date="2024-12-17T10:07:00Z" w16du:dateUtc="2024-12-17T08:07:00Z">
        <w:del w:id="7753" w:author="Gidon Kupietzky" w:date="2025-02-13T17:45:00Z" w16du:dateUtc="2025-02-13T15:45:00Z">
          <w:r w:rsidR="00F341CA" w:rsidDel="004A2D26">
            <w:rPr>
              <w:rFonts w:hint="cs"/>
              <w:rtl/>
            </w:rPr>
            <w:delText>" (פמ"י)</w:delText>
          </w:r>
        </w:del>
      </w:ins>
      <w:del w:id="7754" w:author="Gidon Kupietzky" w:date="2025-02-13T17:45:00Z" w16du:dateUtc="2025-02-13T15:45:00Z">
        <w:r w:rsidDel="004A2D26">
          <w:rPr>
            <w:rFonts w:hint="cs"/>
            <w:rtl/>
          </w:rPr>
          <w:delText xml:space="preserve"> במשרד ירושלים ומורשת לערוך סקר דירות בשכונות</w:delText>
        </w:r>
        <w:r w:rsidR="00915337" w:rsidDel="004A2D26">
          <w:rPr>
            <w:rFonts w:hint="cs"/>
            <w:rtl/>
          </w:rPr>
          <w:delText xml:space="preserve"> (</w:delText>
        </w:r>
        <w:r w:rsidR="00142CC2" w:rsidDel="004A2D26">
          <w:rPr>
            <w:rFonts w:hint="cs"/>
            <w:rtl/>
          </w:rPr>
          <w:delText>יולי 2018)</w:delText>
        </w:r>
        <w:r w:rsidDel="004A2D26">
          <w:rPr>
            <w:rFonts w:hint="cs"/>
            <w:rtl/>
          </w:rPr>
          <w:delText xml:space="preserve">. לפי הסקר אמדן האוכלוסיה שלהם עמד על כ62 אלף נפש בכפר עקב וכ 55 אלף נפש במחנה הפליטים שועפאט. </w:delText>
        </w:r>
        <w:bookmarkStart w:id="7755" w:name="_Toc190881703"/>
        <w:bookmarkStart w:id="7756" w:name="_Toc190884416"/>
        <w:bookmarkEnd w:id="7755"/>
        <w:bookmarkEnd w:id="7756"/>
      </w:del>
    </w:p>
    <w:p w14:paraId="0E7D7749" w14:textId="71C46D1C" w:rsidR="00B4355C" w:rsidDel="004A2D26" w:rsidRDefault="00B4355C">
      <w:pPr>
        <w:tabs>
          <w:tab w:val="left" w:pos="2446"/>
        </w:tabs>
        <w:spacing w:line="276" w:lineRule="auto"/>
        <w:rPr>
          <w:del w:id="7757" w:author="Gidon Kupietzky" w:date="2025-02-13T17:45:00Z" w16du:dateUtc="2025-02-13T15:45:00Z"/>
          <w:rtl/>
        </w:rPr>
        <w:pPrChange w:id="7758" w:author="Gidon Kupietzky" w:date="2025-02-13T17:45:00Z" w16du:dateUtc="2025-02-13T15:45:00Z">
          <w:pPr/>
        </w:pPrChange>
      </w:pPr>
      <w:del w:id="7759" w:author="Gidon Kupietzky" w:date="2025-02-13T17:45:00Z" w16du:dateUtc="2025-02-13T15:45:00Z">
        <w:r w:rsidDel="004A2D26">
          <w:rPr>
            <w:rFonts w:hint="cs"/>
            <w:rtl/>
          </w:rPr>
          <w:delText xml:space="preserve">מכון ירושלים למחקרי מדיניות ניסה להעריך כמה מתושבי השכונות מחוץ לגדר הם בעלי תושבות </w:delText>
        </w:r>
        <w:r w:rsidRPr="005F69C8" w:rsidDel="004A2D26">
          <w:rPr>
            <w:rFonts w:hint="cs"/>
            <w:rtl/>
          </w:rPr>
          <w:delText>ישראלית</w:delText>
        </w:r>
        <w:r w:rsidRPr="005F69C8" w:rsidDel="004A2D26">
          <w:rPr>
            <w:rtl/>
          </w:rPr>
          <w:delText xml:space="preserve"> </w:delText>
        </w:r>
        <w:r w:rsidRPr="005F69C8" w:rsidDel="004A2D26">
          <w:rPr>
            <w:rFonts w:hint="cs"/>
            <w:rtl/>
          </w:rPr>
          <w:delText>תוך</w:delText>
        </w:r>
        <w:r w:rsidDel="004A2D26">
          <w:rPr>
            <w:rFonts w:hint="cs"/>
            <w:rtl/>
          </w:rPr>
          <w:delText xml:space="preserve"> </w:delText>
        </w:r>
        <w:r w:rsidRPr="005F69C8" w:rsidDel="004A2D26">
          <w:rPr>
            <w:rFonts w:hint="cs"/>
            <w:rtl/>
          </w:rPr>
          <w:delText>שימוש</w:delText>
        </w:r>
        <w:r w:rsidRPr="005F69C8" w:rsidDel="004A2D26">
          <w:rPr>
            <w:rtl/>
          </w:rPr>
          <w:delText xml:space="preserve"> </w:delText>
        </w:r>
        <w:r w:rsidRPr="005F69C8" w:rsidDel="004A2D26">
          <w:rPr>
            <w:rFonts w:hint="cs"/>
            <w:rtl/>
          </w:rPr>
          <w:delText>בנתוני</w:delText>
        </w:r>
        <w:r w:rsidRPr="005F69C8" w:rsidDel="004A2D26">
          <w:rPr>
            <w:rtl/>
          </w:rPr>
          <w:delText xml:space="preserve"> </w:delText>
        </w:r>
        <w:r w:rsidRPr="005F69C8" w:rsidDel="004A2D26">
          <w:rPr>
            <w:rFonts w:hint="cs"/>
            <w:rtl/>
          </w:rPr>
          <w:delText>מערכת</w:delText>
        </w:r>
        <w:r w:rsidRPr="005F69C8" w:rsidDel="004A2D26">
          <w:rPr>
            <w:rtl/>
          </w:rPr>
          <w:delText xml:space="preserve"> </w:delText>
        </w:r>
        <w:r w:rsidRPr="005F69C8" w:rsidDel="004A2D26">
          <w:rPr>
            <w:rFonts w:hint="cs"/>
            <w:rtl/>
          </w:rPr>
          <w:delText>החינוך</w:delText>
        </w:r>
        <w:r w:rsidRPr="005F69C8" w:rsidDel="004A2D26">
          <w:rPr>
            <w:rtl/>
          </w:rPr>
          <w:delText xml:space="preserve">. </w:delText>
        </w:r>
        <w:r w:rsidRPr="005F69C8" w:rsidDel="004A2D26">
          <w:rPr>
            <w:rFonts w:hint="cs"/>
            <w:rtl/>
          </w:rPr>
          <w:delText>משילוב</w:delText>
        </w:r>
        <w:r w:rsidRPr="005F69C8" w:rsidDel="004A2D26">
          <w:rPr>
            <w:rtl/>
          </w:rPr>
          <w:delText xml:space="preserve"> </w:delText>
        </w:r>
        <w:r w:rsidRPr="005F69C8" w:rsidDel="004A2D26">
          <w:rPr>
            <w:rFonts w:hint="cs"/>
            <w:rtl/>
          </w:rPr>
          <w:delText>הנתונים</w:delText>
        </w:r>
        <w:r w:rsidRPr="005F69C8" w:rsidDel="004A2D26">
          <w:rPr>
            <w:rtl/>
          </w:rPr>
          <w:delText xml:space="preserve"> </w:delText>
        </w:r>
        <w:r w:rsidRPr="005F69C8" w:rsidDel="004A2D26">
          <w:rPr>
            <w:rFonts w:hint="cs"/>
            <w:rtl/>
          </w:rPr>
          <w:delText>של</w:delText>
        </w:r>
        <w:r w:rsidDel="004A2D26">
          <w:rPr>
            <w:rFonts w:hint="cs"/>
            <w:rtl/>
          </w:rPr>
          <w:delText xml:space="preserve"> </w:delText>
        </w:r>
        <w:r w:rsidRPr="005F69C8" w:rsidDel="004A2D26">
          <w:rPr>
            <w:rFonts w:hint="cs"/>
            <w:rtl/>
          </w:rPr>
          <w:delText>מינהל</w:delText>
        </w:r>
        <w:r w:rsidRPr="005F69C8" w:rsidDel="004A2D26">
          <w:rPr>
            <w:rtl/>
          </w:rPr>
          <w:delText xml:space="preserve"> </w:delText>
        </w:r>
        <w:r w:rsidRPr="005F69C8" w:rsidDel="004A2D26">
          <w:rPr>
            <w:rFonts w:hint="cs"/>
            <w:rtl/>
          </w:rPr>
          <w:delText>חינוך</w:delText>
        </w:r>
        <w:r w:rsidRPr="005F69C8" w:rsidDel="004A2D26">
          <w:rPr>
            <w:rtl/>
          </w:rPr>
          <w:delText xml:space="preserve"> </w:delText>
        </w:r>
        <w:r w:rsidRPr="005F69C8" w:rsidDel="004A2D26">
          <w:rPr>
            <w:rFonts w:hint="cs"/>
            <w:rtl/>
          </w:rPr>
          <w:delText>ירושלים</w:delText>
        </w:r>
        <w:r w:rsidRPr="005F69C8" w:rsidDel="004A2D26">
          <w:rPr>
            <w:rtl/>
          </w:rPr>
          <w:delText xml:space="preserve"> </w:delText>
        </w:r>
        <w:r w:rsidRPr="005F69C8" w:rsidDel="004A2D26">
          <w:rPr>
            <w:rFonts w:hint="cs"/>
            <w:rtl/>
          </w:rPr>
          <w:delText>לגבי</w:delText>
        </w:r>
        <w:r w:rsidRPr="005F69C8" w:rsidDel="004A2D26">
          <w:rPr>
            <w:rtl/>
          </w:rPr>
          <w:delText xml:space="preserve"> </w:delText>
        </w:r>
        <w:r w:rsidRPr="005F69C8" w:rsidDel="004A2D26">
          <w:rPr>
            <w:rFonts w:hint="cs"/>
            <w:rtl/>
          </w:rPr>
          <w:delText>החינוך</w:delText>
        </w:r>
        <w:r w:rsidRPr="005F69C8" w:rsidDel="004A2D26">
          <w:rPr>
            <w:rtl/>
          </w:rPr>
          <w:delText xml:space="preserve"> </w:delText>
        </w:r>
        <w:r w:rsidRPr="005F69C8" w:rsidDel="004A2D26">
          <w:rPr>
            <w:rFonts w:hint="cs"/>
            <w:rtl/>
          </w:rPr>
          <w:delText>הרשמי</w:delText>
        </w:r>
        <w:r w:rsidRPr="005F69C8" w:rsidDel="004A2D26">
          <w:rPr>
            <w:rtl/>
          </w:rPr>
          <w:delText xml:space="preserve"> </w:delText>
        </w:r>
        <w:r w:rsidRPr="005F69C8" w:rsidDel="004A2D26">
          <w:rPr>
            <w:rFonts w:hint="cs"/>
            <w:rtl/>
          </w:rPr>
          <w:delText>והמוכר</w:delText>
        </w:r>
        <w:r w:rsidDel="004A2D26">
          <w:rPr>
            <w:rFonts w:hint="cs"/>
            <w:rtl/>
          </w:rPr>
          <w:delText xml:space="preserve"> </w:delText>
        </w:r>
        <w:r w:rsidRPr="005F69C8" w:rsidDel="004A2D26">
          <w:rPr>
            <w:rFonts w:hint="cs"/>
            <w:rtl/>
          </w:rPr>
          <w:delText>שאינו</w:delText>
        </w:r>
        <w:r w:rsidRPr="005F69C8" w:rsidDel="004A2D26">
          <w:rPr>
            <w:rtl/>
          </w:rPr>
          <w:delText xml:space="preserve"> </w:delText>
        </w:r>
        <w:r w:rsidRPr="005F69C8" w:rsidDel="004A2D26">
          <w:rPr>
            <w:rFonts w:hint="cs"/>
            <w:rtl/>
          </w:rPr>
          <w:delText>רשמי ושל סוכנות אונר"א לגבי</w:delText>
        </w:r>
        <w:r w:rsidRPr="005F69C8" w:rsidDel="004A2D26">
          <w:rPr>
            <w:rtl/>
          </w:rPr>
          <w:delText xml:space="preserve"> </w:delText>
        </w:r>
        <w:r w:rsidRPr="005F69C8" w:rsidDel="004A2D26">
          <w:rPr>
            <w:rFonts w:hint="cs"/>
            <w:rtl/>
          </w:rPr>
          <w:delText>בתי</w:delText>
        </w:r>
        <w:r w:rsidRPr="005F69C8" w:rsidDel="004A2D26">
          <w:rPr>
            <w:rtl/>
          </w:rPr>
          <w:delText xml:space="preserve"> </w:delText>
        </w:r>
        <w:r w:rsidRPr="005F69C8" w:rsidDel="004A2D26">
          <w:rPr>
            <w:rFonts w:hint="cs"/>
            <w:rtl/>
          </w:rPr>
          <w:delText>ספר</w:delText>
        </w:r>
        <w:r w:rsidRPr="005F69C8" w:rsidDel="004A2D26">
          <w:rPr>
            <w:rtl/>
          </w:rPr>
          <w:delText xml:space="preserve"> </w:delText>
        </w:r>
        <w:r w:rsidRPr="005F69C8" w:rsidDel="004A2D26">
          <w:rPr>
            <w:rFonts w:hint="cs"/>
            <w:rtl/>
          </w:rPr>
          <w:delText>שהיא</w:delText>
        </w:r>
        <w:r w:rsidDel="004A2D26">
          <w:rPr>
            <w:rFonts w:hint="cs"/>
            <w:rtl/>
          </w:rPr>
          <w:delText xml:space="preserve"> </w:delText>
        </w:r>
        <w:r w:rsidRPr="005F69C8" w:rsidDel="004A2D26">
          <w:rPr>
            <w:rFonts w:hint="cs"/>
            <w:rtl/>
          </w:rPr>
          <w:delText>מפעילה</w:delText>
        </w:r>
        <w:r w:rsidRPr="005F69C8" w:rsidDel="004A2D26">
          <w:rPr>
            <w:rtl/>
          </w:rPr>
          <w:delText xml:space="preserve"> </w:delText>
        </w:r>
        <w:r w:rsidRPr="005F69C8" w:rsidDel="004A2D26">
          <w:rPr>
            <w:rFonts w:hint="cs"/>
            <w:rtl/>
          </w:rPr>
          <w:delText>בשכונות</w:delText>
        </w:r>
        <w:r w:rsidRPr="005F69C8" w:rsidDel="004A2D26">
          <w:rPr>
            <w:rtl/>
          </w:rPr>
          <w:delText xml:space="preserve"> </w:delText>
        </w:r>
        <w:r w:rsidRPr="005F69C8" w:rsidDel="004A2D26">
          <w:rPr>
            <w:rFonts w:hint="cs"/>
            <w:rtl/>
          </w:rPr>
          <w:delText>וכן הערכה</w:delText>
        </w:r>
        <w:r w:rsidRPr="005F69C8" w:rsidDel="004A2D26">
          <w:rPr>
            <w:rtl/>
          </w:rPr>
          <w:delText xml:space="preserve"> </w:delText>
        </w:r>
        <w:r w:rsidRPr="005F69C8" w:rsidDel="004A2D26">
          <w:rPr>
            <w:rFonts w:hint="cs"/>
            <w:rtl/>
          </w:rPr>
          <w:delText>של</w:delText>
        </w:r>
        <w:r w:rsidRPr="005F69C8" w:rsidDel="004A2D26">
          <w:rPr>
            <w:rtl/>
          </w:rPr>
          <w:delText xml:space="preserve"> </w:delText>
        </w:r>
        <w:r w:rsidRPr="005F69C8" w:rsidDel="004A2D26">
          <w:rPr>
            <w:rFonts w:hint="cs"/>
            <w:rtl/>
          </w:rPr>
          <w:delText>מספר</w:delText>
        </w:r>
        <w:r w:rsidRPr="005F69C8" w:rsidDel="004A2D26">
          <w:rPr>
            <w:rtl/>
          </w:rPr>
          <w:delText xml:space="preserve"> </w:delText>
        </w:r>
        <w:r w:rsidRPr="005F69C8" w:rsidDel="004A2D26">
          <w:rPr>
            <w:rFonts w:hint="cs"/>
            <w:rtl/>
          </w:rPr>
          <w:delText>התלמידים</w:delText>
        </w:r>
        <w:r w:rsidDel="004A2D26">
          <w:rPr>
            <w:rFonts w:hint="cs"/>
            <w:rtl/>
          </w:rPr>
          <w:delText xml:space="preserve"> </w:delText>
        </w:r>
        <w:r w:rsidRPr="005F69C8" w:rsidDel="004A2D26">
          <w:rPr>
            <w:rFonts w:hint="cs"/>
            <w:rtl/>
          </w:rPr>
          <w:delText>בבתי</w:delText>
        </w:r>
        <w:r w:rsidRPr="005F69C8" w:rsidDel="004A2D26">
          <w:rPr>
            <w:rtl/>
          </w:rPr>
          <w:delText xml:space="preserve"> </w:delText>
        </w:r>
        <w:r w:rsidRPr="005F69C8" w:rsidDel="004A2D26">
          <w:rPr>
            <w:rFonts w:hint="cs"/>
            <w:rtl/>
          </w:rPr>
          <w:delText>הספר</w:delText>
        </w:r>
        <w:r w:rsidRPr="005F69C8" w:rsidDel="004A2D26">
          <w:rPr>
            <w:rtl/>
          </w:rPr>
          <w:delText xml:space="preserve"> </w:delText>
        </w:r>
        <w:r w:rsidRPr="005F69C8" w:rsidDel="004A2D26">
          <w:rPr>
            <w:rFonts w:hint="cs"/>
            <w:rtl/>
          </w:rPr>
          <w:delText xml:space="preserve">הפרטיים, </w:delText>
        </w:r>
        <w:r w:rsidRPr="005F69C8" w:rsidDel="004A2D26">
          <w:rPr>
            <w:rtl/>
          </w:rPr>
          <w:delText xml:space="preserve"> </w:delText>
        </w:r>
        <w:r w:rsidRPr="005F69C8" w:rsidDel="004A2D26">
          <w:rPr>
            <w:rFonts w:hint="cs"/>
            <w:rtl/>
          </w:rPr>
          <w:delText>עולה</w:delText>
        </w:r>
        <w:r w:rsidRPr="005F69C8" w:rsidDel="004A2D26">
          <w:rPr>
            <w:rtl/>
          </w:rPr>
          <w:delText xml:space="preserve"> </w:delText>
        </w:r>
        <w:r w:rsidRPr="005F69C8" w:rsidDel="004A2D26">
          <w:rPr>
            <w:rFonts w:hint="cs"/>
            <w:rtl/>
          </w:rPr>
          <w:delText>כי</w:delText>
        </w:r>
        <w:r w:rsidRPr="005F69C8" w:rsidDel="004A2D26">
          <w:rPr>
            <w:rtl/>
          </w:rPr>
          <w:delText xml:space="preserve"> </w:delText>
        </w:r>
        <w:r w:rsidRPr="005F69C8" w:rsidDel="004A2D26">
          <w:rPr>
            <w:rFonts w:hint="cs"/>
            <w:rtl/>
          </w:rPr>
          <w:delText>מספר</w:delText>
        </w:r>
        <w:r w:rsidRPr="005F69C8" w:rsidDel="004A2D26">
          <w:rPr>
            <w:rtl/>
          </w:rPr>
          <w:delText xml:space="preserve"> </w:delText>
        </w:r>
        <w:r w:rsidRPr="005F69C8" w:rsidDel="004A2D26">
          <w:rPr>
            <w:rFonts w:hint="cs"/>
            <w:rtl/>
          </w:rPr>
          <w:delText>התלמידים</w:delText>
        </w:r>
        <w:r w:rsidRPr="005F69C8" w:rsidDel="004A2D26">
          <w:rPr>
            <w:rtl/>
          </w:rPr>
          <w:delText xml:space="preserve"> </w:delText>
        </w:r>
        <w:r w:rsidRPr="005F69C8" w:rsidDel="004A2D26">
          <w:rPr>
            <w:rFonts w:hint="cs"/>
            <w:rtl/>
          </w:rPr>
          <w:delText>בגני</w:delText>
        </w:r>
        <w:r w:rsidDel="004A2D26">
          <w:rPr>
            <w:rFonts w:hint="cs"/>
            <w:rtl/>
          </w:rPr>
          <w:delText xml:space="preserve"> </w:delText>
        </w:r>
        <w:r w:rsidRPr="005F69C8" w:rsidDel="004A2D26">
          <w:rPr>
            <w:rFonts w:hint="cs"/>
            <w:rtl/>
          </w:rPr>
          <w:delText>ילדים</w:delText>
        </w:r>
        <w:r w:rsidRPr="005F69C8" w:rsidDel="004A2D26">
          <w:rPr>
            <w:rtl/>
          </w:rPr>
          <w:delText xml:space="preserve"> </w:delText>
        </w:r>
        <w:r w:rsidRPr="005F69C8" w:rsidDel="004A2D26">
          <w:rPr>
            <w:rFonts w:hint="cs"/>
            <w:rtl/>
          </w:rPr>
          <w:delText>ובבתי</w:delText>
        </w:r>
        <w:r w:rsidRPr="005F69C8" w:rsidDel="004A2D26">
          <w:rPr>
            <w:rtl/>
          </w:rPr>
          <w:delText xml:space="preserve"> </w:delText>
        </w:r>
        <w:r w:rsidRPr="005F69C8" w:rsidDel="004A2D26">
          <w:rPr>
            <w:rFonts w:hint="cs"/>
            <w:rtl/>
          </w:rPr>
          <w:delText>הספר</w:delText>
        </w:r>
        <w:r w:rsidRPr="005F69C8" w:rsidDel="004A2D26">
          <w:rPr>
            <w:rtl/>
          </w:rPr>
          <w:delText xml:space="preserve"> </w:delText>
        </w:r>
        <w:r w:rsidRPr="005F69C8" w:rsidDel="004A2D26">
          <w:rPr>
            <w:rFonts w:hint="cs"/>
            <w:rtl/>
          </w:rPr>
          <w:delText>היסודיים</w:delText>
        </w:r>
        <w:r w:rsidRPr="005F69C8" w:rsidDel="004A2D26">
          <w:rPr>
            <w:rtl/>
          </w:rPr>
          <w:delText xml:space="preserve"> </w:delText>
        </w:r>
        <w:r w:rsidRPr="005F69C8" w:rsidDel="004A2D26">
          <w:rPr>
            <w:rFonts w:hint="cs"/>
            <w:rtl/>
          </w:rPr>
          <w:delText>בשתי</w:delText>
        </w:r>
        <w:r w:rsidRPr="005F69C8" w:rsidDel="004A2D26">
          <w:rPr>
            <w:rtl/>
          </w:rPr>
          <w:delText xml:space="preserve"> </w:delText>
        </w:r>
        <w:r w:rsidRPr="005F69C8" w:rsidDel="004A2D26">
          <w:rPr>
            <w:rFonts w:hint="cs"/>
            <w:rtl/>
          </w:rPr>
          <w:delText>השכונות</w:delText>
        </w:r>
        <w:r w:rsidRPr="005F69C8" w:rsidDel="004A2D26">
          <w:rPr>
            <w:rtl/>
          </w:rPr>
          <w:delText xml:space="preserve"> </w:delText>
        </w:r>
        <w:r w:rsidRPr="005F69C8" w:rsidDel="004A2D26">
          <w:rPr>
            <w:rFonts w:hint="cs"/>
            <w:rtl/>
          </w:rPr>
          <w:delText xml:space="preserve">הוא כ </w:delText>
        </w:r>
        <w:r w:rsidRPr="005F69C8" w:rsidDel="004A2D26">
          <w:rPr>
            <w:rtl/>
          </w:rPr>
          <w:delText>24,600</w:delText>
        </w:r>
        <w:r w:rsidRPr="005F69C8" w:rsidDel="004A2D26">
          <w:rPr>
            <w:rFonts w:hint="cs"/>
            <w:rtl/>
          </w:rPr>
          <w:delText xml:space="preserve">. </w:delText>
        </w:r>
        <w:r w:rsidRPr="005F69C8" w:rsidDel="004A2D26">
          <w:rPr>
            <w:rtl/>
          </w:rPr>
          <w:delText xml:space="preserve"> </w:delText>
        </w:r>
        <w:r w:rsidRPr="005F69C8" w:rsidDel="004A2D26">
          <w:rPr>
            <w:rFonts w:hint="cs"/>
            <w:rtl/>
          </w:rPr>
          <w:delText>על</w:delText>
        </w:r>
        <w:r w:rsidRPr="005F69C8" w:rsidDel="004A2D26">
          <w:rPr>
            <w:rtl/>
          </w:rPr>
          <w:delText xml:space="preserve"> </w:delText>
        </w:r>
        <w:r w:rsidRPr="005F69C8" w:rsidDel="004A2D26">
          <w:rPr>
            <w:rFonts w:hint="cs"/>
            <w:rtl/>
          </w:rPr>
          <w:delText>פי</w:delText>
        </w:r>
        <w:r w:rsidRPr="005F69C8" w:rsidDel="004A2D26">
          <w:rPr>
            <w:rtl/>
          </w:rPr>
          <w:delText xml:space="preserve"> </w:delText>
        </w:r>
        <w:r w:rsidRPr="005F69C8" w:rsidDel="004A2D26">
          <w:rPr>
            <w:rFonts w:hint="cs"/>
            <w:rtl/>
          </w:rPr>
          <w:delText>הלמ</w:delText>
        </w:r>
        <w:r w:rsidRPr="005F69C8" w:rsidDel="004A2D26">
          <w:rPr>
            <w:rtl/>
          </w:rPr>
          <w:delText>"</w:delText>
        </w:r>
        <w:r w:rsidRPr="005F69C8" w:rsidDel="004A2D26">
          <w:rPr>
            <w:rFonts w:hint="cs"/>
            <w:rtl/>
          </w:rPr>
          <w:delText>ס</w:delText>
        </w:r>
        <w:r w:rsidRPr="005F69C8" w:rsidDel="004A2D26">
          <w:rPr>
            <w:rtl/>
          </w:rPr>
          <w:delText xml:space="preserve">, </w:delText>
        </w:r>
        <w:r w:rsidRPr="005F69C8" w:rsidDel="004A2D26">
          <w:rPr>
            <w:rFonts w:hint="cs"/>
            <w:rtl/>
          </w:rPr>
          <w:delText>שיעור</w:delText>
        </w:r>
        <w:r w:rsidRPr="005F69C8" w:rsidDel="004A2D26">
          <w:rPr>
            <w:rtl/>
          </w:rPr>
          <w:delText xml:space="preserve"> </w:delText>
        </w:r>
        <w:r w:rsidRPr="005F69C8" w:rsidDel="004A2D26">
          <w:rPr>
            <w:rFonts w:hint="cs"/>
            <w:rtl/>
          </w:rPr>
          <w:delText>הילדים</w:delText>
        </w:r>
        <w:r w:rsidRPr="005F69C8" w:rsidDel="004A2D26">
          <w:rPr>
            <w:rtl/>
          </w:rPr>
          <w:delText xml:space="preserve"> </w:delText>
        </w:r>
        <w:r w:rsidRPr="005F69C8" w:rsidDel="004A2D26">
          <w:rPr>
            <w:rFonts w:hint="cs"/>
            <w:rtl/>
          </w:rPr>
          <w:delText>בגילאים</w:delText>
        </w:r>
        <w:r w:rsidDel="004A2D26">
          <w:rPr>
            <w:rFonts w:hint="cs"/>
            <w:rtl/>
          </w:rPr>
          <w:delText xml:space="preserve"> </w:delText>
        </w:r>
        <w:r w:rsidRPr="005F69C8" w:rsidDel="004A2D26">
          <w:rPr>
            <w:rtl/>
          </w:rPr>
          <w:delText xml:space="preserve">14-5 </w:delText>
        </w:r>
        <w:r w:rsidRPr="005F69C8" w:rsidDel="004A2D26">
          <w:rPr>
            <w:rFonts w:hint="cs"/>
            <w:rtl/>
          </w:rPr>
          <w:delText>שמתגוררים</w:delText>
        </w:r>
        <w:r w:rsidRPr="005F69C8" w:rsidDel="004A2D26">
          <w:rPr>
            <w:rtl/>
          </w:rPr>
          <w:delText xml:space="preserve"> </w:delText>
        </w:r>
        <w:r w:rsidRPr="005F69C8" w:rsidDel="004A2D26">
          <w:rPr>
            <w:rFonts w:hint="cs"/>
            <w:rtl/>
          </w:rPr>
          <w:delText>בשכונות</w:delText>
        </w:r>
        <w:r w:rsidRPr="005F69C8" w:rsidDel="004A2D26">
          <w:rPr>
            <w:rtl/>
          </w:rPr>
          <w:delText xml:space="preserve"> </w:delText>
        </w:r>
        <w:r w:rsidRPr="005F69C8" w:rsidDel="004A2D26">
          <w:rPr>
            <w:rFonts w:hint="cs"/>
            <w:rtl/>
          </w:rPr>
          <w:delText>שמחוץ</w:delText>
        </w:r>
        <w:r w:rsidRPr="005F69C8" w:rsidDel="004A2D26">
          <w:rPr>
            <w:rtl/>
          </w:rPr>
          <w:delText xml:space="preserve"> </w:delText>
        </w:r>
        <w:r w:rsidRPr="005F69C8" w:rsidDel="004A2D26">
          <w:rPr>
            <w:rFonts w:hint="cs"/>
            <w:rtl/>
          </w:rPr>
          <w:delText>לגדר</w:delText>
        </w:r>
        <w:r w:rsidRPr="005F69C8" w:rsidDel="004A2D26">
          <w:rPr>
            <w:rtl/>
          </w:rPr>
          <w:delText xml:space="preserve"> </w:delText>
        </w:r>
        <w:r w:rsidRPr="005F69C8" w:rsidDel="004A2D26">
          <w:rPr>
            <w:rFonts w:hint="cs"/>
            <w:rtl/>
          </w:rPr>
          <w:delText>הוא</w:delText>
        </w:r>
        <w:r w:rsidRPr="005F69C8" w:rsidDel="004A2D26">
          <w:rPr>
            <w:rtl/>
          </w:rPr>
          <w:delText xml:space="preserve"> 28%</w:delText>
        </w:r>
        <w:r w:rsidDel="004A2D26">
          <w:rPr>
            <w:rFonts w:hint="cs"/>
            <w:rtl/>
          </w:rPr>
          <w:delText xml:space="preserve"> </w:delText>
        </w:r>
        <w:r w:rsidRPr="005F69C8" w:rsidDel="004A2D26">
          <w:rPr>
            <w:rFonts w:hint="cs"/>
            <w:rtl/>
          </w:rPr>
          <w:delText>מכלל</w:delText>
        </w:r>
        <w:r w:rsidRPr="005F69C8" w:rsidDel="004A2D26">
          <w:rPr>
            <w:rtl/>
          </w:rPr>
          <w:delText xml:space="preserve"> </w:delText>
        </w:r>
        <w:r w:rsidRPr="005F69C8" w:rsidDel="004A2D26">
          <w:rPr>
            <w:rFonts w:hint="cs"/>
            <w:rtl/>
          </w:rPr>
          <w:delText>האוכלוסייה</w:delText>
        </w:r>
        <w:r w:rsidRPr="005F69C8" w:rsidDel="004A2D26">
          <w:rPr>
            <w:rtl/>
          </w:rPr>
          <w:delText xml:space="preserve"> </w:delText>
        </w:r>
        <w:r w:rsidRPr="005F69C8" w:rsidDel="004A2D26">
          <w:rPr>
            <w:rFonts w:hint="cs"/>
            <w:rtl/>
          </w:rPr>
          <w:delText>הרשומה</w:delText>
        </w:r>
        <w:r w:rsidRPr="005F69C8" w:rsidDel="004A2D26">
          <w:rPr>
            <w:rtl/>
          </w:rPr>
          <w:delText xml:space="preserve">, </w:delText>
        </w:r>
        <w:r w:rsidRPr="005F69C8" w:rsidDel="004A2D26">
          <w:rPr>
            <w:rFonts w:hint="cs"/>
            <w:rtl/>
          </w:rPr>
          <w:delText>ובהתאם</w:delText>
        </w:r>
        <w:r w:rsidRPr="005F69C8" w:rsidDel="004A2D26">
          <w:rPr>
            <w:rtl/>
          </w:rPr>
          <w:delText xml:space="preserve"> </w:delText>
        </w:r>
        <w:r w:rsidRPr="005F69C8" w:rsidDel="004A2D26">
          <w:rPr>
            <w:rFonts w:hint="cs"/>
            <w:rtl/>
          </w:rPr>
          <w:delText>לכך</w:delText>
        </w:r>
        <w:r w:rsidRPr="005F69C8" w:rsidDel="004A2D26">
          <w:rPr>
            <w:rtl/>
          </w:rPr>
          <w:delText xml:space="preserve">- </w:delText>
        </w:r>
        <w:r w:rsidRPr="005F69C8" w:rsidDel="004A2D26">
          <w:rPr>
            <w:rFonts w:hint="cs"/>
            <w:rtl/>
          </w:rPr>
          <w:delText>מספר</w:delText>
        </w:r>
        <w:r w:rsidRPr="005F69C8" w:rsidDel="004A2D26">
          <w:rPr>
            <w:rtl/>
          </w:rPr>
          <w:delText xml:space="preserve"> </w:delText>
        </w:r>
        <w:r w:rsidRPr="005F69C8" w:rsidDel="004A2D26">
          <w:rPr>
            <w:rFonts w:hint="cs"/>
            <w:rtl/>
          </w:rPr>
          <w:delText>בעלי</w:delText>
        </w:r>
        <w:r w:rsidDel="004A2D26">
          <w:rPr>
            <w:rFonts w:hint="cs"/>
            <w:rtl/>
          </w:rPr>
          <w:delText xml:space="preserve"> </w:delText>
        </w:r>
        <w:r w:rsidRPr="005F69C8" w:rsidDel="004A2D26">
          <w:rPr>
            <w:rFonts w:hint="cs"/>
            <w:rtl/>
          </w:rPr>
          <w:delText>התושבות</w:delText>
        </w:r>
        <w:r w:rsidRPr="005F69C8" w:rsidDel="004A2D26">
          <w:rPr>
            <w:rtl/>
          </w:rPr>
          <w:delText xml:space="preserve"> </w:delText>
        </w:r>
        <w:r w:rsidRPr="005F69C8" w:rsidDel="004A2D26">
          <w:rPr>
            <w:rFonts w:hint="cs"/>
            <w:rtl/>
          </w:rPr>
          <w:delText>הישראלית</w:delText>
        </w:r>
        <w:r w:rsidRPr="005F69C8" w:rsidDel="004A2D26">
          <w:rPr>
            <w:rtl/>
          </w:rPr>
          <w:delText xml:space="preserve"> </w:delText>
        </w:r>
        <w:r w:rsidRPr="005F69C8" w:rsidDel="004A2D26">
          <w:rPr>
            <w:rFonts w:hint="cs"/>
            <w:rtl/>
          </w:rPr>
          <w:delText>בשתי</w:delText>
        </w:r>
        <w:r w:rsidRPr="005F69C8" w:rsidDel="004A2D26">
          <w:rPr>
            <w:rtl/>
          </w:rPr>
          <w:delText xml:space="preserve"> </w:delText>
        </w:r>
        <w:r w:rsidRPr="005F69C8" w:rsidDel="004A2D26">
          <w:rPr>
            <w:rFonts w:hint="cs"/>
            <w:rtl/>
          </w:rPr>
          <w:delText>השכונות</w:delText>
        </w:r>
        <w:r w:rsidRPr="005F69C8" w:rsidDel="004A2D26">
          <w:rPr>
            <w:rtl/>
          </w:rPr>
          <w:delText xml:space="preserve"> </w:delText>
        </w:r>
        <w:r w:rsidRPr="005F69C8" w:rsidDel="004A2D26">
          <w:rPr>
            <w:rFonts w:hint="cs"/>
            <w:rtl/>
          </w:rPr>
          <w:delText>שמחוץ</w:delText>
        </w:r>
        <w:r w:rsidRPr="005F69C8" w:rsidDel="004A2D26">
          <w:rPr>
            <w:rtl/>
          </w:rPr>
          <w:delText xml:space="preserve"> </w:delText>
        </w:r>
        <w:r w:rsidRPr="005F69C8" w:rsidDel="004A2D26">
          <w:rPr>
            <w:rFonts w:hint="cs"/>
            <w:rtl/>
          </w:rPr>
          <w:delText>לגדר</w:delText>
        </w:r>
        <w:r w:rsidRPr="005F69C8" w:rsidDel="004A2D26">
          <w:rPr>
            <w:rtl/>
          </w:rPr>
          <w:delText xml:space="preserve"> </w:delText>
        </w:r>
        <w:r w:rsidRPr="005F69C8" w:rsidDel="004A2D26">
          <w:rPr>
            <w:rFonts w:hint="cs"/>
            <w:rtl/>
          </w:rPr>
          <w:delText>מגיע</w:delText>
        </w:r>
        <w:r w:rsidDel="004A2D26">
          <w:rPr>
            <w:rFonts w:hint="cs"/>
            <w:rtl/>
          </w:rPr>
          <w:delText xml:space="preserve"> </w:delText>
        </w:r>
        <w:r w:rsidRPr="005F69C8" w:rsidDel="004A2D26">
          <w:rPr>
            <w:rFonts w:hint="cs"/>
            <w:rtl/>
          </w:rPr>
          <w:delText>לכדי</w:delText>
        </w:r>
        <w:r w:rsidRPr="005F69C8" w:rsidDel="004A2D26">
          <w:rPr>
            <w:rtl/>
          </w:rPr>
          <w:delText xml:space="preserve"> 88,000 </w:delText>
        </w:r>
        <w:r w:rsidRPr="005F69C8" w:rsidDel="004A2D26">
          <w:rPr>
            <w:rFonts w:hint="cs"/>
            <w:rtl/>
          </w:rPr>
          <w:delText>תושבים</w:delText>
        </w:r>
        <w:r w:rsidRPr="005F69C8" w:rsidDel="004A2D26">
          <w:rPr>
            <w:rtl/>
          </w:rPr>
          <w:delText xml:space="preserve">, </w:delText>
        </w:r>
        <w:r w:rsidRPr="005F69C8" w:rsidDel="004A2D26">
          <w:rPr>
            <w:rFonts w:hint="cs"/>
            <w:rtl/>
          </w:rPr>
          <w:delText>המהווים</w:delText>
        </w:r>
        <w:r w:rsidRPr="005F69C8" w:rsidDel="004A2D26">
          <w:rPr>
            <w:rtl/>
          </w:rPr>
          <w:delText xml:space="preserve"> </w:delText>
        </w:r>
        <w:r w:rsidRPr="005F69C8" w:rsidDel="004A2D26">
          <w:rPr>
            <w:rFonts w:hint="cs"/>
            <w:rtl/>
          </w:rPr>
          <w:delText>כ</w:delText>
        </w:r>
        <w:r w:rsidRPr="005F69C8" w:rsidDel="004A2D26">
          <w:rPr>
            <w:rtl/>
          </w:rPr>
          <w:delText xml:space="preserve">63% </w:delText>
        </w:r>
        <w:r w:rsidRPr="005F69C8" w:rsidDel="004A2D26">
          <w:rPr>
            <w:rFonts w:hint="cs"/>
            <w:rtl/>
          </w:rPr>
          <w:delText>מכלל</w:delText>
        </w:r>
        <w:r w:rsidRPr="005F69C8" w:rsidDel="004A2D26">
          <w:rPr>
            <w:rtl/>
          </w:rPr>
          <w:delText xml:space="preserve"> </w:delText>
        </w:r>
        <w:r w:rsidRPr="005F69C8" w:rsidDel="004A2D26">
          <w:rPr>
            <w:rFonts w:hint="cs"/>
            <w:rtl/>
          </w:rPr>
          <w:delText>התושבים</w:delText>
        </w:r>
        <w:r w:rsidDel="004A2D26">
          <w:rPr>
            <w:rFonts w:hint="cs"/>
            <w:rtl/>
          </w:rPr>
          <w:delText xml:space="preserve"> </w:delText>
        </w:r>
        <w:r w:rsidRPr="005F69C8" w:rsidDel="004A2D26">
          <w:rPr>
            <w:rFonts w:hint="cs"/>
            <w:rtl/>
          </w:rPr>
          <w:delText>שמספרם</w:delText>
        </w:r>
        <w:r w:rsidRPr="005F69C8" w:rsidDel="004A2D26">
          <w:rPr>
            <w:rtl/>
          </w:rPr>
          <w:delText xml:space="preserve"> </w:delText>
        </w:r>
        <w:r w:rsidRPr="005F69C8" w:rsidDel="004A2D26">
          <w:rPr>
            <w:rFonts w:hint="cs"/>
            <w:rtl/>
          </w:rPr>
          <w:delText>הוא</w:delText>
        </w:r>
        <w:r w:rsidRPr="005F69C8" w:rsidDel="004A2D26">
          <w:rPr>
            <w:rtl/>
          </w:rPr>
          <w:delText xml:space="preserve"> </w:delText>
        </w:r>
        <w:r w:rsidRPr="005F69C8" w:rsidDel="004A2D26">
          <w:rPr>
            <w:rFonts w:hint="cs"/>
            <w:rtl/>
          </w:rPr>
          <w:delText>כ</w:delText>
        </w:r>
        <w:r w:rsidRPr="005F69C8" w:rsidDel="004A2D26">
          <w:rPr>
            <w:rtl/>
          </w:rPr>
          <w:delText>140,000</w:delText>
        </w:r>
        <w:r w:rsidRPr="005F69C8" w:rsidDel="004A2D26">
          <w:rPr>
            <w:rFonts w:hint="cs"/>
            <w:rtl/>
          </w:rPr>
          <w:delText xml:space="preserve"> נפש.</w:delText>
        </w:r>
        <w:bookmarkStart w:id="7760" w:name="_Toc190881704"/>
        <w:bookmarkStart w:id="7761" w:name="_Toc190884417"/>
        <w:bookmarkEnd w:id="7760"/>
        <w:bookmarkEnd w:id="7761"/>
      </w:del>
    </w:p>
    <w:p w14:paraId="7E55D45A" w14:textId="28D20FB0" w:rsidR="00B4355C" w:rsidDel="004A2D26" w:rsidRDefault="00B4355C">
      <w:pPr>
        <w:tabs>
          <w:tab w:val="left" w:pos="2446"/>
        </w:tabs>
        <w:spacing w:line="276" w:lineRule="auto"/>
        <w:rPr>
          <w:del w:id="7762" w:author="Gidon Kupietzky" w:date="2025-02-13T17:45:00Z" w16du:dateUtc="2025-02-13T15:45:00Z"/>
          <w:rtl/>
        </w:rPr>
        <w:pPrChange w:id="7763" w:author="Gidon Kupietzky" w:date="2025-02-13T17:45:00Z" w16du:dateUtc="2025-02-13T15:45:00Z">
          <w:pPr/>
        </w:pPrChange>
      </w:pPr>
      <w:del w:id="7764" w:author="Gidon Kupietzky" w:date="2025-02-13T17:45:00Z" w16du:dateUtc="2025-02-13T15:45:00Z">
        <w:r w:rsidDel="004A2D26">
          <w:rPr>
            <w:rFonts w:hint="cs"/>
            <w:rtl/>
          </w:rPr>
          <w:delText>אם כך שלוש ההערכות שבוצעו על ידי חברת הגיחון, היחידה לפיתוח ויזמות מזרח ירושלים במשרד ירושלים ומורשת ומכון ירושלים לחקר מדיניות מגיעות לאמדנים דומים עד לשנת 2017-2018, ועומדים על טווח שנע בין 120 אלף ו140 אלף בעוד נתוני הלמ"ס לאותן שנים  בשכונות אלה עומדות על 47 אלף נפש ובמפקד 2022 על 66 אלף נפש בשתי השכונות יחד.</w:delText>
        </w:r>
        <w:bookmarkStart w:id="7765" w:name="_Toc190881705"/>
        <w:bookmarkStart w:id="7766" w:name="_Toc190884418"/>
        <w:bookmarkEnd w:id="7765"/>
        <w:bookmarkEnd w:id="7766"/>
      </w:del>
    </w:p>
    <w:p w14:paraId="1494D58E" w14:textId="4477E086" w:rsidR="00EE3813" w:rsidDel="004A2D26" w:rsidRDefault="00B4355C">
      <w:pPr>
        <w:tabs>
          <w:tab w:val="left" w:pos="2446"/>
        </w:tabs>
        <w:spacing w:line="276" w:lineRule="auto"/>
        <w:rPr>
          <w:del w:id="7767" w:author="Gidon Kupietzky" w:date="2025-02-13T17:45:00Z" w16du:dateUtc="2025-02-13T15:45:00Z"/>
        </w:rPr>
        <w:pPrChange w:id="7768" w:author="Gidon Kupietzky" w:date="2025-02-13T17:45:00Z" w16du:dateUtc="2025-02-13T15:45:00Z">
          <w:pPr/>
        </w:pPrChange>
      </w:pPr>
      <w:del w:id="7769" w:author="Gidon Kupietzky" w:date="2025-02-13T17:45:00Z" w16du:dateUtc="2025-02-13T15:45:00Z">
        <w:r w:rsidDel="004A2D26">
          <w:rPr>
            <w:rFonts w:hint="cs"/>
            <w:rtl/>
          </w:rPr>
          <w:delText xml:space="preserve">בהנחה שסך תושבי העיר הערבים בכל העיר קבוע </w:delText>
        </w:r>
        <w:r w:rsidR="008C7F2F" w:rsidDel="004A2D26">
          <w:rPr>
            <w:rFonts w:hint="cs"/>
            <w:rtl/>
          </w:rPr>
          <w:delText>ומכיוון</w:delText>
        </w:r>
        <w:r w:rsidDel="004A2D26">
          <w:rPr>
            <w:rFonts w:hint="cs"/>
            <w:rtl/>
          </w:rPr>
          <w:delText xml:space="preserve"> שידוע כי רבים מהתושבים שהיגרו משכונות מזרח ירושלים בתוך הגדר לשכונות מחוץ לגדר מבלי לשנות את כתובתם, יש </w:delText>
        </w:r>
        <w:r w:rsidR="00CB5F5C" w:rsidDel="004A2D26">
          <w:rPr>
            <w:rFonts w:hint="cs"/>
            <w:rtl/>
          </w:rPr>
          <w:delText>צורף להפחתה של היקפי אוכלוסיה משכונות ערביות הנמצאו</w:delText>
        </w:r>
        <w:r w:rsidR="001411D2" w:rsidDel="004A2D26">
          <w:rPr>
            <w:rFonts w:hint="cs"/>
            <w:rtl/>
          </w:rPr>
          <w:delText>ת בתוך תחומי הגדר</w:delText>
        </w:r>
        <w:r w:rsidR="001418D9" w:rsidDel="004A2D26">
          <w:rPr>
            <w:rFonts w:hint="cs"/>
            <w:rtl/>
          </w:rPr>
          <w:delText>. הגרף להלן, מציג את התפלגות ההגירה של תושבי</w:delText>
        </w:r>
        <w:r w:rsidR="00BE037F" w:rsidDel="004A2D26">
          <w:rPr>
            <w:rFonts w:hint="cs"/>
            <w:rtl/>
          </w:rPr>
          <w:delText xml:space="preserve"> שכונות מזרח  ירושלים אל שכונת כפר עקב שמחוץ לגדר</w:delText>
        </w:r>
        <w:r w:rsidR="007645E0" w:rsidDel="004A2D26">
          <w:rPr>
            <w:rFonts w:hint="cs"/>
            <w:rtl/>
          </w:rPr>
          <w:delText>, בין השנים 2011-2016</w:delText>
        </w:r>
        <w:r w:rsidR="00443752" w:rsidDel="004A2D26">
          <w:rPr>
            <w:rFonts w:hint="cs"/>
            <w:rtl/>
          </w:rPr>
          <w:delText xml:space="preserve"> ניתן להתרשם מהיקפי ההגירה ש</w:delText>
        </w:r>
        <w:r w:rsidR="00243622" w:rsidDel="004A2D26">
          <w:rPr>
            <w:rFonts w:hint="cs"/>
            <w:rtl/>
          </w:rPr>
          <w:delText xml:space="preserve">המשיכו ביתר שאת בשנים הבאות. </w:delText>
        </w:r>
        <w:bookmarkStart w:id="7770" w:name="_Toc190881706"/>
        <w:bookmarkStart w:id="7771" w:name="_Toc190884419"/>
        <w:bookmarkEnd w:id="7770"/>
        <w:bookmarkEnd w:id="7771"/>
      </w:del>
    </w:p>
    <w:p w14:paraId="79DF75CA" w14:textId="3430D137" w:rsidR="007645E0" w:rsidDel="004A2D26" w:rsidRDefault="00C864A1">
      <w:pPr>
        <w:tabs>
          <w:tab w:val="left" w:pos="2446"/>
        </w:tabs>
        <w:spacing w:line="276" w:lineRule="auto"/>
        <w:rPr>
          <w:del w:id="7772" w:author="Gidon Kupietzky" w:date="2025-02-13T17:45:00Z" w16du:dateUtc="2025-02-13T15:45:00Z"/>
        </w:rPr>
        <w:pPrChange w:id="7773" w:author="Gidon Kupietzky" w:date="2025-02-13T17:45:00Z" w16du:dateUtc="2025-02-13T15:45:00Z">
          <w:pPr/>
        </w:pPrChange>
      </w:pPr>
      <w:del w:id="7774" w:author="Gidon Kupietzky" w:date="2025-02-13T17:45:00Z" w16du:dateUtc="2025-02-13T15:45:00Z">
        <w:r w:rsidDel="004A2D26">
          <w:rPr>
            <w:rFonts w:hint="cs"/>
            <w:rtl/>
          </w:rPr>
          <w:delText xml:space="preserve">אמדני </w:delText>
        </w:r>
        <w:r w:rsidR="0098050C" w:rsidDel="004A2D26">
          <w:rPr>
            <w:rFonts w:hint="cs"/>
            <w:rtl/>
          </w:rPr>
          <w:delText xml:space="preserve">האוכלוסיה </w:delText>
        </w:r>
        <w:r w:rsidR="00DF6BE9" w:rsidDel="004A2D26">
          <w:rPr>
            <w:rFonts w:hint="cs"/>
            <w:rtl/>
          </w:rPr>
          <w:delText>במזרח ירושלים</w:delText>
        </w:r>
        <w:r w:rsidR="00C81EDE" w:rsidDel="004A2D26">
          <w:rPr>
            <w:rFonts w:hint="cs"/>
            <w:rtl/>
          </w:rPr>
          <w:delText xml:space="preserve"> של צתא"ל  לשנת 2020</w:delText>
        </w:r>
        <w:r w:rsidR="00DF6BE9" w:rsidDel="004A2D26">
          <w:rPr>
            <w:rFonts w:hint="cs"/>
            <w:rtl/>
          </w:rPr>
          <w:delText xml:space="preserve"> </w:delText>
        </w:r>
        <w:r w:rsidR="00FE4207" w:rsidDel="004A2D26">
          <w:rPr>
            <w:rFonts w:hint="cs"/>
            <w:rtl/>
          </w:rPr>
          <w:delText xml:space="preserve">התחשבו באמדני האוכלוסיה </w:delText>
        </w:r>
        <w:r w:rsidR="0098050C" w:rsidDel="004A2D26">
          <w:rPr>
            <w:rFonts w:hint="cs"/>
            <w:rtl/>
          </w:rPr>
          <w:delText>המקורבים שבוצעו על ידי שלושת הגופים שתוארו לעיל</w:delText>
        </w:r>
        <w:r w:rsidR="009D2525" w:rsidDel="004A2D26">
          <w:rPr>
            <w:rFonts w:hint="cs"/>
            <w:rtl/>
          </w:rPr>
          <w:delText xml:space="preserve"> עבור שכונות חוץ גדר. </w:delText>
        </w:r>
        <w:r w:rsidR="0061647A" w:rsidDel="004A2D26">
          <w:rPr>
            <w:rFonts w:hint="cs"/>
            <w:rtl/>
          </w:rPr>
          <w:delText xml:space="preserve">עקב כך הופחתה </w:delText>
        </w:r>
        <w:r w:rsidR="00B71B78" w:rsidDel="004A2D26">
          <w:rPr>
            <w:rFonts w:hint="cs"/>
            <w:rtl/>
          </w:rPr>
          <w:delText>אוכלוסיה משכונות ערביות בפנים הגדר</w:delText>
        </w:r>
        <w:r w:rsidR="00265F03" w:rsidDel="004A2D26">
          <w:rPr>
            <w:rFonts w:hint="cs"/>
            <w:rtl/>
          </w:rPr>
          <w:delText xml:space="preserve"> באופן יחסי להיקף ה</w:delText>
        </w:r>
        <w:r w:rsidR="00E23CAB" w:rsidDel="004A2D26">
          <w:rPr>
            <w:rFonts w:hint="cs"/>
            <w:rtl/>
          </w:rPr>
          <w:delText xml:space="preserve">אוכלוסיה בכל </w:delText>
        </w:r>
        <w:r w:rsidR="00265F03" w:rsidDel="004A2D26">
          <w:rPr>
            <w:rFonts w:hint="cs"/>
            <w:rtl/>
          </w:rPr>
          <w:delText>שכונה</w:delText>
        </w:r>
        <w:r w:rsidR="00E23CAB" w:rsidDel="004A2D26">
          <w:rPr>
            <w:rFonts w:hint="cs"/>
            <w:rtl/>
          </w:rPr>
          <w:delText xml:space="preserve"> מסך </w:delText>
        </w:r>
        <w:r w:rsidR="00887C87" w:rsidDel="004A2D26">
          <w:rPr>
            <w:rFonts w:hint="cs"/>
            <w:rtl/>
          </w:rPr>
          <w:delText xml:space="preserve">האוכלוסיה הערבית </w:delText>
        </w:r>
        <w:r w:rsidR="00454844" w:rsidDel="004A2D26">
          <w:rPr>
            <w:rFonts w:hint="cs"/>
            <w:rtl/>
          </w:rPr>
          <w:delText>המתגוררת בתחומי הגדר.</w:delText>
        </w:r>
        <w:bookmarkStart w:id="7775" w:name="_Toc190881707"/>
        <w:bookmarkStart w:id="7776" w:name="_Toc190884420"/>
        <w:bookmarkEnd w:id="7775"/>
        <w:bookmarkEnd w:id="7776"/>
      </w:del>
    </w:p>
    <w:p w14:paraId="31E5A878" w14:textId="4FD70C76" w:rsidR="008449E4" w:rsidRPr="00B4355C" w:rsidDel="004A2D26" w:rsidRDefault="008449E4">
      <w:pPr>
        <w:tabs>
          <w:tab w:val="left" w:pos="2446"/>
        </w:tabs>
        <w:spacing w:line="276" w:lineRule="auto"/>
        <w:rPr>
          <w:del w:id="7777" w:author="Gidon Kupietzky" w:date="2025-02-13T17:45:00Z" w16du:dateUtc="2025-02-13T15:45:00Z"/>
          <w:rtl/>
        </w:rPr>
        <w:pPrChange w:id="7778" w:author="Gidon Kupietzky" w:date="2025-02-13T17:45:00Z" w16du:dateUtc="2025-02-13T15:45:00Z">
          <w:pPr/>
        </w:pPrChange>
      </w:pPr>
      <w:bookmarkStart w:id="7779" w:name="_Toc190881708"/>
      <w:bookmarkStart w:id="7780" w:name="_Toc190884421"/>
      <w:bookmarkEnd w:id="7779"/>
      <w:bookmarkEnd w:id="7780"/>
    </w:p>
    <w:p w14:paraId="34262A5A" w14:textId="698DA482" w:rsidR="00DC124F" w:rsidDel="004A2D26" w:rsidRDefault="00DC124F">
      <w:pPr>
        <w:tabs>
          <w:tab w:val="left" w:pos="2446"/>
        </w:tabs>
        <w:spacing w:line="276" w:lineRule="auto"/>
        <w:rPr>
          <w:del w:id="7781" w:author="Gidon Kupietzky" w:date="2025-02-13T17:45:00Z" w16du:dateUtc="2025-02-13T15:45:00Z"/>
          <w:rtl/>
        </w:rPr>
        <w:pPrChange w:id="7782" w:author="Gidon Kupietzky" w:date="2025-02-13T17:45:00Z" w16du:dateUtc="2025-02-13T15:45:00Z">
          <w:pPr>
            <w:pStyle w:val="2"/>
          </w:pPr>
        </w:pPrChange>
      </w:pPr>
      <w:bookmarkStart w:id="7783" w:name="_נספח_תיקוני_למ”ס"/>
      <w:bookmarkEnd w:id="7783"/>
      <w:del w:id="7784" w:author="Gidon Kupietzky" w:date="2025-02-13T17:45:00Z" w16du:dateUtc="2025-02-13T15:45:00Z">
        <w:r w:rsidRPr="00DC124F" w:rsidDel="004A2D26">
          <w:rPr>
            <w:rtl/>
          </w:rPr>
          <w:delText xml:space="preserve">נספח תיקוני למ”ס </w:delText>
        </w:r>
        <w:bookmarkStart w:id="7785" w:name="_Toc190881709"/>
        <w:bookmarkStart w:id="7786" w:name="_Toc190884422"/>
        <w:bookmarkEnd w:id="7785"/>
        <w:bookmarkEnd w:id="7786"/>
      </w:del>
    </w:p>
    <w:tbl>
      <w:tblPr>
        <w:tblStyle w:val="4-10"/>
        <w:bidiVisual/>
        <w:tblW w:w="9451" w:type="dxa"/>
        <w:tblLayout w:type="fixed"/>
        <w:tblLook w:val="04A0" w:firstRow="1" w:lastRow="0" w:firstColumn="1" w:lastColumn="0" w:noHBand="0" w:noVBand="1"/>
      </w:tblPr>
      <w:tblGrid>
        <w:gridCol w:w="1656"/>
        <w:gridCol w:w="3556"/>
        <w:gridCol w:w="1312"/>
        <w:gridCol w:w="1278"/>
        <w:gridCol w:w="1649"/>
      </w:tblGrid>
      <w:tr w:rsidR="006C0176" w:rsidRPr="006C0176" w:rsidDel="004A2D26" w14:paraId="18798F0B" w14:textId="57948850" w:rsidTr="007B317A">
        <w:trPr>
          <w:cnfStyle w:val="100000000000" w:firstRow="1" w:lastRow="0" w:firstColumn="0" w:lastColumn="0" w:oddVBand="0" w:evenVBand="0" w:oddHBand="0" w:evenHBand="0" w:firstRowFirstColumn="0" w:firstRowLastColumn="0" w:lastRowFirstColumn="0" w:lastRowLastColumn="0"/>
          <w:trHeight w:val="300"/>
          <w:tblHeader/>
          <w:del w:id="778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562D6640" w14:textId="11A1B83F" w:rsidR="006C0176" w:rsidRPr="006C0176" w:rsidDel="004A2D26" w:rsidRDefault="006C0176">
            <w:pPr>
              <w:tabs>
                <w:tab w:val="left" w:pos="2446"/>
              </w:tabs>
              <w:spacing w:line="276" w:lineRule="auto"/>
              <w:rPr>
                <w:del w:id="7788" w:author="Gidon Kupietzky" w:date="2025-02-13T17:45:00Z" w16du:dateUtc="2025-02-13T15:45:00Z"/>
                <w:b w:val="0"/>
                <w:bCs w:val="0"/>
              </w:rPr>
              <w:pPrChange w:id="7789" w:author="Gidon Kupietzky" w:date="2025-02-13T17:45:00Z" w16du:dateUtc="2025-02-13T15:45:00Z">
                <w:pPr/>
              </w:pPrChange>
            </w:pPr>
            <w:del w:id="7790" w:author="Gidon Kupietzky" w:date="2025-02-13T17:45:00Z" w16du:dateUtc="2025-02-13T15:45:00Z">
              <w:r w:rsidRPr="006C0176" w:rsidDel="004A2D26">
                <w:delText>secondary_stat</w:delText>
              </w:r>
              <w:bookmarkStart w:id="7791" w:name="_Toc190881710"/>
              <w:bookmarkStart w:id="7792" w:name="_Toc190884423"/>
              <w:bookmarkEnd w:id="7791"/>
              <w:bookmarkEnd w:id="7792"/>
            </w:del>
          </w:p>
        </w:tc>
        <w:tc>
          <w:tcPr>
            <w:tcW w:w="3556" w:type="dxa"/>
            <w:noWrap/>
            <w:hideMark/>
          </w:tcPr>
          <w:p w14:paraId="26B88AC8" w14:textId="4157C18F" w:rsidR="006C0176" w:rsidRPr="006C0176" w:rsidDel="004A2D26" w:rsidRDefault="006C0176">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7793" w:author="Gidon Kupietzky" w:date="2025-02-13T17:45:00Z" w16du:dateUtc="2025-02-13T15:45:00Z"/>
                <w:b w:val="0"/>
                <w:bCs w:val="0"/>
                <w:rtl/>
              </w:rPr>
              <w:pPrChange w:id="7794" w:author="Gidon Kupietzky" w:date="2025-02-13T17:45:00Z" w16du:dateUtc="2025-02-13T15:45:00Z">
                <w:pPr>
                  <w:cnfStyle w:val="100000000000" w:firstRow="1" w:lastRow="0" w:firstColumn="0" w:lastColumn="0" w:oddVBand="0" w:evenVBand="0" w:oddHBand="0" w:evenHBand="0" w:firstRowFirstColumn="0" w:firstRowLastColumn="0" w:lastRowFirstColumn="0" w:lastRowLastColumn="0"/>
                </w:pPr>
              </w:pPrChange>
            </w:pPr>
            <w:del w:id="7795" w:author="Gidon Kupietzky" w:date="2025-02-13T17:45:00Z" w16du:dateUtc="2025-02-13T15:45:00Z">
              <w:r w:rsidRPr="006C0176" w:rsidDel="004A2D26">
                <w:delText>change_from_cbs</w:delText>
              </w:r>
              <w:bookmarkStart w:id="7796" w:name="_Toc190881711"/>
              <w:bookmarkStart w:id="7797" w:name="_Toc190884424"/>
              <w:bookmarkEnd w:id="7796"/>
              <w:bookmarkEnd w:id="7797"/>
            </w:del>
          </w:p>
        </w:tc>
        <w:tc>
          <w:tcPr>
            <w:tcW w:w="1312" w:type="dxa"/>
            <w:noWrap/>
            <w:hideMark/>
          </w:tcPr>
          <w:p w14:paraId="10B0D2DB" w14:textId="2427A413" w:rsidR="006C0176" w:rsidRPr="006C0176" w:rsidDel="004A2D26" w:rsidRDefault="006C0176">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7798" w:author="Gidon Kupietzky" w:date="2025-02-13T17:45:00Z" w16du:dateUtc="2025-02-13T15:45:00Z"/>
                <w:b w:val="0"/>
                <w:bCs w:val="0"/>
              </w:rPr>
              <w:pPrChange w:id="7799" w:author="Gidon Kupietzky" w:date="2025-02-13T17:45:00Z" w16du:dateUtc="2025-02-13T15:45:00Z">
                <w:pPr>
                  <w:cnfStyle w:val="100000000000" w:firstRow="1" w:lastRow="0" w:firstColumn="0" w:lastColumn="0" w:oddVBand="0" w:evenVBand="0" w:oddHBand="0" w:evenHBand="0" w:firstRowFirstColumn="0" w:firstRowLastColumn="0" w:lastRowFirstColumn="0" w:lastRowLastColumn="0"/>
                </w:pPr>
              </w:pPrChange>
            </w:pPr>
            <w:del w:id="7800" w:author="Gidon Kupietzky" w:date="2025-02-13T17:45:00Z" w16du:dateUtc="2025-02-13T15:45:00Z">
              <w:r w:rsidRPr="006C0176" w:rsidDel="004A2D26">
                <w:delText>pop</w:delText>
              </w:r>
              <w:bookmarkStart w:id="7801" w:name="_Toc190881712"/>
              <w:bookmarkStart w:id="7802" w:name="_Toc190884425"/>
              <w:bookmarkEnd w:id="7801"/>
              <w:bookmarkEnd w:id="7802"/>
            </w:del>
          </w:p>
        </w:tc>
        <w:tc>
          <w:tcPr>
            <w:tcW w:w="1278" w:type="dxa"/>
            <w:noWrap/>
            <w:hideMark/>
          </w:tcPr>
          <w:p w14:paraId="6A95D7E0" w14:textId="42D0EE7F" w:rsidR="006C0176" w:rsidRPr="006C0176" w:rsidDel="004A2D26" w:rsidRDefault="006C0176">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7803" w:author="Gidon Kupietzky" w:date="2025-02-13T17:45:00Z" w16du:dateUtc="2025-02-13T15:45:00Z"/>
                <w:b w:val="0"/>
                <w:bCs w:val="0"/>
              </w:rPr>
              <w:pPrChange w:id="7804" w:author="Gidon Kupietzky" w:date="2025-02-13T17:45:00Z" w16du:dateUtc="2025-02-13T15:45:00Z">
                <w:pPr>
                  <w:cnfStyle w:val="100000000000" w:firstRow="1" w:lastRow="0" w:firstColumn="0" w:lastColumn="0" w:oddVBand="0" w:evenVBand="0" w:oddHBand="0" w:evenHBand="0" w:firstRowFirstColumn="0" w:firstRowLastColumn="0" w:lastRowFirstColumn="0" w:lastRowLastColumn="0"/>
                </w:pPr>
              </w:pPrChange>
            </w:pPr>
            <w:del w:id="7805" w:author="Gidon Kupietzky" w:date="2025-02-13T17:45:00Z" w16du:dateUtc="2025-02-13T15:45:00Z">
              <w:r w:rsidRPr="006C0176" w:rsidDel="004A2D26">
                <w:delText>pop_cbs</w:delText>
              </w:r>
              <w:bookmarkStart w:id="7806" w:name="_Toc190881713"/>
              <w:bookmarkStart w:id="7807" w:name="_Toc190884426"/>
              <w:bookmarkEnd w:id="7806"/>
              <w:bookmarkEnd w:id="7807"/>
            </w:del>
          </w:p>
        </w:tc>
        <w:tc>
          <w:tcPr>
            <w:tcW w:w="1649" w:type="dxa"/>
            <w:noWrap/>
            <w:hideMark/>
          </w:tcPr>
          <w:p w14:paraId="11878EAF" w14:textId="7710B8F5" w:rsidR="006C0176" w:rsidRPr="006C0176" w:rsidDel="004A2D26" w:rsidRDefault="006C0176">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7808" w:author="Gidon Kupietzky" w:date="2025-02-13T17:45:00Z" w16du:dateUtc="2025-02-13T15:45:00Z"/>
                <w:b w:val="0"/>
                <w:bCs w:val="0"/>
              </w:rPr>
              <w:pPrChange w:id="7809" w:author="Gidon Kupietzky" w:date="2025-02-13T17:45:00Z" w16du:dateUtc="2025-02-13T15:45:00Z">
                <w:pPr>
                  <w:cnfStyle w:val="100000000000" w:firstRow="1" w:lastRow="0" w:firstColumn="0" w:lastColumn="0" w:oddVBand="0" w:evenVBand="0" w:oddHBand="0" w:evenHBand="0" w:firstRowFirstColumn="0" w:firstRowLastColumn="0" w:lastRowFirstColumn="0" w:lastRowLastColumn="0"/>
                </w:pPr>
              </w:pPrChange>
            </w:pPr>
            <w:del w:id="7810" w:author="Gidon Kupietzky" w:date="2025-02-13T17:45:00Z" w16du:dateUtc="2025-02-13T15:45:00Z">
              <w:r w:rsidRPr="006C0176" w:rsidDel="004A2D26">
                <w:delText>pop_delta</w:delText>
              </w:r>
              <w:bookmarkStart w:id="7811" w:name="_Toc190881714"/>
              <w:bookmarkStart w:id="7812" w:name="_Toc190884427"/>
              <w:bookmarkEnd w:id="7811"/>
              <w:bookmarkEnd w:id="7812"/>
            </w:del>
          </w:p>
        </w:tc>
        <w:bookmarkStart w:id="7813" w:name="_Toc190881715"/>
        <w:bookmarkStart w:id="7814" w:name="_Toc190884428"/>
        <w:bookmarkEnd w:id="7813"/>
        <w:bookmarkEnd w:id="7814"/>
      </w:tr>
      <w:tr w:rsidR="006C0176" w:rsidRPr="006C0176" w:rsidDel="004A2D26" w14:paraId="28E75D1A" w14:textId="08393388" w:rsidTr="007B317A">
        <w:trPr>
          <w:cnfStyle w:val="000000100000" w:firstRow="0" w:lastRow="0" w:firstColumn="0" w:lastColumn="0" w:oddVBand="0" w:evenVBand="0" w:oddHBand="1" w:evenHBand="0" w:firstRowFirstColumn="0" w:firstRowLastColumn="0" w:lastRowFirstColumn="0" w:lastRowLastColumn="0"/>
          <w:trHeight w:val="285"/>
          <w:del w:id="781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A7146B5" w14:textId="0772F06C" w:rsidR="006C0176" w:rsidRPr="006C0176" w:rsidDel="004A2D26" w:rsidRDefault="006C0176">
            <w:pPr>
              <w:tabs>
                <w:tab w:val="left" w:pos="2446"/>
              </w:tabs>
              <w:spacing w:line="276" w:lineRule="auto"/>
              <w:rPr>
                <w:del w:id="7816" w:author="Gidon Kupietzky" w:date="2025-02-13T17:45:00Z" w16du:dateUtc="2025-02-13T15:45:00Z"/>
              </w:rPr>
              <w:pPrChange w:id="7817" w:author="Gidon Kupietzky" w:date="2025-02-13T17:45:00Z" w16du:dateUtc="2025-02-13T15:45:00Z">
                <w:pPr/>
              </w:pPrChange>
            </w:pPr>
            <w:del w:id="7818" w:author="Gidon Kupietzky" w:date="2025-02-13T17:45:00Z" w16du:dateUtc="2025-02-13T15:45:00Z">
              <w:r w:rsidRPr="006C0176" w:rsidDel="004A2D26">
                <w:delText>30002112</w:delText>
              </w:r>
              <w:bookmarkStart w:id="7819" w:name="_Toc190881716"/>
              <w:bookmarkStart w:id="7820" w:name="_Toc190884429"/>
              <w:bookmarkEnd w:id="7819"/>
              <w:bookmarkEnd w:id="7820"/>
            </w:del>
          </w:p>
        </w:tc>
        <w:tc>
          <w:tcPr>
            <w:tcW w:w="3556" w:type="dxa"/>
            <w:noWrap/>
            <w:hideMark/>
          </w:tcPr>
          <w:p w14:paraId="36B23996" w14:textId="00E035F8"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821" w:author="Gidon Kupietzky" w:date="2025-02-13T17:45:00Z" w16du:dateUtc="2025-02-13T15:45:00Z"/>
              </w:rPr>
              <w:pPrChange w:id="782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823" w:author="Gidon Kupietzky" w:date="2025-02-13T17:45:00Z" w16du:dateUtc="2025-02-13T15:45:00Z">
              <w:r w:rsidRPr="006C0176" w:rsidDel="004A2D26">
                <w:delText>| general_arab_change |</w:delText>
              </w:r>
              <w:bookmarkStart w:id="7824" w:name="_Toc190881717"/>
              <w:bookmarkStart w:id="7825" w:name="_Toc190884430"/>
              <w:bookmarkEnd w:id="7824"/>
              <w:bookmarkEnd w:id="7825"/>
            </w:del>
          </w:p>
        </w:tc>
        <w:tc>
          <w:tcPr>
            <w:tcW w:w="1312" w:type="dxa"/>
            <w:noWrap/>
            <w:hideMark/>
          </w:tcPr>
          <w:p w14:paraId="6E58134B" w14:textId="23C2E987"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826" w:author="Gidon Kupietzky" w:date="2025-02-13T17:45:00Z" w16du:dateUtc="2025-02-13T15:45:00Z"/>
              </w:rPr>
              <w:pPrChange w:id="782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828" w:author="Gidon Kupietzky" w:date="2025-02-13T17:45:00Z" w16du:dateUtc="2025-02-13T15:45:00Z">
              <w:r w:rsidRPr="006C0176" w:rsidDel="004A2D26">
                <w:delText xml:space="preserve">          39,951 </w:delText>
              </w:r>
              <w:bookmarkStart w:id="7829" w:name="_Toc190881718"/>
              <w:bookmarkStart w:id="7830" w:name="_Toc190884431"/>
              <w:bookmarkEnd w:id="7829"/>
              <w:bookmarkEnd w:id="7830"/>
            </w:del>
          </w:p>
        </w:tc>
        <w:tc>
          <w:tcPr>
            <w:tcW w:w="1278" w:type="dxa"/>
            <w:noWrap/>
            <w:hideMark/>
          </w:tcPr>
          <w:p w14:paraId="43E9225A" w14:textId="2BED663E"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831" w:author="Gidon Kupietzky" w:date="2025-02-13T17:45:00Z" w16du:dateUtc="2025-02-13T15:45:00Z"/>
              </w:rPr>
              <w:pPrChange w:id="783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833" w:author="Gidon Kupietzky" w:date="2025-02-13T17:45:00Z" w16du:dateUtc="2025-02-13T15:45:00Z">
              <w:r w:rsidRPr="006C0176" w:rsidDel="004A2D26">
                <w:delText xml:space="preserve">         44,338 </w:delText>
              </w:r>
              <w:bookmarkStart w:id="7834" w:name="_Toc190881719"/>
              <w:bookmarkStart w:id="7835" w:name="_Toc190884432"/>
              <w:bookmarkEnd w:id="7834"/>
              <w:bookmarkEnd w:id="7835"/>
            </w:del>
          </w:p>
        </w:tc>
        <w:tc>
          <w:tcPr>
            <w:tcW w:w="1649" w:type="dxa"/>
            <w:noWrap/>
            <w:hideMark/>
          </w:tcPr>
          <w:p w14:paraId="61D7A525" w14:textId="14C2977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836" w:author="Gidon Kupietzky" w:date="2025-02-13T17:45:00Z" w16du:dateUtc="2025-02-13T15:45:00Z"/>
              </w:rPr>
              <w:pPrChange w:id="783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838" w:author="Gidon Kupietzky" w:date="2025-02-13T17:45:00Z" w16du:dateUtc="2025-02-13T15:45:00Z">
              <w:r w:rsidRPr="006C0176" w:rsidDel="004A2D26">
                <w:delText xml:space="preserve">        -4,387 </w:delText>
              </w:r>
              <w:bookmarkStart w:id="7839" w:name="_Toc190881720"/>
              <w:bookmarkStart w:id="7840" w:name="_Toc190884433"/>
              <w:bookmarkEnd w:id="7839"/>
              <w:bookmarkEnd w:id="7840"/>
            </w:del>
          </w:p>
        </w:tc>
        <w:bookmarkStart w:id="7841" w:name="_Toc190881721"/>
        <w:bookmarkStart w:id="7842" w:name="_Toc190884434"/>
        <w:bookmarkEnd w:id="7841"/>
        <w:bookmarkEnd w:id="7842"/>
      </w:tr>
      <w:tr w:rsidR="006C0176" w:rsidRPr="006C0176" w:rsidDel="004A2D26" w14:paraId="144D4356" w14:textId="0C7BEBF1" w:rsidTr="007B317A">
        <w:trPr>
          <w:trHeight w:val="285"/>
          <w:del w:id="784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4EEB6E0F" w14:textId="1BAF7F4B" w:rsidR="006C0176" w:rsidRPr="006C0176" w:rsidDel="004A2D26" w:rsidRDefault="006C0176">
            <w:pPr>
              <w:tabs>
                <w:tab w:val="left" w:pos="2446"/>
              </w:tabs>
              <w:spacing w:line="276" w:lineRule="auto"/>
              <w:rPr>
                <w:del w:id="7844" w:author="Gidon Kupietzky" w:date="2025-02-13T17:45:00Z" w16du:dateUtc="2025-02-13T15:45:00Z"/>
              </w:rPr>
              <w:pPrChange w:id="7845" w:author="Gidon Kupietzky" w:date="2025-02-13T17:45:00Z" w16du:dateUtc="2025-02-13T15:45:00Z">
                <w:pPr/>
              </w:pPrChange>
            </w:pPr>
            <w:del w:id="7846" w:author="Gidon Kupietzky" w:date="2025-02-13T17:45:00Z" w16du:dateUtc="2025-02-13T15:45:00Z">
              <w:r w:rsidRPr="006C0176" w:rsidDel="004A2D26">
                <w:lastRenderedPageBreak/>
                <w:delText>30002312</w:delText>
              </w:r>
              <w:bookmarkStart w:id="7847" w:name="_Toc190881722"/>
              <w:bookmarkStart w:id="7848" w:name="_Toc190884435"/>
              <w:bookmarkEnd w:id="7847"/>
              <w:bookmarkEnd w:id="7848"/>
            </w:del>
          </w:p>
        </w:tc>
        <w:tc>
          <w:tcPr>
            <w:tcW w:w="3556" w:type="dxa"/>
            <w:noWrap/>
            <w:hideMark/>
          </w:tcPr>
          <w:p w14:paraId="38EA1775" w14:textId="116F963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849" w:author="Gidon Kupietzky" w:date="2025-02-13T17:45:00Z" w16du:dateUtc="2025-02-13T15:45:00Z"/>
              </w:rPr>
              <w:pPrChange w:id="785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851" w:author="Gidon Kupietzky" w:date="2025-02-13T17:45:00Z" w16du:dateUtc="2025-02-13T15:45:00Z">
              <w:r w:rsidRPr="006C0176" w:rsidDel="004A2D26">
                <w:delText>| general_arab_change |</w:delText>
              </w:r>
              <w:bookmarkStart w:id="7852" w:name="_Toc190881723"/>
              <w:bookmarkStart w:id="7853" w:name="_Toc190884436"/>
              <w:bookmarkEnd w:id="7852"/>
              <w:bookmarkEnd w:id="7853"/>
            </w:del>
          </w:p>
        </w:tc>
        <w:tc>
          <w:tcPr>
            <w:tcW w:w="1312" w:type="dxa"/>
            <w:noWrap/>
            <w:hideMark/>
          </w:tcPr>
          <w:p w14:paraId="0792AD76" w14:textId="7E5B319A"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854" w:author="Gidon Kupietzky" w:date="2025-02-13T17:45:00Z" w16du:dateUtc="2025-02-13T15:45:00Z"/>
              </w:rPr>
              <w:pPrChange w:id="785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856" w:author="Gidon Kupietzky" w:date="2025-02-13T17:45:00Z" w16du:dateUtc="2025-02-13T15:45:00Z">
              <w:r w:rsidRPr="006C0176" w:rsidDel="004A2D26">
                <w:delText xml:space="preserve">          27,116 </w:delText>
              </w:r>
              <w:bookmarkStart w:id="7857" w:name="_Toc190881724"/>
              <w:bookmarkStart w:id="7858" w:name="_Toc190884437"/>
              <w:bookmarkEnd w:id="7857"/>
              <w:bookmarkEnd w:id="7858"/>
            </w:del>
          </w:p>
        </w:tc>
        <w:tc>
          <w:tcPr>
            <w:tcW w:w="1278" w:type="dxa"/>
            <w:noWrap/>
            <w:hideMark/>
          </w:tcPr>
          <w:p w14:paraId="2115460F" w14:textId="69DB0CDD"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859" w:author="Gidon Kupietzky" w:date="2025-02-13T17:45:00Z" w16du:dateUtc="2025-02-13T15:45:00Z"/>
              </w:rPr>
              <w:pPrChange w:id="786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861" w:author="Gidon Kupietzky" w:date="2025-02-13T17:45:00Z" w16du:dateUtc="2025-02-13T15:45:00Z">
              <w:r w:rsidRPr="006C0176" w:rsidDel="004A2D26">
                <w:delText xml:space="preserve">         30,093 </w:delText>
              </w:r>
              <w:bookmarkStart w:id="7862" w:name="_Toc190881725"/>
              <w:bookmarkStart w:id="7863" w:name="_Toc190884438"/>
              <w:bookmarkEnd w:id="7862"/>
              <w:bookmarkEnd w:id="7863"/>
            </w:del>
          </w:p>
        </w:tc>
        <w:tc>
          <w:tcPr>
            <w:tcW w:w="1649" w:type="dxa"/>
            <w:noWrap/>
            <w:hideMark/>
          </w:tcPr>
          <w:p w14:paraId="482D7E26" w14:textId="1AF38D2E"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864" w:author="Gidon Kupietzky" w:date="2025-02-13T17:45:00Z" w16du:dateUtc="2025-02-13T15:45:00Z"/>
              </w:rPr>
              <w:pPrChange w:id="786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866" w:author="Gidon Kupietzky" w:date="2025-02-13T17:45:00Z" w16du:dateUtc="2025-02-13T15:45:00Z">
              <w:r w:rsidRPr="006C0176" w:rsidDel="004A2D26">
                <w:delText xml:space="preserve">        -2,977 </w:delText>
              </w:r>
              <w:bookmarkStart w:id="7867" w:name="_Toc190881726"/>
              <w:bookmarkStart w:id="7868" w:name="_Toc190884439"/>
              <w:bookmarkEnd w:id="7867"/>
              <w:bookmarkEnd w:id="7868"/>
            </w:del>
          </w:p>
        </w:tc>
        <w:bookmarkStart w:id="7869" w:name="_Toc190881727"/>
        <w:bookmarkStart w:id="7870" w:name="_Toc190884440"/>
        <w:bookmarkEnd w:id="7869"/>
        <w:bookmarkEnd w:id="7870"/>
      </w:tr>
      <w:tr w:rsidR="006C0176" w:rsidRPr="006C0176" w:rsidDel="004A2D26" w14:paraId="128C5444" w14:textId="118C21B8" w:rsidTr="007B317A">
        <w:trPr>
          <w:cnfStyle w:val="000000100000" w:firstRow="0" w:lastRow="0" w:firstColumn="0" w:lastColumn="0" w:oddVBand="0" w:evenVBand="0" w:oddHBand="1" w:evenHBand="0" w:firstRowFirstColumn="0" w:firstRowLastColumn="0" w:lastRowFirstColumn="0" w:lastRowLastColumn="0"/>
          <w:trHeight w:val="285"/>
          <w:del w:id="787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731CF150" w14:textId="577DE687" w:rsidR="006C0176" w:rsidRPr="006C0176" w:rsidDel="004A2D26" w:rsidRDefault="006C0176">
            <w:pPr>
              <w:tabs>
                <w:tab w:val="left" w:pos="2446"/>
              </w:tabs>
              <w:spacing w:line="276" w:lineRule="auto"/>
              <w:rPr>
                <w:del w:id="7872" w:author="Gidon Kupietzky" w:date="2025-02-13T17:45:00Z" w16du:dateUtc="2025-02-13T15:45:00Z"/>
              </w:rPr>
              <w:pPrChange w:id="7873" w:author="Gidon Kupietzky" w:date="2025-02-13T17:45:00Z" w16du:dateUtc="2025-02-13T15:45:00Z">
                <w:pPr/>
              </w:pPrChange>
            </w:pPr>
            <w:del w:id="7874" w:author="Gidon Kupietzky" w:date="2025-02-13T17:45:00Z" w16du:dateUtc="2025-02-13T15:45:00Z">
              <w:r w:rsidRPr="006C0176" w:rsidDel="004A2D26">
                <w:delText>30002711</w:delText>
              </w:r>
              <w:bookmarkStart w:id="7875" w:name="_Toc190881728"/>
              <w:bookmarkStart w:id="7876" w:name="_Toc190884441"/>
              <w:bookmarkEnd w:id="7875"/>
              <w:bookmarkEnd w:id="7876"/>
            </w:del>
          </w:p>
        </w:tc>
        <w:tc>
          <w:tcPr>
            <w:tcW w:w="3556" w:type="dxa"/>
            <w:noWrap/>
            <w:hideMark/>
          </w:tcPr>
          <w:p w14:paraId="3862774F" w14:textId="2ED72C0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877" w:author="Gidon Kupietzky" w:date="2025-02-13T17:45:00Z" w16du:dateUtc="2025-02-13T15:45:00Z"/>
              </w:rPr>
              <w:pPrChange w:id="787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879" w:author="Gidon Kupietzky" w:date="2025-02-13T17:45:00Z" w16du:dateUtc="2025-02-13T15:45:00Z">
              <w:r w:rsidRPr="006C0176" w:rsidDel="004A2D26">
                <w:delText>| general_arab_change |</w:delText>
              </w:r>
              <w:bookmarkStart w:id="7880" w:name="_Toc190881729"/>
              <w:bookmarkStart w:id="7881" w:name="_Toc190884442"/>
              <w:bookmarkEnd w:id="7880"/>
              <w:bookmarkEnd w:id="7881"/>
            </w:del>
          </w:p>
        </w:tc>
        <w:tc>
          <w:tcPr>
            <w:tcW w:w="1312" w:type="dxa"/>
            <w:noWrap/>
            <w:hideMark/>
          </w:tcPr>
          <w:p w14:paraId="3487E53F" w14:textId="0A824BE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882" w:author="Gidon Kupietzky" w:date="2025-02-13T17:45:00Z" w16du:dateUtc="2025-02-13T15:45:00Z"/>
              </w:rPr>
              <w:pPrChange w:id="788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884" w:author="Gidon Kupietzky" w:date="2025-02-13T17:45:00Z" w16du:dateUtc="2025-02-13T15:45:00Z">
              <w:r w:rsidRPr="006C0176" w:rsidDel="004A2D26">
                <w:delText xml:space="preserve">          23,557 </w:delText>
              </w:r>
              <w:bookmarkStart w:id="7885" w:name="_Toc190881730"/>
              <w:bookmarkStart w:id="7886" w:name="_Toc190884443"/>
              <w:bookmarkEnd w:id="7885"/>
              <w:bookmarkEnd w:id="7886"/>
            </w:del>
          </w:p>
        </w:tc>
        <w:tc>
          <w:tcPr>
            <w:tcW w:w="1278" w:type="dxa"/>
            <w:noWrap/>
            <w:hideMark/>
          </w:tcPr>
          <w:p w14:paraId="5C7269AB" w14:textId="5D5C1ED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887" w:author="Gidon Kupietzky" w:date="2025-02-13T17:45:00Z" w16du:dateUtc="2025-02-13T15:45:00Z"/>
              </w:rPr>
              <w:pPrChange w:id="788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889" w:author="Gidon Kupietzky" w:date="2025-02-13T17:45:00Z" w16du:dateUtc="2025-02-13T15:45:00Z">
              <w:r w:rsidRPr="006C0176" w:rsidDel="004A2D26">
                <w:delText xml:space="preserve">         26,143 </w:delText>
              </w:r>
              <w:bookmarkStart w:id="7890" w:name="_Toc190881731"/>
              <w:bookmarkStart w:id="7891" w:name="_Toc190884444"/>
              <w:bookmarkEnd w:id="7890"/>
              <w:bookmarkEnd w:id="7891"/>
            </w:del>
          </w:p>
        </w:tc>
        <w:tc>
          <w:tcPr>
            <w:tcW w:w="1649" w:type="dxa"/>
            <w:noWrap/>
            <w:hideMark/>
          </w:tcPr>
          <w:p w14:paraId="2C4C9F69" w14:textId="552F458D"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892" w:author="Gidon Kupietzky" w:date="2025-02-13T17:45:00Z" w16du:dateUtc="2025-02-13T15:45:00Z"/>
              </w:rPr>
              <w:pPrChange w:id="789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894" w:author="Gidon Kupietzky" w:date="2025-02-13T17:45:00Z" w16du:dateUtc="2025-02-13T15:45:00Z">
              <w:r w:rsidRPr="006C0176" w:rsidDel="004A2D26">
                <w:delText xml:space="preserve">        -2,586 </w:delText>
              </w:r>
              <w:bookmarkStart w:id="7895" w:name="_Toc190881732"/>
              <w:bookmarkStart w:id="7896" w:name="_Toc190884445"/>
              <w:bookmarkEnd w:id="7895"/>
              <w:bookmarkEnd w:id="7896"/>
            </w:del>
          </w:p>
        </w:tc>
        <w:bookmarkStart w:id="7897" w:name="_Toc190881733"/>
        <w:bookmarkStart w:id="7898" w:name="_Toc190884446"/>
        <w:bookmarkEnd w:id="7897"/>
        <w:bookmarkEnd w:id="7898"/>
      </w:tr>
      <w:tr w:rsidR="006C0176" w:rsidRPr="006C0176" w:rsidDel="004A2D26" w14:paraId="44A52F20" w14:textId="1F60F901" w:rsidTr="007B317A">
        <w:trPr>
          <w:trHeight w:val="285"/>
          <w:del w:id="789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2C89755E" w14:textId="4F1F5FD6" w:rsidR="006C0176" w:rsidRPr="006C0176" w:rsidDel="004A2D26" w:rsidRDefault="006C0176">
            <w:pPr>
              <w:tabs>
                <w:tab w:val="left" w:pos="2446"/>
              </w:tabs>
              <w:spacing w:line="276" w:lineRule="auto"/>
              <w:rPr>
                <w:del w:id="7900" w:author="Gidon Kupietzky" w:date="2025-02-13T17:45:00Z" w16du:dateUtc="2025-02-13T15:45:00Z"/>
              </w:rPr>
              <w:pPrChange w:id="7901" w:author="Gidon Kupietzky" w:date="2025-02-13T17:45:00Z" w16du:dateUtc="2025-02-13T15:45:00Z">
                <w:pPr/>
              </w:pPrChange>
            </w:pPr>
            <w:del w:id="7902" w:author="Gidon Kupietzky" w:date="2025-02-13T17:45:00Z" w16du:dateUtc="2025-02-13T15:45:00Z">
              <w:r w:rsidRPr="006C0176" w:rsidDel="004A2D26">
                <w:delText>30002511</w:delText>
              </w:r>
              <w:bookmarkStart w:id="7903" w:name="_Toc190881734"/>
              <w:bookmarkStart w:id="7904" w:name="_Toc190884447"/>
              <w:bookmarkEnd w:id="7903"/>
              <w:bookmarkEnd w:id="7904"/>
            </w:del>
          </w:p>
        </w:tc>
        <w:tc>
          <w:tcPr>
            <w:tcW w:w="3556" w:type="dxa"/>
            <w:noWrap/>
            <w:hideMark/>
          </w:tcPr>
          <w:p w14:paraId="3068679F" w14:textId="5217B966"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905" w:author="Gidon Kupietzky" w:date="2025-02-13T17:45:00Z" w16du:dateUtc="2025-02-13T15:45:00Z"/>
              </w:rPr>
              <w:pPrChange w:id="790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907" w:author="Gidon Kupietzky" w:date="2025-02-13T17:45:00Z" w16du:dateUtc="2025-02-13T15:45:00Z">
              <w:r w:rsidRPr="006C0176" w:rsidDel="004A2D26">
                <w:delText>| general_arab_change |</w:delText>
              </w:r>
              <w:bookmarkStart w:id="7908" w:name="_Toc190881735"/>
              <w:bookmarkStart w:id="7909" w:name="_Toc190884448"/>
              <w:bookmarkEnd w:id="7908"/>
              <w:bookmarkEnd w:id="7909"/>
            </w:del>
          </w:p>
        </w:tc>
        <w:tc>
          <w:tcPr>
            <w:tcW w:w="1312" w:type="dxa"/>
            <w:noWrap/>
            <w:hideMark/>
          </w:tcPr>
          <w:p w14:paraId="305C1BC0" w14:textId="230A3974"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910" w:author="Gidon Kupietzky" w:date="2025-02-13T17:45:00Z" w16du:dateUtc="2025-02-13T15:45:00Z"/>
              </w:rPr>
              <w:pPrChange w:id="791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912" w:author="Gidon Kupietzky" w:date="2025-02-13T17:45:00Z" w16du:dateUtc="2025-02-13T15:45:00Z">
              <w:r w:rsidRPr="006C0176" w:rsidDel="004A2D26">
                <w:delText xml:space="preserve">          19,692 </w:delText>
              </w:r>
              <w:bookmarkStart w:id="7913" w:name="_Toc190881736"/>
              <w:bookmarkStart w:id="7914" w:name="_Toc190884449"/>
              <w:bookmarkEnd w:id="7913"/>
              <w:bookmarkEnd w:id="7914"/>
            </w:del>
          </w:p>
        </w:tc>
        <w:tc>
          <w:tcPr>
            <w:tcW w:w="1278" w:type="dxa"/>
            <w:noWrap/>
            <w:hideMark/>
          </w:tcPr>
          <w:p w14:paraId="58A1582F" w14:textId="022F225E"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915" w:author="Gidon Kupietzky" w:date="2025-02-13T17:45:00Z" w16du:dateUtc="2025-02-13T15:45:00Z"/>
              </w:rPr>
              <w:pPrChange w:id="791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917" w:author="Gidon Kupietzky" w:date="2025-02-13T17:45:00Z" w16du:dateUtc="2025-02-13T15:45:00Z">
              <w:r w:rsidRPr="006C0176" w:rsidDel="004A2D26">
                <w:delText xml:space="preserve">         21,854 </w:delText>
              </w:r>
              <w:bookmarkStart w:id="7918" w:name="_Toc190881737"/>
              <w:bookmarkStart w:id="7919" w:name="_Toc190884450"/>
              <w:bookmarkEnd w:id="7918"/>
              <w:bookmarkEnd w:id="7919"/>
            </w:del>
          </w:p>
        </w:tc>
        <w:tc>
          <w:tcPr>
            <w:tcW w:w="1649" w:type="dxa"/>
            <w:noWrap/>
            <w:hideMark/>
          </w:tcPr>
          <w:p w14:paraId="40C0EF32" w14:textId="4F2D7EA9"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920" w:author="Gidon Kupietzky" w:date="2025-02-13T17:45:00Z" w16du:dateUtc="2025-02-13T15:45:00Z"/>
              </w:rPr>
              <w:pPrChange w:id="792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922" w:author="Gidon Kupietzky" w:date="2025-02-13T17:45:00Z" w16du:dateUtc="2025-02-13T15:45:00Z">
              <w:r w:rsidRPr="006C0176" w:rsidDel="004A2D26">
                <w:delText xml:space="preserve">        -2,162 </w:delText>
              </w:r>
              <w:bookmarkStart w:id="7923" w:name="_Toc190881738"/>
              <w:bookmarkStart w:id="7924" w:name="_Toc190884451"/>
              <w:bookmarkEnd w:id="7923"/>
              <w:bookmarkEnd w:id="7924"/>
            </w:del>
          </w:p>
        </w:tc>
        <w:bookmarkStart w:id="7925" w:name="_Toc190881739"/>
        <w:bookmarkStart w:id="7926" w:name="_Toc190884452"/>
        <w:bookmarkEnd w:id="7925"/>
        <w:bookmarkEnd w:id="7926"/>
      </w:tr>
      <w:tr w:rsidR="006C0176" w:rsidRPr="006C0176" w:rsidDel="004A2D26" w14:paraId="1625BDBB" w14:textId="2EF61331" w:rsidTr="007B317A">
        <w:trPr>
          <w:cnfStyle w:val="000000100000" w:firstRow="0" w:lastRow="0" w:firstColumn="0" w:lastColumn="0" w:oddVBand="0" w:evenVBand="0" w:oddHBand="1" w:evenHBand="0" w:firstRowFirstColumn="0" w:firstRowLastColumn="0" w:lastRowFirstColumn="0" w:lastRowLastColumn="0"/>
          <w:trHeight w:val="285"/>
          <w:del w:id="792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100DAFED" w14:textId="5D78AC90" w:rsidR="006C0176" w:rsidRPr="006C0176" w:rsidDel="004A2D26" w:rsidRDefault="006C0176">
            <w:pPr>
              <w:tabs>
                <w:tab w:val="left" w:pos="2446"/>
              </w:tabs>
              <w:spacing w:line="276" w:lineRule="auto"/>
              <w:rPr>
                <w:del w:id="7928" w:author="Gidon Kupietzky" w:date="2025-02-13T17:45:00Z" w16du:dateUtc="2025-02-13T15:45:00Z"/>
              </w:rPr>
              <w:pPrChange w:id="7929" w:author="Gidon Kupietzky" w:date="2025-02-13T17:45:00Z" w16du:dateUtc="2025-02-13T15:45:00Z">
                <w:pPr/>
              </w:pPrChange>
            </w:pPr>
            <w:del w:id="7930" w:author="Gidon Kupietzky" w:date="2025-02-13T17:45:00Z" w16du:dateUtc="2025-02-13T15:45:00Z">
              <w:r w:rsidRPr="006C0176" w:rsidDel="004A2D26">
                <w:delText>30002613</w:delText>
              </w:r>
              <w:bookmarkStart w:id="7931" w:name="_Toc190881740"/>
              <w:bookmarkStart w:id="7932" w:name="_Toc190884453"/>
              <w:bookmarkEnd w:id="7931"/>
              <w:bookmarkEnd w:id="7932"/>
            </w:del>
          </w:p>
        </w:tc>
        <w:tc>
          <w:tcPr>
            <w:tcW w:w="3556" w:type="dxa"/>
            <w:noWrap/>
            <w:hideMark/>
          </w:tcPr>
          <w:p w14:paraId="7822CDA4" w14:textId="6438CE18"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933" w:author="Gidon Kupietzky" w:date="2025-02-13T17:45:00Z" w16du:dateUtc="2025-02-13T15:45:00Z"/>
              </w:rPr>
              <w:pPrChange w:id="793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935" w:author="Gidon Kupietzky" w:date="2025-02-13T17:45:00Z" w16du:dateUtc="2025-02-13T15:45:00Z">
              <w:r w:rsidRPr="006C0176" w:rsidDel="004A2D26">
                <w:delText>| general_arab_change |</w:delText>
              </w:r>
              <w:bookmarkStart w:id="7936" w:name="_Toc190881741"/>
              <w:bookmarkStart w:id="7937" w:name="_Toc190884454"/>
              <w:bookmarkEnd w:id="7936"/>
              <w:bookmarkEnd w:id="7937"/>
            </w:del>
          </w:p>
        </w:tc>
        <w:tc>
          <w:tcPr>
            <w:tcW w:w="1312" w:type="dxa"/>
            <w:noWrap/>
            <w:hideMark/>
          </w:tcPr>
          <w:p w14:paraId="6A3815C5" w14:textId="35555500"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938" w:author="Gidon Kupietzky" w:date="2025-02-13T17:45:00Z" w16du:dateUtc="2025-02-13T15:45:00Z"/>
              </w:rPr>
              <w:pPrChange w:id="793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940" w:author="Gidon Kupietzky" w:date="2025-02-13T17:45:00Z" w16du:dateUtc="2025-02-13T15:45:00Z">
              <w:r w:rsidRPr="006C0176" w:rsidDel="004A2D26">
                <w:delText xml:space="preserve">          19,175 </w:delText>
              </w:r>
              <w:bookmarkStart w:id="7941" w:name="_Toc190881742"/>
              <w:bookmarkStart w:id="7942" w:name="_Toc190884455"/>
              <w:bookmarkEnd w:id="7941"/>
              <w:bookmarkEnd w:id="7942"/>
            </w:del>
          </w:p>
        </w:tc>
        <w:tc>
          <w:tcPr>
            <w:tcW w:w="1278" w:type="dxa"/>
            <w:noWrap/>
            <w:hideMark/>
          </w:tcPr>
          <w:p w14:paraId="04A816E3" w14:textId="1F113B5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943" w:author="Gidon Kupietzky" w:date="2025-02-13T17:45:00Z" w16du:dateUtc="2025-02-13T15:45:00Z"/>
              </w:rPr>
              <w:pPrChange w:id="794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945" w:author="Gidon Kupietzky" w:date="2025-02-13T17:45:00Z" w16du:dateUtc="2025-02-13T15:45:00Z">
              <w:r w:rsidRPr="006C0176" w:rsidDel="004A2D26">
                <w:delText xml:space="preserve">         21,280 </w:delText>
              </w:r>
              <w:bookmarkStart w:id="7946" w:name="_Toc190881743"/>
              <w:bookmarkStart w:id="7947" w:name="_Toc190884456"/>
              <w:bookmarkEnd w:id="7946"/>
              <w:bookmarkEnd w:id="7947"/>
            </w:del>
          </w:p>
        </w:tc>
        <w:tc>
          <w:tcPr>
            <w:tcW w:w="1649" w:type="dxa"/>
            <w:noWrap/>
            <w:hideMark/>
          </w:tcPr>
          <w:p w14:paraId="3F82C0A8" w14:textId="62F36853"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948" w:author="Gidon Kupietzky" w:date="2025-02-13T17:45:00Z" w16du:dateUtc="2025-02-13T15:45:00Z"/>
              </w:rPr>
              <w:pPrChange w:id="794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950" w:author="Gidon Kupietzky" w:date="2025-02-13T17:45:00Z" w16du:dateUtc="2025-02-13T15:45:00Z">
              <w:r w:rsidRPr="006C0176" w:rsidDel="004A2D26">
                <w:delText xml:space="preserve">        -2,105 </w:delText>
              </w:r>
              <w:bookmarkStart w:id="7951" w:name="_Toc190881744"/>
              <w:bookmarkStart w:id="7952" w:name="_Toc190884457"/>
              <w:bookmarkEnd w:id="7951"/>
              <w:bookmarkEnd w:id="7952"/>
            </w:del>
          </w:p>
        </w:tc>
        <w:bookmarkStart w:id="7953" w:name="_Toc190881745"/>
        <w:bookmarkStart w:id="7954" w:name="_Toc190884458"/>
        <w:bookmarkEnd w:id="7953"/>
        <w:bookmarkEnd w:id="7954"/>
      </w:tr>
      <w:tr w:rsidR="006C0176" w:rsidRPr="006C0176" w:rsidDel="004A2D26" w14:paraId="6510112D" w14:textId="6177E916" w:rsidTr="007B317A">
        <w:trPr>
          <w:trHeight w:val="285"/>
          <w:del w:id="795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40EC7A76" w14:textId="2739D18E" w:rsidR="006C0176" w:rsidRPr="006C0176" w:rsidDel="004A2D26" w:rsidRDefault="006C0176">
            <w:pPr>
              <w:tabs>
                <w:tab w:val="left" w:pos="2446"/>
              </w:tabs>
              <w:spacing w:line="276" w:lineRule="auto"/>
              <w:rPr>
                <w:del w:id="7956" w:author="Gidon Kupietzky" w:date="2025-02-13T17:45:00Z" w16du:dateUtc="2025-02-13T15:45:00Z"/>
              </w:rPr>
              <w:pPrChange w:id="7957" w:author="Gidon Kupietzky" w:date="2025-02-13T17:45:00Z" w16du:dateUtc="2025-02-13T15:45:00Z">
                <w:pPr/>
              </w:pPrChange>
            </w:pPr>
            <w:del w:id="7958" w:author="Gidon Kupietzky" w:date="2025-02-13T17:45:00Z" w16du:dateUtc="2025-02-13T15:45:00Z">
              <w:r w:rsidRPr="006C0176" w:rsidDel="004A2D26">
                <w:delText>30002311</w:delText>
              </w:r>
              <w:bookmarkStart w:id="7959" w:name="_Toc190881746"/>
              <w:bookmarkStart w:id="7960" w:name="_Toc190884459"/>
              <w:bookmarkEnd w:id="7959"/>
              <w:bookmarkEnd w:id="7960"/>
            </w:del>
          </w:p>
        </w:tc>
        <w:tc>
          <w:tcPr>
            <w:tcW w:w="3556" w:type="dxa"/>
            <w:noWrap/>
            <w:hideMark/>
          </w:tcPr>
          <w:p w14:paraId="4B22DE4D" w14:textId="7143A6F7"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961" w:author="Gidon Kupietzky" w:date="2025-02-13T17:45:00Z" w16du:dateUtc="2025-02-13T15:45:00Z"/>
              </w:rPr>
              <w:pPrChange w:id="796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963" w:author="Gidon Kupietzky" w:date="2025-02-13T17:45:00Z" w16du:dateUtc="2025-02-13T15:45:00Z">
              <w:r w:rsidRPr="006C0176" w:rsidDel="004A2D26">
                <w:delText>| general_arab_change |</w:delText>
              </w:r>
              <w:bookmarkStart w:id="7964" w:name="_Toc190881747"/>
              <w:bookmarkStart w:id="7965" w:name="_Toc190884460"/>
              <w:bookmarkEnd w:id="7964"/>
              <w:bookmarkEnd w:id="7965"/>
            </w:del>
          </w:p>
        </w:tc>
        <w:tc>
          <w:tcPr>
            <w:tcW w:w="1312" w:type="dxa"/>
            <w:noWrap/>
            <w:hideMark/>
          </w:tcPr>
          <w:p w14:paraId="13B71D39" w14:textId="22BE0C7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966" w:author="Gidon Kupietzky" w:date="2025-02-13T17:45:00Z" w16du:dateUtc="2025-02-13T15:45:00Z"/>
              </w:rPr>
              <w:pPrChange w:id="796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968" w:author="Gidon Kupietzky" w:date="2025-02-13T17:45:00Z" w16du:dateUtc="2025-02-13T15:45:00Z">
              <w:r w:rsidRPr="006C0176" w:rsidDel="004A2D26">
                <w:delText xml:space="preserve">          18,151 </w:delText>
              </w:r>
              <w:bookmarkStart w:id="7969" w:name="_Toc190881748"/>
              <w:bookmarkStart w:id="7970" w:name="_Toc190884461"/>
              <w:bookmarkEnd w:id="7969"/>
              <w:bookmarkEnd w:id="7970"/>
            </w:del>
          </w:p>
        </w:tc>
        <w:tc>
          <w:tcPr>
            <w:tcW w:w="1278" w:type="dxa"/>
            <w:noWrap/>
            <w:hideMark/>
          </w:tcPr>
          <w:p w14:paraId="72E8C0BC" w14:textId="10A97C07"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971" w:author="Gidon Kupietzky" w:date="2025-02-13T17:45:00Z" w16du:dateUtc="2025-02-13T15:45:00Z"/>
              </w:rPr>
              <w:pPrChange w:id="797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973" w:author="Gidon Kupietzky" w:date="2025-02-13T17:45:00Z" w16du:dateUtc="2025-02-13T15:45:00Z">
              <w:r w:rsidRPr="006C0176" w:rsidDel="004A2D26">
                <w:delText xml:space="preserve">         20,144 </w:delText>
              </w:r>
              <w:bookmarkStart w:id="7974" w:name="_Toc190881749"/>
              <w:bookmarkStart w:id="7975" w:name="_Toc190884462"/>
              <w:bookmarkEnd w:id="7974"/>
              <w:bookmarkEnd w:id="7975"/>
            </w:del>
          </w:p>
        </w:tc>
        <w:tc>
          <w:tcPr>
            <w:tcW w:w="1649" w:type="dxa"/>
            <w:noWrap/>
            <w:hideMark/>
          </w:tcPr>
          <w:p w14:paraId="6636F2DE" w14:textId="35B45043"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7976" w:author="Gidon Kupietzky" w:date="2025-02-13T17:45:00Z" w16du:dateUtc="2025-02-13T15:45:00Z"/>
              </w:rPr>
              <w:pPrChange w:id="797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7978" w:author="Gidon Kupietzky" w:date="2025-02-13T17:45:00Z" w16du:dateUtc="2025-02-13T15:45:00Z">
              <w:r w:rsidRPr="006C0176" w:rsidDel="004A2D26">
                <w:delText xml:space="preserve">        -1,993 </w:delText>
              </w:r>
              <w:bookmarkStart w:id="7979" w:name="_Toc190881750"/>
              <w:bookmarkStart w:id="7980" w:name="_Toc190884463"/>
              <w:bookmarkEnd w:id="7979"/>
              <w:bookmarkEnd w:id="7980"/>
            </w:del>
          </w:p>
        </w:tc>
        <w:bookmarkStart w:id="7981" w:name="_Toc190881751"/>
        <w:bookmarkStart w:id="7982" w:name="_Toc190884464"/>
        <w:bookmarkEnd w:id="7981"/>
        <w:bookmarkEnd w:id="7982"/>
      </w:tr>
      <w:tr w:rsidR="006C0176" w:rsidRPr="006C0176" w:rsidDel="004A2D26" w14:paraId="5BA17E5E" w14:textId="3059105F" w:rsidTr="007B317A">
        <w:trPr>
          <w:cnfStyle w:val="000000100000" w:firstRow="0" w:lastRow="0" w:firstColumn="0" w:lastColumn="0" w:oddVBand="0" w:evenVBand="0" w:oddHBand="1" w:evenHBand="0" w:firstRowFirstColumn="0" w:firstRowLastColumn="0" w:lastRowFirstColumn="0" w:lastRowLastColumn="0"/>
          <w:trHeight w:val="285"/>
          <w:del w:id="798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346FE615" w14:textId="3FE6032C" w:rsidR="006C0176" w:rsidRPr="006C0176" w:rsidDel="004A2D26" w:rsidRDefault="006C0176">
            <w:pPr>
              <w:tabs>
                <w:tab w:val="left" w:pos="2446"/>
              </w:tabs>
              <w:spacing w:line="276" w:lineRule="auto"/>
              <w:rPr>
                <w:del w:id="7984" w:author="Gidon Kupietzky" w:date="2025-02-13T17:45:00Z" w16du:dateUtc="2025-02-13T15:45:00Z"/>
              </w:rPr>
              <w:pPrChange w:id="7985" w:author="Gidon Kupietzky" w:date="2025-02-13T17:45:00Z" w16du:dateUtc="2025-02-13T15:45:00Z">
                <w:pPr/>
              </w:pPrChange>
            </w:pPr>
            <w:del w:id="7986" w:author="Gidon Kupietzky" w:date="2025-02-13T17:45:00Z" w16du:dateUtc="2025-02-13T15:45:00Z">
              <w:r w:rsidRPr="006C0176" w:rsidDel="004A2D26">
                <w:delText>30002811</w:delText>
              </w:r>
              <w:bookmarkStart w:id="7987" w:name="_Toc190881752"/>
              <w:bookmarkStart w:id="7988" w:name="_Toc190884465"/>
              <w:bookmarkEnd w:id="7987"/>
              <w:bookmarkEnd w:id="7988"/>
            </w:del>
          </w:p>
        </w:tc>
        <w:tc>
          <w:tcPr>
            <w:tcW w:w="3556" w:type="dxa"/>
            <w:noWrap/>
            <w:hideMark/>
          </w:tcPr>
          <w:p w14:paraId="43DA7B56" w14:textId="0E44A7A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989" w:author="Gidon Kupietzky" w:date="2025-02-13T17:45:00Z" w16du:dateUtc="2025-02-13T15:45:00Z"/>
              </w:rPr>
              <w:pPrChange w:id="799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991" w:author="Gidon Kupietzky" w:date="2025-02-13T17:45:00Z" w16du:dateUtc="2025-02-13T15:45:00Z">
              <w:r w:rsidRPr="006C0176" w:rsidDel="004A2D26">
                <w:delText>| general_arab_change |</w:delText>
              </w:r>
              <w:bookmarkStart w:id="7992" w:name="_Toc190881753"/>
              <w:bookmarkStart w:id="7993" w:name="_Toc190884466"/>
              <w:bookmarkEnd w:id="7992"/>
              <w:bookmarkEnd w:id="7993"/>
            </w:del>
          </w:p>
        </w:tc>
        <w:tc>
          <w:tcPr>
            <w:tcW w:w="1312" w:type="dxa"/>
            <w:noWrap/>
            <w:hideMark/>
          </w:tcPr>
          <w:p w14:paraId="2FBA6590" w14:textId="02D909C1"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994" w:author="Gidon Kupietzky" w:date="2025-02-13T17:45:00Z" w16du:dateUtc="2025-02-13T15:45:00Z"/>
              </w:rPr>
              <w:pPrChange w:id="799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7996" w:author="Gidon Kupietzky" w:date="2025-02-13T17:45:00Z" w16du:dateUtc="2025-02-13T15:45:00Z">
              <w:r w:rsidRPr="006C0176" w:rsidDel="004A2D26">
                <w:delText xml:space="preserve">          17,800 </w:delText>
              </w:r>
              <w:bookmarkStart w:id="7997" w:name="_Toc190881754"/>
              <w:bookmarkStart w:id="7998" w:name="_Toc190884467"/>
              <w:bookmarkEnd w:id="7997"/>
              <w:bookmarkEnd w:id="7998"/>
            </w:del>
          </w:p>
        </w:tc>
        <w:tc>
          <w:tcPr>
            <w:tcW w:w="1278" w:type="dxa"/>
            <w:noWrap/>
            <w:hideMark/>
          </w:tcPr>
          <w:p w14:paraId="1CD71E8E" w14:textId="541D5B39"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7999" w:author="Gidon Kupietzky" w:date="2025-02-13T17:45:00Z" w16du:dateUtc="2025-02-13T15:45:00Z"/>
              </w:rPr>
              <w:pPrChange w:id="800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001" w:author="Gidon Kupietzky" w:date="2025-02-13T17:45:00Z" w16du:dateUtc="2025-02-13T15:45:00Z">
              <w:r w:rsidRPr="006C0176" w:rsidDel="004A2D26">
                <w:delText xml:space="preserve">         19,754 </w:delText>
              </w:r>
              <w:bookmarkStart w:id="8002" w:name="_Toc190881755"/>
              <w:bookmarkStart w:id="8003" w:name="_Toc190884468"/>
              <w:bookmarkEnd w:id="8002"/>
              <w:bookmarkEnd w:id="8003"/>
            </w:del>
          </w:p>
        </w:tc>
        <w:tc>
          <w:tcPr>
            <w:tcW w:w="1649" w:type="dxa"/>
            <w:noWrap/>
            <w:hideMark/>
          </w:tcPr>
          <w:p w14:paraId="03BBEDE1" w14:textId="39B00268"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004" w:author="Gidon Kupietzky" w:date="2025-02-13T17:45:00Z" w16du:dateUtc="2025-02-13T15:45:00Z"/>
              </w:rPr>
              <w:pPrChange w:id="800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006" w:author="Gidon Kupietzky" w:date="2025-02-13T17:45:00Z" w16du:dateUtc="2025-02-13T15:45:00Z">
              <w:r w:rsidRPr="006C0176" w:rsidDel="004A2D26">
                <w:delText xml:space="preserve">        -1,954 </w:delText>
              </w:r>
              <w:bookmarkStart w:id="8007" w:name="_Toc190881756"/>
              <w:bookmarkStart w:id="8008" w:name="_Toc190884469"/>
              <w:bookmarkEnd w:id="8007"/>
              <w:bookmarkEnd w:id="8008"/>
            </w:del>
          </w:p>
        </w:tc>
        <w:bookmarkStart w:id="8009" w:name="_Toc190881757"/>
        <w:bookmarkStart w:id="8010" w:name="_Toc190884470"/>
        <w:bookmarkEnd w:id="8009"/>
        <w:bookmarkEnd w:id="8010"/>
      </w:tr>
      <w:tr w:rsidR="006C0176" w:rsidRPr="006C0176" w:rsidDel="004A2D26" w14:paraId="5E461591" w14:textId="12BC686A" w:rsidTr="007B317A">
        <w:trPr>
          <w:trHeight w:val="285"/>
          <w:del w:id="801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5D79CDBD" w14:textId="1D803890" w:rsidR="006C0176" w:rsidRPr="006C0176" w:rsidDel="004A2D26" w:rsidRDefault="006C0176">
            <w:pPr>
              <w:tabs>
                <w:tab w:val="left" w:pos="2446"/>
              </w:tabs>
              <w:spacing w:line="276" w:lineRule="auto"/>
              <w:rPr>
                <w:del w:id="8012" w:author="Gidon Kupietzky" w:date="2025-02-13T17:45:00Z" w16du:dateUtc="2025-02-13T15:45:00Z"/>
              </w:rPr>
              <w:pPrChange w:id="8013" w:author="Gidon Kupietzky" w:date="2025-02-13T17:45:00Z" w16du:dateUtc="2025-02-13T15:45:00Z">
                <w:pPr/>
              </w:pPrChange>
            </w:pPr>
            <w:del w:id="8014" w:author="Gidon Kupietzky" w:date="2025-02-13T17:45:00Z" w16du:dateUtc="2025-02-13T15:45:00Z">
              <w:r w:rsidRPr="006C0176" w:rsidDel="004A2D26">
                <w:delText>30002611</w:delText>
              </w:r>
              <w:bookmarkStart w:id="8015" w:name="_Toc190881758"/>
              <w:bookmarkStart w:id="8016" w:name="_Toc190884471"/>
              <w:bookmarkEnd w:id="8015"/>
              <w:bookmarkEnd w:id="8016"/>
            </w:del>
          </w:p>
        </w:tc>
        <w:tc>
          <w:tcPr>
            <w:tcW w:w="3556" w:type="dxa"/>
            <w:noWrap/>
            <w:hideMark/>
          </w:tcPr>
          <w:p w14:paraId="24D6B396" w14:textId="2A82BF2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017" w:author="Gidon Kupietzky" w:date="2025-02-13T17:45:00Z" w16du:dateUtc="2025-02-13T15:45:00Z"/>
              </w:rPr>
              <w:pPrChange w:id="801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019" w:author="Gidon Kupietzky" w:date="2025-02-13T17:45:00Z" w16du:dateUtc="2025-02-13T15:45:00Z">
              <w:r w:rsidRPr="006C0176" w:rsidDel="004A2D26">
                <w:delText>| general_arab_change |</w:delText>
              </w:r>
              <w:bookmarkStart w:id="8020" w:name="_Toc190881759"/>
              <w:bookmarkStart w:id="8021" w:name="_Toc190884472"/>
              <w:bookmarkEnd w:id="8020"/>
              <w:bookmarkEnd w:id="8021"/>
            </w:del>
          </w:p>
        </w:tc>
        <w:tc>
          <w:tcPr>
            <w:tcW w:w="1312" w:type="dxa"/>
            <w:noWrap/>
            <w:hideMark/>
          </w:tcPr>
          <w:p w14:paraId="5BB458DB" w14:textId="23A354B9"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022" w:author="Gidon Kupietzky" w:date="2025-02-13T17:45:00Z" w16du:dateUtc="2025-02-13T15:45:00Z"/>
              </w:rPr>
              <w:pPrChange w:id="802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024" w:author="Gidon Kupietzky" w:date="2025-02-13T17:45:00Z" w16du:dateUtc="2025-02-13T15:45:00Z">
              <w:r w:rsidRPr="006C0176" w:rsidDel="004A2D26">
                <w:delText xml:space="preserve">          17,640 </w:delText>
              </w:r>
              <w:bookmarkStart w:id="8025" w:name="_Toc190881760"/>
              <w:bookmarkStart w:id="8026" w:name="_Toc190884473"/>
              <w:bookmarkEnd w:id="8025"/>
              <w:bookmarkEnd w:id="8026"/>
            </w:del>
          </w:p>
        </w:tc>
        <w:tc>
          <w:tcPr>
            <w:tcW w:w="1278" w:type="dxa"/>
            <w:noWrap/>
            <w:hideMark/>
          </w:tcPr>
          <w:p w14:paraId="30C1C1D2" w14:textId="3838978E"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027" w:author="Gidon Kupietzky" w:date="2025-02-13T17:45:00Z" w16du:dateUtc="2025-02-13T15:45:00Z"/>
              </w:rPr>
              <w:pPrChange w:id="802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029" w:author="Gidon Kupietzky" w:date="2025-02-13T17:45:00Z" w16du:dateUtc="2025-02-13T15:45:00Z">
              <w:r w:rsidRPr="006C0176" w:rsidDel="004A2D26">
                <w:delText xml:space="preserve">         19,577 </w:delText>
              </w:r>
              <w:bookmarkStart w:id="8030" w:name="_Toc190881761"/>
              <w:bookmarkStart w:id="8031" w:name="_Toc190884474"/>
              <w:bookmarkEnd w:id="8030"/>
              <w:bookmarkEnd w:id="8031"/>
            </w:del>
          </w:p>
        </w:tc>
        <w:tc>
          <w:tcPr>
            <w:tcW w:w="1649" w:type="dxa"/>
            <w:noWrap/>
            <w:hideMark/>
          </w:tcPr>
          <w:p w14:paraId="14355D39" w14:textId="18871EFC"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032" w:author="Gidon Kupietzky" w:date="2025-02-13T17:45:00Z" w16du:dateUtc="2025-02-13T15:45:00Z"/>
              </w:rPr>
              <w:pPrChange w:id="803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034" w:author="Gidon Kupietzky" w:date="2025-02-13T17:45:00Z" w16du:dateUtc="2025-02-13T15:45:00Z">
              <w:r w:rsidRPr="006C0176" w:rsidDel="004A2D26">
                <w:delText xml:space="preserve">        -1,937 </w:delText>
              </w:r>
              <w:bookmarkStart w:id="8035" w:name="_Toc190881762"/>
              <w:bookmarkStart w:id="8036" w:name="_Toc190884475"/>
              <w:bookmarkEnd w:id="8035"/>
              <w:bookmarkEnd w:id="8036"/>
            </w:del>
          </w:p>
        </w:tc>
        <w:bookmarkStart w:id="8037" w:name="_Toc190881763"/>
        <w:bookmarkStart w:id="8038" w:name="_Toc190884476"/>
        <w:bookmarkEnd w:id="8037"/>
        <w:bookmarkEnd w:id="8038"/>
      </w:tr>
      <w:tr w:rsidR="006C0176" w:rsidRPr="006C0176" w:rsidDel="004A2D26" w14:paraId="457DE95D" w14:textId="1F859F72" w:rsidTr="007B317A">
        <w:trPr>
          <w:cnfStyle w:val="000000100000" w:firstRow="0" w:lastRow="0" w:firstColumn="0" w:lastColumn="0" w:oddVBand="0" w:evenVBand="0" w:oddHBand="1" w:evenHBand="0" w:firstRowFirstColumn="0" w:firstRowLastColumn="0" w:lastRowFirstColumn="0" w:lastRowLastColumn="0"/>
          <w:trHeight w:val="285"/>
          <w:del w:id="803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41B64EEA" w14:textId="1BAFE3F8" w:rsidR="006C0176" w:rsidRPr="006C0176" w:rsidDel="004A2D26" w:rsidRDefault="006C0176">
            <w:pPr>
              <w:tabs>
                <w:tab w:val="left" w:pos="2446"/>
              </w:tabs>
              <w:spacing w:line="276" w:lineRule="auto"/>
              <w:rPr>
                <w:del w:id="8040" w:author="Gidon Kupietzky" w:date="2025-02-13T17:45:00Z" w16du:dateUtc="2025-02-13T15:45:00Z"/>
              </w:rPr>
              <w:pPrChange w:id="8041" w:author="Gidon Kupietzky" w:date="2025-02-13T17:45:00Z" w16du:dateUtc="2025-02-13T15:45:00Z">
                <w:pPr/>
              </w:pPrChange>
            </w:pPr>
            <w:del w:id="8042" w:author="Gidon Kupietzky" w:date="2025-02-13T17:45:00Z" w16du:dateUtc="2025-02-13T15:45:00Z">
              <w:r w:rsidRPr="006C0176" w:rsidDel="004A2D26">
                <w:delText>30002911</w:delText>
              </w:r>
              <w:bookmarkStart w:id="8043" w:name="_Toc190881764"/>
              <w:bookmarkStart w:id="8044" w:name="_Toc190884477"/>
              <w:bookmarkEnd w:id="8043"/>
              <w:bookmarkEnd w:id="8044"/>
            </w:del>
          </w:p>
        </w:tc>
        <w:tc>
          <w:tcPr>
            <w:tcW w:w="3556" w:type="dxa"/>
            <w:noWrap/>
            <w:hideMark/>
          </w:tcPr>
          <w:p w14:paraId="09FE4ECA" w14:textId="58C98AA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045" w:author="Gidon Kupietzky" w:date="2025-02-13T17:45:00Z" w16du:dateUtc="2025-02-13T15:45:00Z"/>
              </w:rPr>
              <w:pPrChange w:id="804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047" w:author="Gidon Kupietzky" w:date="2025-02-13T17:45:00Z" w16du:dateUtc="2025-02-13T15:45:00Z">
              <w:r w:rsidRPr="006C0176" w:rsidDel="004A2D26">
                <w:delText>| general_arab_change |</w:delText>
              </w:r>
              <w:bookmarkStart w:id="8048" w:name="_Toc190881765"/>
              <w:bookmarkStart w:id="8049" w:name="_Toc190884478"/>
              <w:bookmarkEnd w:id="8048"/>
              <w:bookmarkEnd w:id="8049"/>
            </w:del>
          </w:p>
        </w:tc>
        <w:tc>
          <w:tcPr>
            <w:tcW w:w="1312" w:type="dxa"/>
            <w:noWrap/>
            <w:hideMark/>
          </w:tcPr>
          <w:p w14:paraId="7C213E72" w14:textId="3C3D154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050" w:author="Gidon Kupietzky" w:date="2025-02-13T17:45:00Z" w16du:dateUtc="2025-02-13T15:45:00Z"/>
              </w:rPr>
              <w:pPrChange w:id="805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052" w:author="Gidon Kupietzky" w:date="2025-02-13T17:45:00Z" w16du:dateUtc="2025-02-13T15:45:00Z">
              <w:r w:rsidRPr="006C0176" w:rsidDel="004A2D26">
                <w:delText xml:space="preserve">          13,357 </w:delText>
              </w:r>
              <w:bookmarkStart w:id="8053" w:name="_Toc190881766"/>
              <w:bookmarkStart w:id="8054" w:name="_Toc190884479"/>
              <w:bookmarkEnd w:id="8053"/>
              <w:bookmarkEnd w:id="8054"/>
            </w:del>
          </w:p>
        </w:tc>
        <w:tc>
          <w:tcPr>
            <w:tcW w:w="1278" w:type="dxa"/>
            <w:noWrap/>
            <w:hideMark/>
          </w:tcPr>
          <w:p w14:paraId="22659BEB" w14:textId="2D3CC678"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055" w:author="Gidon Kupietzky" w:date="2025-02-13T17:45:00Z" w16du:dateUtc="2025-02-13T15:45:00Z"/>
              </w:rPr>
              <w:pPrChange w:id="805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057" w:author="Gidon Kupietzky" w:date="2025-02-13T17:45:00Z" w16du:dateUtc="2025-02-13T15:45:00Z">
              <w:r w:rsidRPr="006C0176" w:rsidDel="004A2D26">
                <w:delText xml:space="preserve">         14,824 </w:delText>
              </w:r>
              <w:bookmarkStart w:id="8058" w:name="_Toc190881767"/>
              <w:bookmarkStart w:id="8059" w:name="_Toc190884480"/>
              <w:bookmarkEnd w:id="8058"/>
              <w:bookmarkEnd w:id="8059"/>
            </w:del>
          </w:p>
        </w:tc>
        <w:tc>
          <w:tcPr>
            <w:tcW w:w="1649" w:type="dxa"/>
            <w:noWrap/>
            <w:hideMark/>
          </w:tcPr>
          <w:p w14:paraId="2F1B4DA1" w14:textId="243EFD3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060" w:author="Gidon Kupietzky" w:date="2025-02-13T17:45:00Z" w16du:dateUtc="2025-02-13T15:45:00Z"/>
              </w:rPr>
              <w:pPrChange w:id="806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062" w:author="Gidon Kupietzky" w:date="2025-02-13T17:45:00Z" w16du:dateUtc="2025-02-13T15:45:00Z">
              <w:r w:rsidRPr="006C0176" w:rsidDel="004A2D26">
                <w:delText xml:space="preserve">        -1,467 </w:delText>
              </w:r>
              <w:bookmarkStart w:id="8063" w:name="_Toc190881768"/>
              <w:bookmarkStart w:id="8064" w:name="_Toc190884481"/>
              <w:bookmarkEnd w:id="8063"/>
              <w:bookmarkEnd w:id="8064"/>
            </w:del>
          </w:p>
        </w:tc>
        <w:bookmarkStart w:id="8065" w:name="_Toc190881769"/>
        <w:bookmarkStart w:id="8066" w:name="_Toc190884482"/>
        <w:bookmarkEnd w:id="8065"/>
        <w:bookmarkEnd w:id="8066"/>
      </w:tr>
      <w:tr w:rsidR="006C0176" w:rsidRPr="006C0176" w:rsidDel="004A2D26" w14:paraId="33B036E8" w14:textId="4EFD1C82" w:rsidTr="007B317A">
        <w:trPr>
          <w:trHeight w:val="285"/>
          <w:del w:id="806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A6E6064" w14:textId="69D4E64A" w:rsidR="006C0176" w:rsidRPr="006C0176" w:rsidDel="004A2D26" w:rsidRDefault="006C0176">
            <w:pPr>
              <w:tabs>
                <w:tab w:val="left" w:pos="2446"/>
              </w:tabs>
              <w:spacing w:line="276" w:lineRule="auto"/>
              <w:rPr>
                <w:del w:id="8068" w:author="Gidon Kupietzky" w:date="2025-02-13T17:45:00Z" w16du:dateUtc="2025-02-13T15:45:00Z"/>
              </w:rPr>
              <w:pPrChange w:id="8069" w:author="Gidon Kupietzky" w:date="2025-02-13T17:45:00Z" w16du:dateUtc="2025-02-13T15:45:00Z">
                <w:pPr/>
              </w:pPrChange>
            </w:pPr>
            <w:del w:id="8070" w:author="Gidon Kupietzky" w:date="2025-02-13T17:45:00Z" w16du:dateUtc="2025-02-13T15:45:00Z">
              <w:r w:rsidRPr="006C0176" w:rsidDel="004A2D26">
                <w:delText>30002411</w:delText>
              </w:r>
              <w:bookmarkStart w:id="8071" w:name="_Toc190881770"/>
              <w:bookmarkStart w:id="8072" w:name="_Toc190884483"/>
              <w:bookmarkEnd w:id="8071"/>
              <w:bookmarkEnd w:id="8072"/>
            </w:del>
          </w:p>
        </w:tc>
        <w:tc>
          <w:tcPr>
            <w:tcW w:w="3556" w:type="dxa"/>
            <w:noWrap/>
            <w:hideMark/>
          </w:tcPr>
          <w:p w14:paraId="47749A5E" w14:textId="6293784E"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073" w:author="Gidon Kupietzky" w:date="2025-02-13T17:45:00Z" w16du:dateUtc="2025-02-13T15:45:00Z"/>
              </w:rPr>
              <w:pPrChange w:id="807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075" w:author="Gidon Kupietzky" w:date="2025-02-13T17:45:00Z" w16du:dateUtc="2025-02-13T15:45:00Z">
              <w:r w:rsidRPr="006C0176" w:rsidDel="004A2D26">
                <w:delText>| general_arab_change |</w:delText>
              </w:r>
              <w:bookmarkStart w:id="8076" w:name="_Toc190881771"/>
              <w:bookmarkStart w:id="8077" w:name="_Toc190884484"/>
              <w:bookmarkEnd w:id="8076"/>
              <w:bookmarkEnd w:id="8077"/>
            </w:del>
          </w:p>
        </w:tc>
        <w:tc>
          <w:tcPr>
            <w:tcW w:w="1312" w:type="dxa"/>
            <w:noWrap/>
            <w:hideMark/>
          </w:tcPr>
          <w:p w14:paraId="5F52F145" w14:textId="682DC3BD"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078" w:author="Gidon Kupietzky" w:date="2025-02-13T17:45:00Z" w16du:dateUtc="2025-02-13T15:45:00Z"/>
              </w:rPr>
              <w:pPrChange w:id="807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080" w:author="Gidon Kupietzky" w:date="2025-02-13T17:45:00Z" w16du:dateUtc="2025-02-13T15:45:00Z">
              <w:r w:rsidRPr="006C0176" w:rsidDel="004A2D26">
                <w:delText xml:space="preserve">          12,432 </w:delText>
              </w:r>
              <w:bookmarkStart w:id="8081" w:name="_Toc190881772"/>
              <w:bookmarkStart w:id="8082" w:name="_Toc190884485"/>
              <w:bookmarkEnd w:id="8081"/>
              <w:bookmarkEnd w:id="8082"/>
            </w:del>
          </w:p>
        </w:tc>
        <w:tc>
          <w:tcPr>
            <w:tcW w:w="1278" w:type="dxa"/>
            <w:noWrap/>
            <w:hideMark/>
          </w:tcPr>
          <w:p w14:paraId="0BFEDE34" w14:textId="289BCA80"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083" w:author="Gidon Kupietzky" w:date="2025-02-13T17:45:00Z" w16du:dateUtc="2025-02-13T15:45:00Z"/>
              </w:rPr>
              <w:pPrChange w:id="808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085" w:author="Gidon Kupietzky" w:date="2025-02-13T17:45:00Z" w16du:dateUtc="2025-02-13T15:45:00Z">
              <w:r w:rsidRPr="006C0176" w:rsidDel="004A2D26">
                <w:delText xml:space="preserve">         13,797 </w:delText>
              </w:r>
              <w:bookmarkStart w:id="8086" w:name="_Toc190881773"/>
              <w:bookmarkStart w:id="8087" w:name="_Toc190884486"/>
              <w:bookmarkEnd w:id="8086"/>
              <w:bookmarkEnd w:id="8087"/>
            </w:del>
          </w:p>
        </w:tc>
        <w:tc>
          <w:tcPr>
            <w:tcW w:w="1649" w:type="dxa"/>
            <w:noWrap/>
            <w:hideMark/>
          </w:tcPr>
          <w:p w14:paraId="4B9F2737" w14:textId="504700F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088" w:author="Gidon Kupietzky" w:date="2025-02-13T17:45:00Z" w16du:dateUtc="2025-02-13T15:45:00Z"/>
              </w:rPr>
              <w:pPrChange w:id="808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090" w:author="Gidon Kupietzky" w:date="2025-02-13T17:45:00Z" w16du:dateUtc="2025-02-13T15:45:00Z">
              <w:r w:rsidRPr="006C0176" w:rsidDel="004A2D26">
                <w:delText xml:space="preserve">        -1,365 </w:delText>
              </w:r>
              <w:bookmarkStart w:id="8091" w:name="_Toc190881774"/>
              <w:bookmarkStart w:id="8092" w:name="_Toc190884487"/>
              <w:bookmarkEnd w:id="8091"/>
              <w:bookmarkEnd w:id="8092"/>
            </w:del>
          </w:p>
        </w:tc>
        <w:bookmarkStart w:id="8093" w:name="_Toc190881775"/>
        <w:bookmarkStart w:id="8094" w:name="_Toc190884488"/>
        <w:bookmarkEnd w:id="8093"/>
        <w:bookmarkEnd w:id="8094"/>
      </w:tr>
      <w:tr w:rsidR="006C0176" w:rsidRPr="006C0176" w:rsidDel="004A2D26" w14:paraId="0B8AD633" w14:textId="17A9170C" w:rsidTr="007B317A">
        <w:trPr>
          <w:cnfStyle w:val="000000100000" w:firstRow="0" w:lastRow="0" w:firstColumn="0" w:lastColumn="0" w:oddVBand="0" w:evenVBand="0" w:oddHBand="1" w:evenHBand="0" w:firstRowFirstColumn="0" w:firstRowLastColumn="0" w:lastRowFirstColumn="0" w:lastRowLastColumn="0"/>
          <w:trHeight w:val="285"/>
          <w:del w:id="809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A373887" w14:textId="0AECC2AB" w:rsidR="006C0176" w:rsidRPr="006C0176" w:rsidDel="004A2D26" w:rsidRDefault="006C0176">
            <w:pPr>
              <w:tabs>
                <w:tab w:val="left" w:pos="2446"/>
              </w:tabs>
              <w:spacing w:line="276" w:lineRule="auto"/>
              <w:rPr>
                <w:del w:id="8096" w:author="Gidon Kupietzky" w:date="2025-02-13T17:45:00Z" w16du:dateUtc="2025-02-13T15:45:00Z"/>
              </w:rPr>
              <w:pPrChange w:id="8097" w:author="Gidon Kupietzky" w:date="2025-02-13T17:45:00Z" w16du:dateUtc="2025-02-13T15:45:00Z">
                <w:pPr/>
              </w:pPrChange>
            </w:pPr>
            <w:del w:id="8098" w:author="Gidon Kupietzky" w:date="2025-02-13T17:45:00Z" w16du:dateUtc="2025-02-13T15:45:00Z">
              <w:r w:rsidRPr="006C0176" w:rsidDel="004A2D26">
                <w:delText>30002612</w:delText>
              </w:r>
              <w:bookmarkStart w:id="8099" w:name="_Toc190881776"/>
              <w:bookmarkStart w:id="8100" w:name="_Toc190884489"/>
              <w:bookmarkEnd w:id="8099"/>
              <w:bookmarkEnd w:id="8100"/>
            </w:del>
          </w:p>
        </w:tc>
        <w:tc>
          <w:tcPr>
            <w:tcW w:w="3556" w:type="dxa"/>
            <w:noWrap/>
            <w:hideMark/>
          </w:tcPr>
          <w:p w14:paraId="03804925" w14:textId="6AF3D694"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101" w:author="Gidon Kupietzky" w:date="2025-02-13T17:45:00Z" w16du:dateUtc="2025-02-13T15:45:00Z"/>
              </w:rPr>
              <w:pPrChange w:id="810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103" w:author="Gidon Kupietzky" w:date="2025-02-13T17:45:00Z" w16du:dateUtc="2025-02-13T15:45:00Z">
              <w:r w:rsidRPr="006C0176" w:rsidDel="004A2D26">
                <w:delText>| general_arab_change || aprt_created_from_pop |</w:delText>
              </w:r>
              <w:bookmarkStart w:id="8104" w:name="_Toc190881777"/>
              <w:bookmarkStart w:id="8105" w:name="_Toc190884490"/>
              <w:bookmarkEnd w:id="8104"/>
              <w:bookmarkEnd w:id="8105"/>
            </w:del>
          </w:p>
        </w:tc>
        <w:tc>
          <w:tcPr>
            <w:tcW w:w="1312" w:type="dxa"/>
            <w:noWrap/>
            <w:hideMark/>
          </w:tcPr>
          <w:p w14:paraId="6B82C976" w14:textId="537DCFDD"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106" w:author="Gidon Kupietzky" w:date="2025-02-13T17:45:00Z" w16du:dateUtc="2025-02-13T15:45:00Z"/>
              </w:rPr>
              <w:pPrChange w:id="810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108" w:author="Gidon Kupietzky" w:date="2025-02-13T17:45:00Z" w16du:dateUtc="2025-02-13T15:45:00Z">
              <w:r w:rsidRPr="006C0176" w:rsidDel="004A2D26">
                <w:delText xml:space="preserve">          11,257 </w:delText>
              </w:r>
              <w:bookmarkStart w:id="8109" w:name="_Toc190881778"/>
              <w:bookmarkStart w:id="8110" w:name="_Toc190884491"/>
              <w:bookmarkEnd w:id="8109"/>
              <w:bookmarkEnd w:id="8110"/>
            </w:del>
          </w:p>
        </w:tc>
        <w:tc>
          <w:tcPr>
            <w:tcW w:w="1278" w:type="dxa"/>
            <w:noWrap/>
            <w:hideMark/>
          </w:tcPr>
          <w:p w14:paraId="1377967A" w14:textId="2F688E34"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111" w:author="Gidon Kupietzky" w:date="2025-02-13T17:45:00Z" w16du:dateUtc="2025-02-13T15:45:00Z"/>
              </w:rPr>
              <w:pPrChange w:id="811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113" w:author="Gidon Kupietzky" w:date="2025-02-13T17:45:00Z" w16du:dateUtc="2025-02-13T15:45:00Z">
              <w:r w:rsidRPr="006C0176" w:rsidDel="004A2D26">
                <w:delText xml:space="preserve">         12,493 </w:delText>
              </w:r>
              <w:bookmarkStart w:id="8114" w:name="_Toc190881779"/>
              <w:bookmarkStart w:id="8115" w:name="_Toc190884492"/>
              <w:bookmarkEnd w:id="8114"/>
              <w:bookmarkEnd w:id="8115"/>
            </w:del>
          </w:p>
        </w:tc>
        <w:tc>
          <w:tcPr>
            <w:tcW w:w="1649" w:type="dxa"/>
            <w:noWrap/>
            <w:hideMark/>
          </w:tcPr>
          <w:p w14:paraId="6DD47B4B" w14:textId="59C93953"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116" w:author="Gidon Kupietzky" w:date="2025-02-13T17:45:00Z" w16du:dateUtc="2025-02-13T15:45:00Z"/>
              </w:rPr>
              <w:pPrChange w:id="811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118" w:author="Gidon Kupietzky" w:date="2025-02-13T17:45:00Z" w16du:dateUtc="2025-02-13T15:45:00Z">
              <w:r w:rsidRPr="006C0176" w:rsidDel="004A2D26">
                <w:delText xml:space="preserve">        -1,236 </w:delText>
              </w:r>
              <w:bookmarkStart w:id="8119" w:name="_Toc190881780"/>
              <w:bookmarkStart w:id="8120" w:name="_Toc190884493"/>
              <w:bookmarkEnd w:id="8119"/>
              <w:bookmarkEnd w:id="8120"/>
            </w:del>
          </w:p>
        </w:tc>
        <w:bookmarkStart w:id="8121" w:name="_Toc190881781"/>
        <w:bookmarkStart w:id="8122" w:name="_Toc190884494"/>
        <w:bookmarkEnd w:id="8121"/>
        <w:bookmarkEnd w:id="8122"/>
      </w:tr>
      <w:tr w:rsidR="006C0176" w:rsidRPr="006C0176" w:rsidDel="004A2D26" w14:paraId="6DFA276A" w14:textId="0F704274" w:rsidTr="007B317A">
        <w:trPr>
          <w:trHeight w:val="285"/>
          <w:del w:id="812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68481002" w14:textId="29930F35" w:rsidR="006C0176" w:rsidRPr="006C0176" w:rsidDel="004A2D26" w:rsidRDefault="006C0176">
            <w:pPr>
              <w:tabs>
                <w:tab w:val="left" w:pos="2446"/>
              </w:tabs>
              <w:spacing w:line="276" w:lineRule="auto"/>
              <w:rPr>
                <w:del w:id="8124" w:author="Gidon Kupietzky" w:date="2025-02-13T17:45:00Z" w16du:dateUtc="2025-02-13T15:45:00Z"/>
              </w:rPr>
              <w:pPrChange w:id="8125" w:author="Gidon Kupietzky" w:date="2025-02-13T17:45:00Z" w16du:dateUtc="2025-02-13T15:45:00Z">
                <w:pPr/>
              </w:pPrChange>
            </w:pPr>
            <w:del w:id="8126" w:author="Gidon Kupietzky" w:date="2025-02-13T17:45:00Z" w16du:dateUtc="2025-02-13T15:45:00Z">
              <w:r w:rsidRPr="006C0176" w:rsidDel="004A2D26">
                <w:delText>30000543</w:delText>
              </w:r>
              <w:bookmarkStart w:id="8127" w:name="_Toc190881782"/>
              <w:bookmarkStart w:id="8128" w:name="_Toc190884495"/>
              <w:bookmarkEnd w:id="8127"/>
              <w:bookmarkEnd w:id="8128"/>
            </w:del>
          </w:p>
        </w:tc>
        <w:tc>
          <w:tcPr>
            <w:tcW w:w="3556" w:type="dxa"/>
            <w:noWrap/>
            <w:hideMark/>
          </w:tcPr>
          <w:p w14:paraId="2F9B0062" w14:textId="6E52BB83"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129" w:author="Gidon Kupietzky" w:date="2025-02-13T17:45:00Z" w16du:dateUtc="2025-02-13T15:45:00Z"/>
              </w:rPr>
              <w:pPrChange w:id="813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131" w:author="Gidon Kupietzky" w:date="2025-02-13T17:45:00Z" w16du:dateUtc="2025-02-13T15:45:00Z">
              <w:r w:rsidRPr="006C0176" w:rsidDel="004A2D26">
                <w:delText>| cbs_pop_deleted || cbs_aprt_deleted |</w:delText>
              </w:r>
              <w:bookmarkStart w:id="8132" w:name="_Toc190881783"/>
              <w:bookmarkStart w:id="8133" w:name="_Toc190884496"/>
              <w:bookmarkEnd w:id="8132"/>
              <w:bookmarkEnd w:id="8133"/>
            </w:del>
          </w:p>
        </w:tc>
        <w:tc>
          <w:tcPr>
            <w:tcW w:w="1312" w:type="dxa"/>
            <w:noWrap/>
            <w:hideMark/>
          </w:tcPr>
          <w:p w14:paraId="686A7967" w14:textId="017D40B6"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134" w:author="Gidon Kupietzky" w:date="2025-02-13T17:45:00Z" w16du:dateUtc="2025-02-13T15:45:00Z"/>
              </w:rPr>
              <w:pPrChange w:id="813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136" w:author="Gidon Kupietzky" w:date="2025-02-13T17:45:00Z" w16du:dateUtc="2025-02-13T15:45:00Z">
              <w:r w:rsidRPr="006C0176" w:rsidDel="004A2D26">
                <w:delText xml:space="preserve">                  -   </w:delText>
              </w:r>
              <w:bookmarkStart w:id="8137" w:name="_Toc190881784"/>
              <w:bookmarkStart w:id="8138" w:name="_Toc190884497"/>
              <w:bookmarkEnd w:id="8137"/>
              <w:bookmarkEnd w:id="8138"/>
            </w:del>
          </w:p>
        </w:tc>
        <w:tc>
          <w:tcPr>
            <w:tcW w:w="1278" w:type="dxa"/>
            <w:noWrap/>
            <w:hideMark/>
          </w:tcPr>
          <w:p w14:paraId="57C06166" w14:textId="498CE10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139" w:author="Gidon Kupietzky" w:date="2025-02-13T17:45:00Z" w16du:dateUtc="2025-02-13T15:45:00Z"/>
              </w:rPr>
              <w:pPrChange w:id="814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141" w:author="Gidon Kupietzky" w:date="2025-02-13T17:45:00Z" w16du:dateUtc="2025-02-13T15:45:00Z">
              <w:r w:rsidRPr="006C0176" w:rsidDel="004A2D26">
                <w:delText xml:space="preserve">              643 </w:delText>
              </w:r>
              <w:bookmarkStart w:id="8142" w:name="_Toc190881785"/>
              <w:bookmarkStart w:id="8143" w:name="_Toc190884498"/>
              <w:bookmarkEnd w:id="8142"/>
              <w:bookmarkEnd w:id="8143"/>
            </w:del>
          </w:p>
        </w:tc>
        <w:tc>
          <w:tcPr>
            <w:tcW w:w="1649" w:type="dxa"/>
            <w:noWrap/>
            <w:hideMark/>
          </w:tcPr>
          <w:p w14:paraId="0A655F00" w14:textId="26D689C6"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144" w:author="Gidon Kupietzky" w:date="2025-02-13T17:45:00Z" w16du:dateUtc="2025-02-13T15:45:00Z"/>
              </w:rPr>
              <w:pPrChange w:id="814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146" w:author="Gidon Kupietzky" w:date="2025-02-13T17:45:00Z" w16du:dateUtc="2025-02-13T15:45:00Z">
              <w:r w:rsidRPr="006C0176" w:rsidDel="004A2D26">
                <w:delText xml:space="preserve">           -643 </w:delText>
              </w:r>
              <w:bookmarkStart w:id="8147" w:name="_Toc190881786"/>
              <w:bookmarkStart w:id="8148" w:name="_Toc190884499"/>
              <w:bookmarkEnd w:id="8147"/>
              <w:bookmarkEnd w:id="8148"/>
            </w:del>
          </w:p>
        </w:tc>
        <w:bookmarkStart w:id="8149" w:name="_Toc190881787"/>
        <w:bookmarkStart w:id="8150" w:name="_Toc190884500"/>
        <w:bookmarkEnd w:id="8149"/>
        <w:bookmarkEnd w:id="8150"/>
      </w:tr>
      <w:tr w:rsidR="006C0176" w:rsidRPr="006C0176" w:rsidDel="004A2D26" w14:paraId="1E40525B" w14:textId="427DEEC2" w:rsidTr="007B317A">
        <w:trPr>
          <w:cnfStyle w:val="000000100000" w:firstRow="0" w:lastRow="0" w:firstColumn="0" w:lastColumn="0" w:oddVBand="0" w:evenVBand="0" w:oddHBand="1" w:evenHBand="0" w:firstRowFirstColumn="0" w:firstRowLastColumn="0" w:lastRowFirstColumn="0" w:lastRowLastColumn="0"/>
          <w:trHeight w:val="285"/>
          <w:del w:id="815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30C6F1FD" w14:textId="2DA5C8B0" w:rsidR="006C0176" w:rsidRPr="006C0176" w:rsidDel="004A2D26" w:rsidRDefault="006C0176">
            <w:pPr>
              <w:tabs>
                <w:tab w:val="left" w:pos="2446"/>
              </w:tabs>
              <w:spacing w:line="276" w:lineRule="auto"/>
              <w:rPr>
                <w:del w:id="8152" w:author="Gidon Kupietzky" w:date="2025-02-13T17:45:00Z" w16du:dateUtc="2025-02-13T15:45:00Z"/>
              </w:rPr>
              <w:pPrChange w:id="8153" w:author="Gidon Kupietzky" w:date="2025-02-13T17:45:00Z" w16du:dateUtc="2025-02-13T15:45:00Z">
                <w:pPr/>
              </w:pPrChange>
            </w:pPr>
            <w:del w:id="8154" w:author="Gidon Kupietzky" w:date="2025-02-13T17:45:00Z" w16du:dateUtc="2025-02-13T15:45:00Z">
              <w:r w:rsidRPr="006C0176" w:rsidDel="004A2D26">
                <w:delText>30002412</w:delText>
              </w:r>
              <w:bookmarkStart w:id="8155" w:name="_Toc190881788"/>
              <w:bookmarkStart w:id="8156" w:name="_Toc190884501"/>
              <w:bookmarkEnd w:id="8155"/>
              <w:bookmarkEnd w:id="8156"/>
            </w:del>
          </w:p>
        </w:tc>
        <w:tc>
          <w:tcPr>
            <w:tcW w:w="3556" w:type="dxa"/>
            <w:noWrap/>
            <w:hideMark/>
          </w:tcPr>
          <w:p w14:paraId="5B3E40B7" w14:textId="3C793A92"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157" w:author="Gidon Kupietzky" w:date="2025-02-13T17:45:00Z" w16du:dateUtc="2025-02-13T15:45:00Z"/>
              </w:rPr>
              <w:pPrChange w:id="815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159" w:author="Gidon Kupietzky" w:date="2025-02-13T17:45:00Z" w16du:dateUtc="2025-02-13T15:45:00Z">
              <w:r w:rsidRPr="006C0176" w:rsidDel="004A2D26">
                <w:delText>| general_arab_change |</w:delText>
              </w:r>
              <w:bookmarkStart w:id="8160" w:name="_Toc190881789"/>
              <w:bookmarkStart w:id="8161" w:name="_Toc190884502"/>
              <w:bookmarkEnd w:id="8160"/>
              <w:bookmarkEnd w:id="8161"/>
            </w:del>
          </w:p>
        </w:tc>
        <w:tc>
          <w:tcPr>
            <w:tcW w:w="1312" w:type="dxa"/>
            <w:noWrap/>
            <w:hideMark/>
          </w:tcPr>
          <w:p w14:paraId="7E458318" w14:textId="60E4145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162" w:author="Gidon Kupietzky" w:date="2025-02-13T17:45:00Z" w16du:dateUtc="2025-02-13T15:45:00Z"/>
              </w:rPr>
              <w:pPrChange w:id="816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164" w:author="Gidon Kupietzky" w:date="2025-02-13T17:45:00Z" w16du:dateUtc="2025-02-13T15:45:00Z">
              <w:r w:rsidRPr="006C0176" w:rsidDel="004A2D26">
                <w:delText xml:space="preserve">            5,705 </w:delText>
              </w:r>
              <w:bookmarkStart w:id="8165" w:name="_Toc190881790"/>
              <w:bookmarkStart w:id="8166" w:name="_Toc190884503"/>
              <w:bookmarkEnd w:id="8165"/>
              <w:bookmarkEnd w:id="8166"/>
            </w:del>
          </w:p>
        </w:tc>
        <w:tc>
          <w:tcPr>
            <w:tcW w:w="1278" w:type="dxa"/>
            <w:noWrap/>
            <w:hideMark/>
          </w:tcPr>
          <w:p w14:paraId="4BC32F06" w14:textId="2BF55EC3"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167" w:author="Gidon Kupietzky" w:date="2025-02-13T17:45:00Z" w16du:dateUtc="2025-02-13T15:45:00Z"/>
              </w:rPr>
              <w:pPrChange w:id="816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169" w:author="Gidon Kupietzky" w:date="2025-02-13T17:45:00Z" w16du:dateUtc="2025-02-13T15:45:00Z">
              <w:r w:rsidRPr="006C0176" w:rsidDel="004A2D26">
                <w:delText xml:space="preserve">           6,331 </w:delText>
              </w:r>
              <w:bookmarkStart w:id="8170" w:name="_Toc190881791"/>
              <w:bookmarkStart w:id="8171" w:name="_Toc190884504"/>
              <w:bookmarkEnd w:id="8170"/>
              <w:bookmarkEnd w:id="8171"/>
            </w:del>
          </w:p>
        </w:tc>
        <w:tc>
          <w:tcPr>
            <w:tcW w:w="1649" w:type="dxa"/>
            <w:noWrap/>
            <w:hideMark/>
          </w:tcPr>
          <w:p w14:paraId="19EFC409" w14:textId="015F5CF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172" w:author="Gidon Kupietzky" w:date="2025-02-13T17:45:00Z" w16du:dateUtc="2025-02-13T15:45:00Z"/>
              </w:rPr>
              <w:pPrChange w:id="817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174" w:author="Gidon Kupietzky" w:date="2025-02-13T17:45:00Z" w16du:dateUtc="2025-02-13T15:45:00Z">
              <w:r w:rsidRPr="006C0176" w:rsidDel="004A2D26">
                <w:delText xml:space="preserve">           -626 </w:delText>
              </w:r>
              <w:bookmarkStart w:id="8175" w:name="_Toc190881792"/>
              <w:bookmarkStart w:id="8176" w:name="_Toc190884505"/>
              <w:bookmarkEnd w:id="8175"/>
              <w:bookmarkEnd w:id="8176"/>
            </w:del>
          </w:p>
        </w:tc>
        <w:bookmarkStart w:id="8177" w:name="_Toc190881793"/>
        <w:bookmarkStart w:id="8178" w:name="_Toc190884506"/>
        <w:bookmarkEnd w:id="8177"/>
        <w:bookmarkEnd w:id="8178"/>
      </w:tr>
      <w:tr w:rsidR="006C0176" w:rsidRPr="006C0176" w:rsidDel="004A2D26" w14:paraId="2801AEF0" w14:textId="3C1361FE" w:rsidTr="007B317A">
        <w:trPr>
          <w:trHeight w:val="285"/>
          <w:del w:id="817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24A432AB" w14:textId="6FDDD27C" w:rsidR="006C0176" w:rsidRPr="006C0176" w:rsidDel="004A2D26" w:rsidRDefault="006C0176">
            <w:pPr>
              <w:tabs>
                <w:tab w:val="left" w:pos="2446"/>
              </w:tabs>
              <w:spacing w:line="276" w:lineRule="auto"/>
              <w:rPr>
                <w:del w:id="8180" w:author="Gidon Kupietzky" w:date="2025-02-13T17:45:00Z" w16du:dateUtc="2025-02-13T15:45:00Z"/>
              </w:rPr>
              <w:pPrChange w:id="8181" w:author="Gidon Kupietzky" w:date="2025-02-13T17:45:00Z" w16du:dateUtc="2025-02-13T15:45:00Z">
                <w:pPr/>
              </w:pPrChange>
            </w:pPr>
            <w:del w:id="8182" w:author="Gidon Kupietzky" w:date="2025-02-13T17:45:00Z" w16du:dateUtc="2025-02-13T15:45:00Z">
              <w:r w:rsidRPr="006C0176" w:rsidDel="004A2D26">
                <w:delText>30002812</w:delText>
              </w:r>
              <w:bookmarkStart w:id="8183" w:name="_Toc190881794"/>
              <w:bookmarkStart w:id="8184" w:name="_Toc190884507"/>
              <w:bookmarkEnd w:id="8183"/>
              <w:bookmarkEnd w:id="8184"/>
            </w:del>
          </w:p>
        </w:tc>
        <w:tc>
          <w:tcPr>
            <w:tcW w:w="3556" w:type="dxa"/>
            <w:noWrap/>
            <w:hideMark/>
          </w:tcPr>
          <w:p w14:paraId="4A389A25" w14:textId="6AE782C1"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185" w:author="Gidon Kupietzky" w:date="2025-02-13T17:45:00Z" w16du:dateUtc="2025-02-13T15:45:00Z"/>
              </w:rPr>
              <w:pPrChange w:id="818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187" w:author="Gidon Kupietzky" w:date="2025-02-13T17:45:00Z" w16du:dateUtc="2025-02-13T15:45:00Z">
              <w:r w:rsidRPr="006C0176" w:rsidDel="004A2D26">
                <w:delText>| general_arab_change |</w:delText>
              </w:r>
              <w:bookmarkStart w:id="8188" w:name="_Toc190881795"/>
              <w:bookmarkStart w:id="8189" w:name="_Toc190884508"/>
              <w:bookmarkEnd w:id="8188"/>
              <w:bookmarkEnd w:id="8189"/>
            </w:del>
          </w:p>
        </w:tc>
        <w:tc>
          <w:tcPr>
            <w:tcW w:w="1312" w:type="dxa"/>
            <w:noWrap/>
            <w:hideMark/>
          </w:tcPr>
          <w:p w14:paraId="787E56FA" w14:textId="0B8ADE3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190" w:author="Gidon Kupietzky" w:date="2025-02-13T17:45:00Z" w16du:dateUtc="2025-02-13T15:45:00Z"/>
              </w:rPr>
              <w:pPrChange w:id="819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192" w:author="Gidon Kupietzky" w:date="2025-02-13T17:45:00Z" w16du:dateUtc="2025-02-13T15:45:00Z">
              <w:r w:rsidRPr="006C0176" w:rsidDel="004A2D26">
                <w:delText xml:space="preserve">            4,380 </w:delText>
              </w:r>
              <w:bookmarkStart w:id="8193" w:name="_Toc190881796"/>
              <w:bookmarkStart w:id="8194" w:name="_Toc190884509"/>
              <w:bookmarkEnd w:id="8193"/>
              <w:bookmarkEnd w:id="8194"/>
            </w:del>
          </w:p>
        </w:tc>
        <w:tc>
          <w:tcPr>
            <w:tcW w:w="1278" w:type="dxa"/>
            <w:noWrap/>
            <w:hideMark/>
          </w:tcPr>
          <w:p w14:paraId="21DBB759" w14:textId="3ADD4EDF"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195" w:author="Gidon Kupietzky" w:date="2025-02-13T17:45:00Z" w16du:dateUtc="2025-02-13T15:45:00Z"/>
              </w:rPr>
              <w:pPrChange w:id="819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197" w:author="Gidon Kupietzky" w:date="2025-02-13T17:45:00Z" w16du:dateUtc="2025-02-13T15:45:00Z">
              <w:r w:rsidRPr="006C0176" w:rsidDel="004A2D26">
                <w:delText xml:space="preserve">           4,861 </w:delText>
              </w:r>
              <w:bookmarkStart w:id="8198" w:name="_Toc190881797"/>
              <w:bookmarkStart w:id="8199" w:name="_Toc190884510"/>
              <w:bookmarkEnd w:id="8198"/>
              <w:bookmarkEnd w:id="8199"/>
            </w:del>
          </w:p>
        </w:tc>
        <w:tc>
          <w:tcPr>
            <w:tcW w:w="1649" w:type="dxa"/>
            <w:noWrap/>
            <w:hideMark/>
          </w:tcPr>
          <w:p w14:paraId="051594FF" w14:textId="25D6CA16"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200" w:author="Gidon Kupietzky" w:date="2025-02-13T17:45:00Z" w16du:dateUtc="2025-02-13T15:45:00Z"/>
              </w:rPr>
              <w:pPrChange w:id="820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202" w:author="Gidon Kupietzky" w:date="2025-02-13T17:45:00Z" w16du:dateUtc="2025-02-13T15:45:00Z">
              <w:r w:rsidRPr="006C0176" w:rsidDel="004A2D26">
                <w:delText xml:space="preserve">           -481 </w:delText>
              </w:r>
              <w:bookmarkStart w:id="8203" w:name="_Toc190881798"/>
              <w:bookmarkStart w:id="8204" w:name="_Toc190884511"/>
              <w:bookmarkEnd w:id="8203"/>
              <w:bookmarkEnd w:id="8204"/>
            </w:del>
          </w:p>
        </w:tc>
        <w:bookmarkStart w:id="8205" w:name="_Toc190881799"/>
        <w:bookmarkStart w:id="8206" w:name="_Toc190884512"/>
        <w:bookmarkEnd w:id="8205"/>
        <w:bookmarkEnd w:id="8206"/>
      </w:tr>
      <w:tr w:rsidR="006C0176" w:rsidRPr="006C0176" w:rsidDel="004A2D26" w14:paraId="4C6F9A84" w14:textId="07EB4AEC" w:rsidTr="007B317A">
        <w:trPr>
          <w:cnfStyle w:val="000000100000" w:firstRow="0" w:lastRow="0" w:firstColumn="0" w:lastColumn="0" w:oddVBand="0" w:evenVBand="0" w:oddHBand="1" w:evenHBand="0" w:firstRowFirstColumn="0" w:firstRowLastColumn="0" w:lastRowFirstColumn="0" w:lastRowLastColumn="0"/>
          <w:trHeight w:val="285"/>
          <w:del w:id="820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63A0FEC8" w14:textId="64769153" w:rsidR="006C0176" w:rsidRPr="006C0176" w:rsidDel="004A2D26" w:rsidRDefault="006C0176">
            <w:pPr>
              <w:tabs>
                <w:tab w:val="left" w:pos="2446"/>
              </w:tabs>
              <w:spacing w:line="276" w:lineRule="auto"/>
              <w:rPr>
                <w:del w:id="8208" w:author="Gidon Kupietzky" w:date="2025-02-13T17:45:00Z" w16du:dateUtc="2025-02-13T15:45:00Z"/>
              </w:rPr>
              <w:pPrChange w:id="8209" w:author="Gidon Kupietzky" w:date="2025-02-13T17:45:00Z" w16du:dateUtc="2025-02-13T15:45:00Z">
                <w:pPr/>
              </w:pPrChange>
            </w:pPr>
            <w:del w:id="8210" w:author="Gidon Kupietzky" w:date="2025-02-13T17:45:00Z" w16du:dateUtc="2025-02-13T15:45:00Z">
              <w:r w:rsidRPr="006C0176" w:rsidDel="004A2D26">
                <w:delText>30002514</w:delText>
              </w:r>
              <w:bookmarkStart w:id="8211" w:name="_Toc190881800"/>
              <w:bookmarkStart w:id="8212" w:name="_Toc190884513"/>
              <w:bookmarkEnd w:id="8211"/>
              <w:bookmarkEnd w:id="8212"/>
            </w:del>
          </w:p>
        </w:tc>
        <w:tc>
          <w:tcPr>
            <w:tcW w:w="3556" w:type="dxa"/>
            <w:noWrap/>
            <w:hideMark/>
          </w:tcPr>
          <w:p w14:paraId="325B3771" w14:textId="51C40D40"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213" w:author="Gidon Kupietzky" w:date="2025-02-13T17:45:00Z" w16du:dateUtc="2025-02-13T15:45:00Z"/>
              </w:rPr>
              <w:pPrChange w:id="821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215" w:author="Gidon Kupietzky" w:date="2025-02-13T17:45:00Z" w16du:dateUtc="2025-02-13T15:45:00Z">
              <w:r w:rsidRPr="006C0176" w:rsidDel="004A2D26">
                <w:delText>| general_arab_change |</w:delText>
              </w:r>
              <w:bookmarkStart w:id="8216" w:name="_Toc190881801"/>
              <w:bookmarkStart w:id="8217" w:name="_Toc190884514"/>
              <w:bookmarkEnd w:id="8216"/>
              <w:bookmarkEnd w:id="8217"/>
            </w:del>
          </w:p>
        </w:tc>
        <w:tc>
          <w:tcPr>
            <w:tcW w:w="1312" w:type="dxa"/>
            <w:noWrap/>
            <w:hideMark/>
          </w:tcPr>
          <w:p w14:paraId="706ABC65" w14:textId="69D24E0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218" w:author="Gidon Kupietzky" w:date="2025-02-13T17:45:00Z" w16du:dateUtc="2025-02-13T15:45:00Z"/>
              </w:rPr>
              <w:pPrChange w:id="821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220" w:author="Gidon Kupietzky" w:date="2025-02-13T17:45:00Z" w16du:dateUtc="2025-02-13T15:45:00Z">
              <w:r w:rsidRPr="006C0176" w:rsidDel="004A2D26">
                <w:delText xml:space="preserve">            3,490 </w:delText>
              </w:r>
              <w:bookmarkStart w:id="8221" w:name="_Toc190881802"/>
              <w:bookmarkStart w:id="8222" w:name="_Toc190884515"/>
              <w:bookmarkEnd w:id="8221"/>
              <w:bookmarkEnd w:id="8222"/>
            </w:del>
          </w:p>
        </w:tc>
        <w:tc>
          <w:tcPr>
            <w:tcW w:w="1278" w:type="dxa"/>
            <w:noWrap/>
            <w:hideMark/>
          </w:tcPr>
          <w:p w14:paraId="49CA606F" w14:textId="25BA997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223" w:author="Gidon Kupietzky" w:date="2025-02-13T17:45:00Z" w16du:dateUtc="2025-02-13T15:45:00Z"/>
              </w:rPr>
              <w:pPrChange w:id="822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225" w:author="Gidon Kupietzky" w:date="2025-02-13T17:45:00Z" w16du:dateUtc="2025-02-13T15:45:00Z">
              <w:r w:rsidRPr="006C0176" w:rsidDel="004A2D26">
                <w:delText xml:space="preserve">           3,873 </w:delText>
              </w:r>
              <w:bookmarkStart w:id="8226" w:name="_Toc190881803"/>
              <w:bookmarkStart w:id="8227" w:name="_Toc190884516"/>
              <w:bookmarkEnd w:id="8226"/>
              <w:bookmarkEnd w:id="8227"/>
            </w:del>
          </w:p>
        </w:tc>
        <w:tc>
          <w:tcPr>
            <w:tcW w:w="1649" w:type="dxa"/>
            <w:noWrap/>
            <w:hideMark/>
          </w:tcPr>
          <w:p w14:paraId="73E251F8" w14:textId="1FC29C1A"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228" w:author="Gidon Kupietzky" w:date="2025-02-13T17:45:00Z" w16du:dateUtc="2025-02-13T15:45:00Z"/>
              </w:rPr>
              <w:pPrChange w:id="822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230" w:author="Gidon Kupietzky" w:date="2025-02-13T17:45:00Z" w16du:dateUtc="2025-02-13T15:45:00Z">
              <w:r w:rsidRPr="006C0176" w:rsidDel="004A2D26">
                <w:delText xml:space="preserve">           -383 </w:delText>
              </w:r>
              <w:bookmarkStart w:id="8231" w:name="_Toc190881804"/>
              <w:bookmarkStart w:id="8232" w:name="_Toc190884517"/>
              <w:bookmarkEnd w:id="8231"/>
              <w:bookmarkEnd w:id="8232"/>
            </w:del>
          </w:p>
        </w:tc>
        <w:bookmarkStart w:id="8233" w:name="_Toc190881805"/>
        <w:bookmarkStart w:id="8234" w:name="_Toc190884518"/>
        <w:bookmarkEnd w:id="8233"/>
        <w:bookmarkEnd w:id="8234"/>
      </w:tr>
      <w:tr w:rsidR="006C0176" w:rsidRPr="006C0176" w:rsidDel="004A2D26" w14:paraId="3C03FB87" w14:textId="05B9BEB5" w:rsidTr="007B317A">
        <w:trPr>
          <w:trHeight w:val="285"/>
          <w:del w:id="823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7087AADE" w14:textId="40F775B9" w:rsidR="006C0176" w:rsidRPr="006C0176" w:rsidDel="004A2D26" w:rsidRDefault="006C0176">
            <w:pPr>
              <w:tabs>
                <w:tab w:val="left" w:pos="2446"/>
              </w:tabs>
              <w:spacing w:line="276" w:lineRule="auto"/>
              <w:rPr>
                <w:del w:id="8236" w:author="Gidon Kupietzky" w:date="2025-02-13T17:45:00Z" w16du:dateUtc="2025-02-13T15:45:00Z"/>
              </w:rPr>
              <w:pPrChange w:id="8237" w:author="Gidon Kupietzky" w:date="2025-02-13T17:45:00Z" w16du:dateUtc="2025-02-13T15:45:00Z">
                <w:pPr/>
              </w:pPrChange>
            </w:pPr>
            <w:del w:id="8238" w:author="Gidon Kupietzky" w:date="2025-02-13T17:45:00Z" w16du:dateUtc="2025-02-13T15:45:00Z">
              <w:r w:rsidRPr="006C0176" w:rsidDel="004A2D26">
                <w:lastRenderedPageBreak/>
                <w:delText>30001024</w:delText>
              </w:r>
              <w:bookmarkStart w:id="8239" w:name="_Toc190881806"/>
              <w:bookmarkStart w:id="8240" w:name="_Toc190884519"/>
              <w:bookmarkEnd w:id="8239"/>
              <w:bookmarkEnd w:id="8240"/>
            </w:del>
          </w:p>
        </w:tc>
        <w:tc>
          <w:tcPr>
            <w:tcW w:w="3556" w:type="dxa"/>
            <w:noWrap/>
            <w:hideMark/>
          </w:tcPr>
          <w:p w14:paraId="1FB2FC96" w14:textId="5007426F"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241" w:author="Gidon Kupietzky" w:date="2025-02-13T17:45:00Z" w16du:dateUtc="2025-02-13T15:45:00Z"/>
              </w:rPr>
              <w:pPrChange w:id="824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243" w:author="Gidon Kupietzky" w:date="2025-02-13T17:45:00Z" w16du:dateUtc="2025-02-13T15:45:00Z">
              <w:r w:rsidRPr="006C0176" w:rsidDel="004A2D26">
                <w:delText>| cbs_pop_deleted || cbs_aprt_deleted |</w:delText>
              </w:r>
              <w:bookmarkStart w:id="8244" w:name="_Toc190881807"/>
              <w:bookmarkStart w:id="8245" w:name="_Toc190884520"/>
              <w:bookmarkEnd w:id="8244"/>
              <w:bookmarkEnd w:id="8245"/>
            </w:del>
          </w:p>
        </w:tc>
        <w:tc>
          <w:tcPr>
            <w:tcW w:w="1312" w:type="dxa"/>
            <w:noWrap/>
            <w:hideMark/>
          </w:tcPr>
          <w:p w14:paraId="3090DCBC" w14:textId="47D9D5AF"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246" w:author="Gidon Kupietzky" w:date="2025-02-13T17:45:00Z" w16du:dateUtc="2025-02-13T15:45:00Z"/>
              </w:rPr>
              <w:pPrChange w:id="824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248" w:author="Gidon Kupietzky" w:date="2025-02-13T17:45:00Z" w16du:dateUtc="2025-02-13T15:45:00Z">
              <w:r w:rsidRPr="006C0176" w:rsidDel="004A2D26">
                <w:delText xml:space="preserve">                  -   </w:delText>
              </w:r>
              <w:bookmarkStart w:id="8249" w:name="_Toc190881808"/>
              <w:bookmarkStart w:id="8250" w:name="_Toc190884521"/>
              <w:bookmarkEnd w:id="8249"/>
              <w:bookmarkEnd w:id="8250"/>
            </w:del>
          </w:p>
        </w:tc>
        <w:tc>
          <w:tcPr>
            <w:tcW w:w="1278" w:type="dxa"/>
            <w:noWrap/>
            <w:hideMark/>
          </w:tcPr>
          <w:p w14:paraId="4070F4C2" w14:textId="6CB494D1"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251" w:author="Gidon Kupietzky" w:date="2025-02-13T17:45:00Z" w16du:dateUtc="2025-02-13T15:45:00Z"/>
              </w:rPr>
              <w:pPrChange w:id="825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253" w:author="Gidon Kupietzky" w:date="2025-02-13T17:45:00Z" w16du:dateUtc="2025-02-13T15:45:00Z">
              <w:r w:rsidRPr="006C0176" w:rsidDel="004A2D26">
                <w:delText xml:space="preserve">              317 </w:delText>
              </w:r>
              <w:bookmarkStart w:id="8254" w:name="_Toc190881809"/>
              <w:bookmarkStart w:id="8255" w:name="_Toc190884522"/>
              <w:bookmarkEnd w:id="8254"/>
              <w:bookmarkEnd w:id="8255"/>
            </w:del>
          </w:p>
        </w:tc>
        <w:tc>
          <w:tcPr>
            <w:tcW w:w="1649" w:type="dxa"/>
            <w:noWrap/>
            <w:hideMark/>
          </w:tcPr>
          <w:p w14:paraId="486A95DC" w14:textId="20C3770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256" w:author="Gidon Kupietzky" w:date="2025-02-13T17:45:00Z" w16du:dateUtc="2025-02-13T15:45:00Z"/>
              </w:rPr>
              <w:pPrChange w:id="825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258" w:author="Gidon Kupietzky" w:date="2025-02-13T17:45:00Z" w16du:dateUtc="2025-02-13T15:45:00Z">
              <w:r w:rsidRPr="006C0176" w:rsidDel="004A2D26">
                <w:delText xml:space="preserve">           -317 </w:delText>
              </w:r>
              <w:bookmarkStart w:id="8259" w:name="_Toc190881810"/>
              <w:bookmarkStart w:id="8260" w:name="_Toc190884523"/>
              <w:bookmarkEnd w:id="8259"/>
              <w:bookmarkEnd w:id="8260"/>
            </w:del>
          </w:p>
        </w:tc>
        <w:bookmarkStart w:id="8261" w:name="_Toc190881811"/>
        <w:bookmarkStart w:id="8262" w:name="_Toc190884524"/>
        <w:bookmarkEnd w:id="8261"/>
        <w:bookmarkEnd w:id="8262"/>
      </w:tr>
      <w:tr w:rsidR="006C0176" w:rsidRPr="006C0176" w:rsidDel="004A2D26" w14:paraId="07D79FC5" w14:textId="4D3B9347" w:rsidTr="007B317A">
        <w:trPr>
          <w:cnfStyle w:val="000000100000" w:firstRow="0" w:lastRow="0" w:firstColumn="0" w:lastColumn="0" w:oddVBand="0" w:evenVBand="0" w:oddHBand="1" w:evenHBand="0" w:firstRowFirstColumn="0" w:firstRowLastColumn="0" w:lastRowFirstColumn="0" w:lastRowLastColumn="0"/>
          <w:trHeight w:val="285"/>
          <w:del w:id="826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7FD54561" w14:textId="417D5AD1" w:rsidR="006C0176" w:rsidRPr="006C0176" w:rsidDel="004A2D26" w:rsidRDefault="006C0176">
            <w:pPr>
              <w:tabs>
                <w:tab w:val="left" w:pos="2446"/>
              </w:tabs>
              <w:spacing w:line="276" w:lineRule="auto"/>
              <w:rPr>
                <w:del w:id="8264" w:author="Gidon Kupietzky" w:date="2025-02-13T17:45:00Z" w16du:dateUtc="2025-02-13T15:45:00Z"/>
              </w:rPr>
              <w:pPrChange w:id="8265" w:author="Gidon Kupietzky" w:date="2025-02-13T17:45:00Z" w16du:dateUtc="2025-02-13T15:45:00Z">
                <w:pPr/>
              </w:pPrChange>
            </w:pPr>
            <w:del w:id="8266" w:author="Gidon Kupietzky" w:date="2025-02-13T17:45:00Z" w16du:dateUtc="2025-02-13T15:45:00Z">
              <w:r w:rsidRPr="006C0176" w:rsidDel="004A2D26">
                <w:delText>30002513</w:delText>
              </w:r>
              <w:bookmarkStart w:id="8267" w:name="_Toc190881812"/>
              <w:bookmarkStart w:id="8268" w:name="_Toc190884525"/>
              <w:bookmarkEnd w:id="8267"/>
              <w:bookmarkEnd w:id="8268"/>
            </w:del>
          </w:p>
        </w:tc>
        <w:tc>
          <w:tcPr>
            <w:tcW w:w="3556" w:type="dxa"/>
            <w:noWrap/>
            <w:hideMark/>
          </w:tcPr>
          <w:p w14:paraId="33D38430" w14:textId="248404BE"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269" w:author="Gidon Kupietzky" w:date="2025-02-13T17:45:00Z" w16du:dateUtc="2025-02-13T15:45:00Z"/>
              </w:rPr>
              <w:pPrChange w:id="827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271" w:author="Gidon Kupietzky" w:date="2025-02-13T17:45:00Z" w16du:dateUtc="2025-02-13T15:45:00Z">
              <w:r w:rsidRPr="006C0176" w:rsidDel="004A2D26">
                <w:delText>| general_arab_change |</w:delText>
              </w:r>
              <w:bookmarkStart w:id="8272" w:name="_Toc190881813"/>
              <w:bookmarkStart w:id="8273" w:name="_Toc190884526"/>
              <w:bookmarkEnd w:id="8272"/>
              <w:bookmarkEnd w:id="8273"/>
            </w:del>
          </w:p>
        </w:tc>
        <w:tc>
          <w:tcPr>
            <w:tcW w:w="1312" w:type="dxa"/>
            <w:noWrap/>
            <w:hideMark/>
          </w:tcPr>
          <w:p w14:paraId="5482F948" w14:textId="34496AE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274" w:author="Gidon Kupietzky" w:date="2025-02-13T17:45:00Z" w16du:dateUtc="2025-02-13T15:45:00Z"/>
              </w:rPr>
              <w:pPrChange w:id="827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276" w:author="Gidon Kupietzky" w:date="2025-02-13T17:45:00Z" w16du:dateUtc="2025-02-13T15:45:00Z">
              <w:r w:rsidRPr="006C0176" w:rsidDel="004A2D26">
                <w:delText xml:space="preserve">            1,951 </w:delText>
              </w:r>
              <w:bookmarkStart w:id="8277" w:name="_Toc190881814"/>
              <w:bookmarkStart w:id="8278" w:name="_Toc190884527"/>
              <w:bookmarkEnd w:id="8277"/>
              <w:bookmarkEnd w:id="8278"/>
            </w:del>
          </w:p>
        </w:tc>
        <w:tc>
          <w:tcPr>
            <w:tcW w:w="1278" w:type="dxa"/>
            <w:noWrap/>
            <w:hideMark/>
          </w:tcPr>
          <w:p w14:paraId="3FA222D0" w14:textId="56A62D78"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279" w:author="Gidon Kupietzky" w:date="2025-02-13T17:45:00Z" w16du:dateUtc="2025-02-13T15:45:00Z"/>
              </w:rPr>
              <w:pPrChange w:id="828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281" w:author="Gidon Kupietzky" w:date="2025-02-13T17:45:00Z" w16du:dateUtc="2025-02-13T15:45:00Z">
              <w:r w:rsidRPr="006C0176" w:rsidDel="004A2D26">
                <w:delText xml:space="preserve">           2,165 </w:delText>
              </w:r>
              <w:bookmarkStart w:id="8282" w:name="_Toc190881815"/>
              <w:bookmarkStart w:id="8283" w:name="_Toc190884528"/>
              <w:bookmarkEnd w:id="8282"/>
              <w:bookmarkEnd w:id="8283"/>
            </w:del>
          </w:p>
        </w:tc>
        <w:tc>
          <w:tcPr>
            <w:tcW w:w="1649" w:type="dxa"/>
            <w:noWrap/>
            <w:hideMark/>
          </w:tcPr>
          <w:p w14:paraId="4A1E4F5E" w14:textId="53CF27ED"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284" w:author="Gidon Kupietzky" w:date="2025-02-13T17:45:00Z" w16du:dateUtc="2025-02-13T15:45:00Z"/>
              </w:rPr>
              <w:pPrChange w:id="828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286" w:author="Gidon Kupietzky" w:date="2025-02-13T17:45:00Z" w16du:dateUtc="2025-02-13T15:45:00Z">
              <w:r w:rsidRPr="006C0176" w:rsidDel="004A2D26">
                <w:delText xml:space="preserve">           -214 </w:delText>
              </w:r>
              <w:bookmarkStart w:id="8287" w:name="_Toc190881816"/>
              <w:bookmarkStart w:id="8288" w:name="_Toc190884529"/>
              <w:bookmarkEnd w:id="8287"/>
              <w:bookmarkEnd w:id="8288"/>
            </w:del>
          </w:p>
        </w:tc>
        <w:bookmarkStart w:id="8289" w:name="_Toc190881817"/>
        <w:bookmarkStart w:id="8290" w:name="_Toc190884530"/>
        <w:bookmarkEnd w:id="8289"/>
        <w:bookmarkEnd w:id="8290"/>
      </w:tr>
      <w:tr w:rsidR="006C0176" w:rsidRPr="006C0176" w:rsidDel="004A2D26" w14:paraId="47DCDCB7" w14:textId="1E61FCEE" w:rsidTr="007B317A">
        <w:trPr>
          <w:trHeight w:val="285"/>
          <w:del w:id="829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7618FB24" w14:textId="3AB15639" w:rsidR="006C0176" w:rsidRPr="006C0176" w:rsidDel="004A2D26" w:rsidRDefault="006C0176">
            <w:pPr>
              <w:tabs>
                <w:tab w:val="left" w:pos="2446"/>
              </w:tabs>
              <w:spacing w:line="276" w:lineRule="auto"/>
              <w:rPr>
                <w:del w:id="8292" w:author="Gidon Kupietzky" w:date="2025-02-13T17:45:00Z" w16du:dateUtc="2025-02-13T15:45:00Z"/>
              </w:rPr>
              <w:pPrChange w:id="8293" w:author="Gidon Kupietzky" w:date="2025-02-13T17:45:00Z" w16du:dateUtc="2025-02-13T15:45:00Z">
                <w:pPr/>
              </w:pPrChange>
            </w:pPr>
            <w:del w:id="8294" w:author="Gidon Kupietzky" w:date="2025-02-13T17:45:00Z" w16du:dateUtc="2025-02-13T15:45:00Z">
              <w:r w:rsidRPr="006C0176" w:rsidDel="004A2D26">
                <w:delText>30000924</w:delText>
              </w:r>
              <w:bookmarkStart w:id="8295" w:name="_Toc190881818"/>
              <w:bookmarkStart w:id="8296" w:name="_Toc190884531"/>
              <w:bookmarkEnd w:id="8295"/>
              <w:bookmarkEnd w:id="8296"/>
            </w:del>
          </w:p>
        </w:tc>
        <w:tc>
          <w:tcPr>
            <w:tcW w:w="3556" w:type="dxa"/>
            <w:noWrap/>
            <w:hideMark/>
          </w:tcPr>
          <w:p w14:paraId="37678539" w14:textId="4ABBCF0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297" w:author="Gidon Kupietzky" w:date="2025-02-13T17:45:00Z" w16du:dateUtc="2025-02-13T15:45:00Z"/>
              </w:rPr>
              <w:pPrChange w:id="829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299" w:author="Gidon Kupietzky" w:date="2025-02-13T17:45:00Z" w16du:dateUtc="2025-02-13T15:45:00Z">
              <w:r w:rsidRPr="006C0176" w:rsidDel="004A2D26">
                <w:delText>| cbs_pop_deleted || cbs_aprt_deleted |</w:delText>
              </w:r>
              <w:bookmarkStart w:id="8300" w:name="_Toc190881819"/>
              <w:bookmarkStart w:id="8301" w:name="_Toc190884532"/>
              <w:bookmarkEnd w:id="8300"/>
              <w:bookmarkEnd w:id="8301"/>
            </w:del>
          </w:p>
        </w:tc>
        <w:tc>
          <w:tcPr>
            <w:tcW w:w="1312" w:type="dxa"/>
            <w:noWrap/>
            <w:hideMark/>
          </w:tcPr>
          <w:p w14:paraId="196E99FA" w14:textId="3BDB464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302" w:author="Gidon Kupietzky" w:date="2025-02-13T17:45:00Z" w16du:dateUtc="2025-02-13T15:45:00Z"/>
              </w:rPr>
              <w:pPrChange w:id="830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304" w:author="Gidon Kupietzky" w:date="2025-02-13T17:45:00Z" w16du:dateUtc="2025-02-13T15:45:00Z">
              <w:r w:rsidRPr="006C0176" w:rsidDel="004A2D26">
                <w:delText xml:space="preserve">                  -   </w:delText>
              </w:r>
              <w:bookmarkStart w:id="8305" w:name="_Toc190881820"/>
              <w:bookmarkStart w:id="8306" w:name="_Toc190884533"/>
              <w:bookmarkEnd w:id="8305"/>
              <w:bookmarkEnd w:id="8306"/>
            </w:del>
          </w:p>
        </w:tc>
        <w:tc>
          <w:tcPr>
            <w:tcW w:w="1278" w:type="dxa"/>
            <w:noWrap/>
            <w:hideMark/>
          </w:tcPr>
          <w:p w14:paraId="4315BD20" w14:textId="7FAAFAEA"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307" w:author="Gidon Kupietzky" w:date="2025-02-13T17:45:00Z" w16du:dateUtc="2025-02-13T15:45:00Z"/>
              </w:rPr>
              <w:pPrChange w:id="830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309" w:author="Gidon Kupietzky" w:date="2025-02-13T17:45:00Z" w16du:dateUtc="2025-02-13T15:45:00Z">
              <w:r w:rsidRPr="006C0176" w:rsidDel="004A2D26">
                <w:delText xml:space="preserve">                23 </w:delText>
              </w:r>
              <w:bookmarkStart w:id="8310" w:name="_Toc190881821"/>
              <w:bookmarkStart w:id="8311" w:name="_Toc190884534"/>
              <w:bookmarkEnd w:id="8310"/>
              <w:bookmarkEnd w:id="8311"/>
            </w:del>
          </w:p>
        </w:tc>
        <w:tc>
          <w:tcPr>
            <w:tcW w:w="1649" w:type="dxa"/>
            <w:noWrap/>
            <w:hideMark/>
          </w:tcPr>
          <w:p w14:paraId="34053C08" w14:textId="1C9F17D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312" w:author="Gidon Kupietzky" w:date="2025-02-13T17:45:00Z" w16du:dateUtc="2025-02-13T15:45:00Z"/>
              </w:rPr>
              <w:pPrChange w:id="831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314" w:author="Gidon Kupietzky" w:date="2025-02-13T17:45:00Z" w16du:dateUtc="2025-02-13T15:45:00Z">
              <w:r w:rsidRPr="006C0176" w:rsidDel="004A2D26">
                <w:delText xml:space="preserve">             -23 </w:delText>
              </w:r>
              <w:bookmarkStart w:id="8315" w:name="_Toc190881822"/>
              <w:bookmarkStart w:id="8316" w:name="_Toc190884535"/>
              <w:bookmarkEnd w:id="8315"/>
              <w:bookmarkEnd w:id="8316"/>
            </w:del>
          </w:p>
        </w:tc>
        <w:bookmarkStart w:id="8317" w:name="_Toc190881823"/>
        <w:bookmarkStart w:id="8318" w:name="_Toc190884536"/>
        <w:bookmarkEnd w:id="8317"/>
        <w:bookmarkEnd w:id="8318"/>
      </w:tr>
      <w:tr w:rsidR="006C0176" w:rsidRPr="006C0176" w:rsidDel="004A2D26" w14:paraId="719ECB7D" w14:textId="7298559E" w:rsidTr="007B317A">
        <w:trPr>
          <w:cnfStyle w:val="000000100000" w:firstRow="0" w:lastRow="0" w:firstColumn="0" w:lastColumn="0" w:oddVBand="0" w:evenVBand="0" w:oddHBand="1" w:evenHBand="0" w:firstRowFirstColumn="0" w:firstRowLastColumn="0" w:lastRowFirstColumn="0" w:lastRowLastColumn="0"/>
          <w:trHeight w:val="285"/>
          <w:del w:id="831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7F0C4233" w14:textId="60E45E57" w:rsidR="006C0176" w:rsidRPr="006C0176" w:rsidDel="004A2D26" w:rsidRDefault="006C0176">
            <w:pPr>
              <w:tabs>
                <w:tab w:val="left" w:pos="2446"/>
              </w:tabs>
              <w:spacing w:line="276" w:lineRule="auto"/>
              <w:rPr>
                <w:del w:id="8320" w:author="Gidon Kupietzky" w:date="2025-02-13T17:45:00Z" w16du:dateUtc="2025-02-13T15:45:00Z"/>
              </w:rPr>
              <w:pPrChange w:id="8321" w:author="Gidon Kupietzky" w:date="2025-02-13T17:45:00Z" w16du:dateUtc="2025-02-13T15:45:00Z">
                <w:pPr/>
              </w:pPrChange>
            </w:pPr>
            <w:del w:id="8322" w:author="Gidon Kupietzky" w:date="2025-02-13T17:45:00Z" w16du:dateUtc="2025-02-13T15:45:00Z">
              <w:r w:rsidRPr="006C0176" w:rsidDel="004A2D26">
                <w:delText>30000833</w:delText>
              </w:r>
              <w:bookmarkStart w:id="8323" w:name="_Toc190881824"/>
              <w:bookmarkStart w:id="8324" w:name="_Toc190884537"/>
              <w:bookmarkEnd w:id="8323"/>
              <w:bookmarkEnd w:id="8324"/>
            </w:del>
          </w:p>
        </w:tc>
        <w:tc>
          <w:tcPr>
            <w:tcW w:w="3556" w:type="dxa"/>
            <w:noWrap/>
            <w:hideMark/>
          </w:tcPr>
          <w:p w14:paraId="1454AA0C" w14:textId="1A7AE59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325" w:author="Gidon Kupietzky" w:date="2025-02-13T17:45:00Z" w16du:dateUtc="2025-02-13T15:45:00Z"/>
              </w:rPr>
              <w:pPrChange w:id="832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327" w:author="Gidon Kupietzky" w:date="2025-02-13T17:45:00Z" w16du:dateUtc="2025-02-13T15:45:00Z">
              <w:r w:rsidRPr="006C0176" w:rsidDel="004A2D26">
                <w:delText>| pop_created_from_cbs_aprt |</w:delText>
              </w:r>
              <w:bookmarkStart w:id="8328" w:name="_Toc190881825"/>
              <w:bookmarkStart w:id="8329" w:name="_Toc190884538"/>
              <w:bookmarkEnd w:id="8328"/>
              <w:bookmarkEnd w:id="8329"/>
            </w:del>
          </w:p>
        </w:tc>
        <w:tc>
          <w:tcPr>
            <w:tcW w:w="1312" w:type="dxa"/>
            <w:noWrap/>
            <w:hideMark/>
          </w:tcPr>
          <w:p w14:paraId="0F0C4A3B" w14:textId="478024F7"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330" w:author="Gidon Kupietzky" w:date="2025-02-13T17:45:00Z" w16du:dateUtc="2025-02-13T15:45:00Z"/>
              </w:rPr>
              <w:pPrChange w:id="833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332" w:author="Gidon Kupietzky" w:date="2025-02-13T17:45:00Z" w16du:dateUtc="2025-02-13T15:45:00Z">
              <w:r w:rsidRPr="006C0176" w:rsidDel="004A2D26">
                <w:delText xml:space="preserve">            1,694 </w:delText>
              </w:r>
              <w:bookmarkStart w:id="8333" w:name="_Toc190881826"/>
              <w:bookmarkStart w:id="8334" w:name="_Toc190884539"/>
              <w:bookmarkEnd w:id="8333"/>
              <w:bookmarkEnd w:id="8334"/>
            </w:del>
          </w:p>
        </w:tc>
        <w:tc>
          <w:tcPr>
            <w:tcW w:w="1278" w:type="dxa"/>
            <w:noWrap/>
            <w:hideMark/>
          </w:tcPr>
          <w:p w14:paraId="658871ED" w14:textId="7D833C9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335" w:author="Gidon Kupietzky" w:date="2025-02-13T17:45:00Z" w16du:dateUtc="2025-02-13T15:45:00Z"/>
              </w:rPr>
              <w:pPrChange w:id="833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337" w:author="Gidon Kupietzky" w:date="2025-02-13T17:45:00Z" w16du:dateUtc="2025-02-13T15:45:00Z">
              <w:r w:rsidRPr="006C0176" w:rsidDel="004A2D26">
                <w:delText xml:space="preserve">           1,524 </w:delText>
              </w:r>
              <w:bookmarkStart w:id="8338" w:name="_Toc190881827"/>
              <w:bookmarkStart w:id="8339" w:name="_Toc190884540"/>
              <w:bookmarkEnd w:id="8338"/>
              <w:bookmarkEnd w:id="8339"/>
            </w:del>
          </w:p>
        </w:tc>
        <w:tc>
          <w:tcPr>
            <w:tcW w:w="1649" w:type="dxa"/>
            <w:noWrap/>
            <w:hideMark/>
          </w:tcPr>
          <w:p w14:paraId="3E878FA7" w14:textId="07D7886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340" w:author="Gidon Kupietzky" w:date="2025-02-13T17:45:00Z" w16du:dateUtc="2025-02-13T15:45:00Z"/>
              </w:rPr>
              <w:pPrChange w:id="834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342" w:author="Gidon Kupietzky" w:date="2025-02-13T17:45:00Z" w16du:dateUtc="2025-02-13T15:45:00Z">
              <w:r w:rsidRPr="006C0176" w:rsidDel="004A2D26">
                <w:delText xml:space="preserve">            170 </w:delText>
              </w:r>
              <w:bookmarkStart w:id="8343" w:name="_Toc190881828"/>
              <w:bookmarkStart w:id="8344" w:name="_Toc190884541"/>
              <w:bookmarkEnd w:id="8343"/>
              <w:bookmarkEnd w:id="8344"/>
            </w:del>
          </w:p>
        </w:tc>
        <w:bookmarkStart w:id="8345" w:name="_Toc190881829"/>
        <w:bookmarkStart w:id="8346" w:name="_Toc190884542"/>
        <w:bookmarkEnd w:id="8345"/>
        <w:bookmarkEnd w:id="8346"/>
      </w:tr>
      <w:tr w:rsidR="006C0176" w:rsidRPr="006C0176" w:rsidDel="004A2D26" w14:paraId="62FA26FC" w14:textId="697FA0B6" w:rsidTr="007B317A">
        <w:trPr>
          <w:trHeight w:val="285"/>
          <w:del w:id="834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73F161BC" w14:textId="426F937D" w:rsidR="006C0176" w:rsidRPr="006C0176" w:rsidDel="004A2D26" w:rsidRDefault="006C0176">
            <w:pPr>
              <w:tabs>
                <w:tab w:val="left" w:pos="2446"/>
              </w:tabs>
              <w:spacing w:line="276" w:lineRule="auto"/>
              <w:rPr>
                <w:del w:id="8348" w:author="Gidon Kupietzky" w:date="2025-02-13T17:45:00Z" w16du:dateUtc="2025-02-13T15:45:00Z"/>
              </w:rPr>
              <w:pPrChange w:id="8349" w:author="Gidon Kupietzky" w:date="2025-02-13T17:45:00Z" w16du:dateUtc="2025-02-13T15:45:00Z">
                <w:pPr/>
              </w:pPrChange>
            </w:pPr>
            <w:del w:id="8350" w:author="Gidon Kupietzky" w:date="2025-02-13T17:45:00Z" w16du:dateUtc="2025-02-13T15:45:00Z">
              <w:r w:rsidRPr="006C0176" w:rsidDel="004A2D26">
                <w:delText>30000831</w:delText>
              </w:r>
              <w:bookmarkStart w:id="8351" w:name="_Toc190881830"/>
              <w:bookmarkStart w:id="8352" w:name="_Toc190884543"/>
              <w:bookmarkEnd w:id="8351"/>
              <w:bookmarkEnd w:id="8352"/>
            </w:del>
          </w:p>
        </w:tc>
        <w:tc>
          <w:tcPr>
            <w:tcW w:w="3556" w:type="dxa"/>
            <w:noWrap/>
            <w:hideMark/>
          </w:tcPr>
          <w:p w14:paraId="0E3F55B9" w14:textId="5B701930"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353" w:author="Gidon Kupietzky" w:date="2025-02-13T17:45:00Z" w16du:dateUtc="2025-02-13T15:45:00Z"/>
              </w:rPr>
              <w:pPrChange w:id="835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355" w:author="Gidon Kupietzky" w:date="2025-02-13T17:45:00Z" w16du:dateUtc="2025-02-13T15:45:00Z">
              <w:r w:rsidRPr="006C0176" w:rsidDel="004A2D26">
                <w:delText>| pop_created_from_cbs_aprt |</w:delText>
              </w:r>
              <w:bookmarkStart w:id="8356" w:name="_Toc190881831"/>
              <w:bookmarkStart w:id="8357" w:name="_Toc190884544"/>
              <w:bookmarkEnd w:id="8356"/>
              <w:bookmarkEnd w:id="8357"/>
            </w:del>
          </w:p>
        </w:tc>
        <w:tc>
          <w:tcPr>
            <w:tcW w:w="1312" w:type="dxa"/>
            <w:noWrap/>
            <w:hideMark/>
          </w:tcPr>
          <w:p w14:paraId="2EC84764" w14:textId="228AD229"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358" w:author="Gidon Kupietzky" w:date="2025-02-13T17:45:00Z" w16du:dateUtc="2025-02-13T15:45:00Z"/>
              </w:rPr>
              <w:pPrChange w:id="835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360" w:author="Gidon Kupietzky" w:date="2025-02-13T17:45:00Z" w16du:dateUtc="2025-02-13T15:45:00Z">
              <w:r w:rsidRPr="006C0176" w:rsidDel="004A2D26">
                <w:delText xml:space="preserve">            1,380 </w:delText>
              </w:r>
              <w:bookmarkStart w:id="8361" w:name="_Toc190881832"/>
              <w:bookmarkStart w:id="8362" w:name="_Toc190884545"/>
              <w:bookmarkEnd w:id="8361"/>
              <w:bookmarkEnd w:id="8362"/>
            </w:del>
          </w:p>
        </w:tc>
        <w:tc>
          <w:tcPr>
            <w:tcW w:w="1278" w:type="dxa"/>
            <w:noWrap/>
            <w:hideMark/>
          </w:tcPr>
          <w:p w14:paraId="54678F1C" w14:textId="0ADDBC37"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363" w:author="Gidon Kupietzky" w:date="2025-02-13T17:45:00Z" w16du:dateUtc="2025-02-13T15:45:00Z"/>
              </w:rPr>
              <w:pPrChange w:id="836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365" w:author="Gidon Kupietzky" w:date="2025-02-13T17:45:00Z" w16du:dateUtc="2025-02-13T15:45:00Z">
              <w:r w:rsidRPr="006C0176" w:rsidDel="004A2D26">
                <w:delText xml:space="preserve">           1,135 </w:delText>
              </w:r>
              <w:bookmarkStart w:id="8366" w:name="_Toc190881833"/>
              <w:bookmarkStart w:id="8367" w:name="_Toc190884546"/>
              <w:bookmarkEnd w:id="8366"/>
              <w:bookmarkEnd w:id="8367"/>
            </w:del>
          </w:p>
        </w:tc>
        <w:tc>
          <w:tcPr>
            <w:tcW w:w="1649" w:type="dxa"/>
            <w:noWrap/>
            <w:hideMark/>
          </w:tcPr>
          <w:p w14:paraId="23E9FF76" w14:textId="1010A466"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368" w:author="Gidon Kupietzky" w:date="2025-02-13T17:45:00Z" w16du:dateUtc="2025-02-13T15:45:00Z"/>
              </w:rPr>
              <w:pPrChange w:id="836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370" w:author="Gidon Kupietzky" w:date="2025-02-13T17:45:00Z" w16du:dateUtc="2025-02-13T15:45:00Z">
              <w:r w:rsidRPr="006C0176" w:rsidDel="004A2D26">
                <w:delText xml:space="preserve">            245 </w:delText>
              </w:r>
              <w:bookmarkStart w:id="8371" w:name="_Toc190881834"/>
              <w:bookmarkStart w:id="8372" w:name="_Toc190884547"/>
              <w:bookmarkEnd w:id="8371"/>
              <w:bookmarkEnd w:id="8372"/>
            </w:del>
          </w:p>
        </w:tc>
        <w:bookmarkStart w:id="8373" w:name="_Toc190881835"/>
        <w:bookmarkStart w:id="8374" w:name="_Toc190884548"/>
        <w:bookmarkEnd w:id="8373"/>
        <w:bookmarkEnd w:id="8374"/>
      </w:tr>
      <w:tr w:rsidR="006C0176" w:rsidRPr="006C0176" w:rsidDel="004A2D26" w14:paraId="40B21331" w14:textId="471EEB89" w:rsidTr="007B317A">
        <w:trPr>
          <w:cnfStyle w:val="000000100000" w:firstRow="0" w:lastRow="0" w:firstColumn="0" w:lastColumn="0" w:oddVBand="0" w:evenVBand="0" w:oddHBand="1" w:evenHBand="0" w:firstRowFirstColumn="0" w:firstRowLastColumn="0" w:lastRowFirstColumn="0" w:lastRowLastColumn="0"/>
          <w:trHeight w:val="285"/>
          <w:del w:id="837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31B67893" w14:textId="6192C809" w:rsidR="006C0176" w:rsidRPr="006C0176" w:rsidDel="004A2D26" w:rsidRDefault="006C0176">
            <w:pPr>
              <w:tabs>
                <w:tab w:val="left" w:pos="2446"/>
              </w:tabs>
              <w:spacing w:line="276" w:lineRule="auto"/>
              <w:rPr>
                <w:del w:id="8376" w:author="Gidon Kupietzky" w:date="2025-02-13T17:45:00Z" w16du:dateUtc="2025-02-13T15:45:00Z"/>
              </w:rPr>
              <w:pPrChange w:id="8377" w:author="Gidon Kupietzky" w:date="2025-02-13T17:45:00Z" w16du:dateUtc="2025-02-13T15:45:00Z">
                <w:pPr/>
              </w:pPrChange>
            </w:pPr>
            <w:del w:id="8378" w:author="Gidon Kupietzky" w:date="2025-02-13T17:45:00Z" w16du:dateUtc="2025-02-13T15:45:00Z">
              <w:r w:rsidRPr="006C0176" w:rsidDel="004A2D26">
                <w:delText>30001336</w:delText>
              </w:r>
              <w:bookmarkStart w:id="8379" w:name="_Toc190881836"/>
              <w:bookmarkStart w:id="8380" w:name="_Toc190884549"/>
              <w:bookmarkEnd w:id="8379"/>
              <w:bookmarkEnd w:id="8380"/>
            </w:del>
          </w:p>
        </w:tc>
        <w:tc>
          <w:tcPr>
            <w:tcW w:w="3556" w:type="dxa"/>
            <w:noWrap/>
            <w:hideMark/>
          </w:tcPr>
          <w:p w14:paraId="403C6FE0" w14:textId="4155BD6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381" w:author="Gidon Kupietzky" w:date="2025-02-13T17:45:00Z" w16du:dateUtc="2025-02-13T15:45:00Z"/>
              </w:rPr>
              <w:pPrChange w:id="838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383" w:author="Gidon Kupietzky" w:date="2025-02-13T17:45:00Z" w16du:dateUtc="2025-02-13T15:45:00Z">
              <w:r w:rsidRPr="006C0176" w:rsidDel="004A2D26">
                <w:delText>| pop_created_from_cbs_aprt |</w:delText>
              </w:r>
              <w:bookmarkStart w:id="8384" w:name="_Toc190881837"/>
              <w:bookmarkStart w:id="8385" w:name="_Toc190884550"/>
              <w:bookmarkEnd w:id="8384"/>
              <w:bookmarkEnd w:id="8385"/>
            </w:del>
          </w:p>
        </w:tc>
        <w:tc>
          <w:tcPr>
            <w:tcW w:w="1312" w:type="dxa"/>
            <w:noWrap/>
            <w:hideMark/>
          </w:tcPr>
          <w:p w14:paraId="699CC15C" w14:textId="6EE0C6E3"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386" w:author="Gidon Kupietzky" w:date="2025-02-13T17:45:00Z" w16du:dateUtc="2025-02-13T15:45:00Z"/>
              </w:rPr>
              <w:pPrChange w:id="838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388" w:author="Gidon Kupietzky" w:date="2025-02-13T17:45:00Z" w16du:dateUtc="2025-02-13T15:45:00Z">
              <w:r w:rsidRPr="006C0176" w:rsidDel="004A2D26">
                <w:delText xml:space="preserve">            1,601 </w:delText>
              </w:r>
              <w:bookmarkStart w:id="8389" w:name="_Toc190881838"/>
              <w:bookmarkStart w:id="8390" w:name="_Toc190884551"/>
              <w:bookmarkEnd w:id="8389"/>
              <w:bookmarkEnd w:id="8390"/>
            </w:del>
          </w:p>
        </w:tc>
        <w:tc>
          <w:tcPr>
            <w:tcW w:w="1278" w:type="dxa"/>
            <w:noWrap/>
            <w:hideMark/>
          </w:tcPr>
          <w:p w14:paraId="3DB2D039" w14:textId="2EE14E4A"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391" w:author="Gidon Kupietzky" w:date="2025-02-13T17:45:00Z" w16du:dateUtc="2025-02-13T15:45:00Z"/>
              </w:rPr>
              <w:pPrChange w:id="839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393" w:author="Gidon Kupietzky" w:date="2025-02-13T17:45:00Z" w16du:dateUtc="2025-02-13T15:45:00Z">
              <w:r w:rsidRPr="006C0176" w:rsidDel="004A2D26">
                <w:delText xml:space="preserve">           1,242 </w:delText>
              </w:r>
              <w:bookmarkStart w:id="8394" w:name="_Toc190881839"/>
              <w:bookmarkStart w:id="8395" w:name="_Toc190884552"/>
              <w:bookmarkEnd w:id="8394"/>
              <w:bookmarkEnd w:id="8395"/>
            </w:del>
          </w:p>
        </w:tc>
        <w:tc>
          <w:tcPr>
            <w:tcW w:w="1649" w:type="dxa"/>
            <w:noWrap/>
            <w:hideMark/>
          </w:tcPr>
          <w:p w14:paraId="0FEAE078" w14:textId="5439C3F2"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396" w:author="Gidon Kupietzky" w:date="2025-02-13T17:45:00Z" w16du:dateUtc="2025-02-13T15:45:00Z"/>
              </w:rPr>
              <w:pPrChange w:id="839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398" w:author="Gidon Kupietzky" w:date="2025-02-13T17:45:00Z" w16du:dateUtc="2025-02-13T15:45:00Z">
              <w:r w:rsidRPr="006C0176" w:rsidDel="004A2D26">
                <w:delText xml:space="preserve">            359 </w:delText>
              </w:r>
              <w:bookmarkStart w:id="8399" w:name="_Toc190881840"/>
              <w:bookmarkStart w:id="8400" w:name="_Toc190884553"/>
              <w:bookmarkEnd w:id="8399"/>
              <w:bookmarkEnd w:id="8400"/>
            </w:del>
          </w:p>
        </w:tc>
        <w:bookmarkStart w:id="8401" w:name="_Toc190881841"/>
        <w:bookmarkStart w:id="8402" w:name="_Toc190884554"/>
        <w:bookmarkEnd w:id="8401"/>
        <w:bookmarkEnd w:id="8402"/>
      </w:tr>
      <w:tr w:rsidR="006C0176" w:rsidRPr="006C0176" w:rsidDel="004A2D26" w14:paraId="47446980" w14:textId="52E5BB09" w:rsidTr="007B317A">
        <w:trPr>
          <w:trHeight w:val="285"/>
          <w:del w:id="840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A97101A" w14:textId="6CFF54DB" w:rsidR="006C0176" w:rsidRPr="006C0176" w:rsidDel="004A2D26" w:rsidRDefault="006C0176">
            <w:pPr>
              <w:tabs>
                <w:tab w:val="left" w:pos="2446"/>
              </w:tabs>
              <w:spacing w:line="276" w:lineRule="auto"/>
              <w:rPr>
                <w:del w:id="8404" w:author="Gidon Kupietzky" w:date="2025-02-13T17:45:00Z" w16du:dateUtc="2025-02-13T15:45:00Z"/>
              </w:rPr>
              <w:pPrChange w:id="8405" w:author="Gidon Kupietzky" w:date="2025-02-13T17:45:00Z" w16du:dateUtc="2025-02-13T15:45:00Z">
                <w:pPr/>
              </w:pPrChange>
            </w:pPr>
            <w:del w:id="8406" w:author="Gidon Kupietzky" w:date="2025-02-13T17:45:00Z" w16du:dateUtc="2025-02-13T15:45:00Z">
              <w:r w:rsidRPr="006C0176" w:rsidDel="004A2D26">
                <w:delText>30000847</w:delText>
              </w:r>
              <w:bookmarkStart w:id="8407" w:name="_Toc190881842"/>
              <w:bookmarkStart w:id="8408" w:name="_Toc190884555"/>
              <w:bookmarkEnd w:id="8407"/>
              <w:bookmarkEnd w:id="8408"/>
            </w:del>
          </w:p>
        </w:tc>
        <w:tc>
          <w:tcPr>
            <w:tcW w:w="3556" w:type="dxa"/>
            <w:noWrap/>
            <w:hideMark/>
          </w:tcPr>
          <w:p w14:paraId="60516BFE" w14:textId="066C4CF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409" w:author="Gidon Kupietzky" w:date="2025-02-13T17:45:00Z" w16du:dateUtc="2025-02-13T15:45:00Z"/>
              </w:rPr>
              <w:pPrChange w:id="841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411" w:author="Gidon Kupietzky" w:date="2025-02-13T17:45:00Z" w16du:dateUtc="2025-02-13T15:45:00Z">
              <w:r w:rsidRPr="006C0176" w:rsidDel="004A2D26">
                <w:delText>| pop_created_from_cbs_aprt |</w:delText>
              </w:r>
              <w:bookmarkStart w:id="8412" w:name="_Toc190881843"/>
              <w:bookmarkStart w:id="8413" w:name="_Toc190884556"/>
              <w:bookmarkEnd w:id="8412"/>
              <w:bookmarkEnd w:id="8413"/>
            </w:del>
          </w:p>
        </w:tc>
        <w:tc>
          <w:tcPr>
            <w:tcW w:w="1312" w:type="dxa"/>
            <w:noWrap/>
            <w:hideMark/>
          </w:tcPr>
          <w:p w14:paraId="2EA8D21B" w14:textId="0448D5FD"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414" w:author="Gidon Kupietzky" w:date="2025-02-13T17:45:00Z" w16du:dateUtc="2025-02-13T15:45:00Z"/>
              </w:rPr>
              <w:pPrChange w:id="841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416" w:author="Gidon Kupietzky" w:date="2025-02-13T17:45:00Z" w16du:dateUtc="2025-02-13T15:45:00Z">
              <w:r w:rsidRPr="006C0176" w:rsidDel="004A2D26">
                <w:delText xml:space="preserve">            1,217 </w:delText>
              </w:r>
              <w:bookmarkStart w:id="8417" w:name="_Toc190881844"/>
              <w:bookmarkStart w:id="8418" w:name="_Toc190884557"/>
              <w:bookmarkEnd w:id="8417"/>
              <w:bookmarkEnd w:id="8418"/>
            </w:del>
          </w:p>
        </w:tc>
        <w:tc>
          <w:tcPr>
            <w:tcW w:w="1278" w:type="dxa"/>
            <w:noWrap/>
            <w:hideMark/>
          </w:tcPr>
          <w:p w14:paraId="1D911FB1" w14:textId="0F1CF80B"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419" w:author="Gidon Kupietzky" w:date="2025-02-13T17:45:00Z" w16du:dateUtc="2025-02-13T15:45:00Z"/>
              </w:rPr>
              <w:pPrChange w:id="842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421" w:author="Gidon Kupietzky" w:date="2025-02-13T17:45:00Z" w16du:dateUtc="2025-02-13T15:45:00Z">
              <w:r w:rsidRPr="006C0176" w:rsidDel="004A2D26">
                <w:delText xml:space="preserve">              835 </w:delText>
              </w:r>
              <w:bookmarkStart w:id="8422" w:name="_Toc190881845"/>
              <w:bookmarkStart w:id="8423" w:name="_Toc190884558"/>
              <w:bookmarkEnd w:id="8422"/>
              <w:bookmarkEnd w:id="8423"/>
            </w:del>
          </w:p>
        </w:tc>
        <w:tc>
          <w:tcPr>
            <w:tcW w:w="1649" w:type="dxa"/>
            <w:noWrap/>
            <w:hideMark/>
          </w:tcPr>
          <w:p w14:paraId="63798085" w14:textId="59ACBD44"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424" w:author="Gidon Kupietzky" w:date="2025-02-13T17:45:00Z" w16du:dateUtc="2025-02-13T15:45:00Z"/>
              </w:rPr>
              <w:pPrChange w:id="842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426" w:author="Gidon Kupietzky" w:date="2025-02-13T17:45:00Z" w16du:dateUtc="2025-02-13T15:45:00Z">
              <w:r w:rsidRPr="006C0176" w:rsidDel="004A2D26">
                <w:delText xml:space="preserve">            382 </w:delText>
              </w:r>
              <w:bookmarkStart w:id="8427" w:name="_Toc190881846"/>
              <w:bookmarkStart w:id="8428" w:name="_Toc190884559"/>
              <w:bookmarkEnd w:id="8427"/>
              <w:bookmarkEnd w:id="8428"/>
            </w:del>
          </w:p>
        </w:tc>
        <w:bookmarkStart w:id="8429" w:name="_Toc190881847"/>
        <w:bookmarkStart w:id="8430" w:name="_Toc190884560"/>
        <w:bookmarkEnd w:id="8429"/>
        <w:bookmarkEnd w:id="8430"/>
      </w:tr>
      <w:tr w:rsidR="006C0176" w:rsidRPr="006C0176" w:rsidDel="004A2D26" w14:paraId="6F6B112E" w14:textId="00B3E478" w:rsidTr="007B317A">
        <w:trPr>
          <w:cnfStyle w:val="000000100000" w:firstRow="0" w:lastRow="0" w:firstColumn="0" w:lastColumn="0" w:oddVBand="0" w:evenVBand="0" w:oddHBand="1" w:evenHBand="0" w:firstRowFirstColumn="0" w:firstRowLastColumn="0" w:lastRowFirstColumn="0" w:lastRowLastColumn="0"/>
          <w:trHeight w:val="285"/>
          <w:del w:id="843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26901EA8" w14:textId="40F28114" w:rsidR="006C0176" w:rsidRPr="006C0176" w:rsidDel="004A2D26" w:rsidRDefault="006C0176">
            <w:pPr>
              <w:tabs>
                <w:tab w:val="left" w:pos="2446"/>
              </w:tabs>
              <w:spacing w:line="276" w:lineRule="auto"/>
              <w:rPr>
                <w:del w:id="8432" w:author="Gidon Kupietzky" w:date="2025-02-13T17:45:00Z" w16du:dateUtc="2025-02-13T15:45:00Z"/>
              </w:rPr>
              <w:pPrChange w:id="8433" w:author="Gidon Kupietzky" w:date="2025-02-13T17:45:00Z" w16du:dateUtc="2025-02-13T15:45:00Z">
                <w:pPr/>
              </w:pPrChange>
            </w:pPr>
            <w:del w:id="8434" w:author="Gidon Kupietzky" w:date="2025-02-13T17:45:00Z" w16du:dateUtc="2025-02-13T15:45:00Z">
              <w:r w:rsidRPr="006C0176" w:rsidDel="004A2D26">
                <w:delText>30000861</w:delText>
              </w:r>
              <w:bookmarkStart w:id="8435" w:name="_Toc190881848"/>
              <w:bookmarkStart w:id="8436" w:name="_Toc190884561"/>
              <w:bookmarkEnd w:id="8435"/>
              <w:bookmarkEnd w:id="8436"/>
            </w:del>
          </w:p>
        </w:tc>
        <w:tc>
          <w:tcPr>
            <w:tcW w:w="3556" w:type="dxa"/>
            <w:noWrap/>
            <w:hideMark/>
          </w:tcPr>
          <w:p w14:paraId="01F4CDA1" w14:textId="6749635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437" w:author="Gidon Kupietzky" w:date="2025-02-13T17:45:00Z" w16du:dateUtc="2025-02-13T15:45:00Z"/>
              </w:rPr>
              <w:pPrChange w:id="843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439" w:author="Gidon Kupietzky" w:date="2025-02-13T17:45:00Z" w16du:dateUtc="2025-02-13T15:45:00Z">
              <w:r w:rsidRPr="006C0176" w:rsidDel="004A2D26">
                <w:delText>| pop_created_from_cbs_aprt |</w:delText>
              </w:r>
              <w:bookmarkStart w:id="8440" w:name="_Toc190881849"/>
              <w:bookmarkStart w:id="8441" w:name="_Toc190884562"/>
              <w:bookmarkEnd w:id="8440"/>
              <w:bookmarkEnd w:id="8441"/>
            </w:del>
          </w:p>
        </w:tc>
        <w:tc>
          <w:tcPr>
            <w:tcW w:w="1312" w:type="dxa"/>
            <w:noWrap/>
            <w:hideMark/>
          </w:tcPr>
          <w:p w14:paraId="27814E9D" w14:textId="63CF591E"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442" w:author="Gidon Kupietzky" w:date="2025-02-13T17:45:00Z" w16du:dateUtc="2025-02-13T15:45:00Z"/>
              </w:rPr>
              <w:pPrChange w:id="844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444" w:author="Gidon Kupietzky" w:date="2025-02-13T17:45:00Z" w16du:dateUtc="2025-02-13T15:45:00Z">
              <w:r w:rsidRPr="006C0176" w:rsidDel="004A2D26">
                <w:delText xml:space="preserve">            1,309 </w:delText>
              </w:r>
              <w:bookmarkStart w:id="8445" w:name="_Toc190881850"/>
              <w:bookmarkStart w:id="8446" w:name="_Toc190884563"/>
              <w:bookmarkEnd w:id="8445"/>
              <w:bookmarkEnd w:id="8446"/>
            </w:del>
          </w:p>
        </w:tc>
        <w:tc>
          <w:tcPr>
            <w:tcW w:w="1278" w:type="dxa"/>
            <w:noWrap/>
            <w:hideMark/>
          </w:tcPr>
          <w:p w14:paraId="26B1AE90" w14:textId="5EF6671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447" w:author="Gidon Kupietzky" w:date="2025-02-13T17:45:00Z" w16du:dateUtc="2025-02-13T15:45:00Z"/>
              </w:rPr>
              <w:pPrChange w:id="844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449" w:author="Gidon Kupietzky" w:date="2025-02-13T17:45:00Z" w16du:dateUtc="2025-02-13T15:45:00Z">
              <w:r w:rsidRPr="006C0176" w:rsidDel="004A2D26">
                <w:delText xml:space="preserve">              903 </w:delText>
              </w:r>
              <w:bookmarkStart w:id="8450" w:name="_Toc190881851"/>
              <w:bookmarkStart w:id="8451" w:name="_Toc190884564"/>
              <w:bookmarkEnd w:id="8450"/>
              <w:bookmarkEnd w:id="8451"/>
            </w:del>
          </w:p>
        </w:tc>
        <w:tc>
          <w:tcPr>
            <w:tcW w:w="1649" w:type="dxa"/>
            <w:noWrap/>
            <w:hideMark/>
          </w:tcPr>
          <w:p w14:paraId="09828669" w14:textId="2AFB2B2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452" w:author="Gidon Kupietzky" w:date="2025-02-13T17:45:00Z" w16du:dateUtc="2025-02-13T15:45:00Z"/>
              </w:rPr>
              <w:pPrChange w:id="845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454" w:author="Gidon Kupietzky" w:date="2025-02-13T17:45:00Z" w16du:dateUtc="2025-02-13T15:45:00Z">
              <w:r w:rsidRPr="006C0176" w:rsidDel="004A2D26">
                <w:delText xml:space="preserve">            406 </w:delText>
              </w:r>
              <w:bookmarkStart w:id="8455" w:name="_Toc190881852"/>
              <w:bookmarkStart w:id="8456" w:name="_Toc190884565"/>
              <w:bookmarkEnd w:id="8455"/>
              <w:bookmarkEnd w:id="8456"/>
            </w:del>
          </w:p>
        </w:tc>
        <w:bookmarkStart w:id="8457" w:name="_Toc190881853"/>
        <w:bookmarkStart w:id="8458" w:name="_Toc190884566"/>
        <w:bookmarkEnd w:id="8457"/>
        <w:bookmarkEnd w:id="8458"/>
      </w:tr>
      <w:tr w:rsidR="006C0176" w:rsidRPr="006C0176" w:rsidDel="004A2D26" w14:paraId="60D29313" w14:textId="41E626D2" w:rsidTr="007B317A">
        <w:trPr>
          <w:trHeight w:val="285"/>
          <w:del w:id="845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797F03E6" w14:textId="7D39AA44" w:rsidR="006C0176" w:rsidRPr="006C0176" w:rsidDel="004A2D26" w:rsidRDefault="006C0176">
            <w:pPr>
              <w:tabs>
                <w:tab w:val="left" w:pos="2446"/>
              </w:tabs>
              <w:spacing w:line="276" w:lineRule="auto"/>
              <w:rPr>
                <w:del w:id="8460" w:author="Gidon Kupietzky" w:date="2025-02-13T17:45:00Z" w16du:dateUtc="2025-02-13T15:45:00Z"/>
              </w:rPr>
              <w:pPrChange w:id="8461" w:author="Gidon Kupietzky" w:date="2025-02-13T17:45:00Z" w16du:dateUtc="2025-02-13T15:45:00Z">
                <w:pPr/>
              </w:pPrChange>
            </w:pPr>
            <w:del w:id="8462" w:author="Gidon Kupietzky" w:date="2025-02-13T17:45:00Z" w16du:dateUtc="2025-02-13T15:45:00Z">
              <w:r w:rsidRPr="006C0176" w:rsidDel="004A2D26">
                <w:delText>12000014</w:delText>
              </w:r>
              <w:bookmarkStart w:id="8463" w:name="_Toc190881854"/>
              <w:bookmarkStart w:id="8464" w:name="_Toc190884567"/>
              <w:bookmarkEnd w:id="8463"/>
              <w:bookmarkEnd w:id="8464"/>
            </w:del>
          </w:p>
        </w:tc>
        <w:tc>
          <w:tcPr>
            <w:tcW w:w="3556" w:type="dxa"/>
            <w:noWrap/>
            <w:hideMark/>
          </w:tcPr>
          <w:p w14:paraId="18C587DE" w14:textId="1FC221B4"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465" w:author="Gidon Kupietzky" w:date="2025-02-13T17:45:00Z" w16du:dateUtc="2025-02-13T15:45:00Z"/>
              </w:rPr>
              <w:pPrChange w:id="846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467" w:author="Gidon Kupietzky" w:date="2025-02-13T17:45:00Z" w16du:dateUtc="2025-02-13T15:45:00Z">
              <w:r w:rsidRPr="006C0176" w:rsidDel="004A2D26">
                <w:delText>| pop_created_from_cbs_aprt |</w:delText>
              </w:r>
              <w:bookmarkStart w:id="8468" w:name="_Toc190881855"/>
              <w:bookmarkStart w:id="8469" w:name="_Toc190884568"/>
              <w:bookmarkEnd w:id="8468"/>
              <w:bookmarkEnd w:id="8469"/>
            </w:del>
          </w:p>
        </w:tc>
        <w:tc>
          <w:tcPr>
            <w:tcW w:w="1312" w:type="dxa"/>
            <w:noWrap/>
            <w:hideMark/>
          </w:tcPr>
          <w:p w14:paraId="6CFA061E" w14:textId="3E1C0D7C"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470" w:author="Gidon Kupietzky" w:date="2025-02-13T17:45:00Z" w16du:dateUtc="2025-02-13T15:45:00Z"/>
              </w:rPr>
              <w:pPrChange w:id="847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472" w:author="Gidon Kupietzky" w:date="2025-02-13T17:45:00Z" w16du:dateUtc="2025-02-13T15:45:00Z">
              <w:r w:rsidRPr="006C0176" w:rsidDel="004A2D26">
                <w:delText xml:space="preserve">               920 </w:delText>
              </w:r>
              <w:bookmarkStart w:id="8473" w:name="_Toc190881856"/>
              <w:bookmarkStart w:id="8474" w:name="_Toc190884569"/>
              <w:bookmarkEnd w:id="8473"/>
              <w:bookmarkEnd w:id="8474"/>
            </w:del>
          </w:p>
        </w:tc>
        <w:tc>
          <w:tcPr>
            <w:tcW w:w="1278" w:type="dxa"/>
            <w:noWrap/>
            <w:hideMark/>
          </w:tcPr>
          <w:p w14:paraId="4EC9AF20" w14:textId="49A76281"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475" w:author="Gidon Kupietzky" w:date="2025-02-13T17:45:00Z" w16du:dateUtc="2025-02-13T15:45:00Z"/>
              </w:rPr>
              <w:pPrChange w:id="847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477" w:author="Gidon Kupietzky" w:date="2025-02-13T17:45:00Z" w16du:dateUtc="2025-02-13T15:45:00Z">
              <w:r w:rsidRPr="006C0176" w:rsidDel="004A2D26">
                <w:delText xml:space="preserve">              427 </w:delText>
              </w:r>
              <w:bookmarkStart w:id="8478" w:name="_Toc190881857"/>
              <w:bookmarkStart w:id="8479" w:name="_Toc190884570"/>
              <w:bookmarkEnd w:id="8478"/>
              <w:bookmarkEnd w:id="8479"/>
            </w:del>
          </w:p>
        </w:tc>
        <w:tc>
          <w:tcPr>
            <w:tcW w:w="1649" w:type="dxa"/>
            <w:noWrap/>
            <w:hideMark/>
          </w:tcPr>
          <w:p w14:paraId="2A502CC7" w14:textId="40BD86B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480" w:author="Gidon Kupietzky" w:date="2025-02-13T17:45:00Z" w16du:dateUtc="2025-02-13T15:45:00Z"/>
              </w:rPr>
              <w:pPrChange w:id="848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482" w:author="Gidon Kupietzky" w:date="2025-02-13T17:45:00Z" w16du:dateUtc="2025-02-13T15:45:00Z">
              <w:r w:rsidRPr="006C0176" w:rsidDel="004A2D26">
                <w:delText xml:space="preserve">            493 </w:delText>
              </w:r>
              <w:bookmarkStart w:id="8483" w:name="_Toc190881858"/>
              <w:bookmarkStart w:id="8484" w:name="_Toc190884571"/>
              <w:bookmarkEnd w:id="8483"/>
              <w:bookmarkEnd w:id="8484"/>
            </w:del>
          </w:p>
        </w:tc>
        <w:bookmarkStart w:id="8485" w:name="_Toc190881859"/>
        <w:bookmarkStart w:id="8486" w:name="_Toc190884572"/>
        <w:bookmarkEnd w:id="8485"/>
        <w:bookmarkEnd w:id="8486"/>
      </w:tr>
      <w:tr w:rsidR="006C0176" w:rsidRPr="006C0176" w:rsidDel="004A2D26" w14:paraId="0F2A9235" w14:textId="43F0B10B" w:rsidTr="007B317A">
        <w:trPr>
          <w:cnfStyle w:val="000000100000" w:firstRow="0" w:lastRow="0" w:firstColumn="0" w:lastColumn="0" w:oddVBand="0" w:evenVBand="0" w:oddHBand="1" w:evenHBand="0" w:firstRowFirstColumn="0" w:firstRowLastColumn="0" w:lastRowFirstColumn="0" w:lastRowLastColumn="0"/>
          <w:trHeight w:val="285"/>
          <w:del w:id="848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961365E" w14:textId="1152B591" w:rsidR="006C0176" w:rsidRPr="006C0176" w:rsidDel="004A2D26" w:rsidRDefault="006C0176">
            <w:pPr>
              <w:tabs>
                <w:tab w:val="left" w:pos="2446"/>
              </w:tabs>
              <w:spacing w:line="276" w:lineRule="auto"/>
              <w:rPr>
                <w:del w:id="8488" w:author="Gidon Kupietzky" w:date="2025-02-13T17:45:00Z" w16du:dateUtc="2025-02-13T15:45:00Z"/>
              </w:rPr>
              <w:pPrChange w:id="8489" w:author="Gidon Kupietzky" w:date="2025-02-13T17:45:00Z" w16du:dateUtc="2025-02-13T15:45:00Z">
                <w:pPr/>
              </w:pPrChange>
            </w:pPr>
            <w:del w:id="8490" w:author="Gidon Kupietzky" w:date="2025-02-13T17:45:00Z" w16du:dateUtc="2025-02-13T15:45:00Z">
              <w:r w:rsidRPr="006C0176" w:rsidDel="004A2D26">
                <w:delText>30001333</w:delText>
              </w:r>
              <w:bookmarkStart w:id="8491" w:name="_Toc190881860"/>
              <w:bookmarkStart w:id="8492" w:name="_Toc190884573"/>
              <w:bookmarkEnd w:id="8491"/>
              <w:bookmarkEnd w:id="8492"/>
            </w:del>
          </w:p>
        </w:tc>
        <w:tc>
          <w:tcPr>
            <w:tcW w:w="3556" w:type="dxa"/>
            <w:noWrap/>
            <w:hideMark/>
          </w:tcPr>
          <w:p w14:paraId="716F6E4A" w14:textId="4914CA59"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493" w:author="Gidon Kupietzky" w:date="2025-02-13T17:45:00Z" w16du:dateUtc="2025-02-13T15:45:00Z"/>
              </w:rPr>
              <w:pPrChange w:id="849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495" w:author="Gidon Kupietzky" w:date="2025-02-13T17:45:00Z" w16du:dateUtc="2025-02-13T15:45:00Z">
              <w:r w:rsidRPr="006C0176" w:rsidDel="004A2D26">
                <w:delText>| pop_created_from_cbs_aprt |</w:delText>
              </w:r>
              <w:bookmarkStart w:id="8496" w:name="_Toc190881861"/>
              <w:bookmarkStart w:id="8497" w:name="_Toc190884574"/>
              <w:bookmarkEnd w:id="8496"/>
              <w:bookmarkEnd w:id="8497"/>
            </w:del>
          </w:p>
        </w:tc>
        <w:tc>
          <w:tcPr>
            <w:tcW w:w="1312" w:type="dxa"/>
            <w:noWrap/>
            <w:hideMark/>
          </w:tcPr>
          <w:p w14:paraId="5AE70B49" w14:textId="45066C5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498" w:author="Gidon Kupietzky" w:date="2025-02-13T17:45:00Z" w16du:dateUtc="2025-02-13T15:45:00Z"/>
              </w:rPr>
              <w:pPrChange w:id="849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500" w:author="Gidon Kupietzky" w:date="2025-02-13T17:45:00Z" w16du:dateUtc="2025-02-13T15:45:00Z">
              <w:r w:rsidRPr="006C0176" w:rsidDel="004A2D26">
                <w:delText xml:space="preserve">            2,450 </w:delText>
              </w:r>
              <w:bookmarkStart w:id="8501" w:name="_Toc190881862"/>
              <w:bookmarkStart w:id="8502" w:name="_Toc190884575"/>
              <w:bookmarkEnd w:id="8501"/>
              <w:bookmarkEnd w:id="8502"/>
            </w:del>
          </w:p>
        </w:tc>
        <w:tc>
          <w:tcPr>
            <w:tcW w:w="1278" w:type="dxa"/>
            <w:noWrap/>
            <w:hideMark/>
          </w:tcPr>
          <w:p w14:paraId="6CA8D9D7" w14:textId="68E59FB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503" w:author="Gidon Kupietzky" w:date="2025-02-13T17:45:00Z" w16du:dateUtc="2025-02-13T15:45:00Z"/>
              </w:rPr>
              <w:pPrChange w:id="850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505" w:author="Gidon Kupietzky" w:date="2025-02-13T17:45:00Z" w16du:dateUtc="2025-02-13T15:45:00Z">
              <w:r w:rsidRPr="006C0176" w:rsidDel="004A2D26">
                <w:delText xml:space="preserve">           1,939 </w:delText>
              </w:r>
              <w:bookmarkStart w:id="8506" w:name="_Toc190881863"/>
              <w:bookmarkStart w:id="8507" w:name="_Toc190884576"/>
              <w:bookmarkEnd w:id="8506"/>
              <w:bookmarkEnd w:id="8507"/>
            </w:del>
          </w:p>
        </w:tc>
        <w:tc>
          <w:tcPr>
            <w:tcW w:w="1649" w:type="dxa"/>
            <w:noWrap/>
            <w:hideMark/>
          </w:tcPr>
          <w:p w14:paraId="24BA03A5" w14:textId="0EBEAC9D"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508" w:author="Gidon Kupietzky" w:date="2025-02-13T17:45:00Z" w16du:dateUtc="2025-02-13T15:45:00Z"/>
              </w:rPr>
              <w:pPrChange w:id="850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510" w:author="Gidon Kupietzky" w:date="2025-02-13T17:45:00Z" w16du:dateUtc="2025-02-13T15:45:00Z">
              <w:r w:rsidRPr="006C0176" w:rsidDel="004A2D26">
                <w:delText xml:space="preserve">            511 </w:delText>
              </w:r>
              <w:bookmarkStart w:id="8511" w:name="_Toc190881864"/>
              <w:bookmarkStart w:id="8512" w:name="_Toc190884577"/>
              <w:bookmarkEnd w:id="8511"/>
              <w:bookmarkEnd w:id="8512"/>
            </w:del>
          </w:p>
        </w:tc>
        <w:bookmarkStart w:id="8513" w:name="_Toc190881865"/>
        <w:bookmarkStart w:id="8514" w:name="_Toc190884578"/>
        <w:bookmarkEnd w:id="8513"/>
        <w:bookmarkEnd w:id="8514"/>
      </w:tr>
      <w:tr w:rsidR="006C0176" w:rsidRPr="006C0176" w:rsidDel="004A2D26" w14:paraId="3C5E5351" w14:textId="449C9D67" w:rsidTr="007B317A">
        <w:trPr>
          <w:trHeight w:val="285"/>
          <w:del w:id="851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6F37B6BF" w14:textId="2D3B5EB6" w:rsidR="006C0176" w:rsidRPr="006C0176" w:rsidDel="004A2D26" w:rsidRDefault="006C0176">
            <w:pPr>
              <w:tabs>
                <w:tab w:val="left" w:pos="2446"/>
              </w:tabs>
              <w:spacing w:line="276" w:lineRule="auto"/>
              <w:rPr>
                <w:del w:id="8516" w:author="Gidon Kupietzky" w:date="2025-02-13T17:45:00Z" w16du:dateUtc="2025-02-13T15:45:00Z"/>
              </w:rPr>
              <w:pPrChange w:id="8517" w:author="Gidon Kupietzky" w:date="2025-02-13T17:45:00Z" w16du:dateUtc="2025-02-13T15:45:00Z">
                <w:pPr/>
              </w:pPrChange>
            </w:pPr>
            <w:del w:id="8518" w:author="Gidon Kupietzky" w:date="2025-02-13T17:45:00Z" w16du:dateUtc="2025-02-13T15:45:00Z">
              <w:r w:rsidRPr="006C0176" w:rsidDel="004A2D26">
                <w:delText>30000835</w:delText>
              </w:r>
              <w:bookmarkStart w:id="8519" w:name="_Toc190881866"/>
              <w:bookmarkStart w:id="8520" w:name="_Toc190884579"/>
              <w:bookmarkEnd w:id="8519"/>
              <w:bookmarkEnd w:id="8520"/>
            </w:del>
          </w:p>
        </w:tc>
        <w:tc>
          <w:tcPr>
            <w:tcW w:w="3556" w:type="dxa"/>
            <w:noWrap/>
            <w:hideMark/>
          </w:tcPr>
          <w:p w14:paraId="476A9FC4" w14:textId="674A9AB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521" w:author="Gidon Kupietzky" w:date="2025-02-13T17:45:00Z" w16du:dateUtc="2025-02-13T15:45:00Z"/>
              </w:rPr>
              <w:pPrChange w:id="852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523" w:author="Gidon Kupietzky" w:date="2025-02-13T17:45:00Z" w16du:dateUtc="2025-02-13T15:45:00Z">
              <w:r w:rsidRPr="006C0176" w:rsidDel="004A2D26">
                <w:delText>| pop_created_from_cbs_aprt |</w:delText>
              </w:r>
              <w:bookmarkStart w:id="8524" w:name="_Toc190881867"/>
              <w:bookmarkStart w:id="8525" w:name="_Toc190884580"/>
              <w:bookmarkEnd w:id="8524"/>
              <w:bookmarkEnd w:id="8525"/>
            </w:del>
          </w:p>
        </w:tc>
        <w:tc>
          <w:tcPr>
            <w:tcW w:w="1312" w:type="dxa"/>
            <w:noWrap/>
            <w:hideMark/>
          </w:tcPr>
          <w:p w14:paraId="60800F13" w14:textId="7FC37FC2"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526" w:author="Gidon Kupietzky" w:date="2025-02-13T17:45:00Z" w16du:dateUtc="2025-02-13T15:45:00Z"/>
              </w:rPr>
              <w:pPrChange w:id="852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528" w:author="Gidon Kupietzky" w:date="2025-02-13T17:45:00Z" w16du:dateUtc="2025-02-13T15:45:00Z">
              <w:r w:rsidRPr="006C0176" w:rsidDel="004A2D26">
                <w:delText xml:space="preserve">            2,911 </w:delText>
              </w:r>
              <w:bookmarkStart w:id="8529" w:name="_Toc190881868"/>
              <w:bookmarkStart w:id="8530" w:name="_Toc190884581"/>
              <w:bookmarkEnd w:id="8529"/>
              <w:bookmarkEnd w:id="8530"/>
            </w:del>
          </w:p>
        </w:tc>
        <w:tc>
          <w:tcPr>
            <w:tcW w:w="1278" w:type="dxa"/>
            <w:noWrap/>
            <w:hideMark/>
          </w:tcPr>
          <w:p w14:paraId="2BCF22D2" w14:textId="20798DA6"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531" w:author="Gidon Kupietzky" w:date="2025-02-13T17:45:00Z" w16du:dateUtc="2025-02-13T15:45:00Z"/>
              </w:rPr>
              <w:pPrChange w:id="853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533" w:author="Gidon Kupietzky" w:date="2025-02-13T17:45:00Z" w16du:dateUtc="2025-02-13T15:45:00Z">
              <w:r w:rsidRPr="006C0176" w:rsidDel="004A2D26">
                <w:delText xml:space="preserve">           2,341 </w:delText>
              </w:r>
              <w:bookmarkStart w:id="8534" w:name="_Toc190881869"/>
              <w:bookmarkStart w:id="8535" w:name="_Toc190884582"/>
              <w:bookmarkEnd w:id="8534"/>
              <w:bookmarkEnd w:id="8535"/>
            </w:del>
          </w:p>
        </w:tc>
        <w:tc>
          <w:tcPr>
            <w:tcW w:w="1649" w:type="dxa"/>
            <w:noWrap/>
            <w:hideMark/>
          </w:tcPr>
          <w:p w14:paraId="4477A0BD" w14:textId="7B068802"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536" w:author="Gidon Kupietzky" w:date="2025-02-13T17:45:00Z" w16du:dateUtc="2025-02-13T15:45:00Z"/>
              </w:rPr>
              <w:pPrChange w:id="853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538" w:author="Gidon Kupietzky" w:date="2025-02-13T17:45:00Z" w16du:dateUtc="2025-02-13T15:45:00Z">
              <w:r w:rsidRPr="006C0176" w:rsidDel="004A2D26">
                <w:delText xml:space="preserve">            570 </w:delText>
              </w:r>
              <w:bookmarkStart w:id="8539" w:name="_Toc190881870"/>
              <w:bookmarkStart w:id="8540" w:name="_Toc190884583"/>
              <w:bookmarkEnd w:id="8539"/>
              <w:bookmarkEnd w:id="8540"/>
            </w:del>
          </w:p>
        </w:tc>
        <w:bookmarkStart w:id="8541" w:name="_Toc190881871"/>
        <w:bookmarkStart w:id="8542" w:name="_Toc190884584"/>
        <w:bookmarkEnd w:id="8541"/>
        <w:bookmarkEnd w:id="8542"/>
      </w:tr>
      <w:tr w:rsidR="006C0176" w:rsidRPr="006C0176" w:rsidDel="004A2D26" w14:paraId="2E10CECD" w14:textId="6991220A" w:rsidTr="007B317A">
        <w:trPr>
          <w:cnfStyle w:val="000000100000" w:firstRow="0" w:lastRow="0" w:firstColumn="0" w:lastColumn="0" w:oddVBand="0" w:evenVBand="0" w:oddHBand="1" w:evenHBand="0" w:firstRowFirstColumn="0" w:firstRowLastColumn="0" w:lastRowFirstColumn="0" w:lastRowLastColumn="0"/>
          <w:trHeight w:val="285"/>
          <w:del w:id="854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9AF3068" w14:textId="47A94FF1" w:rsidR="006C0176" w:rsidRPr="006C0176" w:rsidDel="004A2D26" w:rsidRDefault="006C0176">
            <w:pPr>
              <w:tabs>
                <w:tab w:val="left" w:pos="2446"/>
              </w:tabs>
              <w:spacing w:line="276" w:lineRule="auto"/>
              <w:rPr>
                <w:del w:id="8544" w:author="Gidon Kupietzky" w:date="2025-02-13T17:45:00Z" w16du:dateUtc="2025-02-13T15:45:00Z"/>
              </w:rPr>
              <w:pPrChange w:id="8545" w:author="Gidon Kupietzky" w:date="2025-02-13T17:45:00Z" w16du:dateUtc="2025-02-13T15:45:00Z">
                <w:pPr/>
              </w:pPrChange>
            </w:pPr>
            <w:del w:id="8546" w:author="Gidon Kupietzky" w:date="2025-02-13T17:45:00Z" w16du:dateUtc="2025-02-13T15:45:00Z">
              <w:r w:rsidRPr="006C0176" w:rsidDel="004A2D26">
                <w:delText>36600001</w:delText>
              </w:r>
              <w:bookmarkStart w:id="8547" w:name="_Toc190881872"/>
              <w:bookmarkStart w:id="8548" w:name="_Toc190884585"/>
              <w:bookmarkEnd w:id="8547"/>
              <w:bookmarkEnd w:id="8548"/>
            </w:del>
          </w:p>
        </w:tc>
        <w:tc>
          <w:tcPr>
            <w:tcW w:w="3556" w:type="dxa"/>
            <w:noWrap/>
            <w:hideMark/>
          </w:tcPr>
          <w:p w14:paraId="20E0C16D" w14:textId="77D3ED5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549" w:author="Gidon Kupietzky" w:date="2025-02-13T17:45:00Z" w16du:dateUtc="2025-02-13T15:45:00Z"/>
              </w:rPr>
              <w:pPrChange w:id="855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551" w:author="Gidon Kupietzky" w:date="2025-02-13T17:45:00Z" w16du:dateUtc="2025-02-13T15:45:00Z">
              <w:r w:rsidRPr="006C0176" w:rsidDel="004A2D26">
                <w:delText>| pop_created_from_cbs_aprt |</w:delText>
              </w:r>
              <w:bookmarkStart w:id="8552" w:name="_Toc190881873"/>
              <w:bookmarkStart w:id="8553" w:name="_Toc190884586"/>
              <w:bookmarkEnd w:id="8552"/>
              <w:bookmarkEnd w:id="8553"/>
            </w:del>
          </w:p>
        </w:tc>
        <w:tc>
          <w:tcPr>
            <w:tcW w:w="1312" w:type="dxa"/>
            <w:noWrap/>
            <w:hideMark/>
          </w:tcPr>
          <w:p w14:paraId="69693C8D" w14:textId="2ABAA5F9"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554" w:author="Gidon Kupietzky" w:date="2025-02-13T17:45:00Z" w16du:dateUtc="2025-02-13T15:45:00Z"/>
              </w:rPr>
              <w:pPrChange w:id="855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556" w:author="Gidon Kupietzky" w:date="2025-02-13T17:45:00Z" w16du:dateUtc="2025-02-13T15:45:00Z">
              <w:r w:rsidRPr="006C0176" w:rsidDel="004A2D26">
                <w:delText xml:space="preserve">            4,739 </w:delText>
              </w:r>
              <w:bookmarkStart w:id="8557" w:name="_Toc190881874"/>
              <w:bookmarkStart w:id="8558" w:name="_Toc190884587"/>
              <w:bookmarkEnd w:id="8557"/>
              <w:bookmarkEnd w:id="8558"/>
            </w:del>
          </w:p>
        </w:tc>
        <w:tc>
          <w:tcPr>
            <w:tcW w:w="1278" w:type="dxa"/>
            <w:noWrap/>
            <w:hideMark/>
          </w:tcPr>
          <w:p w14:paraId="0544D1C8" w14:textId="5D63986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559" w:author="Gidon Kupietzky" w:date="2025-02-13T17:45:00Z" w16du:dateUtc="2025-02-13T15:45:00Z"/>
              </w:rPr>
              <w:pPrChange w:id="856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561" w:author="Gidon Kupietzky" w:date="2025-02-13T17:45:00Z" w16du:dateUtc="2025-02-13T15:45:00Z">
              <w:r w:rsidRPr="006C0176" w:rsidDel="004A2D26">
                <w:delText xml:space="preserve">           4,131 </w:delText>
              </w:r>
              <w:bookmarkStart w:id="8562" w:name="_Toc190881875"/>
              <w:bookmarkStart w:id="8563" w:name="_Toc190884588"/>
              <w:bookmarkEnd w:id="8562"/>
              <w:bookmarkEnd w:id="8563"/>
            </w:del>
          </w:p>
        </w:tc>
        <w:tc>
          <w:tcPr>
            <w:tcW w:w="1649" w:type="dxa"/>
            <w:noWrap/>
            <w:hideMark/>
          </w:tcPr>
          <w:p w14:paraId="3C308FFE" w14:textId="6578E25E"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564" w:author="Gidon Kupietzky" w:date="2025-02-13T17:45:00Z" w16du:dateUtc="2025-02-13T15:45:00Z"/>
              </w:rPr>
              <w:pPrChange w:id="856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566" w:author="Gidon Kupietzky" w:date="2025-02-13T17:45:00Z" w16du:dateUtc="2025-02-13T15:45:00Z">
              <w:r w:rsidRPr="006C0176" w:rsidDel="004A2D26">
                <w:delText xml:space="preserve">            608 </w:delText>
              </w:r>
              <w:bookmarkStart w:id="8567" w:name="_Toc190881876"/>
              <w:bookmarkStart w:id="8568" w:name="_Toc190884589"/>
              <w:bookmarkEnd w:id="8567"/>
              <w:bookmarkEnd w:id="8568"/>
            </w:del>
          </w:p>
        </w:tc>
        <w:bookmarkStart w:id="8569" w:name="_Toc190881877"/>
        <w:bookmarkStart w:id="8570" w:name="_Toc190884590"/>
        <w:bookmarkEnd w:id="8569"/>
        <w:bookmarkEnd w:id="8570"/>
      </w:tr>
      <w:tr w:rsidR="006C0176" w:rsidRPr="006C0176" w:rsidDel="004A2D26" w14:paraId="06B5D2A8" w14:textId="041459E6" w:rsidTr="007B317A">
        <w:trPr>
          <w:trHeight w:val="285"/>
          <w:del w:id="857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55DA6BE8" w14:textId="7822F46B" w:rsidR="006C0176" w:rsidRPr="006C0176" w:rsidDel="004A2D26" w:rsidRDefault="006C0176">
            <w:pPr>
              <w:tabs>
                <w:tab w:val="left" w:pos="2446"/>
              </w:tabs>
              <w:spacing w:line="276" w:lineRule="auto"/>
              <w:rPr>
                <w:del w:id="8572" w:author="Gidon Kupietzky" w:date="2025-02-13T17:45:00Z" w16du:dateUtc="2025-02-13T15:45:00Z"/>
              </w:rPr>
              <w:pPrChange w:id="8573" w:author="Gidon Kupietzky" w:date="2025-02-13T17:45:00Z" w16du:dateUtc="2025-02-13T15:45:00Z">
                <w:pPr/>
              </w:pPrChange>
            </w:pPr>
            <w:del w:id="8574" w:author="Gidon Kupietzky" w:date="2025-02-13T17:45:00Z" w16du:dateUtc="2025-02-13T15:45:00Z">
              <w:r w:rsidRPr="006C0176" w:rsidDel="004A2D26">
                <w:delText>30000834</w:delText>
              </w:r>
              <w:bookmarkStart w:id="8575" w:name="_Toc190881878"/>
              <w:bookmarkStart w:id="8576" w:name="_Toc190884591"/>
              <w:bookmarkEnd w:id="8575"/>
              <w:bookmarkEnd w:id="8576"/>
            </w:del>
          </w:p>
        </w:tc>
        <w:tc>
          <w:tcPr>
            <w:tcW w:w="3556" w:type="dxa"/>
            <w:noWrap/>
            <w:hideMark/>
          </w:tcPr>
          <w:p w14:paraId="376A9087" w14:textId="47B798EC"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577" w:author="Gidon Kupietzky" w:date="2025-02-13T17:45:00Z" w16du:dateUtc="2025-02-13T15:45:00Z"/>
              </w:rPr>
              <w:pPrChange w:id="857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579" w:author="Gidon Kupietzky" w:date="2025-02-13T17:45:00Z" w16du:dateUtc="2025-02-13T15:45:00Z">
              <w:r w:rsidRPr="006C0176" w:rsidDel="004A2D26">
                <w:delText>| pop_created_from_cbs_aprt |</w:delText>
              </w:r>
              <w:bookmarkStart w:id="8580" w:name="_Toc190881879"/>
              <w:bookmarkStart w:id="8581" w:name="_Toc190884592"/>
              <w:bookmarkEnd w:id="8580"/>
              <w:bookmarkEnd w:id="8581"/>
            </w:del>
          </w:p>
        </w:tc>
        <w:tc>
          <w:tcPr>
            <w:tcW w:w="1312" w:type="dxa"/>
            <w:noWrap/>
            <w:hideMark/>
          </w:tcPr>
          <w:p w14:paraId="0E375E71" w14:textId="65EA2F2D"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582" w:author="Gidon Kupietzky" w:date="2025-02-13T17:45:00Z" w16du:dateUtc="2025-02-13T15:45:00Z"/>
              </w:rPr>
              <w:pPrChange w:id="858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584" w:author="Gidon Kupietzky" w:date="2025-02-13T17:45:00Z" w16du:dateUtc="2025-02-13T15:45:00Z">
              <w:r w:rsidRPr="006C0176" w:rsidDel="004A2D26">
                <w:delText xml:space="preserve">            3,969 </w:delText>
              </w:r>
              <w:bookmarkStart w:id="8585" w:name="_Toc190881880"/>
              <w:bookmarkStart w:id="8586" w:name="_Toc190884593"/>
              <w:bookmarkEnd w:id="8585"/>
              <w:bookmarkEnd w:id="8586"/>
            </w:del>
          </w:p>
        </w:tc>
        <w:tc>
          <w:tcPr>
            <w:tcW w:w="1278" w:type="dxa"/>
            <w:noWrap/>
            <w:hideMark/>
          </w:tcPr>
          <w:p w14:paraId="7D2ECEE4" w14:textId="5795BC9B"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587" w:author="Gidon Kupietzky" w:date="2025-02-13T17:45:00Z" w16du:dateUtc="2025-02-13T15:45:00Z"/>
              </w:rPr>
              <w:pPrChange w:id="858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589" w:author="Gidon Kupietzky" w:date="2025-02-13T17:45:00Z" w16du:dateUtc="2025-02-13T15:45:00Z">
              <w:r w:rsidRPr="006C0176" w:rsidDel="004A2D26">
                <w:delText xml:space="preserve">           3,264 </w:delText>
              </w:r>
              <w:bookmarkStart w:id="8590" w:name="_Toc190881881"/>
              <w:bookmarkStart w:id="8591" w:name="_Toc190884594"/>
              <w:bookmarkEnd w:id="8590"/>
              <w:bookmarkEnd w:id="8591"/>
            </w:del>
          </w:p>
        </w:tc>
        <w:tc>
          <w:tcPr>
            <w:tcW w:w="1649" w:type="dxa"/>
            <w:noWrap/>
            <w:hideMark/>
          </w:tcPr>
          <w:p w14:paraId="07C409BA" w14:textId="6590EE57"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592" w:author="Gidon Kupietzky" w:date="2025-02-13T17:45:00Z" w16du:dateUtc="2025-02-13T15:45:00Z"/>
              </w:rPr>
              <w:pPrChange w:id="859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594" w:author="Gidon Kupietzky" w:date="2025-02-13T17:45:00Z" w16du:dateUtc="2025-02-13T15:45:00Z">
              <w:r w:rsidRPr="006C0176" w:rsidDel="004A2D26">
                <w:delText xml:space="preserve">            705 </w:delText>
              </w:r>
              <w:bookmarkStart w:id="8595" w:name="_Toc190881882"/>
              <w:bookmarkStart w:id="8596" w:name="_Toc190884595"/>
              <w:bookmarkEnd w:id="8595"/>
              <w:bookmarkEnd w:id="8596"/>
            </w:del>
          </w:p>
        </w:tc>
        <w:bookmarkStart w:id="8597" w:name="_Toc190881883"/>
        <w:bookmarkStart w:id="8598" w:name="_Toc190884596"/>
        <w:bookmarkEnd w:id="8597"/>
        <w:bookmarkEnd w:id="8598"/>
      </w:tr>
      <w:tr w:rsidR="006C0176" w:rsidRPr="006C0176" w:rsidDel="004A2D26" w14:paraId="4384D64C" w14:textId="19023EE3" w:rsidTr="007B317A">
        <w:trPr>
          <w:cnfStyle w:val="000000100000" w:firstRow="0" w:lastRow="0" w:firstColumn="0" w:lastColumn="0" w:oddVBand="0" w:evenVBand="0" w:oddHBand="1" w:evenHBand="0" w:firstRowFirstColumn="0" w:firstRowLastColumn="0" w:lastRowFirstColumn="0" w:lastRowLastColumn="0"/>
          <w:trHeight w:val="285"/>
          <w:del w:id="859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85F1F59" w14:textId="1B8C6CBA" w:rsidR="006C0176" w:rsidRPr="006C0176" w:rsidDel="004A2D26" w:rsidRDefault="006C0176">
            <w:pPr>
              <w:tabs>
                <w:tab w:val="left" w:pos="2446"/>
              </w:tabs>
              <w:spacing w:line="276" w:lineRule="auto"/>
              <w:rPr>
                <w:del w:id="8600" w:author="Gidon Kupietzky" w:date="2025-02-13T17:45:00Z" w16du:dateUtc="2025-02-13T15:45:00Z"/>
              </w:rPr>
              <w:pPrChange w:id="8601" w:author="Gidon Kupietzky" w:date="2025-02-13T17:45:00Z" w16du:dateUtc="2025-02-13T15:45:00Z">
                <w:pPr/>
              </w:pPrChange>
            </w:pPr>
            <w:del w:id="8602" w:author="Gidon Kupietzky" w:date="2025-02-13T17:45:00Z" w16du:dateUtc="2025-02-13T15:45:00Z">
              <w:r w:rsidRPr="006C0176" w:rsidDel="004A2D26">
                <w:delText>30000836</w:delText>
              </w:r>
              <w:bookmarkStart w:id="8603" w:name="_Toc190881884"/>
              <w:bookmarkStart w:id="8604" w:name="_Toc190884597"/>
              <w:bookmarkEnd w:id="8603"/>
              <w:bookmarkEnd w:id="8604"/>
            </w:del>
          </w:p>
        </w:tc>
        <w:tc>
          <w:tcPr>
            <w:tcW w:w="3556" w:type="dxa"/>
            <w:noWrap/>
            <w:hideMark/>
          </w:tcPr>
          <w:p w14:paraId="4442422B" w14:textId="63F33EF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605" w:author="Gidon Kupietzky" w:date="2025-02-13T17:45:00Z" w16du:dateUtc="2025-02-13T15:45:00Z"/>
              </w:rPr>
              <w:pPrChange w:id="860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607" w:author="Gidon Kupietzky" w:date="2025-02-13T17:45:00Z" w16du:dateUtc="2025-02-13T15:45:00Z">
              <w:r w:rsidRPr="006C0176" w:rsidDel="004A2D26">
                <w:delText>| pop_created_from_cbs_aprt |</w:delText>
              </w:r>
              <w:bookmarkStart w:id="8608" w:name="_Toc190881885"/>
              <w:bookmarkStart w:id="8609" w:name="_Toc190884598"/>
              <w:bookmarkEnd w:id="8608"/>
              <w:bookmarkEnd w:id="8609"/>
            </w:del>
          </w:p>
        </w:tc>
        <w:tc>
          <w:tcPr>
            <w:tcW w:w="1312" w:type="dxa"/>
            <w:noWrap/>
            <w:hideMark/>
          </w:tcPr>
          <w:p w14:paraId="3CF1453C" w14:textId="4D35C52D"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610" w:author="Gidon Kupietzky" w:date="2025-02-13T17:45:00Z" w16du:dateUtc="2025-02-13T15:45:00Z"/>
              </w:rPr>
              <w:pPrChange w:id="861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612" w:author="Gidon Kupietzky" w:date="2025-02-13T17:45:00Z" w16du:dateUtc="2025-02-13T15:45:00Z">
              <w:r w:rsidRPr="006C0176" w:rsidDel="004A2D26">
                <w:delText xml:space="preserve">            4,992 </w:delText>
              </w:r>
              <w:bookmarkStart w:id="8613" w:name="_Toc190881886"/>
              <w:bookmarkStart w:id="8614" w:name="_Toc190884599"/>
              <w:bookmarkEnd w:id="8613"/>
              <w:bookmarkEnd w:id="8614"/>
            </w:del>
          </w:p>
        </w:tc>
        <w:tc>
          <w:tcPr>
            <w:tcW w:w="1278" w:type="dxa"/>
            <w:noWrap/>
            <w:hideMark/>
          </w:tcPr>
          <w:p w14:paraId="0EF9F1EE" w14:textId="266AE81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615" w:author="Gidon Kupietzky" w:date="2025-02-13T17:45:00Z" w16du:dateUtc="2025-02-13T15:45:00Z"/>
              </w:rPr>
              <w:pPrChange w:id="861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617" w:author="Gidon Kupietzky" w:date="2025-02-13T17:45:00Z" w16du:dateUtc="2025-02-13T15:45:00Z">
              <w:r w:rsidRPr="006C0176" w:rsidDel="004A2D26">
                <w:delText xml:space="preserve">           4,273 </w:delText>
              </w:r>
              <w:bookmarkStart w:id="8618" w:name="_Toc190881887"/>
              <w:bookmarkStart w:id="8619" w:name="_Toc190884600"/>
              <w:bookmarkEnd w:id="8618"/>
              <w:bookmarkEnd w:id="8619"/>
            </w:del>
          </w:p>
        </w:tc>
        <w:tc>
          <w:tcPr>
            <w:tcW w:w="1649" w:type="dxa"/>
            <w:noWrap/>
            <w:hideMark/>
          </w:tcPr>
          <w:p w14:paraId="25C2F6DA" w14:textId="272D898A"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620" w:author="Gidon Kupietzky" w:date="2025-02-13T17:45:00Z" w16du:dateUtc="2025-02-13T15:45:00Z"/>
              </w:rPr>
              <w:pPrChange w:id="862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622" w:author="Gidon Kupietzky" w:date="2025-02-13T17:45:00Z" w16du:dateUtc="2025-02-13T15:45:00Z">
              <w:r w:rsidRPr="006C0176" w:rsidDel="004A2D26">
                <w:delText xml:space="preserve">            719 </w:delText>
              </w:r>
              <w:bookmarkStart w:id="8623" w:name="_Toc190881888"/>
              <w:bookmarkStart w:id="8624" w:name="_Toc190884601"/>
              <w:bookmarkEnd w:id="8623"/>
              <w:bookmarkEnd w:id="8624"/>
            </w:del>
          </w:p>
        </w:tc>
        <w:bookmarkStart w:id="8625" w:name="_Toc190881889"/>
        <w:bookmarkStart w:id="8626" w:name="_Toc190884602"/>
        <w:bookmarkEnd w:id="8625"/>
        <w:bookmarkEnd w:id="8626"/>
      </w:tr>
      <w:tr w:rsidR="006C0176" w:rsidRPr="006C0176" w:rsidDel="004A2D26" w14:paraId="2029E9DE" w14:textId="6A932320" w:rsidTr="007B317A">
        <w:trPr>
          <w:trHeight w:val="285"/>
          <w:del w:id="862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5A1DF7ED" w14:textId="7A880DEE" w:rsidR="006C0176" w:rsidRPr="006C0176" w:rsidDel="004A2D26" w:rsidRDefault="006C0176">
            <w:pPr>
              <w:tabs>
                <w:tab w:val="left" w:pos="2446"/>
              </w:tabs>
              <w:spacing w:line="276" w:lineRule="auto"/>
              <w:rPr>
                <w:del w:id="8628" w:author="Gidon Kupietzky" w:date="2025-02-13T17:45:00Z" w16du:dateUtc="2025-02-13T15:45:00Z"/>
              </w:rPr>
              <w:pPrChange w:id="8629" w:author="Gidon Kupietzky" w:date="2025-02-13T17:45:00Z" w16du:dateUtc="2025-02-13T15:45:00Z">
                <w:pPr/>
              </w:pPrChange>
            </w:pPr>
            <w:del w:id="8630" w:author="Gidon Kupietzky" w:date="2025-02-13T17:45:00Z" w16du:dateUtc="2025-02-13T15:45:00Z">
              <w:r w:rsidRPr="006C0176" w:rsidDel="004A2D26">
                <w:lastRenderedPageBreak/>
                <w:delText>30000913</w:delText>
              </w:r>
              <w:bookmarkStart w:id="8631" w:name="_Toc190881890"/>
              <w:bookmarkStart w:id="8632" w:name="_Toc190884603"/>
              <w:bookmarkEnd w:id="8631"/>
              <w:bookmarkEnd w:id="8632"/>
            </w:del>
          </w:p>
        </w:tc>
        <w:tc>
          <w:tcPr>
            <w:tcW w:w="3556" w:type="dxa"/>
            <w:noWrap/>
            <w:hideMark/>
          </w:tcPr>
          <w:p w14:paraId="4ABD2287" w14:textId="0DAF2B9D"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633" w:author="Gidon Kupietzky" w:date="2025-02-13T17:45:00Z" w16du:dateUtc="2025-02-13T15:45:00Z"/>
              </w:rPr>
              <w:pPrChange w:id="863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635" w:author="Gidon Kupietzky" w:date="2025-02-13T17:45:00Z" w16du:dateUtc="2025-02-13T15:45:00Z">
              <w:r w:rsidRPr="006C0176" w:rsidDel="004A2D26">
                <w:delText>| pop_created_from_cbs_aprt |</w:delText>
              </w:r>
              <w:bookmarkStart w:id="8636" w:name="_Toc190881891"/>
              <w:bookmarkStart w:id="8637" w:name="_Toc190884604"/>
              <w:bookmarkEnd w:id="8636"/>
              <w:bookmarkEnd w:id="8637"/>
            </w:del>
          </w:p>
        </w:tc>
        <w:tc>
          <w:tcPr>
            <w:tcW w:w="1312" w:type="dxa"/>
            <w:noWrap/>
            <w:hideMark/>
          </w:tcPr>
          <w:p w14:paraId="54E2704E" w14:textId="01B6BF87"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638" w:author="Gidon Kupietzky" w:date="2025-02-13T17:45:00Z" w16du:dateUtc="2025-02-13T15:45:00Z"/>
              </w:rPr>
              <w:pPrChange w:id="863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640" w:author="Gidon Kupietzky" w:date="2025-02-13T17:45:00Z" w16du:dateUtc="2025-02-13T15:45:00Z">
              <w:r w:rsidRPr="006C0176" w:rsidDel="004A2D26">
                <w:delText xml:space="preserve">            3,096 </w:delText>
              </w:r>
              <w:bookmarkStart w:id="8641" w:name="_Toc190881892"/>
              <w:bookmarkStart w:id="8642" w:name="_Toc190884605"/>
              <w:bookmarkEnd w:id="8641"/>
              <w:bookmarkEnd w:id="8642"/>
            </w:del>
          </w:p>
        </w:tc>
        <w:tc>
          <w:tcPr>
            <w:tcW w:w="1278" w:type="dxa"/>
            <w:noWrap/>
            <w:hideMark/>
          </w:tcPr>
          <w:p w14:paraId="0DFB4352" w14:textId="1EC78309"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643" w:author="Gidon Kupietzky" w:date="2025-02-13T17:45:00Z" w16du:dateUtc="2025-02-13T15:45:00Z"/>
              </w:rPr>
              <w:pPrChange w:id="864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645" w:author="Gidon Kupietzky" w:date="2025-02-13T17:45:00Z" w16du:dateUtc="2025-02-13T15:45:00Z">
              <w:r w:rsidRPr="006C0176" w:rsidDel="004A2D26">
                <w:delText xml:space="preserve">           2,309 </w:delText>
              </w:r>
              <w:bookmarkStart w:id="8646" w:name="_Toc190881893"/>
              <w:bookmarkStart w:id="8647" w:name="_Toc190884606"/>
              <w:bookmarkEnd w:id="8646"/>
              <w:bookmarkEnd w:id="8647"/>
            </w:del>
          </w:p>
        </w:tc>
        <w:tc>
          <w:tcPr>
            <w:tcW w:w="1649" w:type="dxa"/>
            <w:noWrap/>
            <w:hideMark/>
          </w:tcPr>
          <w:p w14:paraId="7B52523D" w14:textId="3A3A531C"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648" w:author="Gidon Kupietzky" w:date="2025-02-13T17:45:00Z" w16du:dateUtc="2025-02-13T15:45:00Z"/>
              </w:rPr>
              <w:pPrChange w:id="864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650" w:author="Gidon Kupietzky" w:date="2025-02-13T17:45:00Z" w16du:dateUtc="2025-02-13T15:45:00Z">
              <w:r w:rsidRPr="006C0176" w:rsidDel="004A2D26">
                <w:delText xml:space="preserve">            787 </w:delText>
              </w:r>
              <w:bookmarkStart w:id="8651" w:name="_Toc190881894"/>
              <w:bookmarkStart w:id="8652" w:name="_Toc190884607"/>
              <w:bookmarkEnd w:id="8651"/>
              <w:bookmarkEnd w:id="8652"/>
            </w:del>
          </w:p>
        </w:tc>
        <w:bookmarkStart w:id="8653" w:name="_Toc190881895"/>
        <w:bookmarkStart w:id="8654" w:name="_Toc190884608"/>
        <w:bookmarkEnd w:id="8653"/>
        <w:bookmarkEnd w:id="8654"/>
      </w:tr>
      <w:tr w:rsidR="006C0176" w:rsidRPr="006C0176" w:rsidDel="004A2D26" w14:paraId="01E21568" w14:textId="62F3E486" w:rsidTr="007B317A">
        <w:trPr>
          <w:cnfStyle w:val="000000100000" w:firstRow="0" w:lastRow="0" w:firstColumn="0" w:lastColumn="0" w:oddVBand="0" w:evenVBand="0" w:oddHBand="1" w:evenHBand="0" w:firstRowFirstColumn="0" w:firstRowLastColumn="0" w:lastRowFirstColumn="0" w:lastRowLastColumn="0"/>
          <w:trHeight w:val="285"/>
          <w:del w:id="865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2FDBF4C" w14:textId="7BFE2068" w:rsidR="006C0176" w:rsidRPr="006C0176" w:rsidDel="004A2D26" w:rsidRDefault="006C0176">
            <w:pPr>
              <w:tabs>
                <w:tab w:val="left" w:pos="2446"/>
              </w:tabs>
              <w:spacing w:line="276" w:lineRule="auto"/>
              <w:rPr>
                <w:del w:id="8656" w:author="Gidon Kupietzky" w:date="2025-02-13T17:45:00Z" w16du:dateUtc="2025-02-13T15:45:00Z"/>
              </w:rPr>
              <w:pPrChange w:id="8657" w:author="Gidon Kupietzky" w:date="2025-02-13T17:45:00Z" w16du:dateUtc="2025-02-13T15:45:00Z">
                <w:pPr/>
              </w:pPrChange>
            </w:pPr>
            <w:del w:id="8658" w:author="Gidon Kupietzky" w:date="2025-02-13T17:45:00Z" w16du:dateUtc="2025-02-13T15:45:00Z">
              <w:r w:rsidRPr="006C0176" w:rsidDel="004A2D26">
                <w:delText>30001337</w:delText>
              </w:r>
              <w:bookmarkStart w:id="8659" w:name="_Toc190881896"/>
              <w:bookmarkStart w:id="8660" w:name="_Toc190884609"/>
              <w:bookmarkEnd w:id="8659"/>
              <w:bookmarkEnd w:id="8660"/>
            </w:del>
          </w:p>
        </w:tc>
        <w:tc>
          <w:tcPr>
            <w:tcW w:w="3556" w:type="dxa"/>
            <w:noWrap/>
            <w:hideMark/>
          </w:tcPr>
          <w:p w14:paraId="5BA06B53" w14:textId="08B4CEE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661" w:author="Gidon Kupietzky" w:date="2025-02-13T17:45:00Z" w16du:dateUtc="2025-02-13T15:45:00Z"/>
              </w:rPr>
              <w:pPrChange w:id="866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663" w:author="Gidon Kupietzky" w:date="2025-02-13T17:45:00Z" w16du:dateUtc="2025-02-13T15:45:00Z">
              <w:r w:rsidRPr="006C0176" w:rsidDel="004A2D26">
                <w:delText>| pop_created_from_cbs_aprt |</w:delText>
              </w:r>
              <w:bookmarkStart w:id="8664" w:name="_Toc190881897"/>
              <w:bookmarkStart w:id="8665" w:name="_Toc190884610"/>
              <w:bookmarkEnd w:id="8664"/>
              <w:bookmarkEnd w:id="8665"/>
            </w:del>
          </w:p>
        </w:tc>
        <w:tc>
          <w:tcPr>
            <w:tcW w:w="1312" w:type="dxa"/>
            <w:noWrap/>
            <w:hideMark/>
          </w:tcPr>
          <w:p w14:paraId="34422925" w14:textId="250552C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666" w:author="Gidon Kupietzky" w:date="2025-02-13T17:45:00Z" w16du:dateUtc="2025-02-13T15:45:00Z"/>
              </w:rPr>
              <w:pPrChange w:id="866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668" w:author="Gidon Kupietzky" w:date="2025-02-13T17:45:00Z" w16du:dateUtc="2025-02-13T15:45:00Z">
              <w:r w:rsidRPr="006C0176" w:rsidDel="004A2D26">
                <w:delText xml:space="preserve">            3,995 </w:delText>
              </w:r>
              <w:bookmarkStart w:id="8669" w:name="_Toc190881898"/>
              <w:bookmarkStart w:id="8670" w:name="_Toc190884611"/>
              <w:bookmarkEnd w:id="8669"/>
              <w:bookmarkEnd w:id="8670"/>
            </w:del>
          </w:p>
        </w:tc>
        <w:tc>
          <w:tcPr>
            <w:tcW w:w="1278" w:type="dxa"/>
            <w:noWrap/>
            <w:hideMark/>
          </w:tcPr>
          <w:p w14:paraId="693140B0" w14:textId="13C5142D"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671" w:author="Gidon Kupietzky" w:date="2025-02-13T17:45:00Z" w16du:dateUtc="2025-02-13T15:45:00Z"/>
              </w:rPr>
              <w:pPrChange w:id="867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673" w:author="Gidon Kupietzky" w:date="2025-02-13T17:45:00Z" w16du:dateUtc="2025-02-13T15:45:00Z">
              <w:r w:rsidRPr="006C0176" w:rsidDel="004A2D26">
                <w:delText xml:space="preserve">           3,180 </w:delText>
              </w:r>
              <w:bookmarkStart w:id="8674" w:name="_Toc190881899"/>
              <w:bookmarkStart w:id="8675" w:name="_Toc190884612"/>
              <w:bookmarkEnd w:id="8674"/>
              <w:bookmarkEnd w:id="8675"/>
            </w:del>
          </w:p>
        </w:tc>
        <w:tc>
          <w:tcPr>
            <w:tcW w:w="1649" w:type="dxa"/>
            <w:noWrap/>
            <w:hideMark/>
          </w:tcPr>
          <w:p w14:paraId="218B8E62" w14:textId="44B15AC4"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676" w:author="Gidon Kupietzky" w:date="2025-02-13T17:45:00Z" w16du:dateUtc="2025-02-13T15:45:00Z"/>
              </w:rPr>
              <w:pPrChange w:id="867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678" w:author="Gidon Kupietzky" w:date="2025-02-13T17:45:00Z" w16du:dateUtc="2025-02-13T15:45:00Z">
              <w:r w:rsidRPr="006C0176" w:rsidDel="004A2D26">
                <w:delText xml:space="preserve">            815 </w:delText>
              </w:r>
              <w:bookmarkStart w:id="8679" w:name="_Toc190881900"/>
              <w:bookmarkStart w:id="8680" w:name="_Toc190884613"/>
              <w:bookmarkEnd w:id="8679"/>
              <w:bookmarkEnd w:id="8680"/>
            </w:del>
          </w:p>
        </w:tc>
        <w:bookmarkStart w:id="8681" w:name="_Toc190881901"/>
        <w:bookmarkStart w:id="8682" w:name="_Toc190884614"/>
        <w:bookmarkEnd w:id="8681"/>
        <w:bookmarkEnd w:id="8682"/>
      </w:tr>
      <w:tr w:rsidR="006C0176" w:rsidRPr="006C0176" w:rsidDel="004A2D26" w14:paraId="7DD083E7" w14:textId="68D68A7C" w:rsidTr="007B317A">
        <w:trPr>
          <w:trHeight w:val="285"/>
          <w:del w:id="868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595BD50D" w14:textId="36263B06" w:rsidR="006C0176" w:rsidRPr="006C0176" w:rsidDel="004A2D26" w:rsidRDefault="006C0176">
            <w:pPr>
              <w:tabs>
                <w:tab w:val="left" w:pos="2446"/>
              </w:tabs>
              <w:spacing w:line="276" w:lineRule="auto"/>
              <w:rPr>
                <w:del w:id="8684" w:author="Gidon Kupietzky" w:date="2025-02-13T17:45:00Z" w16du:dateUtc="2025-02-13T15:45:00Z"/>
              </w:rPr>
              <w:pPrChange w:id="8685" w:author="Gidon Kupietzky" w:date="2025-02-13T17:45:00Z" w16du:dateUtc="2025-02-13T15:45:00Z">
                <w:pPr/>
              </w:pPrChange>
            </w:pPr>
            <w:del w:id="8686" w:author="Gidon Kupietzky" w:date="2025-02-13T17:45:00Z" w16du:dateUtc="2025-02-13T15:45:00Z">
              <w:r w:rsidRPr="006C0176" w:rsidDel="004A2D26">
                <w:delText>30000832</w:delText>
              </w:r>
              <w:bookmarkStart w:id="8687" w:name="_Toc190881902"/>
              <w:bookmarkStart w:id="8688" w:name="_Toc190884615"/>
              <w:bookmarkEnd w:id="8687"/>
              <w:bookmarkEnd w:id="8688"/>
            </w:del>
          </w:p>
        </w:tc>
        <w:tc>
          <w:tcPr>
            <w:tcW w:w="3556" w:type="dxa"/>
            <w:noWrap/>
            <w:hideMark/>
          </w:tcPr>
          <w:p w14:paraId="33093C40" w14:textId="3B3F6E94"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689" w:author="Gidon Kupietzky" w:date="2025-02-13T17:45:00Z" w16du:dateUtc="2025-02-13T15:45:00Z"/>
              </w:rPr>
              <w:pPrChange w:id="869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691" w:author="Gidon Kupietzky" w:date="2025-02-13T17:45:00Z" w16du:dateUtc="2025-02-13T15:45:00Z">
              <w:r w:rsidRPr="006C0176" w:rsidDel="004A2D26">
                <w:delText>| pop_created_from_cbs_aprt |</w:delText>
              </w:r>
              <w:bookmarkStart w:id="8692" w:name="_Toc190881903"/>
              <w:bookmarkStart w:id="8693" w:name="_Toc190884616"/>
              <w:bookmarkEnd w:id="8692"/>
              <w:bookmarkEnd w:id="8693"/>
            </w:del>
          </w:p>
        </w:tc>
        <w:tc>
          <w:tcPr>
            <w:tcW w:w="1312" w:type="dxa"/>
            <w:noWrap/>
            <w:hideMark/>
          </w:tcPr>
          <w:p w14:paraId="04593CA5" w14:textId="11479EE3"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694" w:author="Gidon Kupietzky" w:date="2025-02-13T17:45:00Z" w16du:dateUtc="2025-02-13T15:45:00Z"/>
              </w:rPr>
              <w:pPrChange w:id="869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696" w:author="Gidon Kupietzky" w:date="2025-02-13T17:45:00Z" w16du:dateUtc="2025-02-13T15:45:00Z">
              <w:r w:rsidRPr="006C0176" w:rsidDel="004A2D26">
                <w:delText xml:space="preserve">            4,554 </w:delText>
              </w:r>
              <w:bookmarkStart w:id="8697" w:name="_Toc190881904"/>
              <w:bookmarkStart w:id="8698" w:name="_Toc190884617"/>
              <w:bookmarkEnd w:id="8697"/>
              <w:bookmarkEnd w:id="8698"/>
            </w:del>
          </w:p>
        </w:tc>
        <w:tc>
          <w:tcPr>
            <w:tcW w:w="1278" w:type="dxa"/>
            <w:noWrap/>
            <w:hideMark/>
          </w:tcPr>
          <w:p w14:paraId="6E782DCD" w14:textId="3C03C5EF"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699" w:author="Gidon Kupietzky" w:date="2025-02-13T17:45:00Z" w16du:dateUtc="2025-02-13T15:45:00Z"/>
              </w:rPr>
              <w:pPrChange w:id="870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701" w:author="Gidon Kupietzky" w:date="2025-02-13T17:45:00Z" w16du:dateUtc="2025-02-13T15:45:00Z">
              <w:r w:rsidRPr="006C0176" w:rsidDel="004A2D26">
                <w:delText xml:space="preserve">           3,631 </w:delText>
              </w:r>
              <w:bookmarkStart w:id="8702" w:name="_Toc190881905"/>
              <w:bookmarkStart w:id="8703" w:name="_Toc190884618"/>
              <w:bookmarkEnd w:id="8702"/>
              <w:bookmarkEnd w:id="8703"/>
            </w:del>
          </w:p>
        </w:tc>
        <w:tc>
          <w:tcPr>
            <w:tcW w:w="1649" w:type="dxa"/>
            <w:noWrap/>
            <w:hideMark/>
          </w:tcPr>
          <w:p w14:paraId="13820397" w14:textId="13DEE3D1"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704" w:author="Gidon Kupietzky" w:date="2025-02-13T17:45:00Z" w16du:dateUtc="2025-02-13T15:45:00Z"/>
              </w:rPr>
              <w:pPrChange w:id="870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706" w:author="Gidon Kupietzky" w:date="2025-02-13T17:45:00Z" w16du:dateUtc="2025-02-13T15:45:00Z">
              <w:r w:rsidRPr="006C0176" w:rsidDel="004A2D26">
                <w:delText xml:space="preserve">            923 </w:delText>
              </w:r>
              <w:bookmarkStart w:id="8707" w:name="_Toc190881906"/>
              <w:bookmarkStart w:id="8708" w:name="_Toc190884619"/>
              <w:bookmarkEnd w:id="8707"/>
              <w:bookmarkEnd w:id="8708"/>
            </w:del>
          </w:p>
        </w:tc>
        <w:bookmarkStart w:id="8709" w:name="_Toc190881907"/>
        <w:bookmarkStart w:id="8710" w:name="_Toc190884620"/>
        <w:bookmarkEnd w:id="8709"/>
        <w:bookmarkEnd w:id="8710"/>
      </w:tr>
      <w:tr w:rsidR="006C0176" w:rsidRPr="006C0176" w:rsidDel="004A2D26" w14:paraId="0B6374F3" w14:textId="67550E39" w:rsidTr="007B317A">
        <w:trPr>
          <w:cnfStyle w:val="000000100000" w:firstRow="0" w:lastRow="0" w:firstColumn="0" w:lastColumn="0" w:oddVBand="0" w:evenVBand="0" w:oddHBand="1" w:evenHBand="0" w:firstRowFirstColumn="0" w:firstRowLastColumn="0" w:lastRowFirstColumn="0" w:lastRowLastColumn="0"/>
          <w:trHeight w:val="285"/>
          <w:del w:id="871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43614322" w14:textId="4FA30830" w:rsidR="006C0176" w:rsidRPr="006C0176" w:rsidDel="004A2D26" w:rsidRDefault="006C0176">
            <w:pPr>
              <w:tabs>
                <w:tab w:val="left" w:pos="2446"/>
              </w:tabs>
              <w:spacing w:line="276" w:lineRule="auto"/>
              <w:rPr>
                <w:del w:id="8712" w:author="Gidon Kupietzky" w:date="2025-02-13T17:45:00Z" w16du:dateUtc="2025-02-13T15:45:00Z"/>
              </w:rPr>
              <w:pPrChange w:id="8713" w:author="Gidon Kupietzky" w:date="2025-02-13T17:45:00Z" w16du:dateUtc="2025-02-13T15:45:00Z">
                <w:pPr/>
              </w:pPrChange>
            </w:pPr>
            <w:del w:id="8714" w:author="Gidon Kupietzky" w:date="2025-02-13T17:45:00Z" w16du:dateUtc="2025-02-13T15:45:00Z">
              <w:r w:rsidRPr="006C0176" w:rsidDel="004A2D26">
                <w:delText>30000843</w:delText>
              </w:r>
              <w:bookmarkStart w:id="8715" w:name="_Toc190881908"/>
              <w:bookmarkStart w:id="8716" w:name="_Toc190884621"/>
              <w:bookmarkEnd w:id="8715"/>
              <w:bookmarkEnd w:id="8716"/>
            </w:del>
          </w:p>
        </w:tc>
        <w:tc>
          <w:tcPr>
            <w:tcW w:w="3556" w:type="dxa"/>
            <w:noWrap/>
            <w:hideMark/>
          </w:tcPr>
          <w:p w14:paraId="05593FE7" w14:textId="4F63E6C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717" w:author="Gidon Kupietzky" w:date="2025-02-13T17:45:00Z" w16du:dateUtc="2025-02-13T15:45:00Z"/>
              </w:rPr>
              <w:pPrChange w:id="871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719" w:author="Gidon Kupietzky" w:date="2025-02-13T17:45:00Z" w16du:dateUtc="2025-02-13T15:45:00Z">
              <w:r w:rsidRPr="006C0176" w:rsidDel="004A2D26">
                <w:delText>| pop_created_from_cbs_aprt |</w:delText>
              </w:r>
              <w:bookmarkStart w:id="8720" w:name="_Toc190881909"/>
              <w:bookmarkStart w:id="8721" w:name="_Toc190884622"/>
              <w:bookmarkEnd w:id="8720"/>
              <w:bookmarkEnd w:id="8721"/>
            </w:del>
          </w:p>
        </w:tc>
        <w:tc>
          <w:tcPr>
            <w:tcW w:w="1312" w:type="dxa"/>
            <w:noWrap/>
            <w:hideMark/>
          </w:tcPr>
          <w:p w14:paraId="4BF53E82" w14:textId="75EF286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722" w:author="Gidon Kupietzky" w:date="2025-02-13T17:45:00Z" w16du:dateUtc="2025-02-13T15:45:00Z"/>
              </w:rPr>
              <w:pPrChange w:id="872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724" w:author="Gidon Kupietzky" w:date="2025-02-13T17:45:00Z" w16du:dateUtc="2025-02-13T15:45:00Z">
              <w:r w:rsidRPr="006C0176" w:rsidDel="004A2D26">
                <w:delText xml:space="preserve">            1,856 </w:delText>
              </w:r>
              <w:bookmarkStart w:id="8725" w:name="_Toc190881910"/>
              <w:bookmarkStart w:id="8726" w:name="_Toc190884623"/>
              <w:bookmarkEnd w:id="8725"/>
              <w:bookmarkEnd w:id="8726"/>
            </w:del>
          </w:p>
        </w:tc>
        <w:tc>
          <w:tcPr>
            <w:tcW w:w="1278" w:type="dxa"/>
            <w:noWrap/>
            <w:hideMark/>
          </w:tcPr>
          <w:p w14:paraId="1A6BE6E8" w14:textId="22CD646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727" w:author="Gidon Kupietzky" w:date="2025-02-13T17:45:00Z" w16du:dateUtc="2025-02-13T15:45:00Z"/>
              </w:rPr>
              <w:pPrChange w:id="872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729" w:author="Gidon Kupietzky" w:date="2025-02-13T17:45:00Z" w16du:dateUtc="2025-02-13T15:45:00Z">
              <w:r w:rsidRPr="006C0176" w:rsidDel="004A2D26">
                <w:delText xml:space="preserve">              930 </w:delText>
              </w:r>
              <w:bookmarkStart w:id="8730" w:name="_Toc190881911"/>
              <w:bookmarkStart w:id="8731" w:name="_Toc190884624"/>
              <w:bookmarkEnd w:id="8730"/>
              <w:bookmarkEnd w:id="8731"/>
            </w:del>
          </w:p>
        </w:tc>
        <w:tc>
          <w:tcPr>
            <w:tcW w:w="1649" w:type="dxa"/>
            <w:noWrap/>
            <w:hideMark/>
          </w:tcPr>
          <w:p w14:paraId="3886186A" w14:textId="548E04A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732" w:author="Gidon Kupietzky" w:date="2025-02-13T17:45:00Z" w16du:dateUtc="2025-02-13T15:45:00Z"/>
              </w:rPr>
              <w:pPrChange w:id="873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734" w:author="Gidon Kupietzky" w:date="2025-02-13T17:45:00Z" w16du:dateUtc="2025-02-13T15:45:00Z">
              <w:r w:rsidRPr="006C0176" w:rsidDel="004A2D26">
                <w:delText xml:space="preserve">            926 </w:delText>
              </w:r>
              <w:bookmarkStart w:id="8735" w:name="_Toc190881912"/>
              <w:bookmarkStart w:id="8736" w:name="_Toc190884625"/>
              <w:bookmarkEnd w:id="8735"/>
              <w:bookmarkEnd w:id="8736"/>
            </w:del>
          </w:p>
        </w:tc>
        <w:bookmarkStart w:id="8737" w:name="_Toc190881913"/>
        <w:bookmarkStart w:id="8738" w:name="_Toc190884626"/>
        <w:bookmarkEnd w:id="8737"/>
        <w:bookmarkEnd w:id="8738"/>
      </w:tr>
      <w:tr w:rsidR="006C0176" w:rsidRPr="006C0176" w:rsidDel="004A2D26" w14:paraId="6D318431" w14:textId="08EB3A34" w:rsidTr="007B317A">
        <w:trPr>
          <w:trHeight w:val="285"/>
          <w:del w:id="873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18A4AF9" w14:textId="0035E382" w:rsidR="006C0176" w:rsidRPr="006C0176" w:rsidDel="004A2D26" w:rsidRDefault="006C0176">
            <w:pPr>
              <w:tabs>
                <w:tab w:val="left" w:pos="2446"/>
              </w:tabs>
              <w:spacing w:line="276" w:lineRule="auto"/>
              <w:rPr>
                <w:del w:id="8740" w:author="Gidon Kupietzky" w:date="2025-02-13T17:45:00Z" w16du:dateUtc="2025-02-13T15:45:00Z"/>
              </w:rPr>
              <w:pPrChange w:id="8741" w:author="Gidon Kupietzky" w:date="2025-02-13T17:45:00Z" w16du:dateUtc="2025-02-13T15:45:00Z">
                <w:pPr/>
              </w:pPrChange>
            </w:pPr>
            <w:del w:id="8742" w:author="Gidon Kupietzky" w:date="2025-02-13T17:45:00Z" w16du:dateUtc="2025-02-13T15:45:00Z">
              <w:r w:rsidRPr="006C0176" w:rsidDel="004A2D26">
                <w:delText>30001314</w:delText>
              </w:r>
              <w:bookmarkStart w:id="8743" w:name="_Toc190881914"/>
              <w:bookmarkStart w:id="8744" w:name="_Toc190884627"/>
              <w:bookmarkEnd w:id="8743"/>
              <w:bookmarkEnd w:id="8744"/>
            </w:del>
          </w:p>
        </w:tc>
        <w:tc>
          <w:tcPr>
            <w:tcW w:w="3556" w:type="dxa"/>
            <w:noWrap/>
            <w:hideMark/>
          </w:tcPr>
          <w:p w14:paraId="316AEAE1" w14:textId="09E97AB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745" w:author="Gidon Kupietzky" w:date="2025-02-13T17:45:00Z" w16du:dateUtc="2025-02-13T15:45:00Z"/>
              </w:rPr>
              <w:pPrChange w:id="874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747" w:author="Gidon Kupietzky" w:date="2025-02-13T17:45:00Z" w16du:dateUtc="2025-02-13T15:45:00Z">
              <w:r w:rsidRPr="006C0176" w:rsidDel="004A2D26">
                <w:delText>| pop_created_from_cbs_aprt |</w:delText>
              </w:r>
              <w:bookmarkStart w:id="8748" w:name="_Toc190881915"/>
              <w:bookmarkStart w:id="8749" w:name="_Toc190884628"/>
              <w:bookmarkEnd w:id="8748"/>
              <w:bookmarkEnd w:id="8749"/>
            </w:del>
          </w:p>
        </w:tc>
        <w:tc>
          <w:tcPr>
            <w:tcW w:w="1312" w:type="dxa"/>
            <w:noWrap/>
            <w:hideMark/>
          </w:tcPr>
          <w:p w14:paraId="6DC18AF6" w14:textId="1F7BBF3B"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750" w:author="Gidon Kupietzky" w:date="2025-02-13T17:45:00Z" w16du:dateUtc="2025-02-13T15:45:00Z"/>
              </w:rPr>
              <w:pPrChange w:id="875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752" w:author="Gidon Kupietzky" w:date="2025-02-13T17:45:00Z" w16du:dateUtc="2025-02-13T15:45:00Z">
              <w:r w:rsidRPr="006C0176" w:rsidDel="004A2D26">
                <w:delText xml:space="preserve">            2,942 </w:delText>
              </w:r>
              <w:bookmarkStart w:id="8753" w:name="_Toc190881916"/>
              <w:bookmarkStart w:id="8754" w:name="_Toc190884629"/>
              <w:bookmarkEnd w:id="8753"/>
              <w:bookmarkEnd w:id="8754"/>
            </w:del>
          </w:p>
        </w:tc>
        <w:tc>
          <w:tcPr>
            <w:tcW w:w="1278" w:type="dxa"/>
            <w:noWrap/>
            <w:hideMark/>
          </w:tcPr>
          <w:p w14:paraId="34FCE0D0" w14:textId="3E0EC2C0"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755" w:author="Gidon Kupietzky" w:date="2025-02-13T17:45:00Z" w16du:dateUtc="2025-02-13T15:45:00Z"/>
              </w:rPr>
              <w:pPrChange w:id="875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757" w:author="Gidon Kupietzky" w:date="2025-02-13T17:45:00Z" w16du:dateUtc="2025-02-13T15:45:00Z">
              <w:r w:rsidRPr="006C0176" w:rsidDel="004A2D26">
                <w:delText xml:space="preserve">           2,007 </w:delText>
              </w:r>
              <w:bookmarkStart w:id="8758" w:name="_Toc190881917"/>
              <w:bookmarkStart w:id="8759" w:name="_Toc190884630"/>
              <w:bookmarkEnd w:id="8758"/>
              <w:bookmarkEnd w:id="8759"/>
            </w:del>
          </w:p>
        </w:tc>
        <w:tc>
          <w:tcPr>
            <w:tcW w:w="1649" w:type="dxa"/>
            <w:noWrap/>
            <w:hideMark/>
          </w:tcPr>
          <w:p w14:paraId="64495AE9" w14:textId="03986870"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760" w:author="Gidon Kupietzky" w:date="2025-02-13T17:45:00Z" w16du:dateUtc="2025-02-13T15:45:00Z"/>
              </w:rPr>
              <w:pPrChange w:id="876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762" w:author="Gidon Kupietzky" w:date="2025-02-13T17:45:00Z" w16du:dateUtc="2025-02-13T15:45:00Z">
              <w:r w:rsidRPr="006C0176" w:rsidDel="004A2D26">
                <w:delText xml:space="preserve">            935 </w:delText>
              </w:r>
              <w:bookmarkStart w:id="8763" w:name="_Toc190881918"/>
              <w:bookmarkStart w:id="8764" w:name="_Toc190884631"/>
              <w:bookmarkEnd w:id="8763"/>
              <w:bookmarkEnd w:id="8764"/>
            </w:del>
          </w:p>
        </w:tc>
        <w:bookmarkStart w:id="8765" w:name="_Toc190881919"/>
        <w:bookmarkStart w:id="8766" w:name="_Toc190884632"/>
        <w:bookmarkEnd w:id="8765"/>
        <w:bookmarkEnd w:id="8766"/>
      </w:tr>
      <w:tr w:rsidR="006C0176" w:rsidRPr="006C0176" w:rsidDel="004A2D26" w14:paraId="66D16DDC" w14:textId="49EC8028" w:rsidTr="007B317A">
        <w:trPr>
          <w:cnfStyle w:val="000000100000" w:firstRow="0" w:lastRow="0" w:firstColumn="0" w:lastColumn="0" w:oddVBand="0" w:evenVBand="0" w:oddHBand="1" w:evenHBand="0" w:firstRowFirstColumn="0" w:firstRowLastColumn="0" w:lastRowFirstColumn="0" w:lastRowLastColumn="0"/>
          <w:trHeight w:val="285"/>
          <w:del w:id="876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1FA94D0E" w14:textId="6AA11064" w:rsidR="006C0176" w:rsidRPr="006C0176" w:rsidDel="004A2D26" w:rsidRDefault="006C0176">
            <w:pPr>
              <w:tabs>
                <w:tab w:val="left" w:pos="2446"/>
              </w:tabs>
              <w:spacing w:line="276" w:lineRule="auto"/>
              <w:rPr>
                <w:del w:id="8768" w:author="Gidon Kupietzky" w:date="2025-02-13T17:45:00Z" w16du:dateUtc="2025-02-13T15:45:00Z"/>
              </w:rPr>
              <w:pPrChange w:id="8769" w:author="Gidon Kupietzky" w:date="2025-02-13T17:45:00Z" w16du:dateUtc="2025-02-13T15:45:00Z">
                <w:pPr/>
              </w:pPrChange>
            </w:pPr>
            <w:del w:id="8770" w:author="Gidon Kupietzky" w:date="2025-02-13T17:45:00Z" w16du:dateUtc="2025-02-13T15:45:00Z">
              <w:r w:rsidRPr="006C0176" w:rsidDel="004A2D26">
                <w:delText>30000858</w:delText>
              </w:r>
              <w:bookmarkStart w:id="8771" w:name="_Toc190881920"/>
              <w:bookmarkStart w:id="8772" w:name="_Toc190884633"/>
              <w:bookmarkEnd w:id="8771"/>
              <w:bookmarkEnd w:id="8772"/>
            </w:del>
          </w:p>
        </w:tc>
        <w:tc>
          <w:tcPr>
            <w:tcW w:w="3556" w:type="dxa"/>
            <w:noWrap/>
            <w:hideMark/>
          </w:tcPr>
          <w:p w14:paraId="3CFDD24D" w14:textId="2983F6EA"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773" w:author="Gidon Kupietzky" w:date="2025-02-13T17:45:00Z" w16du:dateUtc="2025-02-13T15:45:00Z"/>
              </w:rPr>
              <w:pPrChange w:id="877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775" w:author="Gidon Kupietzky" w:date="2025-02-13T17:45:00Z" w16du:dateUtc="2025-02-13T15:45:00Z">
              <w:r w:rsidRPr="006C0176" w:rsidDel="004A2D26">
                <w:delText>| pop_created_from_cbs_aprt |</w:delText>
              </w:r>
              <w:bookmarkStart w:id="8776" w:name="_Toc190881921"/>
              <w:bookmarkStart w:id="8777" w:name="_Toc190884634"/>
              <w:bookmarkEnd w:id="8776"/>
              <w:bookmarkEnd w:id="8777"/>
            </w:del>
          </w:p>
        </w:tc>
        <w:tc>
          <w:tcPr>
            <w:tcW w:w="1312" w:type="dxa"/>
            <w:noWrap/>
            <w:hideMark/>
          </w:tcPr>
          <w:p w14:paraId="7079A0FF" w14:textId="2238FBCE"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778" w:author="Gidon Kupietzky" w:date="2025-02-13T17:45:00Z" w16du:dateUtc="2025-02-13T15:45:00Z"/>
              </w:rPr>
              <w:pPrChange w:id="877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780" w:author="Gidon Kupietzky" w:date="2025-02-13T17:45:00Z" w16du:dateUtc="2025-02-13T15:45:00Z">
              <w:r w:rsidRPr="006C0176" w:rsidDel="004A2D26">
                <w:delText xml:space="preserve">            1,730 </w:delText>
              </w:r>
              <w:bookmarkStart w:id="8781" w:name="_Toc190881922"/>
              <w:bookmarkStart w:id="8782" w:name="_Toc190884635"/>
              <w:bookmarkEnd w:id="8781"/>
              <w:bookmarkEnd w:id="8782"/>
            </w:del>
          </w:p>
        </w:tc>
        <w:tc>
          <w:tcPr>
            <w:tcW w:w="1278" w:type="dxa"/>
            <w:noWrap/>
            <w:hideMark/>
          </w:tcPr>
          <w:p w14:paraId="05224C5A" w14:textId="2BDAAFB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783" w:author="Gidon Kupietzky" w:date="2025-02-13T17:45:00Z" w16du:dateUtc="2025-02-13T15:45:00Z"/>
              </w:rPr>
              <w:pPrChange w:id="878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785" w:author="Gidon Kupietzky" w:date="2025-02-13T17:45:00Z" w16du:dateUtc="2025-02-13T15:45:00Z">
              <w:r w:rsidRPr="006C0176" w:rsidDel="004A2D26">
                <w:delText xml:space="preserve">              728 </w:delText>
              </w:r>
              <w:bookmarkStart w:id="8786" w:name="_Toc190881923"/>
              <w:bookmarkStart w:id="8787" w:name="_Toc190884636"/>
              <w:bookmarkEnd w:id="8786"/>
              <w:bookmarkEnd w:id="8787"/>
            </w:del>
          </w:p>
        </w:tc>
        <w:tc>
          <w:tcPr>
            <w:tcW w:w="1649" w:type="dxa"/>
            <w:noWrap/>
            <w:hideMark/>
          </w:tcPr>
          <w:p w14:paraId="0FD7D9F6" w14:textId="781E9FF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788" w:author="Gidon Kupietzky" w:date="2025-02-13T17:45:00Z" w16du:dateUtc="2025-02-13T15:45:00Z"/>
              </w:rPr>
              <w:pPrChange w:id="878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790" w:author="Gidon Kupietzky" w:date="2025-02-13T17:45:00Z" w16du:dateUtc="2025-02-13T15:45:00Z">
              <w:r w:rsidRPr="006C0176" w:rsidDel="004A2D26">
                <w:delText xml:space="preserve">         1,002 </w:delText>
              </w:r>
              <w:bookmarkStart w:id="8791" w:name="_Toc190881924"/>
              <w:bookmarkStart w:id="8792" w:name="_Toc190884637"/>
              <w:bookmarkEnd w:id="8791"/>
              <w:bookmarkEnd w:id="8792"/>
            </w:del>
          </w:p>
        </w:tc>
        <w:bookmarkStart w:id="8793" w:name="_Toc190881925"/>
        <w:bookmarkStart w:id="8794" w:name="_Toc190884638"/>
        <w:bookmarkEnd w:id="8793"/>
        <w:bookmarkEnd w:id="8794"/>
      </w:tr>
      <w:tr w:rsidR="006C0176" w:rsidRPr="006C0176" w:rsidDel="004A2D26" w14:paraId="423034E8" w14:textId="6E09AC76" w:rsidTr="007B317A">
        <w:trPr>
          <w:trHeight w:val="285"/>
          <w:del w:id="879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B70734E" w14:textId="6114931D" w:rsidR="006C0176" w:rsidRPr="006C0176" w:rsidDel="004A2D26" w:rsidRDefault="006C0176">
            <w:pPr>
              <w:tabs>
                <w:tab w:val="left" w:pos="2446"/>
              </w:tabs>
              <w:spacing w:line="276" w:lineRule="auto"/>
              <w:rPr>
                <w:del w:id="8796" w:author="Gidon Kupietzky" w:date="2025-02-13T17:45:00Z" w16du:dateUtc="2025-02-13T15:45:00Z"/>
              </w:rPr>
              <w:pPrChange w:id="8797" w:author="Gidon Kupietzky" w:date="2025-02-13T17:45:00Z" w16du:dateUtc="2025-02-13T15:45:00Z">
                <w:pPr/>
              </w:pPrChange>
            </w:pPr>
            <w:del w:id="8798" w:author="Gidon Kupietzky" w:date="2025-02-13T17:45:00Z" w16du:dateUtc="2025-02-13T15:45:00Z">
              <w:r w:rsidRPr="006C0176" w:rsidDel="004A2D26">
                <w:delText>30000852</w:delText>
              </w:r>
              <w:bookmarkStart w:id="8799" w:name="_Toc190881926"/>
              <w:bookmarkStart w:id="8800" w:name="_Toc190884639"/>
              <w:bookmarkEnd w:id="8799"/>
              <w:bookmarkEnd w:id="8800"/>
            </w:del>
          </w:p>
        </w:tc>
        <w:tc>
          <w:tcPr>
            <w:tcW w:w="3556" w:type="dxa"/>
            <w:noWrap/>
            <w:hideMark/>
          </w:tcPr>
          <w:p w14:paraId="74043DC4" w14:textId="18A7D92F"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801" w:author="Gidon Kupietzky" w:date="2025-02-13T17:45:00Z" w16du:dateUtc="2025-02-13T15:45:00Z"/>
              </w:rPr>
              <w:pPrChange w:id="880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803" w:author="Gidon Kupietzky" w:date="2025-02-13T17:45:00Z" w16du:dateUtc="2025-02-13T15:45:00Z">
              <w:r w:rsidRPr="006C0176" w:rsidDel="004A2D26">
                <w:delText>| pop_created_from_cbs_aprt |</w:delText>
              </w:r>
              <w:bookmarkStart w:id="8804" w:name="_Toc190881927"/>
              <w:bookmarkStart w:id="8805" w:name="_Toc190884640"/>
              <w:bookmarkEnd w:id="8804"/>
              <w:bookmarkEnd w:id="8805"/>
            </w:del>
          </w:p>
        </w:tc>
        <w:tc>
          <w:tcPr>
            <w:tcW w:w="1312" w:type="dxa"/>
            <w:noWrap/>
            <w:hideMark/>
          </w:tcPr>
          <w:p w14:paraId="61C27E83" w14:textId="0C6C6650"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806" w:author="Gidon Kupietzky" w:date="2025-02-13T17:45:00Z" w16du:dateUtc="2025-02-13T15:45:00Z"/>
              </w:rPr>
              <w:pPrChange w:id="880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808" w:author="Gidon Kupietzky" w:date="2025-02-13T17:45:00Z" w16du:dateUtc="2025-02-13T15:45:00Z">
              <w:r w:rsidRPr="006C0176" w:rsidDel="004A2D26">
                <w:delText xml:space="preserve">            1,738 </w:delText>
              </w:r>
              <w:bookmarkStart w:id="8809" w:name="_Toc190881928"/>
              <w:bookmarkStart w:id="8810" w:name="_Toc190884641"/>
              <w:bookmarkEnd w:id="8809"/>
              <w:bookmarkEnd w:id="8810"/>
            </w:del>
          </w:p>
        </w:tc>
        <w:tc>
          <w:tcPr>
            <w:tcW w:w="1278" w:type="dxa"/>
            <w:noWrap/>
            <w:hideMark/>
          </w:tcPr>
          <w:p w14:paraId="7D7C6098" w14:textId="0163F1A2"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811" w:author="Gidon Kupietzky" w:date="2025-02-13T17:45:00Z" w16du:dateUtc="2025-02-13T15:45:00Z"/>
              </w:rPr>
              <w:pPrChange w:id="881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813" w:author="Gidon Kupietzky" w:date="2025-02-13T17:45:00Z" w16du:dateUtc="2025-02-13T15:45:00Z">
              <w:r w:rsidRPr="006C0176" w:rsidDel="004A2D26">
                <w:delText xml:space="preserve">              714 </w:delText>
              </w:r>
              <w:bookmarkStart w:id="8814" w:name="_Toc190881929"/>
              <w:bookmarkStart w:id="8815" w:name="_Toc190884642"/>
              <w:bookmarkEnd w:id="8814"/>
              <w:bookmarkEnd w:id="8815"/>
            </w:del>
          </w:p>
        </w:tc>
        <w:tc>
          <w:tcPr>
            <w:tcW w:w="1649" w:type="dxa"/>
            <w:noWrap/>
            <w:hideMark/>
          </w:tcPr>
          <w:p w14:paraId="2792B4D6" w14:textId="255CA3EE"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816" w:author="Gidon Kupietzky" w:date="2025-02-13T17:45:00Z" w16du:dateUtc="2025-02-13T15:45:00Z"/>
              </w:rPr>
              <w:pPrChange w:id="881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818" w:author="Gidon Kupietzky" w:date="2025-02-13T17:45:00Z" w16du:dateUtc="2025-02-13T15:45:00Z">
              <w:r w:rsidRPr="006C0176" w:rsidDel="004A2D26">
                <w:delText xml:space="preserve">         1,024 </w:delText>
              </w:r>
              <w:bookmarkStart w:id="8819" w:name="_Toc190881930"/>
              <w:bookmarkStart w:id="8820" w:name="_Toc190884643"/>
              <w:bookmarkEnd w:id="8819"/>
              <w:bookmarkEnd w:id="8820"/>
            </w:del>
          </w:p>
        </w:tc>
        <w:bookmarkStart w:id="8821" w:name="_Toc190881931"/>
        <w:bookmarkStart w:id="8822" w:name="_Toc190884644"/>
        <w:bookmarkEnd w:id="8821"/>
        <w:bookmarkEnd w:id="8822"/>
      </w:tr>
      <w:tr w:rsidR="006C0176" w:rsidRPr="006C0176" w:rsidDel="004A2D26" w14:paraId="4EC1A6CF" w14:textId="1A4067AA" w:rsidTr="007B317A">
        <w:trPr>
          <w:cnfStyle w:val="000000100000" w:firstRow="0" w:lastRow="0" w:firstColumn="0" w:lastColumn="0" w:oddVBand="0" w:evenVBand="0" w:oddHBand="1" w:evenHBand="0" w:firstRowFirstColumn="0" w:firstRowLastColumn="0" w:lastRowFirstColumn="0" w:lastRowLastColumn="0"/>
          <w:trHeight w:val="285"/>
          <w:del w:id="882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4E6A86D7" w14:textId="5FBD8EFA" w:rsidR="006C0176" w:rsidRPr="006C0176" w:rsidDel="004A2D26" w:rsidRDefault="006C0176">
            <w:pPr>
              <w:tabs>
                <w:tab w:val="left" w:pos="2446"/>
              </w:tabs>
              <w:spacing w:line="276" w:lineRule="auto"/>
              <w:rPr>
                <w:del w:id="8824" w:author="Gidon Kupietzky" w:date="2025-02-13T17:45:00Z" w16du:dateUtc="2025-02-13T15:45:00Z"/>
              </w:rPr>
              <w:pPrChange w:id="8825" w:author="Gidon Kupietzky" w:date="2025-02-13T17:45:00Z" w16du:dateUtc="2025-02-13T15:45:00Z">
                <w:pPr/>
              </w:pPrChange>
            </w:pPr>
            <w:del w:id="8826" w:author="Gidon Kupietzky" w:date="2025-02-13T17:45:00Z" w16du:dateUtc="2025-02-13T15:45:00Z">
              <w:r w:rsidRPr="006C0176" w:rsidDel="004A2D26">
                <w:delText>30000911</w:delText>
              </w:r>
              <w:bookmarkStart w:id="8827" w:name="_Toc190881932"/>
              <w:bookmarkStart w:id="8828" w:name="_Toc190884645"/>
              <w:bookmarkEnd w:id="8827"/>
              <w:bookmarkEnd w:id="8828"/>
            </w:del>
          </w:p>
        </w:tc>
        <w:tc>
          <w:tcPr>
            <w:tcW w:w="3556" w:type="dxa"/>
            <w:noWrap/>
            <w:hideMark/>
          </w:tcPr>
          <w:p w14:paraId="67C3C8C9" w14:textId="085BA081"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829" w:author="Gidon Kupietzky" w:date="2025-02-13T17:45:00Z" w16du:dateUtc="2025-02-13T15:45:00Z"/>
              </w:rPr>
              <w:pPrChange w:id="883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831" w:author="Gidon Kupietzky" w:date="2025-02-13T17:45:00Z" w16du:dateUtc="2025-02-13T15:45:00Z">
              <w:r w:rsidRPr="006C0176" w:rsidDel="004A2D26">
                <w:delText>| pop_created_from_cbs_aprt |</w:delText>
              </w:r>
              <w:bookmarkStart w:id="8832" w:name="_Toc190881933"/>
              <w:bookmarkStart w:id="8833" w:name="_Toc190884646"/>
              <w:bookmarkEnd w:id="8832"/>
              <w:bookmarkEnd w:id="8833"/>
            </w:del>
          </w:p>
        </w:tc>
        <w:tc>
          <w:tcPr>
            <w:tcW w:w="1312" w:type="dxa"/>
            <w:noWrap/>
            <w:hideMark/>
          </w:tcPr>
          <w:p w14:paraId="5CFAA953" w14:textId="4BE9442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834" w:author="Gidon Kupietzky" w:date="2025-02-13T17:45:00Z" w16du:dateUtc="2025-02-13T15:45:00Z"/>
              </w:rPr>
              <w:pPrChange w:id="883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836" w:author="Gidon Kupietzky" w:date="2025-02-13T17:45:00Z" w16du:dateUtc="2025-02-13T15:45:00Z">
              <w:r w:rsidRPr="006C0176" w:rsidDel="004A2D26">
                <w:delText xml:space="preserve">            4,030 </w:delText>
              </w:r>
              <w:bookmarkStart w:id="8837" w:name="_Toc190881934"/>
              <w:bookmarkStart w:id="8838" w:name="_Toc190884647"/>
              <w:bookmarkEnd w:id="8837"/>
              <w:bookmarkEnd w:id="8838"/>
            </w:del>
          </w:p>
        </w:tc>
        <w:tc>
          <w:tcPr>
            <w:tcW w:w="1278" w:type="dxa"/>
            <w:noWrap/>
            <w:hideMark/>
          </w:tcPr>
          <w:p w14:paraId="173EBAFC" w14:textId="711DCBE1"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839" w:author="Gidon Kupietzky" w:date="2025-02-13T17:45:00Z" w16du:dateUtc="2025-02-13T15:45:00Z"/>
              </w:rPr>
              <w:pPrChange w:id="884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841" w:author="Gidon Kupietzky" w:date="2025-02-13T17:45:00Z" w16du:dateUtc="2025-02-13T15:45:00Z">
              <w:r w:rsidRPr="006C0176" w:rsidDel="004A2D26">
                <w:delText xml:space="preserve">           2,985 </w:delText>
              </w:r>
              <w:bookmarkStart w:id="8842" w:name="_Toc190881935"/>
              <w:bookmarkStart w:id="8843" w:name="_Toc190884648"/>
              <w:bookmarkEnd w:id="8842"/>
              <w:bookmarkEnd w:id="8843"/>
            </w:del>
          </w:p>
        </w:tc>
        <w:tc>
          <w:tcPr>
            <w:tcW w:w="1649" w:type="dxa"/>
            <w:noWrap/>
            <w:hideMark/>
          </w:tcPr>
          <w:p w14:paraId="5C980340" w14:textId="2A6C5D34"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844" w:author="Gidon Kupietzky" w:date="2025-02-13T17:45:00Z" w16du:dateUtc="2025-02-13T15:45:00Z"/>
              </w:rPr>
              <w:pPrChange w:id="884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846" w:author="Gidon Kupietzky" w:date="2025-02-13T17:45:00Z" w16du:dateUtc="2025-02-13T15:45:00Z">
              <w:r w:rsidRPr="006C0176" w:rsidDel="004A2D26">
                <w:delText xml:space="preserve">         1,045 </w:delText>
              </w:r>
              <w:bookmarkStart w:id="8847" w:name="_Toc190881936"/>
              <w:bookmarkStart w:id="8848" w:name="_Toc190884649"/>
              <w:bookmarkEnd w:id="8847"/>
              <w:bookmarkEnd w:id="8848"/>
            </w:del>
          </w:p>
        </w:tc>
        <w:bookmarkStart w:id="8849" w:name="_Toc190881937"/>
        <w:bookmarkStart w:id="8850" w:name="_Toc190884650"/>
        <w:bookmarkEnd w:id="8849"/>
        <w:bookmarkEnd w:id="8850"/>
      </w:tr>
      <w:tr w:rsidR="006C0176" w:rsidRPr="006C0176" w:rsidDel="004A2D26" w14:paraId="45C71206" w14:textId="071F2A71" w:rsidTr="007B317A">
        <w:trPr>
          <w:trHeight w:val="285"/>
          <w:del w:id="885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76293700" w14:textId="24AB428E" w:rsidR="006C0176" w:rsidRPr="006C0176" w:rsidDel="004A2D26" w:rsidRDefault="006C0176">
            <w:pPr>
              <w:tabs>
                <w:tab w:val="left" w:pos="2446"/>
              </w:tabs>
              <w:spacing w:line="276" w:lineRule="auto"/>
              <w:rPr>
                <w:del w:id="8852" w:author="Gidon Kupietzky" w:date="2025-02-13T17:45:00Z" w16du:dateUtc="2025-02-13T15:45:00Z"/>
              </w:rPr>
              <w:pPrChange w:id="8853" w:author="Gidon Kupietzky" w:date="2025-02-13T17:45:00Z" w16du:dateUtc="2025-02-13T15:45:00Z">
                <w:pPr/>
              </w:pPrChange>
            </w:pPr>
            <w:del w:id="8854" w:author="Gidon Kupietzky" w:date="2025-02-13T17:45:00Z" w16du:dateUtc="2025-02-13T15:45:00Z">
              <w:r w:rsidRPr="006C0176" w:rsidDel="004A2D26">
                <w:delText>30000864</w:delText>
              </w:r>
              <w:bookmarkStart w:id="8855" w:name="_Toc190881938"/>
              <w:bookmarkStart w:id="8856" w:name="_Toc190884651"/>
              <w:bookmarkEnd w:id="8855"/>
              <w:bookmarkEnd w:id="8856"/>
            </w:del>
          </w:p>
        </w:tc>
        <w:tc>
          <w:tcPr>
            <w:tcW w:w="3556" w:type="dxa"/>
            <w:noWrap/>
            <w:hideMark/>
          </w:tcPr>
          <w:p w14:paraId="262FF91B" w14:textId="2355B3B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857" w:author="Gidon Kupietzky" w:date="2025-02-13T17:45:00Z" w16du:dateUtc="2025-02-13T15:45:00Z"/>
              </w:rPr>
              <w:pPrChange w:id="885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859" w:author="Gidon Kupietzky" w:date="2025-02-13T17:45:00Z" w16du:dateUtc="2025-02-13T15:45:00Z">
              <w:r w:rsidRPr="006C0176" w:rsidDel="004A2D26">
                <w:delText>| pop_created_from_cbs_aprt |</w:delText>
              </w:r>
              <w:bookmarkStart w:id="8860" w:name="_Toc190881939"/>
              <w:bookmarkStart w:id="8861" w:name="_Toc190884652"/>
              <w:bookmarkEnd w:id="8860"/>
              <w:bookmarkEnd w:id="8861"/>
            </w:del>
          </w:p>
        </w:tc>
        <w:tc>
          <w:tcPr>
            <w:tcW w:w="1312" w:type="dxa"/>
            <w:noWrap/>
            <w:hideMark/>
          </w:tcPr>
          <w:p w14:paraId="19744F43" w14:textId="73A30BD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862" w:author="Gidon Kupietzky" w:date="2025-02-13T17:45:00Z" w16du:dateUtc="2025-02-13T15:45:00Z"/>
              </w:rPr>
              <w:pPrChange w:id="886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864" w:author="Gidon Kupietzky" w:date="2025-02-13T17:45:00Z" w16du:dateUtc="2025-02-13T15:45:00Z">
              <w:r w:rsidRPr="006C0176" w:rsidDel="004A2D26">
                <w:delText xml:space="preserve">            3,839 </w:delText>
              </w:r>
              <w:bookmarkStart w:id="8865" w:name="_Toc190881940"/>
              <w:bookmarkStart w:id="8866" w:name="_Toc190884653"/>
              <w:bookmarkEnd w:id="8865"/>
              <w:bookmarkEnd w:id="8866"/>
            </w:del>
          </w:p>
        </w:tc>
        <w:tc>
          <w:tcPr>
            <w:tcW w:w="1278" w:type="dxa"/>
            <w:noWrap/>
            <w:hideMark/>
          </w:tcPr>
          <w:p w14:paraId="1E1177A3" w14:textId="11C48EC2"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867" w:author="Gidon Kupietzky" w:date="2025-02-13T17:45:00Z" w16du:dateUtc="2025-02-13T15:45:00Z"/>
              </w:rPr>
              <w:pPrChange w:id="886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869" w:author="Gidon Kupietzky" w:date="2025-02-13T17:45:00Z" w16du:dateUtc="2025-02-13T15:45:00Z">
              <w:r w:rsidRPr="006C0176" w:rsidDel="004A2D26">
                <w:delText xml:space="preserve">           2,707 </w:delText>
              </w:r>
              <w:bookmarkStart w:id="8870" w:name="_Toc190881941"/>
              <w:bookmarkStart w:id="8871" w:name="_Toc190884654"/>
              <w:bookmarkEnd w:id="8870"/>
              <w:bookmarkEnd w:id="8871"/>
            </w:del>
          </w:p>
        </w:tc>
        <w:tc>
          <w:tcPr>
            <w:tcW w:w="1649" w:type="dxa"/>
            <w:noWrap/>
            <w:hideMark/>
          </w:tcPr>
          <w:p w14:paraId="1F2767D5" w14:textId="2EAB927A"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872" w:author="Gidon Kupietzky" w:date="2025-02-13T17:45:00Z" w16du:dateUtc="2025-02-13T15:45:00Z"/>
              </w:rPr>
              <w:pPrChange w:id="887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874" w:author="Gidon Kupietzky" w:date="2025-02-13T17:45:00Z" w16du:dateUtc="2025-02-13T15:45:00Z">
              <w:r w:rsidRPr="006C0176" w:rsidDel="004A2D26">
                <w:delText xml:space="preserve">         1,132 </w:delText>
              </w:r>
              <w:bookmarkStart w:id="8875" w:name="_Toc190881942"/>
              <w:bookmarkStart w:id="8876" w:name="_Toc190884655"/>
              <w:bookmarkEnd w:id="8875"/>
              <w:bookmarkEnd w:id="8876"/>
            </w:del>
          </w:p>
        </w:tc>
        <w:bookmarkStart w:id="8877" w:name="_Toc190881943"/>
        <w:bookmarkStart w:id="8878" w:name="_Toc190884656"/>
        <w:bookmarkEnd w:id="8877"/>
        <w:bookmarkEnd w:id="8878"/>
      </w:tr>
      <w:tr w:rsidR="006C0176" w:rsidRPr="006C0176" w:rsidDel="004A2D26" w14:paraId="5E1BAD9E" w14:textId="171AA1FB" w:rsidTr="007B317A">
        <w:trPr>
          <w:cnfStyle w:val="000000100000" w:firstRow="0" w:lastRow="0" w:firstColumn="0" w:lastColumn="0" w:oddVBand="0" w:evenVBand="0" w:oddHBand="1" w:evenHBand="0" w:firstRowFirstColumn="0" w:firstRowLastColumn="0" w:lastRowFirstColumn="0" w:lastRowLastColumn="0"/>
          <w:trHeight w:val="285"/>
          <w:del w:id="887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10B3A23" w14:textId="482BFA94" w:rsidR="006C0176" w:rsidRPr="006C0176" w:rsidDel="004A2D26" w:rsidRDefault="006C0176">
            <w:pPr>
              <w:tabs>
                <w:tab w:val="left" w:pos="2446"/>
              </w:tabs>
              <w:spacing w:line="276" w:lineRule="auto"/>
              <w:rPr>
                <w:del w:id="8880" w:author="Gidon Kupietzky" w:date="2025-02-13T17:45:00Z" w16du:dateUtc="2025-02-13T15:45:00Z"/>
              </w:rPr>
              <w:pPrChange w:id="8881" w:author="Gidon Kupietzky" w:date="2025-02-13T17:45:00Z" w16du:dateUtc="2025-02-13T15:45:00Z">
                <w:pPr/>
              </w:pPrChange>
            </w:pPr>
            <w:del w:id="8882" w:author="Gidon Kupietzky" w:date="2025-02-13T17:45:00Z" w16du:dateUtc="2025-02-13T15:45:00Z">
              <w:r w:rsidRPr="006C0176" w:rsidDel="004A2D26">
                <w:delText>30001322</w:delText>
              </w:r>
              <w:bookmarkStart w:id="8883" w:name="_Toc190881944"/>
              <w:bookmarkStart w:id="8884" w:name="_Toc190884657"/>
              <w:bookmarkEnd w:id="8883"/>
              <w:bookmarkEnd w:id="8884"/>
            </w:del>
          </w:p>
        </w:tc>
        <w:tc>
          <w:tcPr>
            <w:tcW w:w="3556" w:type="dxa"/>
            <w:noWrap/>
            <w:hideMark/>
          </w:tcPr>
          <w:p w14:paraId="26C20EE8" w14:textId="54B881A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885" w:author="Gidon Kupietzky" w:date="2025-02-13T17:45:00Z" w16du:dateUtc="2025-02-13T15:45:00Z"/>
              </w:rPr>
              <w:pPrChange w:id="888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887" w:author="Gidon Kupietzky" w:date="2025-02-13T17:45:00Z" w16du:dateUtc="2025-02-13T15:45:00Z">
              <w:r w:rsidRPr="006C0176" w:rsidDel="004A2D26">
                <w:delText>| pop_created_from_cbs_aprt |</w:delText>
              </w:r>
              <w:bookmarkStart w:id="8888" w:name="_Toc190881945"/>
              <w:bookmarkStart w:id="8889" w:name="_Toc190884658"/>
              <w:bookmarkEnd w:id="8888"/>
              <w:bookmarkEnd w:id="8889"/>
            </w:del>
          </w:p>
        </w:tc>
        <w:tc>
          <w:tcPr>
            <w:tcW w:w="1312" w:type="dxa"/>
            <w:noWrap/>
            <w:hideMark/>
          </w:tcPr>
          <w:p w14:paraId="7DC2AAFA" w14:textId="402F64B3"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890" w:author="Gidon Kupietzky" w:date="2025-02-13T17:45:00Z" w16du:dateUtc="2025-02-13T15:45:00Z"/>
              </w:rPr>
              <w:pPrChange w:id="889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892" w:author="Gidon Kupietzky" w:date="2025-02-13T17:45:00Z" w16du:dateUtc="2025-02-13T15:45:00Z">
              <w:r w:rsidRPr="006C0176" w:rsidDel="004A2D26">
                <w:delText xml:space="preserve">            2,249 </w:delText>
              </w:r>
              <w:bookmarkStart w:id="8893" w:name="_Toc190881946"/>
              <w:bookmarkStart w:id="8894" w:name="_Toc190884659"/>
              <w:bookmarkEnd w:id="8893"/>
              <w:bookmarkEnd w:id="8894"/>
            </w:del>
          </w:p>
        </w:tc>
        <w:tc>
          <w:tcPr>
            <w:tcW w:w="1278" w:type="dxa"/>
            <w:noWrap/>
            <w:hideMark/>
          </w:tcPr>
          <w:p w14:paraId="30263637" w14:textId="56D07CD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895" w:author="Gidon Kupietzky" w:date="2025-02-13T17:45:00Z" w16du:dateUtc="2025-02-13T15:45:00Z"/>
              </w:rPr>
              <w:pPrChange w:id="889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897" w:author="Gidon Kupietzky" w:date="2025-02-13T17:45:00Z" w16du:dateUtc="2025-02-13T15:45:00Z">
              <w:r w:rsidRPr="006C0176" w:rsidDel="004A2D26">
                <w:delText xml:space="preserve">           1,104 </w:delText>
              </w:r>
              <w:bookmarkStart w:id="8898" w:name="_Toc190881947"/>
              <w:bookmarkStart w:id="8899" w:name="_Toc190884660"/>
              <w:bookmarkEnd w:id="8898"/>
              <w:bookmarkEnd w:id="8899"/>
            </w:del>
          </w:p>
        </w:tc>
        <w:tc>
          <w:tcPr>
            <w:tcW w:w="1649" w:type="dxa"/>
            <w:noWrap/>
            <w:hideMark/>
          </w:tcPr>
          <w:p w14:paraId="44FAA1BD" w14:textId="61125383"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900" w:author="Gidon Kupietzky" w:date="2025-02-13T17:45:00Z" w16du:dateUtc="2025-02-13T15:45:00Z"/>
              </w:rPr>
              <w:pPrChange w:id="890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902" w:author="Gidon Kupietzky" w:date="2025-02-13T17:45:00Z" w16du:dateUtc="2025-02-13T15:45:00Z">
              <w:r w:rsidRPr="006C0176" w:rsidDel="004A2D26">
                <w:delText xml:space="preserve">         1,145 </w:delText>
              </w:r>
              <w:bookmarkStart w:id="8903" w:name="_Toc190881948"/>
              <w:bookmarkStart w:id="8904" w:name="_Toc190884661"/>
              <w:bookmarkEnd w:id="8903"/>
              <w:bookmarkEnd w:id="8904"/>
            </w:del>
          </w:p>
        </w:tc>
        <w:bookmarkStart w:id="8905" w:name="_Toc190881949"/>
        <w:bookmarkStart w:id="8906" w:name="_Toc190884662"/>
        <w:bookmarkEnd w:id="8905"/>
        <w:bookmarkEnd w:id="8906"/>
      </w:tr>
      <w:tr w:rsidR="006C0176" w:rsidRPr="006C0176" w:rsidDel="004A2D26" w14:paraId="5733DE51" w14:textId="55E5F503" w:rsidTr="007B317A">
        <w:trPr>
          <w:trHeight w:val="285"/>
          <w:del w:id="890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66E07E0F" w14:textId="6414CFE5" w:rsidR="006C0176" w:rsidRPr="006C0176" w:rsidDel="004A2D26" w:rsidRDefault="006C0176">
            <w:pPr>
              <w:tabs>
                <w:tab w:val="left" w:pos="2446"/>
              </w:tabs>
              <w:spacing w:line="276" w:lineRule="auto"/>
              <w:rPr>
                <w:del w:id="8908" w:author="Gidon Kupietzky" w:date="2025-02-13T17:45:00Z" w16du:dateUtc="2025-02-13T15:45:00Z"/>
              </w:rPr>
              <w:pPrChange w:id="8909" w:author="Gidon Kupietzky" w:date="2025-02-13T17:45:00Z" w16du:dateUtc="2025-02-13T15:45:00Z">
                <w:pPr/>
              </w:pPrChange>
            </w:pPr>
            <w:del w:id="8910" w:author="Gidon Kupietzky" w:date="2025-02-13T17:45:00Z" w16du:dateUtc="2025-02-13T15:45:00Z">
              <w:r w:rsidRPr="006C0176" w:rsidDel="004A2D26">
                <w:delText>30000912</w:delText>
              </w:r>
              <w:bookmarkStart w:id="8911" w:name="_Toc190881950"/>
              <w:bookmarkStart w:id="8912" w:name="_Toc190884663"/>
              <w:bookmarkEnd w:id="8911"/>
              <w:bookmarkEnd w:id="8912"/>
            </w:del>
          </w:p>
        </w:tc>
        <w:tc>
          <w:tcPr>
            <w:tcW w:w="3556" w:type="dxa"/>
            <w:noWrap/>
            <w:hideMark/>
          </w:tcPr>
          <w:p w14:paraId="4D50E25C" w14:textId="616B002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913" w:author="Gidon Kupietzky" w:date="2025-02-13T17:45:00Z" w16du:dateUtc="2025-02-13T15:45:00Z"/>
              </w:rPr>
              <w:pPrChange w:id="891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915" w:author="Gidon Kupietzky" w:date="2025-02-13T17:45:00Z" w16du:dateUtc="2025-02-13T15:45:00Z">
              <w:r w:rsidRPr="006C0176" w:rsidDel="004A2D26">
                <w:delText>| pop_created_from_cbs_aprt |</w:delText>
              </w:r>
              <w:bookmarkStart w:id="8916" w:name="_Toc190881951"/>
              <w:bookmarkStart w:id="8917" w:name="_Toc190884664"/>
              <w:bookmarkEnd w:id="8916"/>
              <w:bookmarkEnd w:id="8917"/>
            </w:del>
          </w:p>
        </w:tc>
        <w:tc>
          <w:tcPr>
            <w:tcW w:w="1312" w:type="dxa"/>
            <w:noWrap/>
            <w:hideMark/>
          </w:tcPr>
          <w:p w14:paraId="3308C641" w14:textId="3D5C1444"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918" w:author="Gidon Kupietzky" w:date="2025-02-13T17:45:00Z" w16du:dateUtc="2025-02-13T15:45:00Z"/>
              </w:rPr>
              <w:pPrChange w:id="891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920" w:author="Gidon Kupietzky" w:date="2025-02-13T17:45:00Z" w16du:dateUtc="2025-02-13T15:45:00Z">
              <w:r w:rsidRPr="006C0176" w:rsidDel="004A2D26">
                <w:delText xml:space="preserve">            6,248 </w:delText>
              </w:r>
              <w:bookmarkStart w:id="8921" w:name="_Toc190881952"/>
              <w:bookmarkStart w:id="8922" w:name="_Toc190884665"/>
              <w:bookmarkEnd w:id="8921"/>
              <w:bookmarkEnd w:id="8922"/>
            </w:del>
          </w:p>
        </w:tc>
        <w:tc>
          <w:tcPr>
            <w:tcW w:w="1278" w:type="dxa"/>
            <w:noWrap/>
            <w:hideMark/>
          </w:tcPr>
          <w:p w14:paraId="72AA757D" w14:textId="6F4E9BB9"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923" w:author="Gidon Kupietzky" w:date="2025-02-13T17:45:00Z" w16du:dateUtc="2025-02-13T15:45:00Z"/>
              </w:rPr>
              <w:pPrChange w:id="892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925" w:author="Gidon Kupietzky" w:date="2025-02-13T17:45:00Z" w16du:dateUtc="2025-02-13T15:45:00Z">
              <w:r w:rsidRPr="006C0176" w:rsidDel="004A2D26">
                <w:delText xml:space="preserve">           5,070 </w:delText>
              </w:r>
              <w:bookmarkStart w:id="8926" w:name="_Toc190881953"/>
              <w:bookmarkStart w:id="8927" w:name="_Toc190884666"/>
              <w:bookmarkEnd w:id="8926"/>
              <w:bookmarkEnd w:id="8927"/>
            </w:del>
          </w:p>
        </w:tc>
        <w:tc>
          <w:tcPr>
            <w:tcW w:w="1649" w:type="dxa"/>
            <w:noWrap/>
            <w:hideMark/>
          </w:tcPr>
          <w:p w14:paraId="106A405D" w14:textId="11E9EAEB"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928" w:author="Gidon Kupietzky" w:date="2025-02-13T17:45:00Z" w16du:dateUtc="2025-02-13T15:45:00Z"/>
              </w:rPr>
              <w:pPrChange w:id="892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930" w:author="Gidon Kupietzky" w:date="2025-02-13T17:45:00Z" w16du:dateUtc="2025-02-13T15:45:00Z">
              <w:r w:rsidRPr="006C0176" w:rsidDel="004A2D26">
                <w:delText xml:space="preserve">         1,178 </w:delText>
              </w:r>
              <w:bookmarkStart w:id="8931" w:name="_Toc190881954"/>
              <w:bookmarkStart w:id="8932" w:name="_Toc190884667"/>
              <w:bookmarkEnd w:id="8931"/>
              <w:bookmarkEnd w:id="8932"/>
            </w:del>
          </w:p>
        </w:tc>
        <w:bookmarkStart w:id="8933" w:name="_Toc190881955"/>
        <w:bookmarkStart w:id="8934" w:name="_Toc190884668"/>
        <w:bookmarkEnd w:id="8933"/>
        <w:bookmarkEnd w:id="8934"/>
      </w:tr>
      <w:tr w:rsidR="006C0176" w:rsidRPr="006C0176" w:rsidDel="004A2D26" w14:paraId="164C6FCD" w14:textId="7E8102FE" w:rsidTr="007B317A">
        <w:trPr>
          <w:cnfStyle w:val="000000100000" w:firstRow="0" w:lastRow="0" w:firstColumn="0" w:lastColumn="0" w:oddVBand="0" w:evenVBand="0" w:oddHBand="1" w:evenHBand="0" w:firstRowFirstColumn="0" w:firstRowLastColumn="0" w:lastRowFirstColumn="0" w:lastRowLastColumn="0"/>
          <w:trHeight w:val="285"/>
          <w:del w:id="893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7BE49B8B" w14:textId="6E19CE55" w:rsidR="006C0176" w:rsidRPr="006C0176" w:rsidDel="004A2D26" w:rsidRDefault="006C0176">
            <w:pPr>
              <w:tabs>
                <w:tab w:val="left" w:pos="2446"/>
              </w:tabs>
              <w:spacing w:line="276" w:lineRule="auto"/>
              <w:rPr>
                <w:del w:id="8936" w:author="Gidon Kupietzky" w:date="2025-02-13T17:45:00Z" w16du:dateUtc="2025-02-13T15:45:00Z"/>
              </w:rPr>
              <w:pPrChange w:id="8937" w:author="Gidon Kupietzky" w:date="2025-02-13T17:45:00Z" w16du:dateUtc="2025-02-13T15:45:00Z">
                <w:pPr/>
              </w:pPrChange>
            </w:pPr>
            <w:del w:id="8938" w:author="Gidon Kupietzky" w:date="2025-02-13T17:45:00Z" w16du:dateUtc="2025-02-13T15:45:00Z">
              <w:r w:rsidRPr="006C0176" w:rsidDel="004A2D26">
                <w:delText>30001321</w:delText>
              </w:r>
              <w:bookmarkStart w:id="8939" w:name="_Toc190881956"/>
              <w:bookmarkStart w:id="8940" w:name="_Toc190884669"/>
              <w:bookmarkEnd w:id="8939"/>
              <w:bookmarkEnd w:id="8940"/>
            </w:del>
          </w:p>
        </w:tc>
        <w:tc>
          <w:tcPr>
            <w:tcW w:w="3556" w:type="dxa"/>
            <w:noWrap/>
            <w:hideMark/>
          </w:tcPr>
          <w:p w14:paraId="0C3026B3" w14:textId="75776DE4"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941" w:author="Gidon Kupietzky" w:date="2025-02-13T17:45:00Z" w16du:dateUtc="2025-02-13T15:45:00Z"/>
              </w:rPr>
              <w:pPrChange w:id="894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943" w:author="Gidon Kupietzky" w:date="2025-02-13T17:45:00Z" w16du:dateUtc="2025-02-13T15:45:00Z">
              <w:r w:rsidRPr="006C0176" w:rsidDel="004A2D26">
                <w:delText>| pop_created_from_cbs_aprt |</w:delText>
              </w:r>
              <w:bookmarkStart w:id="8944" w:name="_Toc190881957"/>
              <w:bookmarkStart w:id="8945" w:name="_Toc190884670"/>
              <w:bookmarkEnd w:id="8944"/>
              <w:bookmarkEnd w:id="8945"/>
            </w:del>
          </w:p>
        </w:tc>
        <w:tc>
          <w:tcPr>
            <w:tcW w:w="1312" w:type="dxa"/>
            <w:noWrap/>
            <w:hideMark/>
          </w:tcPr>
          <w:p w14:paraId="2E49569A" w14:textId="352C3484"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946" w:author="Gidon Kupietzky" w:date="2025-02-13T17:45:00Z" w16du:dateUtc="2025-02-13T15:45:00Z"/>
              </w:rPr>
              <w:pPrChange w:id="894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948" w:author="Gidon Kupietzky" w:date="2025-02-13T17:45:00Z" w16du:dateUtc="2025-02-13T15:45:00Z">
              <w:r w:rsidRPr="006C0176" w:rsidDel="004A2D26">
                <w:delText xml:space="preserve">            3,397 </w:delText>
              </w:r>
              <w:bookmarkStart w:id="8949" w:name="_Toc190881958"/>
              <w:bookmarkStart w:id="8950" w:name="_Toc190884671"/>
              <w:bookmarkEnd w:id="8949"/>
              <w:bookmarkEnd w:id="8950"/>
            </w:del>
          </w:p>
        </w:tc>
        <w:tc>
          <w:tcPr>
            <w:tcW w:w="1278" w:type="dxa"/>
            <w:noWrap/>
            <w:hideMark/>
          </w:tcPr>
          <w:p w14:paraId="4E8C26EA" w14:textId="7A7AD723"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951" w:author="Gidon Kupietzky" w:date="2025-02-13T17:45:00Z" w16du:dateUtc="2025-02-13T15:45:00Z"/>
              </w:rPr>
              <w:pPrChange w:id="895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953" w:author="Gidon Kupietzky" w:date="2025-02-13T17:45:00Z" w16du:dateUtc="2025-02-13T15:45:00Z">
              <w:r w:rsidRPr="006C0176" w:rsidDel="004A2D26">
                <w:delText xml:space="preserve">           2,179 </w:delText>
              </w:r>
              <w:bookmarkStart w:id="8954" w:name="_Toc190881959"/>
              <w:bookmarkStart w:id="8955" w:name="_Toc190884672"/>
              <w:bookmarkEnd w:id="8954"/>
              <w:bookmarkEnd w:id="8955"/>
            </w:del>
          </w:p>
        </w:tc>
        <w:tc>
          <w:tcPr>
            <w:tcW w:w="1649" w:type="dxa"/>
            <w:noWrap/>
            <w:hideMark/>
          </w:tcPr>
          <w:p w14:paraId="71BDB818" w14:textId="6724814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956" w:author="Gidon Kupietzky" w:date="2025-02-13T17:45:00Z" w16du:dateUtc="2025-02-13T15:45:00Z"/>
              </w:rPr>
              <w:pPrChange w:id="895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958" w:author="Gidon Kupietzky" w:date="2025-02-13T17:45:00Z" w16du:dateUtc="2025-02-13T15:45:00Z">
              <w:r w:rsidRPr="006C0176" w:rsidDel="004A2D26">
                <w:delText xml:space="preserve">         1,218 </w:delText>
              </w:r>
              <w:bookmarkStart w:id="8959" w:name="_Toc190881960"/>
              <w:bookmarkStart w:id="8960" w:name="_Toc190884673"/>
              <w:bookmarkEnd w:id="8959"/>
              <w:bookmarkEnd w:id="8960"/>
            </w:del>
          </w:p>
        </w:tc>
        <w:bookmarkStart w:id="8961" w:name="_Toc190881961"/>
        <w:bookmarkStart w:id="8962" w:name="_Toc190884674"/>
        <w:bookmarkEnd w:id="8961"/>
        <w:bookmarkEnd w:id="8962"/>
      </w:tr>
      <w:tr w:rsidR="006C0176" w:rsidRPr="006C0176" w:rsidDel="004A2D26" w14:paraId="796E8CF9" w14:textId="31CB7C53" w:rsidTr="007B317A">
        <w:trPr>
          <w:trHeight w:val="285"/>
          <w:del w:id="896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D69C159" w14:textId="206EC077" w:rsidR="006C0176" w:rsidRPr="006C0176" w:rsidDel="004A2D26" w:rsidRDefault="006C0176">
            <w:pPr>
              <w:tabs>
                <w:tab w:val="left" w:pos="2446"/>
              </w:tabs>
              <w:spacing w:line="276" w:lineRule="auto"/>
              <w:rPr>
                <w:del w:id="8964" w:author="Gidon Kupietzky" w:date="2025-02-13T17:45:00Z" w16du:dateUtc="2025-02-13T15:45:00Z"/>
              </w:rPr>
              <w:pPrChange w:id="8965" w:author="Gidon Kupietzky" w:date="2025-02-13T17:45:00Z" w16du:dateUtc="2025-02-13T15:45:00Z">
                <w:pPr/>
              </w:pPrChange>
            </w:pPr>
            <w:del w:id="8966" w:author="Gidon Kupietzky" w:date="2025-02-13T17:45:00Z" w16du:dateUtc="2025-02-13T15:45:00Z">
              <w:r w:rsidRPr="006C0176" w:rsidDel="004A2D26">
                <w:delText>30001021</w:delText>
              </w:r>
              <w:bookmarkStart w:id="8967" w:name="_Toc190881962"/>
              <w:bookmarkStart w:id="8968" w:name="_Toc190884675"/>
              <w:bookmarkEnd w:id="8967"/>
              <w:bookmarkEnd w:id="8968"/>
            </w:del>
          </w:p>
        </w:tc>
        <w:tc>
          <w:tcPr>
            <w:tcW w:w="3556" w:type="dxa"/>
            <w:noWrap/>
            <w:hideMark/>
          </w:tcPr>
          <w:p w14:paraId="2D2B3DD0" w14:textId="7CDE42FA"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969" w:author="Gidon Kupietzky" w:date="2025-02-13T17:45:00Z" w16du:dateUtc="2025-02-13T15:45:00Z"/>
              </w:rPr>
              <w:pPrChange w:id="897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971" w:author="Gidon Kupietzky" w:date="2025-02-13T17:45:00Z" w16du:dateUtc="2025-02-13T15:45:00Z">
              <w:r w:rsidRPr="006C0176" w:rsidDel="004A2D26">
                <w:delText>| pop_created_from_cbs_aprt |</w:delText>
              </w:r>
              <w:bookmarkStart w:id="8972" w:name="_Toc190881963"/>
              <w:bookmarkStart w:id="8973" w:name="_Toc190884676"/>
              <w:bookmarkEnd w:id="8972"/>
              <w:bookmarkEnd w:id="8973"/>
            </w:del>
          </w:p>
        </w:tc>
        <w:tc>
          <w:tcPr>
            <w:tcW w:w="1312" w:type="dxa"/>
            <w:noWrap/>
            <w:hideMark/>
          </w:tcPr>
          <w:p w14:paraId="6EEF1D2A" w14:textId="57ECF4A6"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974" w:author="Gidon Kupietzky" w:date="2025-02-13T17:45:00Z" w16du:dateUtc="2025-02-13T15:45:00Z"/>
              </w:rPr>
              <w:pPrChange w:id="897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976" w:author="Gidon Kupietzky" w:date="2025-02-13T17:45:00Z" w16du:dateUtc="2025-02-13T15:45:00Z">
              <w:r w:rsidRPr="006C0176" w:rsidDel="004A2D26">
                <w:delText xml:space="preserve">            2,422 </w:delText>
              </w:r>
              <w:bookmarkStart w:id="8977" w:name="_Toc190881964"/>
              <w:bookmarkStart w:id="8978" w:name="_Toc190884677"/>
              <w:bookmarkEnd w:id="8977"/>
              <w:bookmarkEnd w:id="8978"/>
            </w:del>
          </w:p>
        </w:tc>
        <w:tc>
          <w:tcPr>
            <w:tcW w:w="1278" w:type="dxa"/>
            <w:noWrap/>
            <w:hideMark/>
          </w:tcPr>
          <w:p w14:paraId="663ED4D5" w14:textId="1897EBD6"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979" w:author="Gidon Kupietzky" w:date="2025-02-13T17:45:00Z" w16du:dateUtc="2025-02-13T15:45:00Z"/>
              </w:rPr>
              <w:pPrChange w:id="898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981" w:author="Gidon Kupietzky" w:date="2025-02-13T17:45:00Z" w16du:dateUtc="2025-02-13T15:45:00Z">
              <w:r w:rsidRPr="006C0176" w:rsidDel="004A2D26">
                <w:delText xml:space="preserve">           1,151 </w:delText>
              </w:r>
              <w:bookmarkStart w:id="8982" w:name="_Toc190881965"/>
              <w:bookmarkStart w:id="8983" w:name="_Toc190884678"/>
              <w:bookmarkEnd w:id="8982"/>
              <w:bookmarkEnd w:id="8983"/>
            </w:del>
          </w:p>
        </w:tc>
        <w:tc>
          <w:tcPr>
            <w:tcW w:w="1649" w:type="dxa"/>
            <w:noWrap/>
            <w:hideMark/>
          </w:tcPr>
          <w:p w14:paraId="1377E3E5" w14:textId="701D5ED1"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8984" w:author="Gidon Kupietzky" w:date="2025-02-13T17:45:00Z" w16du:dateUtc="2025-02-13T15:45:00Z"/>
              </w:rPr>
              <w:pPrChange w:id="898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8986" w:author="Gidon Kupietzky" w:date="2025-02-13T17:45:00Z" w16du:dateUtc="2025-02-13T15:45:00Z">
              <w:r w:rsidRPr="006C0176" w:rsidDel="004A2D26">
                <w:delText xml:space="preserve">         1,271 </w:delText>
              </w:r>
              <w:bookmarkStart w:id="8987" w:name="_Toc190881966"/>
              <w:bookmarkStart w:id="8988" w:name="_Toc190884679"/>
              <w:bookmarkEnd w:id="8987"/>
              <w:bookmarkEnd w:id="8988"/>
            </w:del>
          </w:p>
        </w:tc>
        <w:bookmarkStart w:id="8989" w:name="_Toc190881967"/>
        <w:bookmarkStart w:id="8990" w:name="_Toc190884680"/>
        <w:bookmarkEnd w:id="8989"/>
        <w:bookmarkEnd w:id="8990"/>
      </w:tr>
      <w:tr w:rsidR="006C0176" w:rsidRPr="006C0176" w:rsidDel="004A2D26" w14:paraId="664C26F0" w14:textId="5296E0B7" w:rsidTr="007B317A">
        <w:trPr>
          <w:cnfStyle w:val="000000100000" w:firstRow="0" w:lastRow="0" w:firstColumn="0" w:lastColumn="0" w:oddVBand="0" w:evenVBand="0" w:oddHBand="1" w:evenHBand="0" w:firstRowFirstColumn="0" w:firstRowLastColumn="0" w:lastRowFirstColumn="0" w:lastRowLastColumn="0"/>
          <w:trHeight w:val="285"/>
          <w:del w:id="899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212322EC" w14:textId="0B4F4589" w:rsidR="006C0176" w:rsidRPr="006C0176" w:rsidDel="004A2D26" w:rsidRDefault="006C0176">
            <w:pPr>
              <w:tabs>
                <w:tab w:val="left" w:pos="2446"/>
              </w:tabs>
              <w:spacing w:line="276" w:lineRule="auto"/>
              <w:rPr>
                <w:del w:id="8992" w:author="Gidon Kupietzky" w:date="2025-02-13T17:45:00Z" w16du:dateUtc="2025-02-13T15:45:00Z"/>
              </w:rPr>
              <w:pPrChange w:id="8993" w:author="Gidon Kupietzky" w:date="2025-02-13T17:45:00Z" w16du:dateUtc="2025-02-13T15:45:00Z">
                <w:pPr/>
              </w:pPrChange>
            </w:pPr>
            <w:del w:id="8994" w:author="Gidon Kupietzky" w:date="2025-02-13T17:45:00Z" w16du:dateUtc="2025-02-13T15:45:00Z">
              <w:r w:rsidRPr="006C0176" w:rsidDel="004A2D26">
                <w:delText>30000842</w:delText>
              </w:r>
              <w:bookmarkStart w:id="8995" w:name="_Toc190881968"/>
              <w:bookmarkStart w:id="8996" w:name="_Toc190884681"/>
              <w:bookmarkEnd w:id="8995"/>
              <w:bookmarkEnd w:id="8996"/>
            </w:del>
          </w:p>
        </w:tc>
        <w:tc>
          <w:tcPr>
            <w:tcW w:w="3556" w:type="dxa"/>
            <w:noWrap/>
            <w:hideMark/>
          </w:tcPr>
          <w:p w14:paraId="5BFF71F4" w14:textId="475FE1A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8997" w:author="Gidon Kupietzky" w:date="2025-02-13T17:45:00Z" w16du:dateUtc="2025-02-13T15:45:00Z"/>
              </w:rPr>
              <w:pPrChange w:id="899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8999" w:author="Gidon Kupietzky" w:date="2025-02-13T17:45:00Z" w16du:dateUtc="2025-02-13T15:45:00Z">
              <w:r w:rsidRPr="006C0176" w:rsidDel="004A2D26">
                <w:delText>| pop_created_from_cbs_aprt |</w:delText>
              </w:r>
              <w:bookmarkStart w:id="9000" w:name="_Toc190881969"/>
              <w:bookmarkStart w:id="9001" w:name="_Toc190884682"/>
              <w:bookmarkEnd w:id="9000"/>
              <w:bookmarkEnd w:id="9001"/>
            </w:del>
          </w:p>
        </w:tc>
        <w:tc>
          <w:tcPr>
            <w:tcW w:w="1312" w:type="dxa"/>
            <w:noWrap/>
            <w:hideMark/>
          </w:tcPr>
          <w:p w14:paraId="71C37CA6" w14:textId="79B5CAF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002" w:author="Gidon Kupietzky" w:date="2025-02-13T17:45:00Z" w16du:dateUtc="2025-02-13T15:45:00Z"/>
              </w:rPr>
              <w:pPrChange w:id="900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004" w:author="Gidon Kupietzky" w:date="2025-02-13T17:45:00Z" w16du:dateUtc="2025-02-13T15:45:00Z">
              <w:r w:rsidRPr="006C0176" w:rsidDel="004A2D26">
                <w:delText xml:space="preserve">            2,107 </w:delText>
              </w:r>
              <w:bookmarkStart w:id="9005" w:name="_Toc190881970"/>
              <w:bookmarkStart w:id="9006" w:name="_Toc190884683"/>
              <w:bookmarkEnd w:id="9005"/>
              <w:bookmarkEnd w:id="9006"/>
            </w:del>
          </w:p>
        </w:tc>
        <w:tc>
          <w:tcPr>
            <w:tcW w:w="1278" w:type="dxa"/>
            <w:noWrap/>
            <w:hideMark/>
          </w:tcPr>
          <w:p w14:paraId="7391D26E" w14:textId="5968353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007" w:author="Gidon Kupietzky" w:date="2025-02-13T17:45:00Z" w16du:dateUtc="2025-02-13T15:45:00Z"/>
              </w:rPr>
              <w:pPrChange w:id="900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009" w:author="Gidon Kupietzky" w:date="2025-02-13T17:45:00Z" w16du:dateUtc="2025-02-13T15:45:00Z">
              <w:r w:rsidRPr="006C0176" w:rsidDel="004A2D26">
                <w:delText xml:space="preserve">              788 </w:delText>
              </w:r>
              <w:bookmarkStart w:id="9010" w:name="_Toc190881971"/>
              <w:bookmarkStart w:id="9011" w:name="_Toc190884684"/>
              <w:bookmarkEnd w:id="9010"/>
              <w:bookmarkEnd w:id="9011"/>
            </w:del>
          </w:p>
        </w:tc>
        <w:tc>
          <w:tcPr>
            <w:tcW w:w="1649" w:type="dxa"/>
            <w:noWrap/>
            <w:hideMark/>
          </w:tcPr>
          <w:p w14:paraId="3C42B5FB" w14:textId="38E8B5E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012" w:author="Gidon Kupietzky" w:date="2025-02-13T17:45:00Z" w16du:dateUtc="2025-02-13T15:45:00Z"/>
              </w:rPr>
              <w:pPrChange w:id="901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014" w:author="Gidon Kupietzky" w:date="2025-02-13T17:45:00Z" w16du:dateUtc="2025-02-13T15:45:00Z">
              <w:r w:rsidRPr="006C0176" w:rsidDel="004A2D26">
                <w:delText xml:space="preserve">         1,319 </w:delText>
              </w:r>
              <w:bookmarkStart w:id="9015" w:name="_Toc190881972"/>
              <w:bookmarkStart w:id="9016" w:name="_Toc190884685"/>
              <w:bookmarkEnd w:id="9015"/>
              <w:bookmarkEnd w:id="9016"/>
            </w:del>
          </w:p>
        </w:tc>
        <w:bookmarkStart w:id="9017" w:name="_Toc190881973"/>
        <w:bookmarkStart w:id="9018" w:name="_Toc190884686"/>
        <w:bookmarkEnd w:id="9017"/>
        <w:bookmarkEnd w:id="9018"/>
      </w:tr>
      <w:tr w:rsidR="006C0176" w:rsidRPr="006C0176" w:rsidDel="004A2D26" w14:paraId="5B6C3DC4" w14:textId="1DED8235" w:rsidTr="007B317A">
        <w:trPr>
          <w:trHeight w:val="285"/>
          <w:del w:id="901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127EAD57" w14:textId="510551AA" w:rsidR="006C0176" w:rsidRPr="006C0176" w:rsidDel="004A2D26" w:rsidRDefault="006C0176">
            <w:pPr>
              <w:tabs>
                <w:tab w:val="left" w:pos="2446"/>
              </w:tabs>
              <w:spacing w:line="276" w:lineRule="auto"/>
              <w:rPr>
                <w:del w:id="9020" w:author="Gidon Kupietzky" w:date="2025-02-13T17:45:00Z" w16du:dateUtc="2025-02-13T15:45:00Z"/>
              </w:rPr>
              <w:pPrChange w:id="9021" w:author="Gidon Kupietzky" w:date="2025-02-13T17:45:00Z" w16du:dateUtc="2025-02-13T15:45:00Z">
                <w:pPr/>
              </w:pPrChange>
            </w:pPr>
            <w:del w:id="9022" w:author="Gidon Kupietzky" w:date="2025-02-13T17:45:00Z" w16du:dateUtc="2025-02-13T15:45:00Z">
              <w:r w:rsidRPr="006C0176" w:rsidDel="004A2D26">
                <w:lastRenderedPageBreak/>
                <w:delText>30000855</w:delText>
              </w:r>
              <w:bookmarkStart w:id="9023" w:name="_Toc190881974"/>
              <w:bookmarkStart w:id="9024" w:name="_Toc190884687"/>
              <w:bookmarkEnd w:id="9023"/>
              <w:bookmarkEnd w:id="9024"/>
            </w:del>
          </w:p>
        </w:tc>
        <w:tc>
          <w:tcPr>
            <w:tcW w:w="3556" w:type="dxa"/>
            <w:noWrap/>
            <w:hideMark/>
          </w:tcPr>
          <w:p w14:paraId="20CCA884" w14:textId="22A33BFA"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025" w:author="Gidon Kupietzky" w:date="2025-02-13T17:45:00Z" w16du:dateUtc="2025-02-13T15:45:00Z"/>
              </w:rPr>
              <w:pPrChange w:id="902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027" w:author="Gidon Kupietzky" w:date="2025-02-13T17:45:00Z" w16du:dateUtc="2025-02-13T15:45:00Z">
              <w:r w:rsidRPr="006C0176" w:rsidDel="004A2D26">
                <w:delText>| pop_created_from_cbs_aprt |</w:delText>
              </w:r>
              <w:bookmarkStart w:id="9028" w:name="_Toc190881975"/>
              <w:bookmarkStart w:id="9029" w:name="_Toc190884688"/>
              <w:bookmarkEnd w:id="9028"/>
              <w:bookmarkEnd w:id="9029"/>
            </w:del>
          </w:p>
        </w:tc>
        <w:tc>
          <w:tcPr>
            <w:tcW w:w="1312" w:type="dxa"/>
            <w:noWrap/>
            <w:hideMark/>
          </w:tcPr>
          <w:p w14:paraId="6669957C" w14:textId="2B5686FA"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030" w:author="Gidon Kupietzky" w:date="2025-02-13T17:45:00Z" w16du:dateUtc="2025-02-13T15:45:00Z"/>
              </w:rPr>
              <w:pPrChange w:id="903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032" w:author="Gidon Kupietzky" w:date="2025-02-13T17:45:00Z" w16du:dateUtc="2025-02-13T15:45:00Z">
              <w:r w:rsidRPr="006C0176" w:rsidDel="004A2D26">
                <w:delText xml:space="preserve">            3,120 </w:delText>
              </w:r>
              <w:bookmarkStart w:id="9033" w:name="_Toc190881976"/>
              <w:bookmarkStart w:id="9034" w:name="_Toc190884689"/>
              <w:bookmarkEnd w:id="9033"/>
              <w:bookmarkEnd w:id="9034"/>
            </w:del>
          </w:p>
        </w:tc>
        <w:tc>
          <w:tcPr>
            <w:tcW w:w="1278" w:type="dxa"/>
            <w:noWrap/>
            <w:hideMark/>
          </w:tcPr>
          <w:p w14:paraId="7B98A576" w14:textId="543C014F"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035" w:author="Gidon Kupietzky" w:date="2025-02-13T17:45:00Z" w16du:dateUtc="2025-02-13T15:45:00Z"/>
              </w:rPr>
              <w:pPrChange w:id="903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037" w:author="Gidon Kupietzky" w:date="2025-02-13T17:45:00Z" w16du:dateUtc="2025-02-13T15:45:00Z">
              <w:r w:rsidRPr="006C0176" w:rsidDel="004A2D26">
                <w:delText xml:space="preserve">           1,576 </w:delText>
              </w:r>
              <w:bookmarkStart w:id="9038" w:name="_Toc190881977"/>
              <w:bookmarkStart w:id="9039" w:name="_Toc190884690"/>
              <w:bookmarkEnd w:id="9038"/>
              <w:bookmarkEnd w:id="9039"/>
            </w:del>
          </w:p>
        </w:tc>
        <w:tc>
          <w:tcPr>
            <w:tcW w:w="1649" w:type="dxa"/>
            <w:noWrap/>
            <w:hideMark/>
          </w:tcPr>
          <w:p w14:paraId="2A10A3E4" w14:textId="4EBF5A06"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040" w:author="Gidon Kupietzky" w:date="2025-02-13T17:45:00Z" w16du:dateUtc="2025-02-13T15:45:00Z"/>
              </w:rPr>
              <w:pPrChange w:id="904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042" w:author="Gidon Kupietzky" w:date="2025-02-13T17:45:00Z" w16du:dateUtc="2025-02-13T15:45:00Z">
              <w:r w:rsidRPr="006C0176" w:rsidDel="004A2D26">
                <w:delText xml:space="preserve">         1,544 </w:delText>
              </w:r>
              <w:bookmarkStart w:id="9043" w:name="_Toc190881978"/>
              <w:bookmarkStart w:id="9044" w:name="_Toc190884691"/>
              <w:bookmarkEnd w:id="9043"/>
              <w:bookmarkEnd w:id="9044"/>
            </w:del>
          </w:p>
        </w:tc>
        <w:bookmarkStart w:id="9045" w:name="_Toc190881979"/>
        <w:bookmarkStart w:id="9046" w:name="_Toc190884692"/>
        <w:bookmarkEnd w:id="9045"/>
        <w:bookmarkEnd w:id="9046"/>
      </w:tr>
      <w:tr w:rsidR="006C0176" w:rsidRPr="006C0176" w:rsidDel="004A2D26" w14:paraId="43FBD045" w14:textId="7F09FCA9" w:rsidTr="007B317A">
        <w:trPr>
          <w:cnfStyle w:val="000000100000" w:firstRow="0" w:lastRow="0" w:firstColumn="0" w:lastColumn="0" w:oddVBand="0" w:evenVBand="0" w:oddHBand="1" w:evenHBand="0" w:firstRowFirstColumn="0" w:firstRowLastColumn="0" w:lastRowFirstColumn="0" w:lastRowLastColumn="0"/>
          <w:trHeight w:val="285"/>
          <w:del w:id="904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628A5D2C" w14:textId="58951C2F" w:rsidR="006C0176" w:rsidRPr="006C0176" w:rsidDel="004A2D26" w:rsidRDefault="006C0176">
            <w:pPr>
              <w:tabs>
                <w:tab w:val="left" w:pos="2446"/>
              </w:tabs>
              <w:spacing w:line="276" w:lineRule="auto"/>
              <w:rPr>
                <w:del w:id="9048" w:author="Gidon Kupietzky" w:date="2025-02-13T17:45:00Z" w16du:dateUtc="2025-02-13T15:45:00Z"/>
              </w:rPr>
              <w:pPrChange w:id="9049" w:author="Gidon Kupietzky" w:date="2025-02-13T17:45:00Z" w16du:dateUtc="2025-02-13T15:45:00Z">
                <w:pPr/>
              </w:pPrChange>
            </w:pPr>
            <w:del w:id="9050" w:author="Gidon Kupietzky" w:date="2025-02-13T17:45:00Z" w16du:dateUtc="2025-02-13T15:45:00Z">
              <w:r w:rsidRPr="006C0176" w:rsidDel="004A2D26">
                <w:delText>30000846</w:delText>
              </w:r>
              <w:bookmarkStart w:id="9051" w:name="_Toc190881980"/>
              <w:bookmarkStart w:id="9052" w:name="_Toc190884693"/>
              <w:bookmarkEnd w:id="9051"/>
              <w:bookmarkEnd w:id="9052"/>
            </w:del>
          </w:p>
        </w:tc>
        <w:tc>
          <w:tcPr>
            <w:tcW w:w="3556" w:type="dxa"/>
            <w:noWrap/>
            <w:hideMark/>
          </w:tcPr>
          <w:p w14:paraId="71253A12" w14:textId="6AE41F7B"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053" w:author="Gidon Kupietzky" w:date="2025-02-13T17:45:00Z" w16du:dateUtc="2025-02-13T15:45:00Z"/>
              </w:rPr>
              <w:pPrChange w:id="905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055" w:author="Gidon Kupietzky" w:date="2025-02-13T17:45:00Z" w16du:dateUtc="2025-02-13T15:45:00Z">
              <w:r w:rsidRPr="006C0176" w:rsidDel="004A2D26">
                <w:delText>| pop_created_from_cbs_aprt |</w:delText>
              </w:r>
              <w:bookmarkStart w:id="9056" w:name="_Toc190881981"/>
              <w:bookmarkStart w:id="9057" w:name="_Toc190884694"/>
              <w:bookmarkEnd w:id="9056"/>
              <w:bookmarkEnd w:id="9057"/>
            </w:del>
          </w:p>
        </w:tc>
        <w:tc>
          <w:tcPr>
            <w:tcW w:w="1312" w:type="dxa"/>
            <w:noWrap/>
            <w:hideMark/>
          </w:tcPr>
          <w:p w14:paraId="3C31C39E" w14:textId="16C53C0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058" w:author="Gidon Kupietzky" w:date="2025-02-13T17:45:00Z" w16du:dateUtc="2025-02-13T15:45:00Z"/>
              </w:rPr>
              <w:pPrChange w:id="905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060" w:author="Gidon Kupietzky" w:date="2025-02-13T17:45:00Z" w16du:dateUtc="2025-02-13T15:45:00Z">
              <w:r w:rsidRPr="006C0176" w:rsidDel="004A2D26">
                <w:delText xml:space="preserve">            2,963 </w:delText>
              </w:r>
              <w:bookmarkStart w:id="9061" w:name="_Toc190881982"/>
              <w:bookmarkStart w:id="9062" w:name="_Toc190884695"/>
              <w:bookmarkEnd w:id="9061"/>
              <w:bookmarkEnd w:id="9062"/>
            </w:del>
          </w:p>
        </w:tc>
        <w:tc>
          <w:tcPr>
            <w:tcW w:w="1278" w:type="dxa"/>
            <w:noWrap/>
            <w:hideMark/>
          </w:tcPr>
          <w:p w14:paraId="5C2A60A2" w14:textId="57454FFE"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063" w:author="Gidon Kupietzky" w:date="2025-02-13T17:45:00Z" w16du:dateUtc="2025-02-13T15:45:00Z"/>
              </w:rPr>
              <w:pPrChange w:id="9064"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065" w:author="Gidon Kupietzky" w:date="2025-02-13T17:45:00Z" w16du:dateUtc="2025-02-13T15:45:00Z">
              <w:r w:rsidRPr="006C0176" w:rsidDel="004A2D26">
                <w:delText xml:space="preserve">           1,180 </w:delText>
              </w:r>
              <w:bookmarkStart w:id="9066" w:name="_Toc190881983"/>
              <w:bookmarkStart w:id="9067" w:name="_Toc190884696"/>
              <w:bookmarkEnd w:id="9066"/>
              <w:bookmarkEnd w:id="9067"/>
            </w:del>
          </w:p>
        </w:tc>
        <w:tc>
          <w:tcPr>
            <w:tcW w:w="1649" w:type="dxa"/>
            <w:noWrap/>
            <w:hideMark/>
          </w:tcPr>
          <w:p w14:paraId="60CA17B1" w14:textId="2E94017E"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068" w:author="Gidon Kupietzky" w:date="2025-02-13T17:45:00Z" w16du:dateUtc="2025-02-13T15:45:00Z"/>
              </w:rPr>
              <w:pPrChange w:id="9069"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070" w:author="Gidon Kupietzky" w:date="2025-02-13T17:45:00Z" w16du:dateUtc="2025-02-13T15:45:00Z">
              <w:r w:rsidRPr="006C0176" w:rsidDel="004A2D26">
                <w:delText xml:space="preserve">         1,783 </w:delText>
              </w:r>
              <w:bookmarkStart w:id="9071" w:name="_Toc190881984"/>
              <w:bookmarkStart w:id="9072" w:name="_Toc190884697"/>
              <w:bookmarkEnd w:id="9071"/>
              <w:bookmarkEnd w:id="9072"/>
            </w:del>
          </w:p>
        </w:tc>
        <w:bookmarkStart w:id="9073" w:name="_Toc190881985"/>
        <w:bookmarkStart w:id="9074" w:name="_Toc190884698"/>
        <w:bookmarkEnd w:id="9073"/>
        <w:bookmarkEnd w:id="9074"/>
      </w:tr>
      <w:tr w:rsidR="006C0176" w:rsidRPr="006C0176" w:rsidDel="004A2D26" w14:paraId="56053A51" w14:textId="6EEF786C" w:rsidTr="007B317A">
        <w:trPr>
          <w:trHeight w:val="285"/>
          <w:del w:id="907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2E71C148" w14:textId="4A788000" w:rsidR="006C0176" w:rsidRPr="006C0176" w:rsidDel="004A2D26" w:rsidRDefault="006C0176">
            <w:pPr>
              <w:tabs>
                <w:tab w:val="left" w:pos="2446"/>
              </w:tabs>
              <w:spacing w:line="276" w:lineRule="auto"/>
              <w:rPr>
                <w:del w:id="9076" w:author="Gidon Kupietzky" w:date="2025-02-13T17:45:00Z" w16du:dateUtc="2025-02-13T15:45:00Z"/>
              </w:rPr>
              <w:pPrChange w:id="9077" w:author="Gidon Kupietzky" w:date="2025-02-13T17:45:00Z" w16du:dateUtc="2025-02-13T15:45:00Z">
                <w:pPr/>
              </w:pPrChange>
            </w:pPr>
            <w:del w:id="9078" w:author="Gidon Kupietzky" w:date="2025-02-13T17:45:00Z" w16du:dateUtc="2025-02-13T15:45:00Z">
              <w:r w:rsidRPr="006C0176" w:rsidDel="004A2D26">
                <w:delText>30000862</w:delText>
              </w:r>
              <w:bookmarkStart w:id="9079" w:name="_Toc190881986"/>
              <w:bookmarkStart w:id="9080" w:name="_Toc190884699"/>
              <w:bookmarkEnd w:id="9079"/>
              <w:bookmarkEnd w:id="9080"/>
            </w:del>
          </w:p>
        </w:tc>
        <w:tc>
          <w:tcPr>
            <w:tcW w:w="3556" w:type="dxa"/>
            <w:noWrap/>
            <w:hideMark/>
          </w:tcPr>
          <w:p w14:paraId="5D10B54E" w14:textId="47862F21"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081" w:author="Gidon Kupietzky" w:date="2025-02-13T17:45:00Z" w16du:dateUtc="2025-02-13T15:45:00Z"/>
              </w:rPr>
              <w:pPrChange w:id="908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083" w:author="Gidon Kupietzky" w:date="2025-02-13T17:45:00Z" w16du:dateUtc="2025-02-13T15:45:00Z">
              <w:r w:rsidRPr="006C0176" w:rsidDel="004A2D26">
                <w:delText>| pop_created_from_cbs_aprt |</w:delText>
              </w:r>
              <w:bookmarkStart w:id="9084" w:name="_Toc190881987"/>
              <w:bookmarkStart w:id="9085" w:name="_Toc190884700"/>
              <w:bookmarkEnd w:id="9084"/>
              <w:bookmarkEnd w:id="9085"/>
            </w:del>
          </w:p>
        </w:tc>
        <w:tc>
          <w:tcPr>
            <w:tcW w:w="1312" w:type="dxa"/>
            <w:noWrap/>
            <w:hideMark/>
          </w:tcPr>
          <w:p w14:paraId="65085C7B" w14:textId="5EC4DD55"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086" w:author="Gidon Kupietzky" w:date="2025-02-13T17:45:00Z" w16du:dateUtc="2025-02-13T15:45:00Z"/>
              </w:rPr>
              <w:pPrChange w:id="908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088" w:author="Gidon Kupietzky" w:date="2025-02-13T17:45:00Z" w16du:dateUtc="2025-02-13T15:45:00Z">
              <w:r w:rsidRPr="006C0176" w:rsidDel="004A2D26">
                <w:delText xml:space="preserve">            3,459 </w:delText>
              </w:r>
              <w:bookmarkStart w:id="9089" w:name="_Toc190881988"/>
              <w:bookmarkStart w:id="9090" w:name="_Toc190884701"/>
              <w:bookmarkEnd w:id="9089"/>
              <w:bookmarkEnd w:id="9090"/>
            </w:del>
          </w:p>
        </w:tc>
        <w:tc>
          <w:tcPr>
            <w:tcW w:w="1278" w:type="dxa"/>
            <w:noWrap/>
            <w:hideMark/>
          </w:tcPr>
          <w:p w14:paraId="0CD0D126" w14:textId="6577BBBA"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091" w:author="Gidon Kupietzky" w:date="2025-02-13T17:45:00Z" w16du:dateUtc="2025-02-13T15:45:00Z"/>
              </w:rPr>
              <w:pPrChange w:id="9092"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093" w:author="Gidon Kupietzky" w:date="2025-02-13T17:45:00Z" w16du:dateUtc="2025-02-13T15:45:00Z">
              <w:r w:rsidRPr="006C0176" w:rsidDel="004A2D26">
                <w:delText xml:space="preserve">           1,485 </w:delText>
              </w:r>
              <w:bookmarkStart w:id="9094" w:name="_Toc190881989"/>
              <w:bookmarkStart w:id="9095" w:name="_Toc190884702"/>
              <w:bookmarkEnd w:id="9094"/>
              <w:bookmarkEnd w:id="9095"/>
            </w:del>
          </w:p>
        </w:tc>
        <w:tc>
          <w:tcPr>
            <w:tcW w:w="1649" w:type="dxa"/>
            <w:noWrap/>
            <w:hideMark/>
          </w:tcPr>
          <w:p w14:paraId="41F458F3" w14:textId="1E599D2D"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096" w:author="Gidon Kupietzky" w:date="2025-02-13T17:45:00Z" w16du:dateUtc="2025-02-13T15:45:00Z"/>
              </w:rPr>
              <w:pPrChange w:id="9097"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098" w:author="Gidon Kupietzky" w:date="2025-02-13T17:45:00Z" w16du:dateUtc="2025-02-13T15:45:00Z">
              <w:r w:rsidRPr="006C0176" w:rsidDel="004A2D26">
                <w:delText xml:space="preserve">         1,974 </w:delText>
              </w:r>
              <w:bookmarkStart w:id="9099" w:name="_Toc190881990"/>
              <w:bookmarkStart w:id="9100" w:name="_Toc190884703"/>
              <w:bookmarkEnd w:id="9099"/>
              <w:bookmarkEnd w:id="9100"/>
            </w:del>
          </w:p>
        </w:tc>
        <w:bookmarkStart w:id="9101" w:name="_Toc190881991"/>
        <w:bookmarkStart w:id="9102" w:name="_Toc190884704"/>
        <w:bookmarkEnd w:id="9101"/>
        <w:bookmarkEnd w:id="9102"/>
      </w:tr>
      <w:tr w:rsidR="006C0176" w:rsidRPr="006C0176" w:rsidDel="004A2D26" w14:paraId="6CD24377" w14:textId="13A06173" w:rsidTr="007B317A">
        <w:trPr>
          <w:cnfStyle w:val="000000100000" w:firstRow="0" w:lastRow="0" w:firstColumn="0" w:lastColumn="0" w:oddVBand="0" w:evenVBand="0" w:oddHBand="1" w:evenHBand="0" w:firstRowFirstColumn="0" w:firstRowLastColumn="0" w:lastRowFirstColumn="0" w:lastRowLastColumn="0"/>
          <w:trHeight w:val="285"/>
          <w:del w:id="910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219B1FAD" w14:textId="37298731" w:rsidR="006C0176" w:rsidRPr="006C0176" w:rsidDel="004A2D26" w:rsidRDefault="006C0176">
            <w:pPr>
              <w:tabs>
                <w:tab w:val="left" w:pos="2446"/>
              </w:tabs>
              <w:spacing w:line="276" w:lineRule="auto"/>
              <w:rPr>
                <w:del w:id="9104" w:author="Gidon Kupietzky" w:date="2025-02-13T17:45:00Z" w16du:dateUtc="2025-02-13T15:45:00Z"/>
              </w:rPr>
              <w:pPrChange w:id="9105" w:author="Gidon Kupietzky" w:date="2025-02-13T17:45:00Z" w16du:dateUtc="2025-02-13T15:45:00Z">
                <w:pPr/>
              </w:pPrChange>
            </w:pPr>
            <w:del w:id="9106" w:author="Gidon Kupietzky" w:date="2025-02-13T17:45:00Z" w16du:dateUtc="2025-02-13T15:45:00Z">
              <w:r w:rsidRPr="006C0176" w:rsidDel="004A2D26">
                <w:delText>30000853</w:delText>
              </w:r>
              <w:bookmarkStart w:id="9107" w:name="_Toc190881992"/>
              <w:bookmarkStart w:id="9108" w:name="_Toc190884705"/>
              <w:bookmarkEnd w:id="9107"/>
              <w:bookmarkEnd w:id="9108"/>
            </w:del>
          </w:p>
        </w:tc>
        <w:tc>
          <w:tcPr>
            <w:tcW w:w="3556" w:type="dxa"/>
            <w:noWrap/>
            <w:hideMark/>
          </w:tcPr>
          <w:p w14:paraId="571AF90D" w14:textId="209741CE"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109" w:author="Gidon Kupietzky" w:date="2025-02-13T17:45:00Z" w16du:dateUtc="2025-02-13T15:45:00Z"/>
              </w:rPr>
              <w:pPrChange w:id="911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111" w:author="Gidon Kupietzky" w:date="2025-02-13T17:45:00Z" w16du:dateUtc="2025-02-13T15:45:00Z">
              <w:r w:rsidRPr="006C0176" w:rsidDel="004A2D26">
                <w:delText>| pop_created_from_cbs_aprt |</w:delText>
              </w:r>
              <w:bookmarkStart w:id="9112" w:name="_Toc190881993"/>
              <w:bookmarkStart w:id="9113" w:name="_Toc190884706"/>
              <w:bookmarkEnd w:id="9112"/>
              <w:bookmarkEnd w:id="9113"/>
            </w:del>
          </w:p>
        </w:tc>
        <w:tc>
          <w:tcPr>
            <w:tcW w:w="1312" w:type="dxa"/>
            <w:noWrap/>
            <w:hideMark/>
          </w:tcPr>
          <w:p w14:paraId="40D15352" w14:textId="369670DA"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114" w:author="Gidon Kupietzky" w:date="2025-02-13T17:45:00Z" w16du:dateUtc="2025-02-13T15:45:00Z"/>
              </w:rPr>
              <w:pPrChange w:id="911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116" w:author="Gidon Kupietzky" w:date="2025-02-13T17:45:00Z" w16du:dateUtc="2025-02-13T15:45:00Z">
              <w:r w:rsidRPr="006C0176" w:rsidDel="004A2D26">
                <w:delText xml:space="preserve">            4,157 </w:delText>
              </w:r>
              <w:bookmarkStart w:id="9117" w:name="_Toc190881994"/>
              <w:bookmarkStart w:id="9118" w:name="_Toc190884707"/>
              <w:bookmarkEnd w:id="9117"/>
              <w:bookmarkEnd w:id="9118"/>
            </w:del>
          </w:p>
        </w:tc>
        <w:tc>
          <w:tcPr>
            <w:tcW w:w="1278" w:type="dxa"/>
            <w:noWrap/>
            <w:hideMark/>
          </w:tcPr>
          <w:p w14:paraId="39764456" w14:textId="359714C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119" w:author="Gidon Kupietzky" w:date="2025-02-13T17:45:00Z" w16du:dateUtc="2025-02-13T15:45:00Z"/>
              </w:rPr>
              <w:pPrChange w:id="9120"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121" w:author="Gidon Kupietzky" w:date="2025-02-13T17:45:00Z" w16du:dateUtc="2025-02-13T15:45:00Z">
              <w:r w:rsidRPr="006C0176" w:rsidDel="004A2D26">
                <w:delText xml:space="preserve">           1,838 </w:delText>
              </w:r>
              <w:bookmarkStart w:id="9122" w:name="_Toc190881995"/>
              <w:bookmarkStart w:id="9123" w:name="_Toc190884708"/>
              <w:bookmarkEnd w:id="9122"/>
              <w:bookmarkEnd w:id="9123"/>
            </w:del>
          </w:p>
        </w:tc>
        <w:tc>
          <w:tcPr>
            <w:tcW w:w="1649" w:type="dxa"/>
            <w:noWrap/>
            <w:hideMark/>
          </w:tcPr>
          <w:p w14:paraId="09285F07" w14:textId="06194CB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124" w:author="Gidon Kupietzky" w:date="2025-02-13T17:45:00Z" w16du:dateUtc="2025-02-13T15:45:00Z"/>
              </w:rPr>
              <w:pPrChange w:id="9125"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126" w:author="Gidon Kupietzky" w:date="2025-02-13T17:45:00Z" w16du:dateUtc="2025-02-13T15:45:00Z">
              <w:r w:rsidRPr="006C0176" w:rsidDel="004A2D26">
                <w:delText xml:space="preserve">         2,319 </w:delText>
              </w:r>
              <w:bookmarkStart w:id="9127" w:name="_Toc190881996"/>
              <w:bookmarkStart w:id="9128" w:name="_Toc190884709"/>
              <w:bookmarkEnd w:id="9127"/>
              <w:bookmarkEnd w:id="9128"/>
            </w:del>
          </w:p>
        </w:tc>
        <w:bookmarkStart w:id="9129" w:name="_Toc190881997"/>
        <w:bookmarkStart w:id="9130" w:name="_Toc190884710"/>
        <w:bookmarkEnd w:id="9129"/>
        <w:bookmarkEnd w:id="9130"/>
      </w:tr>
      <w:tr w:rsidR="006C0176" w:rsidRPr="006C0176" w:rsidDel="004A2D26" w14:paraId="52E524A9" w14:textId="73AD2858" w:rsidTr="007B317A">
        <w:trPr>
          <w:trHeight w:val="285"/>
          <w:del w:id="913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597327B6" w14:textId="145F35C0" w:rsidR="006C0176" w:rsidRPr="006C0176" w:rsidDel="004A2D26" w:rsidRDefault="006C0176">
            <w:pPr>
              <w:tabs>
                <w:tab w:val="left" w:pos="2446"/>
              </w:tabs>
              <w:spacing w:line="276" w:lineRule="auto"/>
              <w:rPr>
                <w:del w:id="9132" w:author="Gidon Kupietzky" w:date="2025-02-13T17:45:00Z" w16du:dateUtc="2025-02-13T15:45:00Z"/>
              </w:rPr>
              <w:pPrChange w:id="9133" w:author="Gidon Kupietzky" w:date="2025-02-13T17:45:00Z" w16du:dateUtc="2025-02-13T15:45:00Z">
                <w:pPr/>
              </w:pPrChange>
            </w:pPr>
            <w:del w:id="9134" w:author="Gidon Kupietzky" w:date="2025-02-13T17:45:00Z" w16du:dateUtc="2025-02-13T15:45:00Z">
              <w:r w:rsidRPr="006C0176" w:rsidDel="004A2D26">
                <w:delText>30000863</w:delText>
              </w:r>
              <w:bookmarkStart w:id="9135" w:name="_Toc190881998"/>
              <w:bookmarkStart w:id="9136" w:name="_Toc190884711"/>
              <w:bookmarkEnd w:id="9135"/>
              <w:bookmarkEnd w:id="9136"/>
            </w:del>
          </w:p>
        </w:tc>
        <w:tc>
          <w:tcPr>
            <w:tcW w:w="3556" w:type="dxa"/>
            <w:noWrap/>
            <w:hideMark/>
          </w:tcPr>
          <w:p w14:paraId="31C75825" w14:textId="5E2D7ED2"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137" w:author="Gidon Kupietzky" w:date="2025-02-13T17:45:00Z" w16du:dateUtc="2025-02-13T15:45:00Z"/>
              </w:rPr>
              <w:pPrChange w:id="913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139" w:author="Gidon Kupietzky" w:date="2025-02-13T17:45:00Z" w16du:dateUtc="2025-02-13T15:45:00Z">
              <w:r w:rsidRPr="006C0176" w:rsidDel="004A2D26">
                <w:delText>| pop_created_from_cbs_aprt |</w:delText>
              </w:r>
              <w:bookmarkStart w:id="9140" w:name="_Toc190881999"/>
              <w:bookmarkStart w:id="9141" w:name="_Toc190884712"/>
              <w:bookmarkEnd w:id="9140"/>
              <w:bookmarkEnd w:id="9141"/>
            </w:del>
          </w:p>
        </w:tc>
        <w:tc>
          <w:tcPr>
            <w:tcW w:w="1312" w:type="dxa"/>
            <w:noWrap/>
            <w:hideMark/>
          </w:tcPr>
          <w:p w14:paraId="478D53EA" w14:textId="199C6A13"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142" w:author="Gidon Kupietzky" w:date="2025-02-13T17:45:00Z" w16du:dateUtc="2025-02-13T15:45:00Z"/>
              </w:rPr>
              <w:pPrChange w:id="914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144" w:author="Gidon Kupietzky" w:date="2025-02-13T17:45:00Z" w16du:dateUtc="2025-02-13T15:45:00Z">
              <w:r w:rsidRPr="006C0176" w:rsidDel="004A2D26">
                <w:delText xml:space="preserve">            5,619 </w:delText>
              </w:r>
              <w:bookmarkStart w:id="9145" w:name="_Toc190882000"/>
              <w:bookmarkStart w:id="9146" w:name="_Toc190884713"/>
              <w:bookmarkEnd w:id="9145"/>
              <w:bookmarkEnd w:id="9146"/>
            </w:del>
          </w:p>
        </w:tc>
        <w:tc>
          <w:tcPr>
            <w:tcW w:w="1278" w:type="dxa"/>
            <w:noWrap/>
            <w:hideMark/>
          </w:tcPr>
          <w:p w14:paraId="13D914FF" w14:textId="6CC817D2"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147" w:author="Gidon Kupietzky" w:date="2025-02-13T17:45:00Z" w16du:dateUtc="2025-02-13T15:45:00Z"/>
              </w:rPr>
              <w:pPrChange w:id="9148"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149" w:author="Gidon Kupietzky" w:date="2025-02-13T17:45:00Z" w16du:dateUtc="2025-02-13T15:45:00Z">
              <w:r w:rsidRPr="006C0176" w:rsidDel="004A2D26">
                <w:delText xml:space="preserve">           3,142 </w:delText>
              </w:r>
              <w:bookmarkStart w:id="9150" w:name="_Toc190882001"/>
              <w:bookmarkStart w:id="9151" w:name="_Toc190884714"/>
              <w:bookmarkEnd w:id="9150"/>
              <w:bookmarkEnd w:id="9151"/>
            </w:del>
          </w:p>
        </w:tc>
        <w:tc>
          <w:tcPr>
            <w:tcW w:w="1649" w:type="dxa"/>
            <w:noWrap/>
            <w:hideMark/>
          </w:tcPr>
          <w:p w14:paraId="0A073E13" w14:textId="5A4712E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152" w:author="Gidon Kupietzky" w:date="2025-02-13T17:45:00Z" w16du:dateUtc="2025-02-13T15:45:00Z"/>
              </w:rPr>
              <w:pPrChange w:id="9153"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154" w:author="Gidon Kupietzky" w:date="2025-02-13T17:45:00Z" w16du:dateUtc="2025-02-13T15:45:00Z">
              <w:r w:rsidRPr="006C0176" w:rsidDel="004A2D26">
                <w:delText xml:space="preserve">         2,477 </w:delText>
              </w:r>
              <w:bookmarkStart w:id="9155" w:name="_Toc190882002"/>
              <w:bookmarkStart w:id="9156" w:name="_Toc190884715"/>
              <w:bookmarkEnd w:id="9155"/>
              <w:bookmarkEnd w:id="9156"/>
            </w:del>
          </w:p>
        </w:tc>
        <w:bookmarkStart w:id="9157" w:name="_Toc190882003"/>
        <w:bookmarkStart w:id="9158" w:name="_Toc190884716"/>
        <w:bookmarkEnd w:id="9157"/>
        <w:bookmarkEnd w:id="9158"/>
      </w:tr>
      <w:tr w:rsidR="006C0176" w:rsidRPr="006C0176" w:rsidDel="004A2D26" w14:paraId="0B4CC969" w14:textId="34113D90" w:rsidTr="007B317A">
        <w:trPr>
          <w:cnfStyle w:val="000000100000" w:firstRow="0" w:lastRow="0" w:firstColumn="0" w:lastColumn="0" w:oddVBand="0" w:evenVBand="0" w:oddHBand="1" w:evenHBand="0" w:firstRowFirstColumn="0" w:firstRowLastColumn="0" w:lastRowFirstColumn="0" w:lastRowLastColumn="0"/>
          <w:trHeight w:val="285"/>
          <w:del w:id="915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3BBC455B" w14:textId="545C2DF6" w:rsidR="006C0176" w:rsidRPr="006C0176" w:rsidDel="004A2D26" w:rsidRDefault="006C0176">
            <w:pPr>
              <w:tabs>
                <w:tab w:val="left" w:pos="2446"/>
              </w:tabs>
              <w:spacing w:line="276" w:lineRule="auto"/>
              <w:rPr>
                <w:del w:id="9160" w:author="Gidon Kupietzky" w:date="2025-02-13T17:45:00Z" w16du:dateUtc="2025-02-13T15:45:00Z"/>
              </w:rPr>
              <w:pPrChange w:id="9161" w:author="Gidon Kupietzky" w:date="2025-02-13T17:45:00Z" w16du:dateUtc="2025-02-13T15:45:00Z">
                <w:pPr/>
              </w:pPrChange>
            </w:pPr>
            <w:del w:id="9162" w:author="Gidon Kupietzky" w:date="2025-02-13T17:45:00Z" w16du:dateUtc="2025-02-13T15:45:00Z">
              <w:r w:rsidRPr="006C0176" w:rsidDel="004A2D26">
                <w:delText>30000848</w:delText>
              </w:r>
              <w:bookmarkStart w:id="9163" w:name="_Toc190882004"/>
              <w:bookmarkStart w:id="9164" w:name="_Toc190884717"/>
              <w:bookmarkEnd w:id="9163"/>
              <w:bookmarkEnd w:id="9164"/>
            </w:del>
          </w:p>
        </w:tc>
        <w:tc>
          <w:tcPr>
            <w:tcW w:w="3556" w:type="dxa"/>
            <w:noWrap/>
            <w:hideMark/>
          </w:tcPr>
          <w:p w14:paraId="40BD855B" w14:textId="395F7901"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165" w:author="Gidon Kupietzky" w:date="2025-02-13T17:45:00Z" w16du:dateUtc="2025-02-13T15:45:00Z"/>
              </w:rPr>
              <w:pPrChange w:id="916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167" w:author="Gidon Kupietzky" w:date="2025-02-13T17:45:00Z" w16du:dateUtc="2025-02-13T15:45:00Z">
              <w:r w:rsidRPr="006C0176" w:rsidDel="004A2D26">
                <w:delText>| pop_created_from_cbs_aprt |</w:delText>
              </w:r>
              <w:bookmarkStart w:id="9168" w:name="_Toc190882005"/>
              <w:bookmarkStart w:id="9169" w:name="_Toc190884718"/>
              <w:bookmarkEnd w:id="9168"/>
              <w:bookmarkEnd w:id="9169"/>
            </w:del>
          </w:p>
        </w:tc>
        <w:tc>
          <w:tcPr>
            <w:tcW w:w="1312" w:type="dxa"/>
            <w:noWrap/>
            <w:hideMark/>
          </w:tcPr>
          <w:p w14:paraId="41B1D0F8" w14:textId="2C521AFA"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170" w:author="Gidon Kupietzky" w:date="2025-02-13T17:45:00Z" w16du:dateUtc="2025-02-13T15:45:00Z"/>
              </w:rPr>
              <w:pPrChange w:id="917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172" w:author="Gidon Kupietzky" w:date="2025-02-13T17:45:00Z" w16du:dateUtc="2025-02-13T15:45:00Z">
              <w:r w:rsidRPr="006C0176" w:rsidDel="004A2D26">
                <w:delText xml:space="preserve">            3,968 </w:delText>
              </w:r>
              <w:bookmarkStart w:id="9173" w:name="_Toc190882006"/>
              <w:bookmarkStart w:id="9174" w:name="_Toc190884719"/>
              <w:bookmarkEnd w:id="9173"/>
              <w:bookmarkEnd w:id="9174"/>
            </w:del>
          </w:p>
        </w:tc>
        <w:tc>
          <w:tcPr>
            <w:tcW w:w="1278" w:type="dxa"/>
            <w:noWrap/>
            <w:hideMark/>
          </w:tcPr>
          <w:p w14:paraId="5DAA9CEC" w14:textId="4309E9AC"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175" w:author="Gidon Kupietzky" w:date="2025-02-13T17:45:00Z" w16du:dateUtc="2025-02-13T15:45:00Z"/>
              </w:rPr>
              <w:pPrChange w:id="9176"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177" w:author="Gidon Kupietzky" w:date="2025-02-13T17:45:00Z" w16du:dateUtc="2025-02-13T15:45:00Z">
              <w:r w:rsidRPr="006C0176" w:rsidDel="004A2D26">
                <w:delText xml:space="preserve">           1,313 </w:delText>
              </w:r>
              <w:bookmarkStart w:id="9178" w:name="_Toc190882007"/>
              <w:bookmarkStart w:id="9179" w:name="_Toc190884720"/>
              <w:bookmarkEnd w:id="9178"/>
              <w:bookmarkEnd w:id="9179"/>
            </w:del>
          </w:p>
        </w:tc>
        <w:tc>
          <w:tcPr>
            <w:tcW w:w="1649" w:type="dxa"/>
            <w:noWrap/>
            <w:hideMark/>
          </w:tcPr>
          <w:p w14:paraId="7552F9F9" w14:textId="7D836045"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180" w:author="Gidon Kupietzky" w:date="2025-02-13T17:45:00Z" w16du:dateUtc="2025-02-13T15:45:00Z"/>
              </w:rPr>
              <w:pPrChange w:id="9181"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182" w:author="Gidon Kupietzky" w:date="2025-02-13T17:45:00Z" w16du:dateUtc="2025-02-13T15:45:00Z">
              <w:r w:rsidRPr="006C0176" w:rsidDel="004A2D26">
                <w:delText xml:space="preserve">         2,655 </w:delText>
              </w:r>
              <w:bookmarkStart w:id="9183" w:name="_Toc190882008"/>
              <w:bookmarkStart w:id="9184" w:name="_Toc190884721"/>
              <w:bookmarkEnd w:id="9183"/>
              <w:bookmarkEnd w:id="9184"/>
            </w:del>
          </w:p>
        </w:tc>
        <w:bookmarkStart w:id="9185" w:name="_Toc190882009"/>
        <w:bookmarkStart w:id="9186" w:name="_Toc190884722"/>
        <w:bookmarkEnd w:id="9185"/>
        <w:bookmarkEnd w:id="9186"/>
      </w:tr>
      <w:tr w:rsidR="006C0176" w:rsidRPr="006C0176" w:rsidDel="004A2D26" w14:paraId="56323032" w14:textId="457EA6FB" w:rsidTr="007B317A">
        <w:trPr>
          <w:trHeight w:val="285"/>
          <w:del w:id="9187"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1BD76FAD" w14:textId="31BF81BD" w:rsidR="006C0176" w:rsidRPr="006C0176" w:rsidDel="004A2D26" w:rsidRDefault="006C0176">
            <w:pPr>
              <w:tabs>
                <w:tab w:val="left" w:pos="2446"/>
              </w:tabs>
              <w:spacing w:line="276" w:lineRule="auto"/>
              <w:rPr>
                <w:del w:id="9188" w:author="Gidon Kupietzky" w:date="2025-02-13T17:45:00Z" w16du:dateUtc="2025-02-13T15:45:00Z"/>
              </w:rPr>
              <w:pPrChange w:id="9189" w:author="Gidon Kupietzky" w:date="2025-02-13T17:45:00Z" w16du:dateUtc="2025-02-13T15:45:00Z">
                <w:pPr/>
              </w:pPrChange>
            </w:pPr>
            <w:del w:id="9190" w:author="Gidon Kupietzky" w:date="2025-02-13T17:45:00Z" w16du:dateUtc="2025-02-13T15:45:00Z">
              <w:r w:rsidRPr="006C0176" w:rsidDel="004A2D26">
                <w:delText>30000522</w:delText>
              </w:r>
              <w:bookmarkStart w:id="9191" w:name="_Toc190882010"/>
              <w:bookmarkStart w:id="9192" w:name="_Toc190884723"/>
              <w:bookmarkEnd w:id="9191"/>
              <w:bookmarkEnd w:id="9192"/>
            </w:del>
          </w:p>
        </w:tc>
        <w:tc>
          <w:tcPr>
            <w:tcW w:w="3556" w:type="dxa"/>
            <w:noWrap/>
            <w:hideMark/>
          </w:tcPr>
          <w:p w14:paraId="32E411F8" w14:textId="42D22C3A"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193" w:author="Gidon Kupietzky" w:date="2025-02-13T17:45:00Z" w16du:dateUtc="2025-02-13T15:45:00Z"/>
              </w:rPr>
              <w:pPrChange w:id="919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195" w:author="Gidon Kupietzky" w:date="2025-02-13T17:45:00Z" w16du:dateUtc="2025-02-13T15:45:00Z">
              <w:r w:rsidRPr="006C0176" w:rsidDel="004A2D26">
                <w:delText>| pop_created_from_cbs_aprt |</w:delText>
              </w:r>
              <w:bookmarkStart w:id="9196" w:name="_Toc190882011"/>
              <w:bookmarkStart w:id="9197" w:name="_Toc190884724"/>
              <w:bookmarkEnd w:id="9196"/>
              <w:bookmarkEnd w:id="9197"/>
            </w:del>
          </w:p>
        </w:tc>
        <w:tc>
          <w:tcPr>
            <w:tcW w:w="1312" w:type="dxa"/>
            <w:noWrap/>
            <w:hideMark/>
          </w:tcPr>
          <w:p w14:paraId="729233ED" w14:textId="1C77CDDE"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198" w:author="Gidon Kupietzky" w:date="2025-02-13T17:45:00Z" w16du:dateUtc="2025-02-13T15:45:00Z"/>
              </w:rPr>
              <w:pPrChange w:id="919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200" w:author="Gidon Kupietzky" w:date="2025-02-13T17:45:00Z" w16du:dateUtc="2025-02-13T15:45:00Z">
              <w:r w:rsidRPr="006C0176" w:rsidDel="004A2D26">
                <w:delText xml:space="preserve">            7,102 </w:delText>
              </w:r>
              <w:bookmarkStart w:id="9201" w:name="_Toc190882012"/>
              <w:bookmarkStart w:id="9202" w:name="_Toc190884725"/>
              <w:bookmarkEnd w:id="9201"/>
              <w:bookmarkEnd w:id="9202"/>
            </w:del>
          </w:p>
        </w:tc>
        <w:tc>
          <w:tcPr>
            <w:tcW w:w="1278" w:type="dxa"/>
            <w:noWrap/>
            <w:hideMark/>
          </w:tcPr>
          <w:p w14:paraId="6DDF0D52" w14:textId="0F08D2C3"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203" w:author="Gidon Kupietzky" w:date="2025-02-13T17:45:00Z" w16du:dateUtc="2025-02-13T15:45:00Z"/>
              </w:rPr>
              <w:pPrChange w:id="9204"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205" w:author="Gidon Kupietzky" w:date="2025-02-13T17:45:00Z" w16du:dateUtc="2025-02-13T15:45:00Z">
              <w:r w:rsidRPr="006C0176" w:rsidDel="004A2D26">
                <w:delText xml:space="preserve">           3,956 </w:delText>
              </w:r>
              <w:bookmarkStart w:id="9206" w:name="_Toc190882013"/>
              <w:bookmarkStart w:id="9207" w:name="_Toc190884726"/>
              <w:bookmarkEnd w:id="9206"/>
              <w:bookmarkEnd w:id="9207"/>
            </w:del>
          </w:p>
        </w:tc>
        <w:tc>
          <w:tcPr>
            <w:tcW w:w="1649" w:type="dxa"/>
            <w:noWrap/>
            <w:hideMark/>
          </w:tcPr>
          <w:p w14:paraId="210EF74E" w14:textId="33D67621"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208" w:author="Gidon Kupietzky" w:date="2025-02-13T17:45:00Z" w16du:dateUtc="2025-02-13T15:45:00Z"/>
              </w:rPr>
              <w:pPrChange w:id="9209"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210" w:author="Gidon Kupietzky" w:date="2025-02-13T17:45:00Z" w16du:dateUtc="2025-02-13T15:45:00Z">
              <w:r w:rsidRPr="006C0176" w:rsidDel="004A2D26">
                <w:delText xml:space="preserve">         3,146 </w:delText>
              </w:r>
              <w:bookmarkStart w:id="9211" w:name="_Toc190882014"/>
              <w:bookmarkStart w:id="9212" w:name="_Toc190884727"/>
              <w:bookmarkEnd w:id="9211"/>
              <w:bookmarkEnd w:id="9212"/>
            </w:del>
          </w:p>
        </w:tc>
        <w:bookmarkStart w:id="9213" w:name="_Toc190882015"/>
        <w:bookmarkStart w:id="9214" w:name="_Toc190884728"/>
        <w:bookmarkEnd w:id="9213"/>
        <w:bookmarkEnd w:id="9214"/>
      </w:tr>
      <w:tr w:rsidR="006C0176" w:rsidRPr="006C0176" w:rsidDel="004A2D26" w14:paraId="1E56FAAF" w14:textId="4B4B48EF" w:rsidTr="007B317A">
        <w:trPr>
          <w:cnfStyle w:val="000000100000" w:firstRow="0" w:lastRow="0" w:firstColumn="0" w:lastColumn="0" w:oddVBand="0" w:evenVBand="0" w:oddHBand="1" w:evenHBand="0" w:firstRowFirstColumn="0" w:firstRowLastColumn="0" w:lastRowFirstColumn="0" w:lastRowLastColumn="0"/>
          <w:trHeight w:val="285"/>
          <w:del w:id="9215"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5E6FC53B" w14:textId="6461B07B" w:rsidR="006C0176" w:rsidRPr="006C0176" w:rsidDel="004A2D26" w:rsidRDefault="006C0176">
            <w:pPr>
              <w:tabs>
                <w:tab w:val="left" w:pos="2446"/>
              </w:tabs>
              <w:spacing w:line="276" w:lineRule="auto"/>
              <w:rPr>
                <w:del w:id="9216" w:author="Gidon Kupietzky" w:date="2025-02-13T17:45:00Z" w16du:dateUtc="2025-02-13T15:45:00Z"/>
              </w:rPr>
              <w:pPrChange w:id="9217" w:author="Gidon Kupietzky" w:date="2025-02-13T17:45:00Z" w16du:dateUtc="2025-02-13T15:45:00Z">
                <w:pPr/>
              </w:pPrChange>
            </w:pPr>
            <w:del w:id="9218" w:author="Gidon Kupietzky" w:date="2025-02-13T17:45:00Z" w16du:dateUtc="2025-02-13T15:45:00Z">
              <w:r w:rsidRPr="006C0176" w:rsidDel="004A2D26">
                <w:delText>30002213</w:delText>
              </w:r>
              <w:bookmarkStart w:id="9219" w:name="_Toc190882016"/>
              <w:bookmarkStart w:id="9220" w:name="_Toc190884729"/>
              <w:bookmarkEnd w:id="9219"/>
              <w:bookmarkEnd w:id="9220"/>
            </w:del>
          </w:p>
        </w:tc>
        <w:tc>
          <w:tcPr>
            <w:tcW w:w="3556" w:type="dxa"/>
            <w:noWrap/>
            <w:hideMark/>
          </w:tcPr>
          <w:p w14:paraId="00EE44D3" w14:textId="5BB148C1"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221" w:author="Gidon Kupietzky" w:date="2025-02-13T17:45:00Z" w16du:dateUtc="2025-02-13T15:45:00Z"/>
              </w:rPr>
              <w:pPrChange w:id="922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223" w:author="Gidon Kupietzky" w:date="2025-02-13T17:45:00Z" w16du:dateUtc="2025-02-13T15:45:00Z">
              <w:r w:rsidRPr="006C0176" w:rsidDel="004A2D26">
                <w:delText>| general_arab_change || aprt_created_from_pop |</w:delText>
              </w:r>
              <w:bookmarkStart w:id="9224" w:name="_Toc190882017"/>
              <w:bookmarkStart w:id="9225" w:name="_Toc190884730"/>
              <w:bookmarkEnd w:id="9224"/>
              <w:bookmarkEnd w:id="9225"/>
            </w:del>
          </w:p>
        </w:tc>
        <w:tc>
          <w:tcPr>
            <w:tcW w:w="1312" w:type="dxa"/>
            <w:noWrap/>
            <w:hideMark/>
          </w:tcPr>
          <w:p w14:paraId="4FD304B4" w14:textId="453D5814"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226" w:author="Gidon Kupietzky" w:date="2025-02-13T17:45:00Z" w16du:dateUtc="2025-02-13T15:45:00Z"/>
              </w:rPr>
              <w:pPrChange w:id="922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228" w:author="Gidon Kupietzky" w:date="2025-02-13T17:45:00Z" w16du:dateUtc="2025-02-13T15:45:00Z">
              <w:r w:rsidRPr="006C0176" w:rsidDel="004A2D26">
                <w:delText xml:space="preserve">          15,441 </w:delText>
              </w:r>
              <w:bookmarkStart w:id="9229" w:name="_Toc190882018"/>
              <w:bookmarkStart w:id="9230" w:name="_Toc190884731"/>
              <w:bookmarkEnd w:id="9229"/>
              <w:bookmarkEnd w:id="9230"/>
            </w:del>
          </w:p>
        </w:tc>
        <w:tc>
          <w:tcPr>
            <w:tcW w:w="1278" w:type="dxa"/>
            <w:noWrap/>
            <w:hideMark/>
          </w:tcPr>
          <w:p w14:paraId="6D68541E" w14:textId="1AE85670"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231" w:author="Gidon Kupietzky" w:date="2025-02-13T17:45:00Z" w16du:dateUtc="2025-02-13T15:45:00Z"/>
              </w:rPr>
              <w:pPrChange w:id="9232"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233" w:author="Gidon Kupietzky" w:date="2025-02-13T17:45:00Z" w16du:dateUtc="2025-02-13T15:45:00Z">
              <w:r w:rsidRPr="006C0176" w:rsidDel="004A2D26">
                <w:delText xml:space="preserve">         12,070 </w:delText>
              </w:r>
              <w:bookmarkStart w:id="9234" w:name="_Toc190882019"/>
              <w:bookmarkStart w:id="9235" w:name="_Toc190884732"/>
              <w:bookmarkEnd w:id="9234"/>
              <w:bookmarkEnd w:id="9235"/>
            </w:del>
          </w:p>
        </w:tc>
        <w:tc>
          <w:tcPr>
            <w:tcW w:w="1649" w:type="dxa"/>
            <w:noWrap/>
            <w:hideMark/>
          </w:tcPr>
          <w:p w14:paraId="566FE953" w14:textId="290BF88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236" w:author="Gidon Kupietzky" w:date="2025-02-13T17:45:00Z" w16du:dateUtc="2025-02-13T15:45:00Z"/>
              </w:rPr>
              <w:pPrChange w:id="9237"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238" w:author="Gidon Kupietzky" w:date="2025-02-13T17:45:00Z" w16du:dateUtc="2025-02-13T15:45:00Z">
              <w:r w:rsidRPr="006C0176" w:rsidDel="004A2D26">
                <w:delText xml:space="preserve">         3,371 </w:delText>
              </w:r>
              <w:bookmarkStart w:id="9239" w:name="_Toc190882020"/>
              <w:bookmarkStart w:id="9240" w:name="_Toc190884733"/>
              <w:bookmarkEnd w:id="9239"/>
              <w:bookmarkEnd w:id="9240"/>
            </w:del>
          </w:p>
        </w:tc>
        <w:bookmarkStart w:id="9241" w:name="_Toc190882021"/>
        <w:bookmarkStart w:id="9242" w:name="_Toc190884734"/>
        <w:bookmarkEnd w:id="9241"/>
        <w:bookmarkEnd w:id="9242"/>
      </w:tr>
      <w:tr w:rsidR="006C0176" w:rsidRPr="006C0176" w:rsidDel="004A2D26" w14:paraId="5719D725" w14:textId="35F8E7C8" w:rsidTr="007B317A">
        <w:trPr>
          <w:trHeight w:val="285"/>
          <w:del w:id="9243"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09DBC3C6" w14:textId="218CBBD3" w:rsidR="006C0176" w:rsidRPr="006C0176" w:rsidDel="004A2D26" w:rsidRDefault="006C0176">
            <w:pPr>
              <w:tabs>
                <w:tab w:val="left" w:pos="2446"/>
              </w:tabs>
              <w:spacing w:line="276" w:lineRule="auto"/>
              <w:rPr>
                <w:del w:id="9244" w:author="Gidon Kupietzky" w:date="2025-02-13T17:45:00Z" w16du:dateUtc="2025-02-13T15:45:00Z"/>
              </w:rPr>
              <w:pPrChange w:id="9245" w:author="Gidon Kupietzky" w:date="2025-02-13T17:45:00Z" w16du:dateUtc="2025-02-13T15:45:00Z">
                <w:pPr/>
              </w:pPrChange>
            </w:pPr>
            <w:del w:id="9246" w:author="Gidon Kupietzky" w:date="2025-02-13T17:45:00Z" w16du:dateUtc="2025-02-13T15:45:00Z">
              <w:r w:rsidRPr="006C0176" w:rsidDel="004A2D26">
                <w:delText>30002212</w:delText>
              </w:r>
              <w:bookmarkStart w:id="9247" w:name="_Toc190882022"/>
              <w:bookmarkStart w:id="9248" w:name="_Toc190884735"/>
              <w:bookmarkEnd w:id="9247"/>
              <w:bookmarkEnd w:id="9248"/>
            </w:del>
          </w:p>
        </w:tc>
        <w:tc>
          <w:tcPr>
            <w:tcW w:w="3556" w:type="dxa"/>
            <w:noWrap/>
            <w:hideMark/>
          </w:tcPr>
          <w:p w14:paraId="4EF23F3F" w14:textId="55073111"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249" w:author="Gidon Kupietzky" w:date="2025-02-13T17:45:00Z" w16du:dateUtc="2025-02-13T15:45:00Z"/>
              </w:rPr>
              <w:pPrChange w:id="925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251" w:author="Gidon Kupietzky" w:date="2025-02-13T17:45:00Z" w16du:dateUtc="2025-02-13T15:45:00Z">
              <w:r w:rsidRPr="006C0176" w:rsidDel="004A2D26">
                <w:delText>| general_arab_change || aprt_created_from_pop |</w:delText>
              </w:r>
              <w:bookmarkStart w:id="9252" w:name="_Toc190882023"/>
              <w:bookmarkStart w:id="9253" w:name="_Toc190884736"/>
              <w:bookmarkEnd w:id="9252"/>
              <w:bookmarkEnd w:id="9253"/>
            </w:del>
          </w:p>
        </w:tc>
        <w:tc>
          <w:tcPr>
            <w:tcW w:w="1312" w:type="dxa"/>
            <w:noWrap/>
            <w:hideMark/>
          </w:tcPr>
          <w:p w14:paraId="3E713631" w14:textId="5C3C93DC"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254" w:author="Gidon Kupietzky" w:date="2025-02-13T17:45:00Z" w16du:dateUtc="2025-02-13T15:45:00Z"/>
              </w:rPr>
              <w:pPrChange w:id="925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256" w:author="Gidon Kupietzky" w:date="2025-02-13T17:45:00Z" w16du:dateUtc="2025-02-13T15:45:00Z">
              <w:r w:rsidRPr="006C0176" w:rsidDel="004A2D26">
                <w:delText xml:space="preserve">          29,006 </w:delText>
              </w:r>
              <w:bookmarkStart w:id="9257" w:name="_Toc190882024"/>
              <w:bookmarkStart w:id="9258" w:name="_Toc190884737"/>
              <w:bookmarkEnd w:id="9257"/>
              <w:bookmarkEnd w:id="9258"/>
            </w:del>
          </w:p>
        </w:tc>
        <w:tc>
          <w:tcPr>
            <w:tcW w:w="1278" w:type="dxa"/>
            <w:noWrap/>
            <w:hideMark/>
          </w:tcPr>
          <w:p w14:paraId="1838DBA2" w14:textId="1DD0AA21"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259" w:author="Gidon Kupietzky" w:date="2025-02-13T17:45:00Z" w16du:dateUtc="2025-02-13T15:45:00Z"/>
              </w:rPr>
              <w:pPrChange w:id="9260"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261" w:author="Gidon Kupietzky" w:date="2025-02-13T17:45:00Z" w16du:dateUtc="2025-02-13T15:45:00Z">
              <w:r w:rsidRPr="006C0176" w:rsidDel="004A2D26">
                <w:delText xml:space="preserve">         22,674 </w:delText>
              </w:r>
              <w:bookmarkStart w:id="9262" w:name="_Toc190882025"/>
              <w:bookmarkStart w:id="9263" w:name="_Toc190884738"/>
              <w:bookmarkEnd w:id="9262"/>
              <w:bookmarkEnd w:id="9263"/>
            </w:del>
          </w:p>
        </w:tc>
        <w:tc>
          <w:tcPr>
            <w:tcW w:w="1649" w:type="dxa"/>
            <w:noWrap/>
            <w:hideMark/>
          </w:tcPr>
          <w:p w14:paraId="584E838F" w14:textId="5C3D47D0"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264" w:author="Gidon Kupietzky" w:date="2025-02-13T17:45:00Z" w16du:dateUtc="2025-02-13T15:45:00Z"/>
              </w:rPr>
              <w:pPrChange w:id="9265"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266" w:author="Gidon Kupietzky" w:date="2025-02-13T17:45:00Z" w16du:dateUtc="2025-02-13T15:45:00Z">
              <w:r w:rsidRPr="006C0176" w:rsidDel="004A2D26">
                <w:delText xml:space="preserve">         6,332 </w:delText>
              </w:r>
              <w:bookmarkStart w:id="9267" w:name="_Toc190882026"/>
              <w:bookmarkStart w:id="9268" w:name="_Toc190884739"/>
              <w:bookmarkEnd w:id="9267"/>
              <w:bookmarkEnd w:id="9268"/>
            </w:del>
          </w:p>
        </w:tc>
        <w:bookmarkStart w:id="9269" w:name="_Toc190882027"/>
        <w:bookmarkStart w:id="9270" w:name="_Toc190884740"/>
        <w:bookmarkEnd w:id="9269"/>
        <w:bookmarkEnd w:id="9270"/>
      </w:tr>
      <w:tr w:rsidR="006C0176" w:rsidRPr="006C0176" w:rsidDel="004A2D26" w14:paraId="5F0B5A37" w14:textId="568F01F7" w:rsidTr="007B317A">
        <w:trPr>
          <w:cnfStyle w:val="000000100000" w:firstRow="0" w:lastRow="0" w:firstColumn="0" w:lastColumn="0" w:oddVBand="0" w:evenVBand="0" w:oddHBand="1" w:evenHBand="0" w:firstRowFirstColumn="0" w:firstRowLastColumn="0" w:lastRowFirstColumn="0" w:lastRowLastColumn="0"/>
          <w:trHeight w:val="285"/>
          <w:del w:id="9271"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155F8A40" w14:textId="4DB646A2" w:rsidR="006C0176" w:rsidRPr="006C0176" w:rsidDel="004A2D26" w:rsidRDefault="006C0176">
            <w:pPr>
              <w:tabs>
                <w:tab w:val="left" w:pos="2446"/>
              </w:tabs>
              <w:spacing w:line="276" w:lineRule="auto"/>
              <w:rPr>
                <w:del w:id="9272" w:author="Gidon Kupietzky" w:date="2025-02-13T17:45:00Z" w16du:dateUtc="2025-02-13T15:45:00Z"/>
              </w:rPr>
              <w:pPrChange w:id="9273" w:author="Gidon Kupietzky" w:date="2025-02-13T17:45:00Z" w16du:dateUtc="2025-02-13T15:45:00Z">
                <w:pPr/>
              </w:pPrChange>
            </w:pPr>
            <w:del w:id="9274" w:author="Gidon Kupietzky" w:date="2025-02-13T17:45:00Z" w16du:dateUtc="2025-02-13T15:45:00Z">
              <w:r w:rsidRPr="006C0176" w:rsidDel="004A2D26">
                <w:delText>30002211</w:delText>
              </w:r>
              <w:bookmarkStart w:id="9275" w:name="_Toc190882028"/>
              <w:bookmarkStart w:id="9276" w:name="_Toc190884741"/>
              <w:bookmarkEnd w:id="9275"/>
              <w:bookmarkEnd w:id="9276"/>
            </w:del>
          </w:p>
        </w:tc>
        <w:tc>
          <w:tcPr>
            <w:tcW w:w="3556" w:type="dxa"/>
            <w:noWrap/>
            <w:hideMark/>
          </w:tcPr>
          <w:p w14:paraId="0D476AA2" w14:textId="48B65EEA"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277" w:author="Gidon Kupietzky" w:date="2025-02-13T17:45:00Z" w16du:dateUtc="2025-02-13T15:45:00Z"/>
              </w:rPr>
              <w:pPrChange w:id="927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279" w:author="Gidon Kupietzky" w:date="2025-02-13T17:45:00Z" w16du:dateUtc="2025-02-13T15:45:00Z">
              <w:r w:rsidRPr="006C0176" w:rsidDel="004A2D26">
                <w:delText>| general_arab_change || aprt_created_from_pop |</w:delText>
              </w:r>
              <w:bookmarkStart w:id="9280" w:name="_Toc190882029"/>
              <w:bookmarkStart w:id="9281" w:name="_Toc190884742"/>
              <w:bookmarkEnd w:id="9280"/>
              <w:bookmarkEnd w:id="9281"/>
            </w:del>
          </w:p>
        </w:tc>
        <w:tc>
          <w:tcPr>
            <w:tcW w:w="1312" w:type="dxa"/>
            <w:noWrap/>
            <w:hideMark/>
          </w:tcPr>
          <w:p w14:paraId="07D270DE" w14:textId="7540427E"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282" w:author="Gidon Kupietzky" w:date="2025-02-13T17:45:00Z" w16du:dateUtc="2025-02-13T15:45:00Z"/>
              </w:rPr>
              <w:pPrChange w:id="928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284" w:author="Gidon Kupietzky" w:date="2025-02-13T17:45:00Z" w16du:dateUtc="2025-02-13T15:45:00Z">
              <w:r w:rsidRPr="006C0176" w:rsidDel="004A2D26">
                <w:delText xml:space="preserve">          30,554 </w:delText>
              </w:r>
              <w:bookmarkStart w:id="9285" w:name="_Toc190882030"/>
              <w:bookmarkStart w:id="9286" w:name="_Toc190884743"/>
              <w:bookmarkEnd w:id="9285"/>
              <w:bookmarkEnd w:id="9286"/>
            </w:del>
          </w:p>
        </w:tc>
        <w:tc>
          <w:tcPr>
            <w:tcW w:w="1278" w:type="dxa"/>
            <w:noWrap/>
            <w:hideMark/>
          </w:tcPr>
          <w:p w14:paraId="2F40A7FA" w14:textId="6D63CE1F"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287" w:author="Gidon Kupietzky" w:date="2025-02-13T17:45:00Z" w16du:dateUtc="2025-02-13T15:45:00Z"/>
              </w:rPr>
              <w:pPrChange w:id="9288"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289" w:author="Gidon Kupietzky" w:date="2025-02-13T17:45:00Z" w16du:dateUtc="2025-02-13T15:45:00Z">
              <w:r w:rsidRPr="006C0176" w:rsidDel="004A2D26">
                <w:delText xml:space="preserve">         23,884 </w:delText>
              </w:r>
              <w:bookmarkStart w:id="9290" w:name="_Toc190882031"/>
              <w:bookmarkStart w:id="9291" w:name="_Toc190884744"/>
              <w:bookmarkEnd w:id="9290"/>
              <w:bookmarkEnd w:id="9291"/>
            </w:del>
          </w:p>
        </w:tc>
        <w:tc>
          <w:tcPr>
            <w:tcW w:w="1649" w:type="dxa"/>
            <w:noWrap/>
            <w:hideMark/>
          </w:tcPr>
          <w:p w14:paraId="5E78E58E" w14:textId="523F0426" w:rsidR="006C0176" w:rsidRPr="006C0176" w:rsidDel="004A2D26" w:rsidRDefault="006C0176">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292" w:author="Gidon Kupietzky" w:date="2025-02-13T17:45:00Z" w16du:dateUtc="2025-02-13T15:45:00Z"/>
              </w:rPr>
              <w:pPrChange w:id="9293" w:author="Gidon Kupietzky" w:date="2025-02-13T17:45:00Z" w16du:dateUtc="2025-02-13T15:45:00Z">
                <w:pPr>
                  <w:cnfStyle w:val="000000100000" w:firstRow="0" w:lastRow="0" w:firstColumn="0" w:lastColumn="0" w:oddVBand="0" w:evenVBand="0" w:oddHBand="1" w:evenHBand="0" w:firstRowFirstColumn="0" w:firstRowLastColumn="0" w:lastRowFirstColumn="0" w:lastRowLastColumn="0"/>
                </w:pPr>
              </w:pPrChange>
            </w:pPr>
            <w:del w:id="9294" w:author="Gidon Kupietzky" w:date="2025-02-13T17:45:00Z" w16du:dateUtc="2025-02-13T15:45:00Z">
              <w:r w:rsidRPr="006C0176" w:rsidDel="004A2D26">
                <w:delText xml:space="preserve">         6,670 </w:delText>
              </w:r>
              <w:bookmarkStart w:id="9295" w:name="_Toc190882032"/>
              <w:bookmarkStart w:id="9296" w:name="_Toc190884745"/>
              <w:bookmarkEnd w:id="9295"/>
              <w:bookmarkEnd w:id="9296"/>
            </w:del>
          </w:p>
        </w:tc>
        <w:bookmarkStart w:id="9297" w:name="_Toc190882033"/>
        <w:bookmarkStart w:id="9298" w:name="_Toc190884746"/>
        <w:bookmarkEnd w:id="9297"/>
        <w:bookmarkEnd w:id="9298"/>
      </w:tr>
      <w:tr w:rsidR="006C0176" w:rsidRPr="006C0176" w:rsidDel="004A2D26" w14:paraId="55F894D3" w14:textId="494021D1" w:rsidTr="007B317A">
        <w:trPr>
          <w:trHeight w:val="285"/>
          <w:del w:id="9299" w:author="Gidon Kupietzky" w:date="2025-02-13T17:45:00Z"/>
        </w:trPr>
        <w:tc>
          <w:tcPr>
            <w:cnfStyle w:val="001000000000" w:firstRow="0" w:lastRow="0" w:firstColumn="1" w:lastColumn="0" w:oddVBand="0" w:evenVBand="0" w:oddHBand="0" w:evenHBand="0" w:firstRowFirstColumn="0" w:firstRowLastColumn="0" w:lastRowFirstColumn="0" w:lastRowLastColumn="0"/>
            <w:tcW w:w="1656" w:type="dxa"/>
            <w:noWrap/>
            <w:hideMark/>
          </w:tcPr>
          <w:p w14:paraId="5190E3D2" w14:textId="2E79E909" w:rsidR="006C0176" w:rsidRPr="006C0176" w:rsidDel="004A2D26" w:rsidRDefault="006C0176">
            <w:pPr>
              <w:tabs>
                <w:tab w:val="left" w:pos="2446"/>
              </w:tabs>
              <w:spacing w:line="276" w:lineRule="auto"/>
              <w:rPr>
                <w:del w:id="9300" w:author="Gidon Kupietzky" w:date="2025-02-13T17:45:00Z" w16du:dateUtc="2025-02-13T15:45:00Z"/>
              </w:rPr>
              <w:pPrChange w:id="9301" w:author="Gidon Kupietzky" w:date="2025-02-13T17:45:00Z" w16du:dateUtc="2025-02-13T15:45:00Z">
                <w:pPr/>
              </w:pPrChange>
            </w:pPr>
            <w:del w:id="9302" w:author="Gidon Kupietzky" w:date="2025-02-13T17:45:00Z" w16du:dateUtc="2025-02-13T15:45:00Z">
              <w:r w:rsidRPr="006C0176" w:rsidDel="004A2D26">
                <w:delText>30002111</w:delText>
              </w:r>
              <w:bookmarkStart w:id="9303" w:name="_Toc190882034"/>
              <w:bookmarkStart w:id="9304" w:name="_Toc190884747"/>
              <w:bookmarkEnd w:id="9303"/>
              <w:bookmarkEnd w:id="9304"/>
            </w:del>
          </w:p>
        </w:tc>
        <w:tc>
          <w:tcPr>
            <w:tcW w:w="3556" w:type="dxa"/>
            <w:noWrap/>
            <w:hideMark/>
          </w:tcPr>
          <w:p w14:paraId="3E80C216" w14:textId="60887BD8"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305" w:author="Gidon Kupietzky" w:date="2025-02-13T17:45:00Z" w16du:dateUtc="2025-02-13T15:45:00Z"/>
              </w:rPr>
              <w:pPrChange w:id="930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307" w:author="Gidon Kupietzky" w:date="2025-02-13T17:45:00Z" w16du:dateUtc="2025-02-13T15:45:00Z">
              <w:r w:rsidRPr="006C0176" w:rsidDel="004A2D26">
                <w:delText>| general_arab_change || aprt_created_from_pop |</w:delText>
              </w:r>
              <w:bookmarkStart w:id="9308" w:name="_Toc190882035"/>
              <w:bookmarkStart w:id="9309" w:name="_Toc190884748"/>
              <w:bookmarkEnd w:id="9308"/>
              <w:bookmarkEnd w:id="9309"/>
            </w:del>
          </w:p>
        </w:tc>
        <w:tc>
          <w:tcPr>
            <w:tcW w:w="1312" w:type="dxa"/>
            <w:noWrap/>
            <w:hideMark/>
          </w:tcPr>
          <w:p w14:paraId="6CA294D0" w14:textId="03BC5427"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310" w:author="Gidon Kupietzky" w:date="2025-02-13T17:45:00Z" w16du:dateUtc="2025-02-13T15:45:00Z"/>
              </w:rPr>
              <w:pPrChange w:id="931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312" w:author="Gidon Kupietzky" w:date="2025-02-13T17:45:00Z" w16du:dateUtc="2025-02-13T15:45:00Z">
              <w:r w:rsidRPr="006C0176" w:rsidDel="004A2D26">
                <w:delText xml:space="preserve">          55,000 </w:delText>
              </w:r>
              <w:bookmarkStart w:id="9313" w:name="_Toc190882036"/>
              <w:bookmarkStart w:id="9314" w:name="_Toc190884749"/>
              <w:bookmarkEnd w:id="9313"/>
              <w:bookmarkEnd w:id="9314"/>
            </w:del>
          </w:p>
        </w:tc>
        <w:tc>
          <w:tcPr>
            <w:tcW w:w="1278" w:type="dxa"/>
            <w:noWrap/>
            <w:hideMark/>
          </w:tcPr>
          <w:p w14:paraId="3433F310" w14:textId="544996ED"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315" w:author="Gidon Kupietzky" w:date="2025-02-13T17:45:00Z" w16du:dateUtc="2025-02-13T15:45:00Z"/>
              </w:rPr>
              <w:pPrChange w:id="9316"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317" w:author="Gidon Kupietzky" w:date="2025-02-13T17:45:00Z" w16du:dateUtc="2025-02-13T15:45:00Z">
              <w:r w:rsidRPr="006C0176" w:rsidDel="004A2D26">
                <w:delText xml:space="preserve">         39,029 </w:delText>
              </w:r>
              <w:bookmarkStart w:id="9318" w:name="_Toc190882037"/>
              <w:bookmarkStart w:id="9319" w:name="_Toc190884750"/>
              <w:bookmarkEnd w:id="9318"/>
              <w:bookmarkEnd w:id="9319"/>
            </w:del>
          </w:p>
        </w:tc>
        <w:tc>
          <w:tcPr>
            <w:tcW w:w="1649" w:type="dxa"/>
            <w:noWrap/>
            <w:hideMark/>
          </w:tcPr>
          <w:p w14:paraId="48007E42" w14:textId="16294B72" w:rsidR="006C0176" w:rsidRPr="006C0176" w:rsidDel="004A2D26" w:rsidRDefault="006C0176">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320" w:author="Gidon Kupietzky" w:date="2025-02-13T17:45:00Z" w16du:dateUtc="2025-02-13T15:45:00Z"/>
                <w:rtl/>
              </w:rPr>
              <w:pPrChange w:id="9321" w:author="Gidon Kupietzky" w:date="2025-02-13T17:45:00Z" w16du:dateUtc="2025-02-13T15:45:00Z">
                <w:pPr>
                  <w:cnfStyle w:val="000000000000" w:firstRow="0" w:lastRow="0" w:firstColumn="0" w:lastColumn="0" w:oddVBand="0" w:evenVBand="0" w:oddHBand="0" w:evenHBand="0" w:firstRowFirstColumn="0" w:firstRowLastColumn="0" w:lastRowFirstColumn="0" w:lastRowLastColumn="0"/>
                </w:pPr>
              </w:pPrChange>
            </w:pPr>
            <w:del w:id="9322" w:author="Gidon Kupietzky" w:date="2025-02-13T17:45:00Z" w16du:dateUtc="2025-02-13T15:45:00Z">
              <w:r w:rsidRPr="006C0176" w:rsidDel="004A2D26">
                <w:delText xml:space="preserve">       15,971 </w:delText>
              </w:r>
              <w:bookmarkStart w:id="9323" w:name="_Toc190882038"/>
              <w:bookmarkStart w:id="9324" w:name="_Toc190884751"/>
              <w:bookmarkEnd w:id="9323"/>
              <w:bookmarkEnd w:id="9324"/>
            </w:del>
          </w:p>
        </w:tc>
        <w:bookmarkStart w:id="9325" w:name="_Toc190882039"/>
        <w:bookmarkStart w:id="9326" w:name="_Toc190884752"/>
        <w:bookmarkEnd w:id="9325"/>
        <w:bookmarkEnd w:id="9326"/>
      </w:tr>
    </w:tbl>
    <w:p w14:paraId="45093A8A" w14:textId="3C5E1AC1" w:rsidR="00BB41CA" w:rsidRPr="006C0176" w:rsidDel="004A2D26" w:rsidRDefault="00BB41CA">
      <w:pPr>
        <w:tabs>
          <w:tab w:val="left" w:pos="2446"/>
        </w:tabs>
        <w:spacing w:line="276" w:lineRule="auto"/>
        <w:rPr>
          <w:del w:id="9327" w:author="Gidon Kupietzky" w:date="2025-02-13T17:45:00Z" w16du:dateUtc="2025-02-13T15:45:00Z"/>
          <w:rtl/>
        </w:rPr>
        <w:pPrChange w:id="9328" w:author="Gidon Kupietzky" w:date="2025-02-13T17:45:00Z" w16du:dateUtc="2025-02-13T15:45:00Z">
          <w:pPr/>
        </w:pPrChange>
      </w:pPr>
      <w:bookmarkStart w:id="9329" w:name="_Toc190882040"/>
      <w:bookmarkStart w:id="9330" w:name="_Toc190884753"/>
      <w:bookmarkEnd w:id="9329"/>
      <w:bookmarkEnd w:id="9330"/>
    </w:p>
    <w:p w14:paraId="5F995787" w14:textId="7D8011EE" w:rsidR="00193DCD" w:rsidRPr="00DC124F" w:rsidDel="004A2D26" w:rsidRDefault="008E528A">
      <w:pPr>
        <w:tabs>
          <w:tab w:val="left" w:pos="2446"/>
        </w:tabs>
        <w:spacing w:line="276" w:lineRule="auto"/>
        <w:rPr>
          <w:del w:id="9331" w:author="Gidon Kupietzky" w:date="2025-02-13T17:45:00Z" w16du:dateUtc="2025-02-13T15:45:00Z"/>
          <w:rtl/>
        </w:rPr>
        <w:pPrChange w:id="9332" w:author="Gidon Kupietzky" w:date="2025-02-13T17:45:00Z" w16du:dateUtc="2025-02-13T15:45:00Z">
          <w:pPr>
            <w:pStyle w:val="2"/>
          </w:pPr>
        </w:pPrChange>
      </w:pPr>
      <w:del w:id="9333" w:author="Gidon Kupietzky" w:date="2025-02-13T17:45:00Z" w16du:dateUtc="2025-02-13T15:45:00Z">
        <w:r w:rsidDel="004A2D26">
          <w:rPr>
            <w:rFonts w:hint="cs"/>
            <w:rtl/>
          </w:rPr>
          <w:delText xml:space="preserve">נספח </w:delText>
        </w:r>
        <w:r w:rsidR="007155F5" w:rsidDel="004A2D26">
          <w:rPr>
            <w:rFonts w:hint="cs"/>
            <w:rtl/>
          </w:rPr>
          <w:delText>על הקוד של יצירת תחזיות</w:delText>
        </w:r>
        <w:bookmarkStart w:id="9334" w:name="_Toc190882041"/>
        <w:bookmarkStart w:id="9335" w:name="_Toc190884754"/>
        <w:bookmarkEnd w:id="9334"/>
        <w:bookmarkEnd w:id="9335"/>
      </w:del>
    </w:p>
    <w:p w14:paraId="72BFFB11" w14:textId="47CD4033" w:rsidR="004B7EA7" w:rsidRPr="004B7EA7" w:rsidDel="004A2D26" w:rsidRDefault="004B7EA7">
      <w:pPr>
        <w:tabs>
          <w:tab w:val="left" w:pos="2446"/>
        </w:tabs>
        <w:spacing w:line="276" w:lineRule="auto"/>
        <w:rPr>
          <w:del w:id="9336" w:author="Gidon Kupietzky" w:date="2025-02-13T17:45:00Z" w16du:dateUtc="2025-02-13T15:45:00Z"/>
        </w:rPr>
        <w:pPrChange w:id="9337" w:author="Gidon Kupietzky" w:date="2025-02-13T17:45:00Z" w16du:dateUtc="2025-02-13T15:45:00Z">
          <w:pPr/>
        </w:pPrChange>
      </w:pPr>
      <w:del w:id="9338" w:author="Gidon Kupietzky" w:date="2025-02-13T17:45:00Z" w16du:dateUtc="2025-02-13T15:45:00Z">
        <w:r w:rsidRPr="004B7EA7" w:rsidDel="004A2D26">
          <w:rPr>
            <w:rtl/>
          </w:rPr>
          <w:delText>הקוד מחולק למספר חלקים עיקריים</w:delText>
        </w:r>
        <w:r w:rsidRPr="004B7EA7" w:rsidDel="004A2D26">
          <w:delText>:</w:delText>
        </w:r>
        <w:bookmarkStart w:id="9339" w:name="_Toc190882042"/>
        <w:bookmarkStart w:id="9340" w:name="_Toc190884755"/>
        <w:bookmarkEnd w:id="9339"/>
        <w:bookmarkEnd w:id="9340"/>
      </w:del>
    </w:p>
    <w:p w14:paraId="4A0FA247" w14:textId="1C7D159B" w:rsidR="004B7EA7" w:rsidRPr="004B7EA7" w:rsidDel="004A2D26" w:rsidRDefault="004B7EA7">
      <w:pPr>
        <w:tabs>
          <w:tab w:val="left" w:pos="2446"/>
        </w:tabs>
        <w:spacing w:line="276" w:lineRule="auto"/>
        <w:rPr>
          <w:del w:id="9341" w:author="Gidon Kupietzky" w:date="2025-02-13T17:45:00Z" w16du:dateUtc="2025-02-13T15:45:00Z"/>
        </w:rPr>
        <w:pPrChange w:id="9342" w:author="Gidon Kupietzky" w:date="2025-02-13T17:45:00Z" w16du:dateUtc="2025-02-13T15:45:00Z">
          <w:pPr>
            <w:numPr>
              <w:numId w:val="20"/>
            </w:numPr>
            <w:tabs>
              <w:tab w:val="num" w:pos="720"/>
            </w:tabs>
            <w:ind w:left="720" w:hanging="360"/>
          </w:pPr>
        </w:pPrChange>
      </w:pPr>
      <w:del w:id="9343" w:author="Gidon Kupietzky" w:date="2025-02-13T17:45:00Z" w16du:dateUtc="2025-02-13T15:45:00Z">
        <w:r w:rsidRPr="004B7EA7" w:rsidDel="004A2D26">
          <w:rPr>
            <w:b/>
            <w:bCs/>
            <w:rtl/>
          </w:rPr>
          <w:delText>המגזר הערבי והפלסטיני</w:delText>
        </w:r>
        <w:r w:rsidRPr="004B7EA7" w:rsidDel="004A2D26">
          <w:delText>:</w:delText>
        </w:r>
        <w:r w:rsidRPr="004B7EA7" w:rsidDel="004A2D26">
          <w:br/>
        </w:r>
        <w:r w:rsidRPr="004B7EA7" w:rsidDel="004A2D26">
          <w:rPr>
            <w:rtl/>
          </w:rPr>
          <w:delText xml:space="preserve">החלק הראשון מתמקד בעיבוד נתוני המגזר הערבי והפלסטיני. תחילה, מתבצע עיבוד של חומרי הגלם שהתקבלו </w:delText>
        </w:r>
        <w:r w:rsidR="00973928" w:rsidDel="004A2D26">
          <w:rPr>
            <w:rFonts w:hint="cs"/>
            <w:rtl/>
          </w:rPr>
          <w:delText>מהדמוגרף</w:delText>
        </w:r>
        <w:r w:rsidRPr="004B7EA7" w:rsidDel="004A2D26">
          <w:rPr>
            <w:rtl/>
          </w:rPr>
          <w:delText>. לאחר מכן, נבנית תחזית האוכלוסייה עד לשנת 2050, בהתבסס על שיעורי גידול האוכלוסייה</w:delText>
        </w:r>
        <w:r w:rsidR="00973928" w:rsidDel="004A2D26">
          <w:rPr>
            <w:rFonts w:hint="cs"/>
            <w:rtl/>
          </w:rPr>
          <w:delText xml:space="preserve"> ללא </w:delText>
        </w:r>
        <w:r w:rsidR="00A05307" w:rsidDel="004A2D26">
          <w:rPr>
            <w:rFonts w:hint="cs"/>
            <w:rtl/>
          </w:rPr>
          <w:delText>התחשבות בקיבולת</w:delText>
        </w:r>
        <w:r w:rsidRPr="004B7EA7" w:rsidDel="004A2D26">
          <w:rPr>
            <w:rtl/>
          </w:rPr>
          <w:delText xml:space="preserve">. </w:delText>
        </w:r>
        <w:r w:rsidR="00826325" w:rsidDel="004A2D26">
          <w:rPr>
            <w:rFonts w:hint="cs"/>
            <w:rtl/>
          </w:rPr>
          <w:delText>ולבסוף רץ ה</w:delText>
        </w:r>
        <w:r w:rsidRPr="004B7EA7" w:rsidDel="004A2D26">
          <w:rPr>
            <w:rtl/>
          </w:rPr>
          <w:delText xml:space="preserve">קוד </w:delText>
        </w:r>
        <w:r w:rsidR="000C65DF" w:rsidDel="004A2D26">
          <w:rPr>
            <w:rFonts w:hint="cs"/>
            <w:rtl/>
          </w:rPr>
          <w:delText>שמשווה</w:delText>
        </w:r>
        <w:r w:rsidRPr="004B7EA7" w:rsidDel="004A2D26">
          <w:rPr>
            <w:rtl/>
          </w:rPr>
          <w:delText xml:space="preserve"> בין הקיבולת האפשרית במגזר הערבי לבין הביקוש הדמוגרפי</w:delText>
        </w:r>
        <w:r w:rsidR="000C65DF" w:rsidDel="004A2D26">
          <w:rPr>
            <w:rFonts w:hint="cs"/>
            <w:rtl/>
          </w:rPr>
          <w:delText xml:space="preserve"> לפי חומשים.</w:delText>
        </w:r>
        <w:bookmarkStart w:id="9344" w:name="_Toc190882043"/>
        <w:bookmarkStart w:id="9345" w:name="_Toc190884756"/>
        <w:bookmarkEnd w:id="9344"/>
        <w:bookmarkEnd w:id="9345"/>
      </w:del>
    </w:p>
    <w:p w14:paraId="54D1553C" w14:textId="3DF7FCDE" w:rsidR="004B7EA7" w:rsidRPr="004B7EA7" w:rsidDel="004A2D26" w:rsidRDefault="004B7EA7">
      <w:pPr>
        <w:tabs>
          <w:tab w:val="left" w:pos="2446"/>
        </w:tabs>
        <w:spacing w:line="276" w:lineRule="auto"/>
        <w:rPr>
          <w:del w:id="9346" w:author="Gidon Kupietzky" w:date="2025-02-13T17:45:00Z" w16du:dateUtc="2025-02-13T15:45:00Z"/>
        </w:rPr>
        <w:pPrChange w:id="9347" w:author="Gidon Kupietzky" w:date="2025-02-13T17:45:00Z" w16du:dateUtc="2025-02-13T15:45:00Z">
          <w:pPr>
            <w:numPr>
              <w:numId w:val="20"/>
            </w:numPr>
            <w:tabs>
              <w:tab w:val="num" w:pos="720"/>
            </w:tabs>
            <w:ind w:left="720" w:hanging="360"/>
          </w:pPr>
        </w:pPrChange>
      </w:pPr>
      <w:del w:id="9348" w:author="Gidon Kupietzky" w:date="2025-02-13T17:45:00Z" w16du:dateUtc="2025-02-13T15:45:00Z">
        <w:r w:rsidRPr="004B7EA7" w:rsidDel="004A2D26">
          <w:rPr>
            <w:b/>
            <w:bCs/>
            <w:rtl/>
          </w:rPr>
          <w:lastRenderedPageBreak/>
          <w:delText>תחזיות למצב בסיס</w:delText>
        </w:r>
        <w:r w:rsidRPr="004B7EA7" w:rsidDel="004A2D26">
          <w:delText>:</w:delText>
        </w:r>
        <w:r w:rsidRPr="004B7EA7" w:rsidDel="004A2D26">
          <w:br/>
        </w:r>
        <w:r w:rsidRPr="004B7EA7" w:rsidDel="004A2D26">
          <w:rPr>
            <w:rtl/>
          </w:rPr>
          <w:delText xml:space="preserve">בחלק זה מתבצע עיבוד נתונים </w:delText>
        </w:r>
        <w:r w:rsidR="000C65DF" w:rsidDel="004A2D26">
          <w:rPr>
            <w:rFonts w:hint="cs"/>
            <w:rtl/>
          </w:rPr>
          <w:delText>של הלמ"ס</w:delText>
        </w:r>
        <w:r w:rsidRPr="004B7EA7" w:rsidDel="004A2D26">
          <w:rPr>
            <w:rtl/>
          </w:rPr>
          <w:delText xml:space="preserve">. </w:delText>
        </w:r>
        <w:r w:rsidR="000C65DF" w:rsidDel="004A2D26">
          <w:rPr>
            <w:rFonts w:hint="cs"/>
            <w:rtl/>
          </w:rPr>
          <w:delText>לאחר מכן</w:delText>
        </w:r>
        <w:r w:rsidRPr="004B7EA7" w:rsidDel="004A2D26">
          <w:rPr>
            <w:rtl/>
          </w:rPr>
          <w:delText xml:space="preserve"> </w:delText>
        </w:r>
        <w:r w:rsidR="000C65DF" w:rsidDel="004A2D26">
          <w:rPr>
            <w:rFonts w:hint="cs"/>
            <w:rtl/>
          </w:rPr>
          <w:delText>ה</w:delText>
        </w:r>
        <w:r w:rsidRPr="004B7EA7" w:rsidDel="004A2D26">
          <w:rPr>
            <w:rtl/>
          </w:rPr>
          <w:delText>קוד ממיר את ה</w:delText>
        </w:r>
        <w:r w:rsidR="006C501D" w:rsidDel="004A2D26">
          <w:rPr>
            <w:rFonts w:hint="cs"/>
            <w:rtl/>
          </w:rPr>
          <w:delText>נתונים מ</w:delText>
        </w:r>
        <w:r w:rsidRPr="004B7EA7" w:rsidDel="004A2D26">
          <w:rPr>
            <w:rtl/>
          </w:rPr>
          <w:delText xml:space="preserve">אזורים סטטיסטיים לאזורי תנועה. </w:delText>
        </w:r>
        <w:r w:rsidR="006C501D" w:rsidDel="004A2D26">
          <w:rPr>
            <w:rFonts w:hint="cs"/>
            <w:rtl/>
          </w:rPr>
          <w:delText>שלב הבא הינו</w:delText>
        </w:r>
        <w:r w:rsidRPr="004B7EA7" w:rsidDel="004A2D26">
          <w:rPr>
            <w:rtl/>
          </w:rPr>
          <w:delText>, עיבוד נתוני החינוך ממשרד החינוך, וקוד נוסף המייצר תחזית למספר מקומות העבודה בהתבסס על נתוני מתחמי תעסוקה, מועסקים בחינוך, מקדם תעסוקה עוקבת</w:delText>
        </w:r>
        <w:r w:rsidR="006C501D" w:rsidDel="004A2D26">
          <w:rPr>
            <w:rFonts w:hint="cs"/>
            <w:rtl/>
          </w:rPr>
          <w:delText xml:space="preserve"> </w:delText>
        </w:r>
        <w:r w:rsidRPr="004B7EA7" w:rsidDel="004A2D26">
          <w:rPr>
            <w:rtl/>
          </w:rPr>
          <w:delText xml:space="preserve">אוכלוסייה. לבסוף, נוסף קוד שמטמיע את האלמנטים הנדרשים </w:delText>
        </w:r>
        <w:r w:rsidR="006C501D" w:rsidDel="004A2D26">
          <w:rPr>
            <w:rFonts w:hint="cs"/>
            <w:rtl/>
          </w:rPr>
          <w:delText>למודל ה</w:delText>
        </w:r>
        <w:r w:rsidR="006C501D" w:rsidDel="004A2D26">
          <w:delText>ABM</w:delText>
        </w:r>
        <w:r w:rsidR="006C501D" w:rsidDel="004A2D26">
          <w:rPr>
            <w:rFonts w:hint="cs"/>
            <w:rtl/>
          </w:rPr>
          <w:delText>.</w:delText>
        </w:r>
        <w:bookmarkStart w:id="9349" w:name="_Toc190882044"/>
        <w:bookmarkStart w:id="9350" w:name="_Toc190884757"/>
        <w:bookmarkEnd w:id="9349"/>
        <w:bookmarkEnd w:id="9350"/>
      </w:del>
    </w:p>
    <w:p w14:paraId="3EF5B891" w14:textId="5B4F0F3E" w:rsidR="004B7EA7" w:rsidRPr="004B7EA7" w:rsidDel="004A2D26" w:rsidRDefault="004B7EA7">
      <w:pPr>
        <w:tabs>
          <w:tab w:val="left" w:pos="2446"/>
        </w:tabs>
        <w:spacing w:line="276" w:lineRule="auto"/>
        <w:rPr>
          <w:del w:id="9351" w:author="Gidon Kupietzky" w:date="2025-02-13T17:45:00Z" w16du:dateUtc="2025-02-13T15:45:00Z"/>
        </w:rPr>
        <w:pPrChange w:id="9352" w:author="Gidon Kupietzky" w:date="2025-02-13T17:45:00Z" w16du:dateUtc="2025-02-13T15:45:00Z">
          <w:pPr>
            <w:numPr>
              <w:numId w:val="20"/>
            </w:numPr>
            <w:tabs>
              <w:tab w:val="num" w:pos="720"/>
            </w:tabs>
            <w:ind w:left="720" w:hanging="360"/>
          </w:pPr>
        </w:pPrChange>
      </w:pPr>
      <w:del w:id="9353" w:author="Gidon Kupietzky" w:date="2025-02-13T17:45:00Z" w16du:dateUtc="2025-02-13T15:45:00Z">
        <w:r w:rsidRPr="00B822F9" w:rsidDel="004A2D26">
          <w:rPr>
            <w:b/>
            <w:bCs/>
            <w:rtl/>
          </w:rPr>
          <w:delText xml:space="preserve">תחזיות לפי </w:delText>
        </w:r>
        <w:r w:rsidR="006C501D" w:rsidRPr="00B822F9" w:rsidDel="004A2D26">
          <w:rPr>
            <w:rFonts w:hint="cs"/>
            <w:b/>
            <w:bCs/>
            <w:rtl/>
          </w:rPr>
          <w:delText>תרחישים השונים</w:delText>
        </w:r>
        <w:r w:rsidRPr="004B7EA7" w:rsidDel="004A2D26">
          <w:delText>:</w:delText>
        </w:r>
        <w:r w:rsidRPr="004B7EA7" w:rsidDel="004A2D26">
          <w:br/>
        </w:r>
        <w:r w:rsidRPr="004B7EA7" w:rsidDel="004A2D26">
          <w:rPr>
            <w:rtl/>
          </w:rPr>
          <w:delText>החלק האחרון עוסק בתחזיות על פי תרחישים עתידיים.</w:delText>
        </w:r>
        <w:r w:rsidR="006C501D" w:rsidDel="004A2D26">
          <w:rPr>
            <w:rFonts w:hint="cs"/>
            <w:rtl/>
          </w:rPr>
          <w:delText xml:space="preserve">יצירה </w:delText>
        </w:r>
        <w:r w:rsidRPr="004B7EA7" w:rsidDel="004A2D26">
          <w:rPr>
            <w:rtl/>
          </w:rPr>
          <w:delText xml:space="preserve">של </w:delText>
        </w:r>
        <w:r w:rsidR="006C501D" w:rsidDel="004A2D26">
          <w:rPr>
            <w:rFonts w:hint="cs"/>
            <w:rtl/>
          </w:rPr>
          <w:delText>תרחיש צתא"ל</w:delText>
        </w:r>
        <w:r w:rsidRPr="004B7EA7" w:rsidDel="004A2D26">
          <w:rPr>
            <w:rtl/>
          </w:rPr>
          <w:delText xml:space="preserve"> אשר יוצר תחזיות אוכלוסייה בהתאם לקבלות</w:delText>
        </w:r>
        <w:r w:rsidR="006C501D" w:rsidDel="004A2D26">
          <w:rPr>
            <w:rFonts w:hint="cs"/>
            <w:rtl/>
          </w:rPr>
          <w:delText xml:space="preserve"> כפי שפורט לעיל</w:delText>
        </w:r>
        <w:r w:rsidRPr="004B7EA7" w:rsidDel="004A2D26">
          <w:rPr>
            <w:rtl/>
          </w:rPr>
          <w:delText xml:space="preserve">. לאחר מכן מתבצע תהליך </w:delText>
        </w:r>
        <w:r w:rsidR="006C501D" w:rsidDel="004A2D26">
          <w:rPr>
            <w:rFonts w:hint="cs"/>
            <w:rtl/>
          </w:rPr>
          <w:delText>"</w:delText>
        </w:r>
        <w:r w:rsidRPr="004B7EA7" w:rsidDel="004A2D26">
          <w:rPr>
            <w:rtl/>
          </w:rPr>
          <w:delText>איכלוס</w:delText>
        </w:r>
        <w:r w:rsidR="006C501D" w:rsidDel="004A2D26">
          <w:rPr>
            <w:rFonts w:hint="cs"/>
            <w:rtl/>
          </w:rPr>
          <w:delText>"</w:delText>
        </w:r>
        <w:r w:rsidRPr="004B7EA7" w:rsidDel="004A2D26">
          <w:rPr>
            <w:rtl/>
          </w:rPr>
          <w:delText xml:space="preserve"> יחידות הדיור ויצירת התפלגות גילאים ואוכלוסייה בהתאם למאפיינים דמוגרפיים. בשלב הבא, מחברים בין נתוני המגזר הערבי שנוצרו קודם לכן לבין נתוני האוכלוסייה היהודית החדשים</w:delText>
        </w:r>
        <w:r w:rsidRPr="004B7EA7" w:rsidDel="004A2D26">
          <w:delText>.</w:delText>
        </w:r>
        <w:r w:rsidR="00B822F9" w:rsidDel="004A2D26">
          <w:rPr>
            <w:rFonts w:hint="cs"/>
            <w:rtl/>
          </w:rPr>
          <w:delText xml:space="preserve"> </w:delText>
        </w:r>
        <w:r w:rsidR="009B3483" w:rsidDel="004A2D26">
          <w:rPr>
            <w:rFonts w:hint="cs"/>
            <w:rtl/>
          </w:rPr>
          <w:delText>אחר כך רץ הקוד ליצירת שני ה</w:delText>
        </w:r>
        <w:r w:rsidRPr="004B7EA7" w:rsidDel="004A2D26">
          <w:rPr>
            <w:rtl/>
          </w:rPr>
          <w:delText xml:space="preserve">תרחישים </w:delText>
        </w:r>
        <w:r w:rsidR="009B3483" w:rsidDel="004A2D26">
          <w:rPr>
            <w:rFonts w:hint="cs"/>
            <w:rtl/>
          </w:rPr>
          <w:delText>האחרים (מותאם ל"תכנית</w:delText>
        </w:r>
        <w:r w:rsidRPr="004B7EA7" w:rsidDel="004A2D26">
          <w:rPr>
            <w:rtl/>
          </w:rPr>
          <w:delText xml:space="preserve"> דיור</w:delText>
        </w:r>
        <w:r w:rsidR="009B3483" w:rsidDel="004A2D26">
          <w:rPr>
            <w:rFonts w:hint="cs"/>
            <w:rtl/>
          </w:rPr>
          <w:delText>"</w:delText>
        </w:r>
        <w:r w:rsidRPr="004B7EA7" w:rsidDel="004A2D26">
          <w:rPr>
            <w:rtl/>
          </w:rPr>
          <w:delText xml:space="preserve"> </w:delText>
        </w:r>
        <w:r w:rsidR="009B3483" w:rsidDel="004A2D26">
          <w:rPr>
            <w:rFonts w:hint="cs"/>
            <w:rtl/>
          </w:rPr>
          <w:delText xml:space="preserve">ותרחיש </w:delText>
        </w:r>
        <w:r w:rsidRPr="004B7EA7" w:rsidDel="004A2D26">
          <w:rPr>
            <w:rtl/>
          </w:rPr>
          <w:delText>"עסקים כרגיל"</w:delText>
        </w:r>
        <w:r w:rsidR="009B3483" w:rsidDel="004A2D26">
          <w:rPr>
            <w:rFonts w:hint="cs"/>
            <w:rtl/>
          </w:rPr>
          <w:delText>)</w:delText>
        </w:r>
        <w:r w:rsidRPr="004B7EA7" w:rsidDel="004A2D26">
          <w:rPr>
            <w:rtl/>
          </w:rPr>
          <w:delText>. כאן משתנות הקיבולות התכנוניות, ולאחר מכן מתבצע תיאום בין פיזור האוכלוסייה והתפלגות הגילאים לבין הדרישות של המועצה הלאומית לכלכלה</w:delText>
        </w:r>
        <w:r w:rsidRPr="004B7EA7" w:rsidDel="004A2D26">
          <w:delText>.</w:delText>
        </w:r>
        <w:bookmarkStart w:id="9354" w:name="_Toc190882045"/>
        <w:bookmarkStart w:id="9355" w:name="_Toc190884758"/>
        <w:bookmarkEnd w:id="9354"/>
        <w:bookmarkEnd w:id="9355"/>
      </w:del>
    </w:p>
    <w:p w14:paraId="73B67B59" w14:textId="0819D2CC" w:rsidR="004B7EA7" w:rsidRPr="004B7EA7" w:rsidDel="004A2D26" w:rsidRDefault="004B7EA7">
      <w:pPr>
        <w:tabs>
          <w:tab w:val="left" w:pos="2446"/>
        </w:tabs>
        <w:spacing w:line="276" w:lineRule="auto"/>
        <w:rPr>
          <w:del w:id="9356" w:author="Gidon Kupietzky" w:date="2025-02-13T17:45:00Z" w16du:dateUtc="2025-02-13T15:45:00Z"/>
        </w:rPr>
        <w:pPrChange w:id="9357" w:author="Gidon Kupietzky" w:date="2025-02-13T17:45:00Z" w16du:dateUtc="2025-02-13T15:45:00Z">
          <w:pPr>
            <w:numPr>
              <w:numId w:val="20"/>
            </w:numPr>
            <w:tabs>
              <w:tab w:val="num" w:pos="720"/>
            </w:tabs>
            <w:ind w:left="720" w:hanging="360"/>
          </w:pPr>
        </w:pPrChange>
      </w:pPr>
      <w:del w:id="9358" w:author="Gidon Kupietzky" w:date="2025-02-13T17:45:00Z" w16du:dateUtc="2025-02-13T15:45:00Z">
        <w:r w:rsidRPr="004B7EA7" w:rsidDel="004A2D26">
          <w:rPr>
            <w:b/>
            <w:bCs/>
            <w:rtl/>
          </w:rPr>
          <w:delText>חיבור הנתונים הסופיים</w:delText>
        </w:r>
        <w:r w:rsidRPr="004B7EA7" w:rsidDel="004A2D26">
          <w:delText>:</w:delText>
        </w:r>
        <w:r w:rsidRPr="004B7EA7" w:rsidDel="004A2D26">
          <w:br/>
        </w:r>
        <w:r w:rsidRPr="004B7EA7" w:rsidDel="004A2D26">
          <w:rPr>
            <w:rtl/>
          </w:rPr>
          <w:delText>בסיום התהליך, כל הנתונים מחוברים לכדי יצירת יתר המאפיינים הנדרשים לתחזיות, מעבר לתחזיות האוכלוסייה, כגון חינוך ומקומות עבודה, שהינם נגזרת של המאפיינים הדמוגרפיים</w:delText>
        </w:r>
        <w:r w:rsidRPr="004B7EA7" w:rsidDel="004A2D26">
          <w:delText>.</w:delText>
        </w:r>
        <w:bookmarkStart w:id="9359" w:name="_Toc190882046"/>
        <w:bookmarkStart w:id="9360" w:name="_Toc190884759"/>
        <w:bookmarkEnd w:id="9359"/>
        <w:bookmarkEnd w:id="9360"/>
      </w:del>
    </w:p>
    <w:p w14:paraId="51135F70" w14:textId="0E40C7B4" w:rsidR="00162414" w:rsidDel="004A2D26" w:rsidRDefault="00162414">
      <w:pPr>
        <w:tabs>
          <w:tab w:val="left" w:pos="2446"/>
        </w:tabs>
        <w:spacing w:line="276" w:lineRule="auto"/>
        <w:rPr>
          <w:del w:id="9361" w:author="Gidon Kupietzky" w:date="2025-02-13T17:45:00Z" w16du:dateUtc="2025-02-13T15:45:00Z"/>
          <w:rtl/>
        </w:rPr>
        <w:pPrChange w:id="9362" w:author="Gidon Kupietzky" w:date="2025-02-13T17:45:00Z" w16du:dateUtc="2025-02-13T15:45:00Z">
          <w:pPr>
            <w:pStyle w:val="3"/>
          </w:pPr>
        </w:pPrChange>
      </w:pPr>
      <w:bookmarkStart w:id="9363" w:name="_נספח_הסבר_עמודות"/>
      <w:bookmarkEnd w:id="9363"/>
      <w:del w:id="9364" w:author="Gidon Kupietzky" w:date="2025-02-13T17:45:00Z" w16du:dateUtc="2025-02-13T15:45:00Z">
        <w:r w:rsidDel="004A2D26">
          <w:rPr>
            <w:rFonts w:hint="cs"/>
            <w:rtl/>
          </w:rPr>
          <w:delText xml:space="preserve">הסבר </w:delText>
        </w:r>
        <w:r w:rsidR="005F3CB7" w:rsidDel="004A2D26">
          <w:rPr>
            <w:rFonts w:hint="cs"/>
            <w:rtl/>
          </w:rPr>
          <w:delText>ל</w:delText>
        </w:r>
        <w:r w:rsidDel="004A2D26">
          <w:rPr>
            <w:rFonts w:hint="cs"/>
            <w:rtl/>
          </w:rPr>
          <w:delText>קבצים ב</w:delText>
        </w:r>
        <w:r w:rsidR="005620D5" w:rsidDel="004A2D26">
          <w:rPr>
            <w:rFonts w:hint="cs"/>
            <w:rtl/>
          </w:rPr>
          <w:delText xml:space="preserve">תיקיית </w:delText>
        </w:r>
        <w:r w:rsidR="001D33DA" w:rsidDel="004A2D26">
          <w:rPr>
            <w:rFonts w:hint="cs"/>
            <w:rtl/>
          </w:rPr>
          <w:delText>חומרי רקע</w:delText>
        </w:r>
        <w:bookmarkStart w:id="9365" w:name="_Toc190882047"/>
        <w:bookmarkStart w:id="9366" w:name="_Toc190884760"/>
        <w:bookmarkEnd w:id="9365"/>
        <w:bookmarkEnd w:id="9366"/>
      </w:del>
    </w:p>
    <w:tbl>
      <w:tblPr>
        <w:tblStyle w:val="4-5"/>
        <w:bidiVisual/>
        <w:tblW w:w="10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3"/>
        <w:gridCol w:w="2406"/>
        <w:gridCol w:w="2268"/>
        <w:gridCol w:w="2977"/>
        <w:gridCol w:w="1983"/>
      </w:tblGrid>
      <w:tr w:rsidR="003A3648" w:rsidRPr="00223434" w:rsidDel="004A2D26" w14:paraId="7E57FDC8" w14:textId="12B3A9D4" w:rsidTr="00B1266D">
        <w:trPr>
          <w:cnfStyle w:val="100000000000" w:firstRow="1" w:lastRow="0" w:firstColumn="0" w:lastColumn="0" w:oddVBand="0" w:evenVBand="0" w:oddHBand="0" w:evenHBand="0" w:firstRowFirstColumn="0" w:firstRowLastColumn="0" w:lastRowFirstColumn="0" w:lastRowLastColumn="0"/>
          <w:trHeight w:val="255"/>
          <w:tblHeader/>
          <w:del w:id="9367"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86DE0D8" w14:textId="57899108" w:rsidR="003A3648" w:rsidRPr="00C7287E" w:rsidDel="004A2D26" w:rsidRDefault="003A3648">
            <w:pPr>
              <w:tabs>
                <w:tab w:val="left" w:pos="2446"/>
              </w:tabs>
              <w:spacing w:line="276" w:lineRule="auto"/>
              <w:rPr>
                <w:del w:id="9368" w:author="Gidon Kupietzky" w:date="2025-02-13T17:45:00Z" w16du:dateUtc="2025-02-13T15:45:00Z"/>
                <w:rFonts w:ascii="David" w:eastAsia="Times New Roman" w:hAnsi="David"/>
                <w:color w:val="000000"/>
                <w:rtl/>
              </w:rPr>
              <w:pPrChange w:id="9369" w:author="Gidon Kupietzky" w:date="2025-02-13T17:45:00Z" w16du:dateUtc="2025-02-13T15:45:00Z">
                <w:pPr>
                  <w:spacing w:before="0" w:line="240" w:lineRule="auto"/>
                  <w:ind w:left="0"/>
                  <w:jc w:val="center"/>
                </w:pPr>
              </w:pPrChange>
            </w:pPr>
            <w:del w:id="9370" w:author="Gidon Kupietzky" w:date="2025-02-13T17:45:00Z" w16du:dateUtc="2025-02-13T15:45:00Z">
              <w:r w:rsidDel="004A2D26">
                <w:rPr>
                  <w:rFonts w:ascii="David" w:eastAsia="Times New Roman" w:hAnsi="David" w:hint="cs"/>
                  <w:color w:val="000000"/>
                  <w:rtl/>
                </w:rPr>
                <w:delText>סוג קובץ</w:delText>
              </w:r>
              <w:bookmarkStart w:id="9371" w:name="_Toc190882048"/>
              <w:bookmarkStart w:id="9372" w:name="_Toc190884761"/>
              <w:bookmarkEnd w:id="9371"/>
              <w:bookmarkEnd w:id="9372"/>
            </w:del>
          </w:p>
        </w:tc>
        <w:tc>
          <w:tcPr>
            <w:tcW w:w="2406" w:type="dxa"/>
            <w:noWrap/>
            <w:vAlign w:val="center"/>
            <w:hideMark/>
          </w:tcPr>
          <w:p w14:paraId="4A578C3E" w14:textId="0237E23D" w:rsidR="003A3648" w:rsidRPr="00C7287E" w:rsidDel="004A2D26" w:rsidRDefault="003A3648">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9373" w:author="Gidon Kupietzky" w:date="2025-02-13T17:45:00Z" w16du:dateUtc="2025-02-13T15:45:00Z"/>
                <w:rFonts w:ascii="David" w:eastAsia="Times New Roman" w:hAnsi="David"/>
                <w:color w:val="000000"/>
              </w:rPr>
              <w:pPrChange w:id="9374" w:author="Gidon Kupietzky" w:date="2025-02-13T17:45:00Z" w16du:dateUtc="2025-02-13T15:45:00Z">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del w:id="9375" w:author="Gidon Kupietzky" w:date="2025-02-13T17:45:00Z" w16du:dateUtc="2025-02-13T15:45:00Z">
              <w:r w:rsidRPr="00C7287E" w:rsidDel="004A2D26">
                <w:rPr>
                  <w:rFonts w:ascii="David" w:eastAsia="Times New Roman" w:hAnsi="David"/>
                  <w:color w:val="000000"/>
                  <w:rtl/>
                </w:rPr>
                <w:delText>שם הקובץ</w:delText>
              </w:r>
              <w:bookmarkStart w:id="9376" w:name="_Toc190882049"/>
              <w:bookmarkStart w:id="9377" w:name="_Toc190884762"/>
              <w:bookmarkEnd w:id="9376"/>
              <w:bookmarkEnd w:id="9377"/>
            </w:del>
          </w:p>
        </w:tc>
        <w:tc>
          <w:tcPr>
            <w:tcW w:w="2268" w:type="dxa"/>
            <w:vAlign w:val="bottom"/>
          </w:tcPr>
          <w:p w14:paraId="1BAC1532" w14:textId="4F0EDC80" w:rsidR="003A3648" w:rsidRPr="00C7287E" w:rsidDel="004A2D26" w:rsidRDefault="003A3648">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9378" w:author="Gidon Kupietzky" w:date="2025-02-13T17:45:00Z" w16du:dateUtc="2025-02-13T15:45:00Z"/>
                <w:rFonts w:ascii="David" w:eastAsia="Times New Roman" w:hAnsi="David"/>
                <w:color w:val="000000"/>
                <w:rtl/>
              </w:rPr>
              <w:pPrChange w:id="9379" w:author="Gidon Kupietzky" w:date="2025-02-13T17:45:00Z" w16du:dateUtc="2025-02-13T15:45:00Z">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ins w:id="9380" w:author="Mark Kungurov" w:date="2024-12-19T14:34:00Z" w16du:dateUtc="2024-12-19T12:34:00Z">
              <w:del w:id="9381" w:author="Gidon Kupietzky" w:date="2025-02-13T17:45:00Z" w16du:dateUtc="2025-02-13T15:45:00Z">
                <w:r w:rsidDel="004A2D26">
                  <w:rPr>
                    <w:rFonts w:ascii="Calibri" w:hAnsi="Calibri" w:cs="Calibri" w:hint="cs"/>
                    <w:color w:val="000000"/>
                    <w:rtl/>
                  </w:rPr>
                  <w:delText>מסלול</w:delText>
                </w:r>
              </w:del>
            </w:ins>
            <w:bookmarkStart w:id="9382" w:name="_Toc190882050"/>
            <w:bookmarkStart w:id="9383" w:name="_Toc190884763"/>
            <w:bookmarkEnd w:id="9382"/>
            <w:bookmarkEnd w:id="9383"/>
          </w:p>
        </w:tc>
        <w:tc>
          <w:tcPr>
            <w:tcW w:w="2977" w:type="dxa"/>
            <w:noWrap/>
            <w:vAlign w:val="center"/>
            <w:hideMark/>
          </w:tcPr>
          <w:p w14:paraId="33B5DD81" w14:textId="64E40C35" w:rsidR="003A3648" w:rsidRPr="00C7287E" w:rsidDel="004A2D26" w:rsidRDefault="003A3648">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9384" w:author="Gidon Kupietzky" w:date="2025-02-13T17:45:00Z" w16du:dateUtc="2025-02-13T15:45:00Z"/>
                <w:rFonts w:ascii="David" w:eastAsia="Times New Roman" w:hAnsi="David"/>
                <w:color w:val="000000"/>
                <w:rtl/>
              </w:rPr>
              <w:pPrChange w:id="9385" w:author="Gidon Kupietzky" w:date="2025-02-13T17:45:00Z" w16du:dateUtc="2025-02-13T15:45:00Z">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del w:id="9386" w:author="Gidon Kupietzky" w:date="2025-02-13T17:45:00Z" w16du:dateUtc="2025-02-13T15:45:00Z">
              <w:r w:rsidRPr="00C7287E" w:rsidDel="004A2D26">
                <w:rPr>
                  <w:rFonts w:ascii="David" w:eastAsia="Times New Roman" w:hAnsi="David"/>
                  <w:color w:val="000000"/>
                  <w:rtl/>
                </w:rPr>
                <w:delText>הסבר קובץ</w:delText>
              </w:r>
              <w:bookmarkStart w:id="9387" w:name="_Toc190882051"/>
              <w:bookmarkStart w:id="9388" w:name="_Toc190884764"/>
              <w:bookmarkEnd w:id="9387"/>
              <w:bookmarkEnd w:id="9388"/>
            </w:del>
          </w:p>
        </w:tc>
        <w:tc>
          <w:tcPr>
            <w:tcW w:w="1983" w:type="dxa"/>
            <w:noWrap/>
            <w:vAlign w:val="center"/>
            <w:hideMark/>
          </w:tcPr>
          <w:p w14:paraId="62FF7C7F" w14:textId="13DCA507" w:rsidR="003A3648" w:rsidRPr="00C7287E" w:rsidDel="004A2D26" w:rsidRDefault="003A3648">
            <w:pPr>
              <w:tabs>
                <w:tab w:val="left" w:pos="2446"/>
              </w:tabs>
              <w:spacing w:line="276" w:lineRule="auto"/>
              <w:cnfStyle w:val="100000000000" w:firstRow="1" w:lastRow="0" w:firstColumn="0" w:lastColumn="0" w:oddVBand="0" w:evenVBand="0" w:oddHBand="0" w:evenHBand="0" w:firstRowFirstColumn="0" w:firstRowLastColumn="0" w:lastRowFirstColumn="0" w:lastRowLastColumn="0"/>
              <w:rPr>
                <w:del w:id="9389" w:author="Gidon Kupietzky" w:date="2025-02-13T17:45:00Z" w16du:dateUtc="2025-02-13T15:45:00Z"/>
                <w:rFonts w:ascii="David" w:eastAsia="Times New Roman" w:hAnsi="David"/>
                <w:color w:val="000000"/>
                <w:rtl/>
              </w:rPr>
              <w:pPrChange w:id="9390" w:author="Gidon Kupietzky" w:date="2025-02-13T17:45:00Z" w16du:dateUtc="2025-02-13T15:45:00Z">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pPr>
              </w:pPrChange>
            </w:pPr>
            <w:del w:id="9391" w:author="Gidon Kupietzky" w:date="2025-02-13T17:45:00Z" w16du:dateUtc="2025-02-13T15:45:00Z">
              <w:r w:rsidRPr="00C7287E" w:rsidDel="004A2D26">
                <w:rPr>
                  <w:rFonts w:ascii="David" w:eastAsia="Times New Roman" w:hAnsi="David"/>
                  <w:color w:val="000000"/>
                  <w:rtl/>
                </w:rPr>
                <w:delText>מקור</w:delText>
              </w:r>
              <w:bookmarkStart w:id="9392" w:name="_Toc190882052"/>
              <w:bookmarkStart w:id="9393" w:name="_Toc190884765"/>
              <w:bookmarkEnd w:id="9392"/>
              <w:bookmarkEnd w:id="9393"/>
            </w:del>
          </w:p>
        </w:tc>
        <w:bookmarkStart w:id="9394" w:name="_Toc190882053"/>
        <w:bookmarkStart w:id="9395" w:name="_Toc190884766"/>
        <w:bookmarkEnd w:id="9394"/>
        <w:bookmarkEnd w:id="9395"/>
      </w:tr>
      <w:tr w:rsidR="003A3648" w:rsidRPr="00223434" w:rsidDel="004A2D26" w14:paraId="47619D9E" w14:textId="32EA030C" w:rsidTr="00B1266D">
        <w:trPr>
          <w:cnfStyle w:val="000000100000" w:firstRow="0" w:lastRow="0" w:firstColumn="0" w:lastColumn="0" w:oddVBand="0" w:evenVBand="0" w:oddHBand="1" w:evenHBand="0" w:firstRowFirstColumn="0" w:firstRowLastColumn="0" w:lastRowFirstColumn="0" w:lastRowLastColumn="0"/>
          <w:trHeight w:val="255"/>
          <w:del w:id="9396"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0AFE635" w14:textId="7FEE854B" w:rsidR="003A3648" w:rsidRPr="00C16307" w:rsidDel="004A2D26" w:rsidRDefault="003A3648">
            <w:pPr>
              <w:tabs>
                <w:tab w:val="left" w:pos="2446"/>
              </w:tabs>
              <w:spacing w:line="276" w:lineRule="auto"/>
              <w:rPr>
                <w:del w:id="9397" w:author="Gidon Kupietzky" w:date="2025-02-13T17:45:00Z" w16du:dateUtc="2025-02-13T15:45:00Z"/>
                <w:rFonts w:ascii="David" w:eastAsia="Times New Roman" w:hAnsi="David"/>
                <w:b w:val="0"/>
                <w:bCs w:val="0"/>
                <w:color w:val="000000"/>
                <w:rtl/>
              </w:rPr>
              <w:pPrChange w:id="9398" w:author="Gidon Kupietzky" w:date="2025-02-13T17:45:00Z" w16du:dateUtc="2025-02-13T15:45:00Z">
                <w:pPr>
                  <w:spacing w:before="0" w:line="240" w:lineRule="auto"/>
                  <w:ind w:left="0"/>
                  <w:jc w:val="center"/>
                </w:pPr>
              </w:pPrChange>
            </w:pPr>
            <w:del w:id="9399" w:author="Gidon Kupietzky" w:date="2025-02-13T17:45:00Z" w16du:dateUtc="2025-02-13T15:45:00Z">
              <w:r w:rsidRPr="00C16307" w:rsidDel="004A2D26">
                <w:rPr>
                  <w:rFonts w:ascii="David" w:eastAsia="Times New Roman" w:hAnsi="David" w:hint="cs"/>
                  <w:b w:val="0"/>
                  <w:bCs w:val="0"/>
                  <w:color w:val="000000"/>
                  <w:rtl/>
                </w:rPr>
                <w:delText>אקסל</w:delText>
              </w:r>
              <w:bookmarkStart w:id="9400" w:name="_Toc190882054"/>
              <w:bookmarkStart w:id="9401" w:name="_Toc190884767"/>
              <w:bookmarkEnd w:id="9400"/>
              <w:bookmarkEnd w:id="9401"/>
            </w:del>
          </w:p>
        </w:tc>
        <w:tc>
          <w:tcPr>
            <w:tcW w:w="2406" w:type="dxa"/>
            <w:noWrap/>
            <w:vAlign w:val="center"/>
            <w:hideMark/>
          </w:tcPr>
          <w:p w14:paraId="471F3F2B" w14:textId="13C36BB1"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402" w:author="Gidon Kupietzky" w:date="2025-02-13T17:45:00Z" w16du:dateUtc="2025-02-13T15:45:00Z"/>
                <w:rFonts w:ascii="David" w:eastAsia="Times New Roman" w:hAnsi="David"/>
                <w:color w:val="000000"/>
                <w:rtl/>
              </w:rPr>
              <w:pPrChange w:id="940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404" w:author="Gidon Kupietzky" w:date="2025-02-13T17:45:00Z" w16du:dateUtc="2025-02-13T15:45:00Z">
              <w:r w:rsidRPr="00C7287E" w:rsidDel="004A2D26">
                <w:rPr>
                  <w:rFonts w:ascii="David" w:eastAsia="Times New Roman" w:hAnsi="David"/>
                  <w:color w:val="000000"/>
                  <w:rtl/>
                </w:rPr>
                <w:delText>‏‏</w:delText>
              </w:r>
              <w:r w:rsidRPr="00C7287E" w:rsidDel="004A2D26">
                <w:rPr>
                  <w:rFonts w:ascii="David" w:eastAsia="Times New Roman" w:hAnsi="David"/>
                  <w:color w:val="000000"/>
                </w:rPr>
                <w:delText>PalestiniansResults_forecast_zone.xlsx</w:delText>
              </w:r>
              <w:bookmarkStart w:id="9405" w:name="_Toc190882055"/>
              <w:bookmarkStart w:id="9406" w:name="_Toc190884768"/>
              <w:bookmarkEnd w:id="9405"/>
              <w:bookmarkEnd w:id="9406"/>
            </w:del>
          </w:p>
        </w:tc>
        <w:tc>
          <w:tcPr>
            <w:tcW w:w="2268" w:type="dxa"/>
            <w:vAlign w:val="bottom"/>
          </w:tcPr>
          <w:p w14:paraId="14C72C24" w14:textId="549C742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407" w:author="Gidon Kupietzky" w:date="2025-02-13T17:45:00Z" w16du:dateUtc="2025-02-13T15:45:00Z"/>
                <w:rFonts w:ascii="David" w:eastAsia="Times New Roman" w:hAnsi="David"/>
                <w:color w:val="000000"/>
                <w:rtl/>
              </w:rPr>
              <w:pPrChange w:id="9408"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409" w:author="Mark Kungurov" w:date="2024-12-19T14:33:00Z" w16du:dateUtc="2024-12-19T12:33:00Z">
              <w:del w:id="9410" w:author="Gidon Kupietzky" w:date="2025-02-13T17:45:00Z" w16du:dateUtc="2025-02-13T15:45:00Z">
                <w:r w:rsidDel="004A2D26">
                  <w:rPr>
                    <w:rFonts w:ascii="Calibri" w:hAnsi="Calibri" w:cs="Calibri"/>
                    <w:color w:val="000000"/>
                  </w:rPr>
                  <w:delText>arab_and_palestinian\background_files</w:delText>
                </w:r>
                <w:r w:rsidDel="004A2D26">
                  <w:rPr>
                    <w:rFonts w:ascii="Calibri" w:hAnsi="Calibri" w:cs="Calibri"/>
                    <w:color w:val="000000"/>
                    <w:rtl/>
                  </w:rPr>
                  <w:delText>‏‏</w:delText>
                </w:r>
              </w:del>
            </w:ins>
            <w:bookmarkStart w:id="9411" w:name="_Toc190882056"/>
            <w:bookmarkStart w:id="9412" w:name="_Toc190884769"/>
            <w:bookmarkEnd w:id="9411"/>
            <w:bookmarkEnd w:id="9412"/>
          </w:p>
        </w:tc>
        <w:tc>
          <w:tcPr>
            <w:tcW w:w="2977" w:type="dxa"/>
            <w:noWrap/>
            <w:vAlign w:val="center"/>
            <w:hideMark/>
          </w:tcPr>
          <w:p w14:paraId="37F51A8D" w14:textId="5C7B8734"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413" w:author="Gidon Kupietzky" w:date="2025-02-13T17:45:00Z" w16du:dateUtc="2025-02-13T15:45:00Z"/>
                <w:rFonts w:ascii="David" w:eastAsia="Times New Roman" w:hAnsi="David"/>
                <w:color w:val="000000"/>
                <w:rtl/>
              </w:rPr>
              <w:pPrChange w:id="941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415" w:author="Gidon Kupietzky" w:date="2025-02-13T17:45:00Z" w16du:dateUtc="2025-02-13T15:45:00Z">
              <w:r w:rsidRPr="00C7287E" w:rsidDel="004A2D26">
                <w:rPr>
                  <w:rFonts w:ascii="David" w:eastAsia="Times New Roman" w:hAnsi="David"/>
                  <w:color w:val="000000"/>
                  <w:rtl/>
                </w:rPr>
                <w:delText>תחזית גידול לפי שנות יעד מ2015 ועד 2050 (כל 5 שנים) לפי מרחב תחזית (ראה שכבה מצורפת) מחולק לגברים ונשים וחומשי גיל</w:delText>
              </w:r>
              <w:bookmarkStart w:id="9416" w:name="_Toc190882057"/>
              <w:bookmarkStart w:id="9417" w:name="_Toc190884770"/>
              <w:bookmarkEnd w:id="9416"/>
              <w:bookmarkEnd w:id="9417"/>
            </w:del>
          </w:p>
        </w:tc>
        <w:tc>
          <w:tcPr>
            <w:tcW w:w="1983" w:type="dxa"/>
            <w:noWrap/>
            <w:vAlign w:val="center"/>
            <w:hideMark/>
          </w:tcPr>
          <w:p w14:paraId="510852E9" w14:textId="0C299947"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418" w:author="Gidon Kupietzky" w:date="2025-02-13T17:45:00Z" w16du:dateUtc="2025-02-13T15:45:00Z"/>
                <w:rFonts w:ascii="David" w:eastAsia="Times New Roman" w:hAnsi="David"/>
                <w:color w:val="000000"/>
                <w:rtl/>
              </w:rPr>
              <w:pPrChange w:id="941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420" w:author="Gidon Kupietzky" w:date="2025-02-13T17:45:00Z" w16du:dateUtc="2025-02-13T15:45:00Z">
              <w:r w:rsidRPr="00C7287E" w:rsidDel="004A2D26">
                <w:rPr>
                  <w:rFonts w:ascii="David" w:eastAsia="Times New Roman" w:hAnsi="David"/>
                  <w:color w:val="000000"/>
                  <w:rtl/>
                </w:rPr>
                <w:delText>עבודה דמוגרפית של דר אליהו בן משה</w:delText>
              </w:r>
              <w:bookmarkStart w:id="9421" w:name="_Toc190882058"/>
              <w:bookmarkStart w:id="9422" w:name="_Toc190884771"/>
              <w:bookmarkEnd w:id="9421"/>
              <w:bookmarkEnd w:id="9422"/>
            </w:del>
          </w:p>
        </w:tc>
        <w:bookmarkStart w:id="9423" w:name="_Toc190882059"/>
        <w:bookmarkStart w:id="9424" w:name="_Toc190884772"/>
        <w:bookmarkEnd w:id="9423"/>
        <w:bookmarkEnd w:id="9424"/>
      </w:tr>
      <w:tr w:rsidR="003A3648" w:rsidRPr="00C7287E" w:rsidDel="004A2D26" w14:paraId="5CEA518E" w14:textId="213A18EE" w:rsidTr="00B1266D">
        <w:trPr>
          <w:trHeight w:val="255"/>
          <w:del w:id="9425"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06E8A299" w14:textId="1706BED0" w:rsidR="003A3648" w:rsidRPr="00C16307" w:rsidDel="004A2D26" w:rsidRDefault="003A3648">
            <w:pPr>
              <w:tabs>
                <w:tab w:val="left" w:pos="2446"/>
              </w:tabs>
              <w:spacing w:line="276" w:lineRule="auto"/>
              <w:rPr>
                <w:del w:id="9426" w:author="Gidon Kupietzky" w:date="2025-02-13T17:45:00Z" w16du:dateUtc="2025-02-13T15:45:00Z"/>
                <w:rFonts w:ascii="David" w:eastAsia="Times New Roman" w:hAnsi="David"/>
                <w:b w:val="0"/>
                <w:bCs w:val="0"/>
                <w:color w:val="000000"/>
              </w:rPr>
              <w:pPrChange w:id="9427" w:author="Gidon Kupietzky" w:date="2025-02-13T17:45:00Z" w16du:dateUtc="2025-02-13T15:45:00Z">
                <w:pPr>
                  <w:bidi w:val="0"/>
                  <w:spacing w:before="0" w:line="240" w:lineRule="auto"/>
                  <w:ind w:left="0"/>
                  <w:jc w:val="center"/>
                </w:pPr>
              </w:pPrChange>
            </w:pPr>
            <w:del w:id="9428" w:author="Gidon Kupietzky" w:date="2025-02-13T17:45:00Z" w16du:dateUtc="2025-02-13T15:45:00Z">
              <w:r w:rsidDel="004A2D26">
                <w:rPr>
                  <w:rFonts w:ascii="David" w:eastAsia="Times New Roman" w:hAnsi="David"/>
                  <w:b w:val="0"/>
                  <w:bCs w:val="0"/>
                  <w:color w:val="000000"/>
                </w:rPr>
                <w:delText>SHP</w:delText>
              </w:r>
              <w:bookmarkStart w:id="9429" w:name="_Toc190882060"/>
              <w:bookmarkStart w:id="9430" w:name="_Toc190884773"/>
              <w:bookmarkEnd w:id="9429"/>
              <w:bookmarkEnd w:id="9430"/>
            </w:del>
          </w:p>
        </w:tc>
        <w:tc>
          <w:tcPr>
            <w:tcW w:w="2406" w:type="dxa"/>
            <w:noWrap/>
            <w:vAlign w:val="center"/>
            <w:hideMark/>
          </w:tcPr>
          <w:p w14:paraId="25B28626" w14:textId="517DB634"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431" w:author="Gidon Kupietzky" w:date="2025-02-13T17:45:00Z" w16du:dateUtc="2025-02-13T15:45:00Z"/>
                <w:rFonts w:ascii="David" w:eastAsia="Times New Roman" w:hAnsi="David"/>
                <w:color w:val="000000"/>
                <w:rtl/>
              </w:rPr>
              <w:pPrChange w:id="9432"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433" w:author="Gidon Kupietzky" w:date="2025-02-13T17:45:00Z" w16du:dateUtc="2025-02-13T15:45:00Z">
              <w:r w:rsidRPr="00C7287E" w:rsidDel="004A2D26">
                <w:rPr>
                  <w:rFonts w:ascii="David" w:eastAsia="Times New Roman" w:hAnsi="David"/>
                  <w:color w:val="000000"/>
                </w:rPr>
                <w:delText>proj_zones_pls.shp</w:delText>
              </w:r>
              <w:bookmarkStart w:id="9434" w:name="_Toc190882061"/>
              <w:bookmarkStart w:id="9435" w:name="_Toc190884774"/>
              <w:bookmarkEnd w:id="9434"/>
              <w:bookmarkEnd w:id="9435"/>
            </w:del>
          </w:p>
        </w:tc>
        <w:tc>
          <w:tcPr>
            <w:tcW w:w="2268" w:type="dxa"/>
            <w:vAlign w:val="bottom"/>
          </w:tcPr>
          <w:p w14:paraId="4CD12CFB" w14:textId="192339D0"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436" w:author="Gidon Kupietzky" w:date="2025-02-13T17:45:00Z" w16du:dateUtc="2025-02-13T15:45:00Z"/>
                <w:rFonts w:ascii="David" w:eastAsia="Times New Roman" w:hAnsi="David"/>
                <w:color w:val="000000"/>
                <w:rtl/>
              </w:rPr>
              <w:pPrChange w:id="943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438" w:author="Mark Kungurov" w:date="2024-12-19T14:33:00Z" w16du:dateUtc="2024-12-19T12:33:00Z">
              <w:del w:id="9439" w:author="Gidon Kupietzky" w:date="2025-02-13T17:45:00Z" w16du:dateUtc="2025-02-13T15:45:00Z">
                <w:r w:rsidDel="004A2D26">
                  <w:rPr>
                    <w:rFonts w:ascii="Calibri" w:hAnsi="Calibri" w:cs="Calibri"/>
                    <w:color w:val="000000"/>
                  </w:rPr>
                  <w:delText>arab_and_palestinian\background_files</w:delText>
                </w:r>
              </w:del>
            </w:ins>
            <w:bookmarkStart w:id="9440" w:name="_Toc190882062"/>
            <w:bookmarkStart w:id="9441" w:name="_Toc190884775"/>
            <w:bookmarkEnd w:id="9440"/>
            <w:bookmarkEnd w:id="9441"/>
          </w:p>
        </w:tc>
        <w:tc>
          <w:tcPr>
            <w:tcW w:w="2977" w:type="dxa"/>
            <w:noWrap/>
            <w:vAlign w:val="center"/>
            <w:hideMark/>
          </w:tcPr>
          <w:p w14:paraId="0FB77679" w14:textId="431CC690"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442" w:author="Gidon Kupietzky" w:date="2025-02-13T17:45:00Z" w16du:dateUtc="2025-02-13T15:45:00Z"/>
                <w:rFonts w:ascii="David" w:eastAsia="Times New Roman" w:hAnsi="David"/>
                <w:color w:val="000000"/>
              </w:rPr>
              <w:pPrChange w:id="944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444" w:author="Gidon Kupietzky" w:date="2025-02-13T17:45:00Z" w16du:dateUtc="2025-02-13T15:45:00Z">
              <w:r w:rsidRPr="00C7287E" w:rsidDel="004A2D26">
                <w:rPr>
                  <w:rFonts w:ascii="David" w:eastAsia="Times New Roman" w:hAnsi="David"/>
                  <w:color w:val="000000"/>
                  <w:rtl/>
                </w:rPr>
                <w:delText>מרחבי תחזית לעבודה הדמוגרפית</w:delText>
              </w:r>
              <w:bookmarkStart w:id="9445" w:name="_Toc190882063"/>
              <w:bookmarkStart w:id="9446" w:name="_Toc190884776"/>
              <w:bookmarkEnd w:id="9445"/>
              <w:bookmarkEnd w:id="9446"/>
            </w:del>
          </w:p>
        </w:tc>
        <w:tc>
          <w:tcPr>
            <w:tcW w:w="1983" w:type="dxa"/>
            <w:noWrap/>
            <w:vAlign w:val="center"/>
            <w:hideMark/>
          </w:tcPr>
          <w:p w14:paraId="0C48B8E8" w14:textId="3B32A6E9"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447" w:author="Gidon Kupietzky" w:date="2025-02-13T17:45:00Z" w16du:dateUtc="2025-02-13T15:45:00Z"/>
                <w:rFonts w:ascii="David" w:eastAsia="Times New Roman" w:hAnsi="David"/>
                <w:color w:val="000000"/>
                <w:rtl/>
              </w:rPr>
              <w:pPrChange w:id="9448"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449" w:author="Gidon Kupietzky" w:date="2025-02-13T17:45:00Z" w16du:dateUtc="2025-02-13T15:45:00Z">
              <w:r w:rsidRPr="00C7287E" w:rsidDel="004A2D26">
                <w:rPr>
                  <w:rFonts w:ascii="David" w:eastAsia="Times New Roman" w:hAnsi="David"/>
                  <w:color w:val="000000"/>
                  <w:rtl/>
                </w:rPr>
                <w:delText>עבודה דמוגרפית של דר אליהו בן משה</w:delText>
              </w:r>
              <w:bookmarkStart w:id="9450" w:name="_Toc190882064"/>
              <w:bookmarkStart w:id="9451" w:name="_Toc190884777"/>
              <w:bookmarkEnd w:id="9450"/>
              <w:bookmarkEnd w:id="9451"/>
            </w:del>
          </w:p>
        </w:tc>
        <w:bookmarkStart w:id="9452" w:name="_Toc190882065"/>
        <w:bookmarkStart w:id="9453" w:name="_Toc190884778"/>
        <w:bookmarkEnd w:id="9452"/>
        <w:bookmarkEnd w:id="9453"/>
      </w:tr>
      <w:tr w:rsidR="003A3648" w:rsidRPr="00223434" w:rsidDel="004A2D26" w14:paraId="313E75E6" w14:textId="4E66A66D" w:rsidTr="00B1266D">
        <w:trPr>
          <w:cnfStyle w:val="000000100000" w:firstRow="0" w:lastRow="0" w:firstColumn="0" w:lastColumn="0" w:oddVBand="0" w:evenVBand="0" w:oddHBand="1" w:evenHBand="0" w:firstRowFirstColumn="0" w:firstRowLastColumn="0" w:lastRowFirstColumn="0" w:lastRowLastColumn="0"/>
          <w:trHeight w:val="1275"/>
          <w:del w:id="9454"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2447940C" w14:textId="0E3E2ED5" w:rsidR="003A3648" w:rsidRPr="00C7287E" w:rsidDel="004A2D26" w:rsidRDefault="003A3648">
            <w:pPr>
              <w:tabs>
                <w:tab w:val="left" w:pos="2446"/>
              </w:tabs>
              <w:spacing w:line="276" w:lineRule="auto"/>
              <w:rPr>
                <w:del w:id="9455" w:author="Gidon Kupietzky" w:date="2025-02-13T17:45:00Z" w16du:dateUtc="2025-02-13T15:45:00Z"/>
                <w:rFonts w:ascii="David" w:eastAsia="Times New Roman" w:hAnsi="David"/>
                <w:color w:val="000000"/>
              </w:rPr>
              <w:pPrChange w:id="9456" w:author="Gidon Kupietzky" w:date="2025-02-13T17:45:00Z" w16du:dateUtc="2025-02-13T15:45:00Z">
                <w:pPr>
                  <w:bidi w:val="0"/>
                  <w:spacing w:before="0" w:line="240" w:lineRule="auto"/>
                  <w:ind w:left="0"/>
                  <w:jc w:val="center"/>
                </w:pPr>
              </w:pPrChange>
            </w:pPr>
            <w:del w:id="9457" w:author="Gidon Kupietzky" w:date="2025-02-13T17:45:00Z" w16du:dateUtc="2025-02-13T15:45:00Z">
              <w:r w:rsidDel="004A2D26">
                <w:rPr>
                  <w:rFonts w:ascii="David" w:eastAsia="Times New Roman" w:hAnsi="David"/>
                  <w:b w:val="0"/>
                  <w:bCs w:val="0"/>
                  <w:color w:val="000000"/>
                </w:rPr>
                <w:delText>SHP</w:delText>
              </w:r>
              <w:bookmarkStart w:id="9458" w:name="_Toc190882066"/>
              <w:bookmarkStart w:id="9459" w:name="_Toc190884779"/>
              <w:bookmarkEnd w:id="9458"/>
              <w:bookmarkEnd w:id="9459"/>
            </w:del>
          </w:p>
        </w:tc>
        <w:tc>
          <w:tcPr>
            <w:tcW w:w="2406" w:type="dxa"/>
            <w:noWrap/>
            <w:vAlign w:val="center"/>
            <w:hideMark/>
          </w:tcPr>
          <w:p w14:paraId="69075391" w14:textId="05B5A3AB"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460" w:author="Gidon Kupietzky" w:date="2025-02-13T17:45:00Z" w16du:dateUtc="2025-02-13T15:45:00Z"/>
                <w:rFonts w:ascii="David" w:eastAsia="Times New Roman" w:hAnsi="David"/>
                <w:color w:val="000000"/>
                <w:rtl/>
              </w:rPr>
              <w:pPrChange w:id="9461"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462" w:author="Gidon Kupietzky" w:date="2025-02-13T17:45:00Z" w16du:dateUtc="2025-02-13T15:45:00Z">
              <w:r w:rsidRPr="00C7287E" w:rsidDel="004A2D26">
                <w:rPr>
                  <w:rFonts w:ascii="David" w:eastAsia="Times New Roman" w:hAnsi="David"/>
                  <w:color w:val="000000"/>
                </w:rPr>
                <w:delText>palestinian_bld_area_pcbs_220710.shp</w:delText>
              </w:r>
              <w:bookmarkStart w:id="9463" w:name="_Toc190882067"/>
              <w:bookmarkStart w:id="9464" w:name="_Toc190884780"/>
              <w:bookmarkEnd w:id="9463"/>
              <w:bookmarkEnd w:id="9464"/>
            </w:del>
          </w:p>
        </w:tc>
        <w:tc>
          <w:tcPr>
            <w:tcW w:w="2268" w:type="dxa"/>
            <w:vAlign w:val="bottom"/>
          </w:tcPr>
          <w:p w14:paraId="591DDF41" w14:textId="5CE83AA1"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465" w:author="Gidon Kupietzky" w:date="2025-02-13T17:45:00Z" w16du:dateUtc="2025-02-13T15:45:00Z"/>
                <w:rFonts w:ascii="David" w:eastAsia="Times New Roman" w:hAnsi="David"/>
                <w:color w:val="000000"/>
                <w:rtl/>
              </w:rPr>
              <w:pPrChange w:id="9466"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467" w:author="Mark Kungurov" w:date="2024-12-19T14:33:00Z" w16du:dateUtc="2024-12-19T12:33:00Z">
              <w:del w:id="9468" w:author="Gidon Kupietzky" w:date="2025-02-13T17:45:00Z" w16du:dateUtc="2025-02-13T15:45:00Z">
                <w:r w:rsidDel="004A2D26">
                  <w:rPr>
                    <w:rFonts w:ascii="Calibri" w:hAnsi="Calibri" w:cs="Calibri"/>
                    <w:color w:val="000000"/>
                  </w:rPr>
                  <w:delText>arab_and_palestinian\background_files</w:delText>
                </w:r>
              </w:del>
            </w:ins>
            <w:bookmarkStart w:id="9469" w:name="_Toc190882068"/>
            <w:bookmarkStart w:id="9470" w:name="_Toc190884781"/>
            <w:bookmarkEnd w:id="9469"/>
            <w:bookmarkEnd w:id="9470"/>
          </w:p>
        </w:tc>
        <w:tc>
          <w:tcPr>
            <w:tcW w:w="2977" w:type="dxa"/>
            <w:noWrap/>
            <w:vAlign w:val="center"/>
            <w:hideMark/>
          </w:tcPr>
          <w:p w14:paraId="6A0AAAEF" w14:textId="647FADA2"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471" w:author="Gidon Kupietzky" w:date="2025-02-13T17:45:00Z" w16du:dateUtc="2025-02-13T15:45:00Z"/>
                <w:rFonts w:ascii="David" w:eastAsia="Times New Roman" w:hAnsi="David"/>
                <w:color w:val="000000"/>
              </w:rPr>
              <w:pPrChange w:id="947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473" w:author="Gidon Kupietzky" w:date="2025-02-13T17:45:00Z" w16du:dateUtc="2025-02-13T15:45:00Z">
              <w:r w:rsidRPr="00C7287E" w:rsidDel="004A2D26">
                <w:rPr>
                  <w:rFonts w:ascii="David" w:eastAsia="Times New Roman" w:hAnsi="David"/>
                  <w:color w:val="000000"/>
                  <w:rtl/>
                </w:rPr>
                <w:delText>תכסית שטח בנוי בשטח הרשות הפלסטינאית</w:delText>
              </w:r>
              <w:bookmarkStart w:id="9474" w:name="_Toc190882069"/>
              <w:bookmarkStart w:id="9475" w:name="_Toc190884782"/>
              <w:bookmarkEnd w:id="9474"/>
              <w:bookmarkEnd w:id="9475"/>
            </w:del>
          </w:p>
        </w:tc>
        <w:tc>
          <w:tcPr>
            <w:tcW w:w="1983" w:type="dxa"/>
            <w:vAlign w:val="center"/>
            <w:hideMark/>
          </w:tcPr>
          <w:p w14:paraId="364C895D" w14:textId="38812B4B"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476" w:author="Gidon Kupietzky" w:date="2025-02-13T17:45:00Z" w16du:dateUtc="2025-02-13T15:45:00Z"/>
                <w:rFonts w:ascii="David" w:eastAsia="Times New Roman" w:hAnsi="David"/>
                <w:color w:val="000000"/>
                <w:rtl/>
              </w:rPr>
              <w:pPrChange w:id="9477"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478" w:author="Gidon Kupietzky" w:date="2025-02-13T17:45:00Z" w16du:dateUtc="2025-02-13T15:45:00Z">
              <w:r w:rsidRPr="00C7287E" w:rsidDel="004A2D26">
                <w:rPr>
                  <w:rFonts w:ascii="David" w:eastAsia="Times New Roman" w:hAnsi="David"/>
                  <w:color w:val="000000"/>
                </w:rPr>
                <w:delText>Palestinian Central Bureau of Statistics-GIS 2019</w:delText>
              </w:r>
              <w:r w:rsidRPr="00C7287E" w:rsidDel="004A2D26">
                <w:rPr>
                  <w:rFonts w:ascii="David" w:eastAsia="Times New Roman" w:hAnsi="David"/>
                  <w:color w:val="000000"/>
                </w:rPr>
                <w:br/>
                <w:delText>https://services8.arcgis.com/x3OYmfTujNHGdoex/arcgis/rest/services/Built_Up_Area/FeatureServer</w:delText>
              </w:r>
              <w:bookmarkStart w:id="9479" w:name="_Toc190882070"/>
              <w:bookmarkStart w:id="9480" w:name="_Toc190884783"/>
              <w:bookmarkEnd w:id="9479"/>
              <w:bookmarkEnd w:id="9480"/>
            </w:del>
          </w:p>
        </w:tc>
        <w:bookmarkStart w:id="9481" w:name="_Toc190882071"/>
        <w:bookmarkStart w:id="9482" w:name="_Toc190884784"/>
        <w:bookmarkEnd w:id="9481"/>
        <w:bookmarkEnd w:id="9482"/>
      </w:tr>
      <w:tr w:rsidR="003A3648" w:rsidRPr="00C7287E" w:rsidDel="004A2D26" w14:paraId="3F3422C5" w14:textId="6EABDFFE" w:rsidTr="00B1266D">
        <w:trPr>
          <w:trHeight w:val="255"/>
          <w:del w:id="9483"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43DCC79" w14:textId="79D54EFF" w:rsidR="003A3648" w:rsidRPr="00C7287E" w:rsidDel="004A2D26" w:rsidRDefault="003A3648">
            <w:pPr>
              <w:tabs>
                <w:tab w:val="left" w:pos="2446"/>
              </w:tabs>
              <w:spacing w:line="276" w:lineRule="auto"/>
              <w:rPr>
                <w:del w:id="9484" w:author="Gidon Kupietzky" w:date="2025-02-13T17:45:00Z" w16du:dateUtc="2025-02-13T15:45:00Z"/>
                <w:rFonts w:ascii="David" w:eastAsia="Times New Roman" w:hAnsi="David"/>
                <w:color w:val="000000"/>
              </w:rPr>
              <w:pPrChange w:id="9485" w:author="Gidon Kupietzky" w:date="2025-02-13T17:45:00Z" w16du:dateUtc="2025-02-13T15:45:00Z">
                <w:pPr>
                  <w:bidi w:val="0"/>
                  <w:spacing w:before="0" w:line="240" w:lineRule="auto"/>
                  <w:ind w:left="0"/>
                  <w:jc w:val="center"/>
                </w:pPr>
              </w:pPrChange>
            </w:pPr>
            <w:del w:id="9486" w:author="Gidon Kupietzky" w:date="2025-02-13T17:45:00Z" w16du:dateUtc="2025-02-13T15:45:00Z">
              <w:r w:rsidDel="004A2D26">
                <w:rPr>
                  <w:rFonts w:ascii="David" w:eastAsia="Times New Roman" w:hAnsi="David"/>
                  <w:b w:val="0"/>
                  <w:bCs w:val="0"/>
                  <w:color w:val="000000"/>
                </w:rPr>
                <w:lastRenderedPageBreak/>
                <w:delText>SHP</w:delText>
              </w:r>
              <w:bookmarkStart w:id="9487" w:name="_Toc190882072"/>
              <w:bookmarkStart w:id="9488" w:name="_Toc190884785"/>
              <w:bookmarkEnd w:id="9487"/>
              <w:bookmarkEnd w:id="9488"/>
            </w:del>
          </w:p>
        </w:tc>
        <w:tc>
          <w:tcPr>
            <w:tcW w:w="2406" w:type="dxa"/>
            <w:noWrap/>
            <w:vAlign w:val="center"/>
            <w:hideMark/>
          </w:tcPr>
          <w:p w14:paraId="11DA2895" w14:textId="69E1FC9D"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489" w:author="Gidon Kupietzky" w:date="2025-02-13T17:45:00Z" w16du:dateUtc="2025-02-13T15:45:00Z"/>
                <w:rFonts w:ascii="David" w:eastAsia="Times New Roman" w:hAnsi="David"/>
                <w:color w:val="000000"/>
              </w:rPr>
              <w:pPrChange w:id="9490"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491" w:author="Gidon Kupietzky" w:date="2025-02-13T17:45:00Z" w16du:dateUtc="2025-02-13T15:45:00Z">
              <w:r w:rsidRPr="00C7287E" w:rsidDel="004A2D26">
                <w:rPr>
                  <w:rFonts w:ascii="David" w:eastAsia="Times New Roman" w:hAnsi="David"/>
                  <w:color w:val="000000"/>
                </w:rPr>
                <w:delText>ezorey_tnua_600_2015_ITM.shp</w:delText>
              </w:r>
              <w:bookmarkStart w:id="9492" w:name="_Toc190882073"/>
              <w:bookmarkStart w:id="9493" w:name="_Toc190884786"/>
              <w:bookmarkEnd w:id="9492"/>
              <w:bookmarkEnd w:id="9493"/>
            </w:del>
          </w:p>
        </w:tc>
        <w:tc>
          <w:tcPr>
            <w:tcW w:w="2268" w:type="dxa"/>
            <w:vAlign w:val="bottom"/>
          </w:tcPr>
          <w:p w14:paraId="7953A1CF" w14:textId="470E0A7C"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494" w:author="Gidon Kupietzky" w:date="2025-02-13T17:45:00Z" w16du:dateUtc="2025-02-13T15:45:00Z"/>
                <w:rFonts w:ascii="David" w:eastAsia="Times New Roman" w:hAnsi="David"/>
                <w:color w:val="000000"/>
                <w:rtl/>
              </w:rPr>
              <w:pPrChange w:id="949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496" w:author="Mark Kungurov" w:date="2024-12-19T14:33:00Z" w16du:dateUtc="2024-12-19T12:33:00Z">
              <w:del w:id="9497" w:author="Gidon Kupietzky" w:date="2025-02-13T17:45:00Z" w16du:dateUtc="2025-02-13T15:45:00Z">
                <w:r w:rsidDel="004A2D26">
                  <w:rPr>
                    <w:rFonts w:ascii="Calibri" w:hAnsi="Calibri" w:cs="Calibri"/>
                    <w:color w:val="000000"/>
                  </w:rPr>
                  <w:delText>arab_and_palestinian\background_files</w:delText>
                </w:r>
              </w:del>
            </w:ins>
            <w:bookmarkStart w:id="9498" w:name="_Toc190882074"/>
            <w:bookmarkStart w:id="9499" w:name="_Toc190884787"/>
            <w:bookmarkEnd w:id="9498"/>
            <w:bookmarkEnd w:id="9499"/>
          </w:p>
        </w:tc>
        <w:tc>
          <w:tcPr>
            <w:tcW w:w="2977" w:type="dxa"/>
            <w:noWrap/>
            <w:vAlign w:val="center"/>
            <w:hideMark/>
          </w:tcPr>
          <w:p w14:paraId="18737F8F" w14:textId="3DC8A0F7"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500" w:author="Gidon Kupietzky" w:date="2025-02-13T17:45:00Z" w16du:dateUtc="2025-02-13T15:45:00Z"/>
                <w:rFonts w:ascii="David" w:eastAsia="Times New Roman" w:hAnsi="David"/>
                <w:color w:val="000000"/>
              </w:rPr>
              <w:pPrChange w:id="950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502" w:author="Gidon Kupietzky" w:date="2025-02-13T17:45:00Z" w16du:dateUtc="2025-02-13T15:45:00Z">
              <w:r w:rsidRPr="00C7287E" w:rsidDel="004A2D26">
                <w:rPr>
                  <w:rFonts w:ascii="David" w:eastAsia="Times New Roman" w:hAnsi="David"/>
                  <w:color w:val="000000"/>
                  <w:rtl/>
                </w:rPr>
                <w:delText>שכבת אזורי תנועה מגירסאות קודמות לצורכי המרת מידע</w:delText>
              </w:r>
              <w:bookmarkStart w:id="9503" w:name="_Toc190882075"/>
              <w:bookmarkStart w:id="9504" w:name="_Toc190884788"/>
              <w:bookmarkEnd w:id="9503"/>
              <w:bookmarkEnd w:id="9504"/>
            </w:del>
          </w:p>
        </w:tc>
        <w:tc>
          <w:tcPr>
            <w:tcW w:w="1983" w:type="dxa"/>
            <w:noWrap/>
            <w:vAlign w:val="center"/>
            <w:hideMark/>
          </w:tcPr>
          <w:p w14:paraId="21F14015" w14:textId="61ED7B9B"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505" w:author="Gidon Kupietzky" w:date="2025-02-13T17:45:00Z" w16du:dateUtc="2025-02-13T15:45:00Z"/>
                <w:rFonts w:ascii="David" w:eastAsia="Times New Roman" w:hAnsi="David"/>
                <w:color w:val="000000"/>
                <w:rtl/>
              </w:rPr>
              <w:pPrChange w:id="9506"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507" w:author="Gidon Kupietzky" w:date="2025-02-13T17:45:00Z" w16du:dateUtc="2025-02-13T15:45:00Z">
              <w:r w:rsidRPr="00C7287E" w:rsidDel="004A2D26">
                <w:rPr>
                  <w:rFonts w:ascii="David" w:eastAsia="Times New Roman" w:hAnsi="David"/>
                  <w:color w:val="000000"/>
                  <w:rtl/>
                </w:rPr>
                <w:delText>צתא"ל</w:delText>
              </w:r>
              <w:bookmarkStart w:id="9508" w:name="_Toc190882076"/>
              <w:bookmarkStart w:id="9509" w:name="_Toc190884789"/>
              <w:bookmarkEnd w:id="9508"/>
              <w:bookmarkEnd w:id="9509"/>
            </w:del>
          </w:p>
        </w:tc>
        <w:bookmarkStart w:id="9510" w:name="_Toc190882077"/>
        <w:bookmarkStart w:id="9511" w:name="_Toc190884790"/>
        <w:bookmarkEnd w:id="9510"/>
        <w:bookmarkEnd w:id="9511"/>
      </w:tr>
      <w:tr w:rsidR="003A3648" w:rsidRPr="00223434" w:rsidDel="004A2D26" w14:paraId="40CB3FCF" w14:textId="64AA6696" w:rsidTr="00B1266D">
        <w:trPr>
          <w:cnfStyle w:val="000000100000" w:firstRow="0" w:lastRow="0" w:firstColumn="0" w:lastColumn="0" w:oddVBand="0" w:evenVBand="0" w:oddHBand="1" w:evenHBand="0" w:firstRowFirstColumn="0" w:firstRowLastColumn="0" w:lastRowFirstColumn="0" w:lastRowLastColumn="0"/>
          <w:trHeight w:val="255"/>
          <w:del w:id="9512"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E26C1CC" w14:textId="390313B1" w:rsidR="003A3648" w:rsidRPr="00C7287E" w:rsidDel="004A2D26" w:rsidRDefault="003A3648">
            <w:pPr>
              <w:tabs>
                <w:tab w:val="left" w:pos="2446"/>
              </w:tabs>
              <w:spacing w:line="276" w:lineRule="auto"/>
              <w:rPr>
                <w:del w:id="9513" w:author="Gidon Kupietzky" w:date="2025-02-13T17:45:00Z" w16du:dateUtc="2025-02-13T15:45:00Z"/>
                <w:rFonts w:ascii="David" w:eastAsia="Times New Roman" w:hAnsi="David"/>
                <w:color w:val="000000"/>
                <w:rtl/>
              </w:rPr>
              <w:pPrChange w:id="9514" w:author="Gidon Kupietzky" w:date="2025-02-13T17:45:00Z" w16du:dateUtc="2025-02-13T15:45:00Z">
                <w:pPr>
                  <w:spacing w:before="0" w:line="240" w:lineRule="auto"/>
                  <w:ind w:left="0"/>
                  <w:jc w:val="center"/>
                </w:pPr>
              </w:pPrChange>
            </w:pPr>
            <w:del w:id="9515" w:author="Gidon Kupietzky" w:date="2025-02-13T17:45:00Z" w16du:dateUtc="2025-02-13T15:45:00Z">
              <w:r w:rsidRPr="00C16307" w:rsidDel="004A2D26">
                <w:rPr>
                  <w:rFonts w:ascii="David" w:eastAsia="Times New Roman" w:hAnsi="David" w:hint="cs"/>
                  <w:b w:val="0"/>
                  <w:bCs w:val="0"/>
                  <w:color w:val="000000"/>
                  <w:rtl/>
                </w:rPr>
                <w:delText>אקסל</w:delText>
              </w:r>
              <w:bookmarkStart w:id="9516" w:name="_Toc190882078"/>
              <w:bookmarkStart w:id="9517" w:name="_Toc190884791"/>
              <w:bookmarkEnd w:id="9516"/>
              <w:bookmarkEnd w:id="9517"/>
            </w:del>
          </w:p>
        </w:tc>
        <w:tc>
          <w:tcPr>
            <w:tcW w:w="2406" w:type="dxa"/>
            <w:noWrap/>
            <w:vAlign w:val="center"/>
            <w:hideMark/>
          </w:tcPr>
          <w:p w14:paraId="3FE58DF8" w14:textId="249A765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518" w:author="Gidon Kupietzky" w:date="2025-02-13T17:45:00Z" w16du:dateUtc="2025-02-13T15:45:00Z"/>
                <w:rFonts w:ascii="David" w:eastAsia="Times New Roman" w:hAnsi="David"/>
                <w:color w:val="000000"/>
                <w:rtl/>
              </w:rPr>
              <w:pPrChange w:id="951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520" w:author="Gidon Kupietzky" w:date="2025-02-13T17:45:00Z" w16du:dateUtc="2025-02-13T15:45:00Z">
              <w:r w:rsidRPr="00C7287E" w:rsidDel="004A2D26">
                <w:rPr>
                  <w:rFonts w:ascii="David" w:eastAsia="Times New Roman" w:hAnsi="David"/>
                  <w:color w:val="000000"/>
                  <w:rtl/>
                </w:rPr>
                <w:delText>‏‏</w:delText>
              </w:r>
              <w:r w:rsidRPr="00C7287E" w:rsidDel="004A2D26">
                <w:rPr>
                  <w:rFonts w:ascii="David" w:eastAsia="Times New Roman" w:hAnsi="David"/>
                  <w:color w:val="000000"/>
                </w:rPr>
                <w:delText>ArabTAZ_in_jeru_dis_after_jtmt.xlsx</w:delText>
              </w:r>
              <w:bookmarkStart w:id="9521" w:name="_Toc190882079"/>
              <w:bookmarkStart w:id="9522" w:name="_Toc190884792"/>
              <w:bookmarkEnd w:id="9521"/>
              <w:bookmarkEnd w:id="9522"/>
            </w:del>
          </w:p>
        </w:tc>
        <w:tc>
          <w:tcPr>
            <w:tcW w:w="2268" w:type="dxa"/>
            <w:vAlign w:val="bottom"/>
          </w:tcPr>
          <w:p w14:paraId="64843B48" w14:textId="219B5E30"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523" w:author="Gidon Kupietzky" w:date="2025-02-13T17:45:00Z" w16du:dateUtc="2025-02-13T15:45:00Z"/>
                <w:rFonts w:ascii="David" w:eastAsia="Times New Roman" w:hAnsi="David"/>
                <w:color w:val="000000"/>
                <w:rtl/>
              </w:rPr>
              <w:pPrChange w:id="952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525" w:author="Mark Kungurov" w:date="2024-12-19T14:33:00Z" w16du:dateUtc="2024-12-19T12:33:00Z">
              <w:del w:id="9526" w:author="Gidon Kupietzky" w:date="2025-02-13T17:45:00Z" w16du:dateUtc="2025-02-13T15:45:00Z">
                <w:r w:rsidDel="004A2D26">
                  <w:rPr>
                    <w:rFonts w:ascii="Calibri" w:hAnsi="Calibri" w:cs="Calibri"/>
                    <w:color w:val="000000"/>
                  </w:rPr>
                  <w:delText>arab_and_palestinian\background_files</w:delText>
                </w:r>
                <w:r w:rsidDel="004A2D26">
                  <w:rPr>
                    <w:rFonts w:ascii="Calibri" w:hAnsi="Calibri" w:cs="Calibri"/>
                    <w:color w:val="000000"/>
                    <w:rtl/>
                  </w:rPr>
                  <w:delText>‏‏</w:delText>
                </w:r>
                <w:r w:rsidDel="004A2D26">
                  <w:rPr>
                    <w:rFonts w:ascii="Calibri" w:hAnsi="Calibri" w:cs="Calibri"/>
                    <w:color w:val="000000"/>
                  </w:rPr>
                  <w:delText>Arab</w:delText>
                </w:r>
              </w:del>
            </w:ins>
            <w:bookmarkStart w:id="9527" w:name="_Toc190882080"/>
            <w:bookmarkStart w:id="9528" w:name="_Toc190884793"/>
            <w:bookmarkEnd w:id="9527"/>
            <w:bookmarkEnd w:id="9528"/>
          </w:p>
        </w:tc>
        <w:tc>
          <w:tcPr>
            <w:tcW w:w="2977" w:type="dxa"/>
            <w:noWrap/>
            <w:vAlign w:val="center"/>
            <w:hideMark/>
          </w:tcPr>
          <w:p w14:paraId="3FE33157" w14:textId="3D6EAD4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529" w:author="Gidon Kupietzky" w:date="2025-02-13T17:45:00Z" w16du:dateUtc="2025-02-13T15:45:00Z"/>
                <w:rFonts w:ascii="David" w:eastAsia="Times New Roman" w:hAnsi="David"/>
                <w:color w:val="000000"/>
                <w:rtl/>
              </w:rPr>
              <w:pPrChange w:id="9530"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531" w:author="Gidon Kupietzky" w:date="2025-02-13T17:45:00Z" w16du:dateUtc="2025-02-13T15:45:00Z">
              <w:r w:rsidRPr="00C7287E" w:rsidDel="004A2D26">
                <w:rPr>
                  <w:rFonts w:ascii="David" w:eastAsia="Times New Roman" w:hAnsi="David"/>
                  <w:color w:val="000000"/>
                  <w:rtl/>
                </w:rPr>
                <w:delText>נתוני תחזית לפי אזורי תנועה מגירסאות קודמים לטובת יצירת אחוז גידול בפורמט של מרחב גיאוגרפי</w:delText>
              </w:r>
              <w:bookmarkStart w:id="9532" w:name="_Toc190882081"/>
              <w:bookmarkStart w:id="9533" w:name="_Toc190884794"/>
              <w:bookmarkEnd w:id="9532"/>
              <w:bookmarkEnd w:id="9533"/>
            </w:del>
          </w:p>
        </w:tc>
        <w:tc>
          <w:tcPr>
            <w:tcW w:w="1983" w:type="dxa"/>
            <w:noWrap/>
            <w:vAlign w:val="center"/>
            <w:hideMark/>
          </w:tcPr>
          <w:p w14:paraId="09E8BDEF" w14:textId="199783DD"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534" w:author="Gidon Kupietzky" w:date="2025-02-13T17:45:00Z" w16du:dateUtc="2025-02-13T15:45:00Z"/>
                <w:rFonts w:ascii="David" w:eastAsia="Times New Roman" w:hAnsi="David"/>
                <w:color w:val="000000"/>
                <w:rtl/>
              </w:rPr>
              <w:pPrChange w:id="9535"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536" w:author="Gidon Kupietzky" w:date="2025-02-13T17:45:00Z" w16du:dateUtc="2025-02-13T15:45:00Z">
              <w:r w:rsidRPr="00C7287E" w:rsidDel="004A2D26">
                <w:rPr>
                  <w:rFonts w:ascii="David" w:eastAsia="Times New Roman" w:hAnsi="David"/>
                  <w:color w:val="000000"/>
                  <w:rtl/>
                </w:rPr>
                <w:delText>עבודה דמוגרפית של דר אליהו בן משה</w:delText>
              </w:r>
              <w:bookmarkStart w:id="9537" w:name="_Toc190882082"/>
              <w:bookmarkStart w:id="9538" w:name="_Toc190884795"/>
              <w:bookmarkEnd w:id="9537"/>
              <w:bookmarkEnd w:id="9538"/>
            </w:del>
          </w:p>
        </w:tc>
        <w:bookmarkStart w:id="9539" w:name="_Toc190882083"/>
        <w:bookmarkStart w:id="9540" w:name="_Toc190884796"/>
        <w:bookmarkEnd w:id="9539"/>
        <w:bookmarkEnd w:id="9540"/>
      </w:tr>
      <w:tr w:rsidR="003A3648" w:rsidRPr="00C7287E" w:rsidDel="004A2D26" w14:paraId="3A852AA8" w14:textId="0FD2CA56" w:rsidTr="00B1266D">
        <w:trPr>
          <w:trHeight w:val="255"/>
          <w:del w:id="9541"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505BB4B3" w14:textId="297BC627" w:rsidR="003A3648" w:rsidRPr="00C7287E" w:rsidDel="004A2D26" w:rsidRDefault="003A3648">
            <w:pPr>
              <w:tabs>
                <w:tab w:val="left" w:pos="2446"/>
              </w:tabs>
              <w:spacing w:line="276" w:lineRule="auto"/>
              <w:rPr>
                <w:del w:id="9542" w:author="Gidon Kupietzky" w:date="2025-02-13T17:45:00Z" w16du:dateUtc="2025-02-13T15:45:00Z"/>
                <w:rFonts w:ascii="David" w:eastAsia="Times New Roman" w:hAnsi="David"/>
                <w:color w:val="000000"/>
              </w:rPr>
              <w:pPrChange w:id="9543" w:author="Gidon Kupietzky" w:date="2025-02-13T17:45:00Z" w16du:dateUtc="2025-02-13T15:45:00Z">
                <w:pPr>
                  <w:bidi w:val="0"/>
                  <w:spacing w:before="0" w:line="240" w:lineRule="auto"/>
                  <w:ind w:left="0"/>
                  <w:jc w:val="center"/>
                </w:pPr>
              </w:pPrChange>
            </w:pPr>
            <w:del w:id="9544" w:author="Gidon Kupietzky" w:date="2025-02-13T17:45:00Z" w16du:dateUtc="2025-02-13T15:45:00Z">
              <w:r w:rsidDel="004A2D26">
                <w:rPr>
                  <w:rFonts w:ascii="David" w:eastAsia="Times New Roman" w:hAnsi="David"/>
                  <w:b w:val="0"/>
                  <w:bCs w:val="0"/>
                  <w:color w:val="000000"/>
                </w:rPr>
                <w:delText>SHP</w:delText>
              </w:r>
              <w:bookmarkStart w:id="9545" w:name="_Toc190882084"/>
              <w:bookmarkStart w:id="9546" w:name="_Toc190884797"/>
              <w:bookmarkEnd w:id="9545"/>
              <w:bookmarkEnd w:id="9546"/>
            </w:del>
          </w:p>
        </w:tc>
        <w:tc>
          <w:tcPr>
            <w:tcW w:w="2406" w:type="dxa"/>
            <w:noWrap/>
            <w:vAlign w:val="center"/>
            <w:hideMark/>
          </w:tcPr>
          <w:p w14:paraId="69302253" w14:textId="6141E532"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547" w:author="Gidon Kupietzky" w:date="2025-02-13T17:45:00Z" w16du:dateUtc="2025-02-13T15:45:00Z"/>
                <w:rFonts w:ascii="David" w:eastAsia="Times New Roman" w:hAnsi="David"/>
                <w:color w:val="000000"/>
                <w:rtl/>
              </w:rPr>
              <w:pPrChange w:id="9548"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549" w:author="Gidon Kupietzky" w:date="2025-02-13T17:45:00Z" w16du:dateUtc="2025-02-13T15:45:00Z">
              <w:r w:rsidRPr="00C7287E" w:rsidDel="004A2D26">
                <w:rPr>
                  <w:rFonts w:ascii="David" w:eastAsia="Times New Roman" w:hAnsi="David"/>
                  <w:color w:val="000000"/>
                </w:rPr>
                <w:delText>kibolet_with_behind_wall_230709.shp</w:delText>
              </w:r>
              <w:bookmarkStart w:id="9550" w:name="_Toc190882085"/>
              <w:bookmarkStart w:id="9551" w:name="_Toc190884798"/>
              <w:bookmarkEnd w:id="9550"/>
              <w:bookmarkEnd w:id="9551"/>
            </w:del>
          </w:p>
        </w:tc>
        <w:tc>
          <w:tcPr>
            <w:tcW w:w="2268" w:type="dxa"/>
            <w:vAlign w:val="bottom"/>
          </w:tcPr>
          <w:p w14:paraId="76A1A82F" w14:textId="558AEECF"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552" w:author="Gidon Kupietzky" w:date="2025-02-13T17:45:00Z" w16du:dateUtc="2025-02-13T15:45:00Z"/>
                <w:rFonts w:ascii="David" w:eastAsia="Times New Roman" w:hAnsi="David"/>
                <w:color w:val="000000"/>
                <w:rtl/>
              </w:rPr>
              <w:pPrChange w:id="955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554" w:author="Mark Kungurov" w:date="2024-12-19T14:33:00Z" w16du:dateUtc="2024-12-19T12:33:00Z">
              <w:del w:id="9555" w:author="Gidon Kupietzky" w:date="2025-02-13T17:45:00Z" w16du:dateUtc="2025-02-13T15:45:00Z">
                <w:r w:rsidDel="004A2D26">
                  <w:rPr>
                    <w:rFonts w:ascii="Calibri" w:hAnsi="Calibri" w:cs="Calibri"/>
                    <w:color w:val="000000"/>
                  </w:rPr>
                  <w:delText>arab_and_palestinian\background_files</w:delText>
                </w:r>
              </w:del>
            </w:ins>
            <w:bookmarkStart w:id="9556" w:name="_Toc190882086"/>
            <w:bookmarkStart w:id="9557" w:name="_Toc190884799"/>
            <w:bookmarkEnd w:id="9556"/>
            <w:bookmarkEnd w:id="9557"/>
          </w:p>
        </w:tc>
        <w:tc>
          <w:tcPr>
            <w:tcW w:w="2977" w:type="dxa"/>
            <w:noWrap/>
            <w:vAlign w:val="center"/>
            <w:hideMark/>
          </w:tcPr>
          <w:p w14:paraId="32BE11B4" w14:textId="4BE026EC"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558" w:author="Gidon Kupietzky" w:date="2025-02-13T17:45:00Z" w16du:dateUtc="2025-02-13T15:45:00Z"/>
                <w:rFonts w:ascii="David" w:eastAsia="Times New Roman" w:hAnsi="David"/>
                <w:color w:val="000000"/>
              </w:rPr>
              <w:pPrChange w:id="955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560" w:author="Gidon Kupietzky" w:date="2025-02-13T17:45:00Z" w16du:dateUtc="2025-02-13T15:45:00Z">
              <w:r w:rsidRPr="00C7287E" w:rsidDel="004A2D26">
                <w:rPr>
                  <w:rFonts w:ascii="David" w:eastAsia="Times New Roman" w:hAnsi="David"/>
                  <w:color w:val="000000"/>
                  <w:rtl/>
                </w:rPr>
                <w:delText>הערכת קיבולת מקסימלית לפי אזורי תנועה</w:delText>
              </w:r>
              <w:bookmarkStart w:id="9561" w:name="_Toc190882087"/>
              <w:bookmarkStart w:id="9562" w:name="_Toc190884800"/>
              <w:bookmarkEnd w:id="9561"/>
              <w:bookmarkEnd w:id="9562"/>
            </w:del>
          </w:p>
        </w:tc>
        <w:tc>
          <w:tcPr>
            <w:tcW w:w="1983" w:type="dxa"/>
            <w:noWrap/>
            <w:vAlign w:val="center"/>
            <w:hideMark/>
          </w:tcPr>
          <w:p w14:paraId="40B9FF55" w14:textId="0FF046A4"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563" w:author="Gidon Kupietzky" w:date="2025-02-13T17:45:00Z" w16du:dateUtc="2025-02-13T15:45:00Z"/>
                <w:rFonts w:ascii="David" w:eastAsia="Times New Roman" w:hAnsi="David"/>
                <w:color w:val="000000"/>
                <w:rtl/>
              </w:rPr>
              <w:pPrChange w:id="956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565" w:author="Gidon Kupietzky" w:date="2025-02-13T17:45:00Z" w16du:dateUtc="2025-02-13T15:45:00Z">
              <w:r w:rsidRPr="00C7287E" w:rsidDel="004A2D26">
                <w:rPr>
                  <w:rFonts w:ascii="David" w:eastAsia="Times New Roman" w:hAnsi="David"/>
                  <w:color w:val="000000"/>
                  <w:rtl/>
                </w:rPr>
                <w:delText>צתא"ל</w:delText>
              </w:r>
              <w:bookmarkStart w:id="9566" w:name="_Toc190882088"/>
              <w:bookmarkStart w:id="9567" w:name="_Toc190884801"/>
              <w:bookmarkEnd w:id="9566"/>
              <w:bookmarkEnd w:id="9567"/>
            </w:del>
          </w:p>
        </w:tc>
        <w:bookmarkStart w:id="9568" w:name="_Toc190882089"/>
        <w:bookmarkStart w:id="9569" w:name="_Toc190884802"/>
        <w:bookmarkEnd w:id="9568"/>
        <w:bookmarkEnd w:id="9569"/>
      </w:tr>
      <w:tr w:rsidR="003A3648" w:rsidRPr="00223434" w:rsidDel="004A2D26" w14:paraId="1B084C2C" w14:textId="3E975E8E" w:rsidTr="00B1266D">
        <w:trPr>
          <w:cnfStyle w:val="000000100000" w:firstRow="0" w:lastRow="0" w:firstColumn="0" w:lastColumn="0" w:oddVBand="0" w:evenVBand="0" w:oddHBand="1" w:evenHBand="0" w:firstRowFirstColumn="0" w:firstRowLastColumn="0" w:lastRowFirstColumn="0" w:lastRowLastColumn="0"/>
          <w:trHeight w:val="255"/>
          <w:del w:id="9570"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21C25383" w14:textId="037F83D2" w:rsidR="003A3648" w:rsidRPr="00C7287E" w:rsidDel="004A2D26" w:rsidRDefault="003A3648">
            <w:pPr>
              <w:tabs>
                <w:tab w:val="left" w:pos="2446"/>
              </w:tabs>
              <w:spacing w:line="276" w:lineRule="auto"/>
              <w:rPr>
                <w:del w:id="9571" w:author="Gidon Kupietzky" w:date="2025-02-13T17:45:00Z" w16du:dateUtc="2025-02-13T15:45:00Z"/>
                <w:rFonts w:ascii="David" w:eastAsia="Times New Roman" w:hAnsi="David"/>
                <w:color w:val="000000"/>
              </w:rPr>
              <w:pPrChange w:id="9572" w:author="Gidon Kupietzky" w:date="2025-02-13T17:45:00Z" w16du:dateUtc="2025-02-13T15:45:00Z">
                <w:pPr>
                  <w:bidi w:val="0"/>
                  <w:spacing w:before="0" w:line="240" w:lineRule="auto"/>
                  <w:ind w:left="0"/>
                  <w:jc w:val="center"/>
                </w:pPr>
              </w:pPrChange>
            </w:pPr>
            <w:del w:id="9573" w:author="Gidon Kupietzky" w:date="2025-02-13T17:45:00Z" w16du:dateUtc="2025-02-13T15:45:00Z">
              <w:r w:rsidDel="004A2D26">
                <w:rPr>
                  <w:rFonts w:ascii="David" w:eastAsia="Times New Roman" w:hAnsi="David"/>
                  <w:b w:val="0"/>
                  <w:bCs w:val="0"/>
                  <w:color w:val="000000"/>
                </w:rPr>
                <w:delText>SHP</w:delText>
              </w:r>
              <w:bookmarkStart w:id="9574" w:name="_Toc190882090"/>
              <w:bookmarkStart w:id="9575" w:name="_Toc190884803"/>
              <w:bookmarkEnd w:id="9574"/>
              <w:bookmarkEnd w:id="9575"/>
            </w:del>
          </w:p>
        </w:tc>
        <w:tc>
          <w:tcPr>
            <w:tcW w:w="2406" w:type="dxa"/>
            <w:noWrap/>
            <w:vAlign w:val="center"/>
            <w:hideMark/>
          </w:tcPr>
          <w:p w14:paraId="370A9252" w14:textId="2561ADED"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576" w:author="Gidon Kupietzky" w:date="2025-02-13T17:45:00Z" w16du:dateUtc="2025-02-13T15:45:00Z"/>
                <w:rFonts w:ascii="David" w:eastAsia="Times New Roman" w:hAnsi="David"/>
                <w:color w:val="000000"/>
                <w:rtl/>
              </w:rPr>
              <w:pPrChange w:id="9577"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578" w:author="Gidon Kupietzky" w:date="2025-02-13T17:45:00Z" w16du:dateUtc="2025-02-13T15:45:00Z">
              <w:r w:rsidRPr="00C7287E" w:rsidDel="004A2D26">
                <w:rPr>
                  <w:rFonts w:ascii="David" w:eastAsia="Times New Roman" w:hAnsi="David"/>
                  <w:color w:val="000000"/>
                </w:rPr>
                <w:delText>hh_size_2050.shp</w:delText>
              </w:r>
              <w:bookmarkStart w:id="9579" w:name="_Toc190882091"/>
              <w:bookmarkStart w:id="9580" w:name="_Toc190884804"/>
              <w:bookmarkEnd w:id="9579"/>
              <w:bookmarkEnd w:id="9580"/>
            </w:del>
          </w:p>
        </w:tc>
        <w:tc>
          <w:tcPr>
            <w:tcW w:w="2268" w:type="dxa"/>
            <w:vAlign w:val="bottom"/>
          </w:tcPr>
          <w:p w14:paraId="2B9C2370" w14:textId="2DCD427B"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581" w:author="Gidon Kupietzky" w:date="2025-02-13T17:45:00Z" w16du:dateUtc="2025-02-13T15:45:00Z"/>
                <w:rFonts w:ascii="David" w:eastAsia="Times New Roman" w:hAnsi="David"/>
                <w:color w:val="000000"/>
                <w:rtl/>
              </w:rPr>
              <w:pPrChange w:id="958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583" w:author="Mark Kungurov" w:date="2024-12-19T14:33:00Z" w16du:dateUtc="2024-12-19T12:33:00Z">
              <w:del w:id="9584" w:author="Gidon Kupietzky" w:date="2025-02-13T17:45:00Z" w16du:dateUtc="2025-02-13T15:45:00Z">
                <w:r w:rsidDel="004A2D26">
                  <w:rPr>
                    <w:rFonts w:ascii="Calibri" w:hAnsi="Calibri" w:cs="Calibri"/>
                    <w:color w:val="000000"/>
                  </w:rPr>
                  <w:delText>arab_and_palestinian\background_files</w:delText>
                </w:r>
              </w:del>
            </w:ins>
            <w:bookmarkStart w:id="9585" w:name="_Toc190882092"/>
            <w:bookmarkStart w:id="9586" w:name="_Toc190884805"/>
            <w:bookmarkEnd w:id="9585"/>
            <w:bookmarkEnd w:id="9586"/>
          </w:p>
        </w:tc>
        <w:tc>
          <w:tcPr>
            <w:tcW w:w="2977" w:type="dxa"/>
            <w:noWrap/>
            <w:vAlign w:val="center"/>
            <w:hideMark/>
          </w:tcPr>
          <w:p w14:paraId="20085CC0" w14:textId="553F60D0"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587" w:author="Gidon Kupietzky" w:date="2025-02-13T17:45:00Z" w16du:dateUtc="2025-02-13T15:45:00Z"/>
                <w:rFonts w:ascii="David" w:eastAsia="Times New Roman" w:hAnsi="David"/>
                <w:color w:val="000000"/>
              </w:rPr>
              <w:pPrChange w:id="9588"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589" w:author="Gidon Kupietzky" w:date="2025-02-13T17:45:00Z" w16du:dateUtc="2025-02-13T15:45:00Z">
              <w:r w:rsidRPr="00C7287E" w:rsidDel="004A2D26">
                <w:rPr>
                  <w:rFonts w:ascii="David" w:eastAsia="Times New Roman" w:hAnsi="David"/>
                  <w:color w:val="000000"/>
                  <w:rtl/>
                </w:rPr>
                <w:delText>הערכת גודל משק בית ממוצע לטובת המרת אוכלוסייה להערכת משקי בית במחוז ירושלים למגזר הערבי</w:delText>
              </w:r>
              <w:bookmarkStart w:id="9590" w:name="_Toc190882093"/>
              <w:bookmarkStart w:id="9591" w:name="_Toc190884806"/>
              <w:bookmarkEnd w:id="9590"/>
              <w:bookmarkEnd w:id="9591"/>
            </w:del>
          </w:p>
        </w:tc>
        <w:tc>
          <w:tcPr>
            <w:tcW w:w="1983" w:type="dxa"/>
            <w:noWrap/>
            <w:vAlign w:val="center"/>
            <w:hideMark/>
          </w:tcPr>
          <w:p w14:paraId="7BDAFC27" w14:textId="5B329552"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592" w:author="Gidon Kupietzky" w:date="2025-02-13T17:45:00Z" w16du:dateUtc="2025-02-13T15:45:00Z"/>
                <w:rFonts w:ascii="David" w:eastAsia="Times New Roman" w:hAnsi="David"/>
                <w:color w:val="000000"/>
                <w:rtl/>
              </w:rPr>
              <w:pPrChange w:id="959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594" w:author="Gidon Kupietzky" w:date="2025-02-13T17:45:00Z" w16du:dateUtc="2025-02-13T15:45:00Z">
              <w:r w:rsidRPr="00C7287E" w:rsidDel="004A2D26">
                <w:rPr>
                  <w:rFonts w:ascii="David" w:eastAsia="Times New Roman" w:hAnsi="David"/>
                  <w:color w:val="000000"/>
                  <w:rtl/>
                </w:rPr>
                <w:delText>צתא"ל</w:delText>
              </w:r>
              <w:bookmarkStart w:id="9595" w:name="_Toc190882094"/>
              <w:bookmarkStart w:id="9596" w:name="_Toc190884807"/>
              <w:bookmarkEnd w:id="9595"/>
              <w:bookmarkEnd w:id="9596"/>
            </w:del>
          </w:p>
        </w:tc>
        <w:bookmarkStart w:id="9597" w:name="_Toc190882095"/>
        <w:bookmarkStart w:id="9598" w:name="_Toc190884808"/>
        <w:bookmarkEnd w:id="9597"/>
        <w:bookmarkEnd w:id="9598"/>
      </w:tr>
      <w:tr w:rsidR="003A3648" w:rsidRPr="00C7287E" w:rsidDel="004A2D26" w14:paraId="2F5E93A2" w14:textId="3926A9CD" w:rsidTr="00B1266D">
        <w:trPr>
          <w:trHeight w:val="255"/>
          <w:del w:id="9599"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285EEBF5" w14:textId="0C8E6A75" w:rsidR="003A3648" w:rsidRPr="00C7287E" w:rsidDel="004A2D26" w:rsidRDefault="003A3648">
            <w:pPr>
              <w:tabs>
                <w:tab w:val="left" w:pos="2446"/>
              </w:tabs>
              <w:spacing w:line="276" w:lineRule="auto"/>
              <w:rPr>
                <w:del w:id="9600" w:author="Gidon Kupietzky" w:date="2025-02-13T17:45:00Z" w16du:dateUtc="2025-02-13T15:45:00Z"/>
                <w:rFonts w:ascii="David" w:eastAsia="Times New Roman" w:hAnsi="David"/>
                <w:color w:val="000000"/>
              </w:rPr>
              <w:pPrChange w:id="9601" w:author="Gidon Kupietzky" w:date="2025-02-13T17:45:00Z" w16du:dateUtc="2025-02-13T15:45:00Z">
                <w:pPr>
                  <w:bidi w:val="0"/>
                  <w:spacing w:before="0" w:line="240" w:lineRule="auto"/>
                  <w:ind w:left="0"/>
                  <w:jc w:val="center"/>
                </w:pPr>
              </w:pPrChange>
            </w:pPr>
            <w:del w:id="9602" w:author="Gidon Kupietzky" w:date="2025-02-13T17:45:00Z" w16du:dateUtc="2025-02-13T15:45:00Z">
              <w:r w:rsidDel="004A2D26">
                <w:rPr>
                  <w:rFonts w:ascii="David" w:eastAsia="Times New Roman" w:hAnsi="David"/>
                  <w:b w:val="0"/>
                  <w:bCs w:val="0"/>
                  <w:color w:val="000000"/>
                </w:rPr>
                <w:delText>SHP</w:delText>
              </w:r>
              <w:bookmarkStart w:id="9603" w:name="_Toc190882096"/>
              <w:bookmarkStart w:id="9604" w:name="_Toc190884809"/>
              <w:bookmarkEnd w:id="9603"/>
              <w:bookmarkEnd w:id="9604"/>
            </w:del>
          </w:p>
        </w:tc>
        <w:tc>
          <w:tcPr>
            <w:tcW w:w="2406" w:type="dxa"/>
            <w:noWrap/>
            <w:vAlign w:val="center"/>
            <w:hideMark/>
          </w:tcPr>
          <w:p w14:paraId="5C8EE3C7" w14:textId="087332D1"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605" w:author="Gidon Kupietzky" w:date="2025-02-13T17:45:00Z" w16du:dateUtc="2025-02-13T15:45:00Z"/>
                <w:rFonts w:ascii="David" w:eastAsia="Times New Roman" w:hAnsi="David"/>
                <w:color w:val="000000"/>
                <w:rtl/>
              </w:rPr>
              <w:pPrChange w:id="9606"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607" w:author="Gidon Kupietzky" w:date="2025-02-13T17:45:00Z" w16du:dateUtc="2025-02-13T15:45:00Z">
              <w:r w:rsidRPr="00C7287E" w:rsidDel="004A2D26">
                <w:rPr>
                  <w:rFonts w:ascii="David" w:eastAsia="Times New Roman" w:hAnsi="David"/>
                  <w:color w:val="000000"/>
                </w:rPr>
                <w:delText>230628_id_polygons_for_index.shp</w:delText>
              </w:r>
              <w:bookmarkStart w:id="9608" w:name="_Toc190882097"/>
              <w:bookmarkStart w:id="9609" w:name="_Toc190884810"/>
              <w:bookmarkEnd w:id="9608"/>
              <w:bookmarkEnd w:id="9609"/>
            </w:del>
          </w:p>
        </w:tc>
        <w:tc>
          <w:tcPr>
            <w:tcW w:w="2268" w:type="dxa"/>
            <w:vAlign w:val="bottom"/>
          </w:tcPr>
          <w:p w14:paraId="70C537F6" w14:textId="7E0C4168"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610" w:author="Gidon Kupietzky" w:date="2025-02-13T17:45:00Z" w16du:dateUtc="2025-02-13T15:45:00Z"/>
                <w:rFonts w:ascii="David" w:eastAsia="Times New Roman" w:hAnsi="David"/>
                <w:color w:val="000000"/>
                <w:rtl/>
              </w:rPr>
              <w:pPrChange w:id="961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612" w:author="Mark Kungurov" w:date="2024-12-19T14:33:00Z" w16du:dateUtc="2024-12-19T12:33:00Z">
              <w:del w:id="9613" w:author="Gidon Kupietzky" w:date="2025-02-13T17:45:00Z" w16du:dateUtc="2025-02-13T15:45:00Z">
                <w:r w:rsidDel="004A2D26">
                  <w:rPr>
                    <w:rFonts w:ascii="Calibri" w:hAnsi="Calibri" w:cs="Calibri"/>
                    <w:color w:val="000000"/>
                  </w:rPr>
                  <w:delText>background_files</w:delText>
                </w:r>
              </w:del>
            </w:ins>
            <w:bookmarkStart w:id="9614" w:name="_Toc190882098"/>
            <w:bookmarkStart w:id="9615" w:name="_Toc190884811"/>
            <w:bookmarkEnd w:id="9614"/>
            <w:bookmarkEnd w:id="9615"/>
          </w:p>
        </w:tc>
        <w:tc>
          <w:tcPr>
            <w:tcW w:w="2977" w:type="dxa"/>
            <w:noWrap/>
            <w:vAlign w:val="center"/>
            <w:hideMark/>
          </w:tcPr>
          <w:p w14:paraId="5900BD12" w14:textId="359C5BE1"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616" w:author="Gidon Kupietzky" w:date="2025-02-13T17:45:00Z" w16du:dateUtc="2025-02-13T15:45:00Z"/>
                <w:rFonts w:ascii="David" w:eastAsia="Times New Roman" w:hAnsi="David"/>
                <w:color w:val="000000"/>
              </w:rPr>
              <w:pPrChange w:id="961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618" w:author="Gidon Kupietzky" w:date="2025-02-13T17:45:00Z" w16du:dateUtc="2025-02-13T15:45:00Z">
              <w:r w:rsidRPr="00C7287E" w:rsidDel="004A2D26">
                <w:rPr>
                  <w:rFonts w:ascii="David" w:eastAsia="Times New Roman" w:hAnsi="David"/>
                  <w:color w:val="000000"/>
                  <w:rtl/>
                </w:rPr>
                <w:delText>גבולות של טבלת קיבולת יח"ד לטובת התרחישים השונים</w:delText>
              </w:r>
              <w:bookmarkStart w:id="9619" w:name="_Toc190882099"/>
              <w:bookmarkStart w:id="9620" w:name="_Toc190884812"/>
              <w:bookmarkEnd w:id="9619"/>
              <w:bookmarkEnd w:id="9620"/>
            </w:del>
          </w:p>
        </w:tc>
        <w:tc>
          <w:tcPr>
            <w:tcW w:w="1983" w:type="dxa"/>
            <w:noWrap/>
            <w:vAlign w:val="center"/>
            <w:hideMark/>
          </w:tcPr>
          <w:p w14:paraId="0C623A2D" w14:textId="4D5E63C7"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621" w:author="Gidon Kupietzky" w:date="2025-02-13T17:45:00Z" w16du:dateUtc="2025-02-13T15:45:00Z"/>
                <w:rFonts w:ascii="David" w:eastAsia="Times New Roman" w:hAnsi="David"/>
                <w:color w:val="000000"/>
                <w:rtl/>
              </w:rPr>
              <w:pPrChange w:id="9622"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623" w:author="Gidon Kupietzky" w:date="2025-02-13T17:45:00Z" w16du:dateUtc="2025-02-13T15:45:00Z">
              <w:r w:rsidRPr="00C7287E" w:rsidDel="004A2D26">
                <w:rPr>
                  <w:rFonts w:ascii="David" w:eastAsia="Times New Roman" w:hAnsi="David"/>
                  <w:color w:val="000000"/>
                  <w:rtl/>
                </w:rPr>
                <w:delText>צתא"ל</w:delText>
              </w:r>
              <w:bookmarkStart w:id="9624" w:name="_Toc190882100"/>
              <w:bookmarkStart w:id="9625" w:name="_Toc190884813"/>
              <w:bookmarkEnd w:id="9624"/>
              <w:bookmarkEnd w:id="9625"/>
            </w:del>
          </w:p>
        </w:tc>
        <w:bookmarkStart w:id="9626" w:name="_Toc190882101"/>
        <w:bookmarkStart w:id="9627" w:name="_Toc190884814"/>
        <w:bookmarkEnd w:id="9626"/>
        <w:bookmarkEnd w:id="9627"/>
      </w:tr>
      <w:tr w:rsidR="003A3648" w:rsidRPr="00223434" w:rsidDel="004A2D26" w14:paraId="29E2B885" w14:textId="43B4FF6D" w:rsidTr="00B1266D">
        <w:trPr>
          <w:cnfStyle w:val="000000100000" w:firstRow="0" w:lastRow="0" w:firstColumn="0" w:lastColumn="0" w:oddVBand="0" w:evenVBand="0" w:oddHBand="1" w:evenHBand="0" w:firstRowFirstColumn="0" w:firstRowLastColumn="0" w:lastRowFirstColumn="0" w:lastRowLastColumn="0"/>
          <w:trHeight w:val="255"/>
          <w:del w:id="9628"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5A528C09" w14:textId="72738CD6" w:rsidR="003A3648" w:rsidRPr="00845CAC" w:rsidDel="004A2D26" w:rsidRDefault="003A3648">
            <w:pPr>
              <w:tabs>
                <w:tab w:val="left" w:pos="2446"/>
              </w:tabs>
              <w:spacing w:line="276" w:lineRule="auto"/>
              <w:rPr>
                <w:del w:id="9629" w:author="Gidon Kupietzky" w:date="2025-02-13T17:45:00Z" w16du:dateUtc="2025-02-13T15:45:00Z"/>
                <w:rFonts w:ascii="David" w:eastAsia="Times New Roman" w:hAnsi="David"/>
                <w:b w:val="0"/>
                <w:bCs w:val="0"/>
                <w:color w:val="000000"/>
                <w:rtl/>
              </w:rPr>
              <w:pPrChange w:id="9630" w:author="Gidon Kupietzky" w:date="2025-02-13T17:45:00Z" w16du:dateUtc="2025-02-13T15:45:00Z">
                <w:pPr>
                  <w:bidi w:val="0"/>
                  <w:spacing w:before="0" w:line="240" w:lineRule="auto"/>
                  <w:ind w:left="0"/>
                  <w:jc w:val="center"/>
                </w:pPr>
              </w:pPrChange>
            </w:pPr>
            <w:del w:id="9631" w:author="Gidon Kupietzky" w:date="2025-02-13T17:45:00Z" w16du:dateUtc="2025-02-13T15:45:00Z">
              <w:r w:rsidDel="004A2D26">
                <w:rPr>
                  <w:rFonts w:ascii="David" w:eastAsia="Times New Roman" w:hAnsi="David" w:hint="cs"/>
                  <w:b w:val="0"/>
                  <w:bCs w:val="0"/>
                  <w:color w:val="000000"/>
                  <w:rtl/>
                </w:rPr>
                <w:delText>אקסל</w:delText>
              </w:r>
              <w:bookmarkStart w:id="9632" w:name="_Toc190882102"/>
              <w:bookmarkStart w:id="9633" w:name="_Toc190884815"/>
              <w:bookmarkEnd w:id="9632"/>
              <w:bookmarkEnd w:id="9633"/>
            </w:del>
          </w:p>
        </w:tc>
        <w:tc>
          <w:tcPr>
            <w:tcW w:w="2406" w:type="dxa"/>
            <w:noWrap/>
            <w:vAlign w:val="center"/>
            <w:hideMark/>
          </w:tcPr>
          <w:p w14:paraId="2BD31B79" w14:textId="47AD0B5F"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634" w:author="Gidon Kupietzky" w:date="2025-02-13T17:45:00Z" w16du:dateUtc="2025-02-13T15:45:00Z"/>
                <w:rFonts w:ascii="David" w:eastAsia="Times New Roman" w:hAnsi="David"/>
                <w:color w:val="000000"/>
                <w:rtl/>
              </w:rPr>
              <w:pPrChange w:id="9635"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636" w:author="Gidon Kupietzky" w:date="2025-02-13T17:45:00Z" w16du:dateUtc="2025-02-13T15:45:00Z">
              <w:r w:rsidRPr="00C7287E" w:rsidDel="004A2D26">
                <w:rPr>
                  <w:rFonts w:ascii="David" w:eastAsia="Times New Roman" w:hAnsi="David"/>
                  <w:color w:val="000000"/>
                </w:rPr>
                <w:delText>230628_Jewish_kibolt_some_towns_in_yosh_till_2050.xlsx</w:delText>
              </w:r>
              <w:bookmarkStart w:id="9637" w:name="_Toc190882103"/>
              <w:bookmarkStart w:id="9638" w:name="_Toc190884816"/>
              <w:bookmarkEnd w:id="9637"/>
              <w:bookmarkEnd w:id="9638"/>
            </w:del>
          </w:p>
        </w:tc>
        <w:tc>
          <w:tcPr>
            <w:tcW w:w="2268" w:type="dxa"/>
            <w:vAlign w:val="bottom"/>
          </w:tcPr>
          <w:p w14:paraId="5CD1C181" w14:textId="364BCE34"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639" w:author="Gidon Kupietzky" w:date="2025-02-13T17:45:00Z" w16du:dateUtc="2025-02-13T15:45:00Z"/>
                <w:rFonts w:ascii="David" w:eastAsia="Times New Roman" w:hAnsi="David"/>
                <w:color w:val="000000"/>
                <w:rtl/>
              </w:rPr>
              <w:pPrChange w:id="9640"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641" w:author="Mark Kungurov" w:date="2024-12-19T14:33:00Z" w16du:dateUtc="2024-12-19T12:33:00Z">
              <w:del w:id="9642" w:author="Gidon Kupietzky" w:date="2025-02-13T17:45:00Z" w16du:dateUtc="2025-02-13T15:45:00Z">
                <w:r w:rsidDel="004A2D26">
                  <w:rPr>
                    <w:rFonts w:ascii="Calibri" w:hAnsi="Calibri" w:cs="Calibri"/>
                    <w:color w:val="000000"/>
                  </w:rPr>
                  <w:delText>background_files</w:delText>
                </w:r>
              </w:del>
            </w:ins>
            <w:bookmarkStart w:id="9643" w:name="_Toc190882104"/>
            <w:bookmarkStart w:id="9644" w:name="_Toc190884817"/>
            <w:bookmarkEnd w:id="9643"/>
            <w:bookmarkEnd w:id="9644"/>
          </w:p>
        </w:tc>
        <w:tc>
          <w:tcPr>
            <w:tcW w:w="2977" w:type="dxa"/>
            <w:noWrap/>
            <w:vAlign w:val="center"/>
            <w:hideMark/>
          </w:tcPr>
          <w:p w14:paraId="75F955D1" w14:textId="4CBAC82F"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645" w:author="Gidon Kupietzky" w:date="2025-02-13T17:45:00Z" w16du:dateUtc="2025-02-13T15:45:00Z"/>
                <w:rFonts w:ascii="David" w:eastAsia="Times New Roman" w:hAnsi="David"/>
                <w:color w:val="000000"/>
              </w:rPr>
              <w:pPrChange w:id="9646"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647" w:author="Gidon Kupietzky" w:date="2025-02-13T17:45:00Z" w16du:dateUtc="2025-02-13T15:45:00Z">
              <w:r w:rsidRPr="00C7287E" w:rsidDel="004A2D26">
                <w:rPr>
                  <w:rFonts w:ascii="David" w:eastAsia="Times New Roman" w:hAnsi="David"/>
                  <w:color w:val="000000"/>
                  <w:rtl/>
                </w:rPr>
                <w:delText>הערכת תוספת יח"ד ברמת יישוב ביו"ש (כולל רק יישובים שחולקים אזור תנועה עם עוד יישובים)</w:delText>
              </w:r>
              <w:bookmarkStart w:id="9648" w:name="_Toc190882105"/>
              <w:bookmarkStart w:id="9649" w:name="_Toc190884818"/>
              <w:bookmarkEnd w:id="9648"/>
              <w:bookmarkEnd w:id="9649"/>
            </w:del>
          </w:p>
        </w:tc>
        <w:tc>
          <w:tcPr>
            <w:tcW w:w="1983" w:type="dxa"/>
            <w:noWrap/>
            <w:vAlign w:val="center"/>
            <w:hideMark/>
          </w:tcPr>
          <w:p w14:paraId="795E189A" w14:textId="40742B7C"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650" w:author="Gidon Kupietzky" w:date="2025-02-13T17:45:00Z" w16du:dateUtc="2025-02-13T15:45:00Z"/>
                <w:rFonts w:ascii="David" w:eastAsia="Times New Roman" w:hAnsi="David"/>
                <w:color w:val="000000"/>
                <w:rtl/>
              </w:rPr>
              <w:pPrChange w:id="9651"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652" w:author="Gidon Kupietzky" w:date="2025-02-13T17:45:00Z" w16du:dateUtc="2025-02-13T15:45:00Z">
              <w:r w:rsidRPr="00C7287E" w:rsidDel="004A2D26">
                <w:rPr>
                  <w:rFonts w:ascii="David" w:eastAsia="Times New Roman" w:hAnsi="David"/>
                  <w:color w:val="000000"/>
                  <w:rtl/>
                </w:rPr>
                <w:delText>צתא"ל</w:delText>
              </w:r>
              <w:bookmarkStart w:id="9653" w:name="_Toc190882106"/>
              <w:bookmarkStart w:id="9654" w:name="_Toc190884819"/>
              <w:bookmarkEnd w:id="9653"/>
              <w:bookmarkEnd w:id="9654"/>
            </w:del>
          </w:p>
        </w:tc>
        <w:bookmarkStart w:id="9655" w:name="_Toc190882107"/>
        <w:bookmarkStart w:id="9656" w:name="_Toc190884820"/>
        <w:bookmarkEnd w:id="9655"/>
        <w:bookmarkEnd w:id="9656"/>
      </w:tr>
      <w:tr w:rsidR="003A3648" w:rsidRPr="00C7287E" w:rsidDel="004A2D26" w14:paraId="31C53236" w14:textId="182D5F03" w:rsidTr="00B1266D">
        <w:trPr>
          <w:trHeight w:val="255"/>
          <w:del w:id="9657"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79CD816E" w14:textId="52843635" w:rsidR="003A3648" w:rsidRPr="00845CAC" w:rsidDel="004A2D26" w:rsidRDefault="003A3648">
            <w:pPr>
              <w:tabs>
                <w:tab w:val="left" w:pos="2446"/>
              </w:tabs>
              <w:spacing w:line="276" w:lineRule="auto"/>
              <w:rPr>
                <w:del w:id="9658" w:author="Gidon Kupietzky" w:date="2025-02-13T17:45:00Z" w16du:dateUtc="2025-02-13T15:45:00Z"/>
                <w:rFonts w:ascii="David" w:eastAsia="Times New Roman" w:hAnsi="David"/>
                <w:b w:val="0"/>
                <w:bCs w:val="0"/>
                <w:color w:val="000000"/>
                <w:rtl/>
              </w:rPr>
              <w:pPrChange w:id="9659" w:author="Gidon Kupietzky" w:date="2025-02-13T17:45:00Z" w16du:dateUtc="2025-02-13T15:45:00Z">
                <w:pPr>
                  <w:bidi w:val="0"/>
                  <w:spacing w:before="0" w:line="240" w:lineRule="auto"/>
                  <w:ind w:left="0"/>
                  <w:jc w:val="center"/>
                </w:pPr>
              </w:pPrChange>
            </w:pPr>
            <w:del w:id="9660" w:author="Gidon Kupietzky" w:date="2025-02-13T17:45:00Z" w16du:dateUtc="2025-02-13T15:45:00Z">
              <w:r w:rsidRPr="00845CAC" w:rsidDel="004A2D26">
                <w:rPr>
                  <w:rFonts w:ascii="David" w:eastAsia="Times New Roman" w:hAnsi="David" w:hint="cs"/>
                  <w:b w:val="0"/>
                  <w:bCs w:val="0"/>
                  <w:color w:val="000000"/>
                  <w:rtl/>
                </w:rPr>
                <w:delText>אקסל</w:delText>
              </w:r>
              <w:bookmarkStart w:id="9661" w:name="_Toc190882108"/>
              <w:bookmarkStart w:id="9662" w:name="_Toc190884821"/>
              <w:bookmarkEnd w:id="9661"/>
              <w:bookmarkEnd w:id="9662"/>
            </w:del>
          </w:p>
        </w:tc>
        <w:tc>
          <w:tcPr>
            <w:tcW w:w="2406" w:type="dxa"/>
            <w:noWrap/>
            <w:vAlign w:val="center"/>
            <w:hideMark/>
          </w:tcPr>
          <w:p w14:paraId="5BEB653A" w14:textId="36589BCF"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663" w:author="Gidon Kupietzky" w:date="2025-02-13T17:45:00Z" w16du:dateUtc="2025-02-13T15:45:00Z"/>
                <w:rFonts w:ascii="David" w:eastAsia="Times New Roman" w:hAnsi="David"/>
                <w:color w:val="000000"/>
                <w:rtl/>
              </w:rPr>
              <w:pPrChange w:id="9664"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665" w:author="Gidon Kupietzky" w:date="2025-02-13T17:45:00Z" w16du:dateUtc="2025-02-13T15:45:00Z">
              <w:r w:rsidRPr="00C7287E" w:rsidDel="004A2D26">
                <w:rPr>
                  <w:rFonts w:ascii="David" w:eastAsia="Times New Roman" w:hAnsi="David"/>
                  <w:color w:val="000000"/>
                </w:rPr>
                <w:delText>age_des_types.xlsx</w:delText>
              </w:r>
              <w:bookmarkStart w:id="9666" w:name="_Toc190882109"/>
              <w:bookmarkStart w:id="9667" w:name="_Toc190884822"/>
              <w:bookmarkEnd w:id="9666"/>
              <w:bookmarkEnd w:id="9667"/>
            </w:del>
          </w:p>
        </w:tc>
        <w:tc>
          <w:tcPr>
            <w:tcW w:w="2268" w:type="dxa"/>
            <w:vAlign w:val="bottom"/>
          </w:tcPr>
          <w:p w14:paraId="70973D1B" w14:textId="3413F59B"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668" w:author="Gidon Kupietzky" w:date="2025-02-13T17:45:00Z" w16du:dateUtc="2025-02-13T15:45:00Z"/>
                <w:rFonts w:ascii="David" w:eastAsia="Times New Roman" w:hAnsi="David"/>
                <w:color w:val="000000"/>
                <w:rtl/>
              </w:rPr>
              <w:pPrChange w:id="966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670" w:author="Mark Kungurov" w:date="2024-12-19T14:33:00Z" w16du:dateUtc="2024-12-19T12:33:00Z">
              <w:del w:id="9671" w:author="Gidon Kupietzky" w:date="2025-02-13T17:45:00Z" w16du:dateUtc="2025-02-13T15:45:00Z">
                <w:r w:rsidDel="004A2D26">
                  <w:rPr>
                    <w:rFonts w:ascii="Calibri" w:hAnsi="Calibri" w:cs="Calibri"/>
                    <w:color w:val="000000"/>
                  </w:rPr>
                  <w:delText>background_files</w:delText>
                </w:r>
              </w:del>
            </w:ins>
            <w:bookmarkStart w:id="9672" w:name="_Toc190882110"/>
            <w:bookmarkStart w:id="9673" w:name="_Toc190884823"/>
            <w:bookmarkEnd w:id="9672"/>
            <w:bookmarkEnd w:id="9673"/>
          </w:p>
        </w:tc>
        <w:tc>
          <w:tcPr>
            <w:tcW w:w="2977" w:type="dxa"/>
            <w:noWrap/>
            <w:vAlign w:val="center"/>
            <w:hideMark/>
          </w:tcPr>
          <w:p w14:paraId="7510293F" w14:textId="4538A415"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674" w:author="Gidon Kupietzky" w:date="2025-02-13T17:45:00Z" w16du:dateUtc="2025-02-13T15:45:00Z"/>
                <w:rFonts w:ascii="David" w:eastAsia="Times New Roman" w:hAnsi="David"/>
                <w:color w:val="000000"/>
              </w:rPr>
              <w:pPrChange w:id="967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676" w:author="Gidon Kupietzky" w:date="2025-02-13T17:45:00Z" w16du:dateUtc="2025-02-13T15:45:00Z">
              <w:r w:rsidRPr="00C7287E" w:rsidDel="004A2D26">
                <w:rPr>
                  <w:rFonts w:ascii="David" w:eastAsia="Times New Roman" w:hAnsi="David"/>
                  <w:color w:val="000000"/>
                  <w:rtl/>
                </w:rPr>
                <w:delText>קטלוג טפוסי התפלגות גילים באחוזים לפי חלוקה ל15 סוגים</w:delText>
              </w:r>
              <w:bookmarkStart w:id="9677" w:name="_Toc190882111"/>
              <w:bookmarkStart w:id="9678" w:name="_Toc190884824"/>
              <w:bookmarkEnd w:id="9677"/>
              <w:bookmarkEnd w:id="9678"/>
            </w:del>
          </w:p>
        </w:tc>
        <w:tc>
          <w:tcPr>
            <w:tcW w:w="1983" w:type="dxa"/>
            <w:noWrap/>
            <w:vAlign w:val="center"/>
            <w:hideMark/>
          </w:tcPr>
          <w:p w14:paraId="080B3A38" w14:textId="5463EAA3"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679" w:author="Gidon Kupietzky" w:date="2025-02-13T17:45:00Z" w16du:dateUtc="2025-02-13T15:45:00Z"/>
                <w:rFonts w:ascii="David" w:eastAsia="Times New Roman" w:hAnsi="David"/>
                <w:color w:val="000000"/>
                <w:rtl/>
              </w:rPr>
              <w:pPrChange w:id="9680"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681" w:author="Gidon Kupietzky" w:date="2025-02-13T17:45:00Z" w16du:dateUtc="2025-02-13T15:45:00Z">
              <w:r w:rsidRPr="00C7287E" w:rsidDel="004A2D26">
                <w:rPr>
                  <w:rFonts w:ascii="David" w:eastAsia="Times New Roman" w:hAnsi="David"/>
                  <w:color w:val="000000"/>
                  <w:rtl/>
                </w:rPr>
                <w:delText>צתא"ל</w:delText>
              </w:r>
              <w:bookmarkStart w:id="9682" w:name="_Toc190882112"/>
              <w:bookmarkStart w:id="9683" w:name="_Toc190884825"/>
              <w:bookmarkEnd w:id="9682"/>
              <w:bookmarkEnd w:id="9683"/>
            </w:del>
          </w:p>
        </w:tc>
        <w:bookmarkStart w:id="9684" w:name="_Toc190882113"/>
        <w:bookmarkStart w:id="9685" w:name="_Toc190884826"/>
        <w:bookmarkEnd w:id="9684"/>
        <w:bookmarkEnd w:id="9685"/>
      </w:tr>
      <w:tr w:rsidR="003A3648" w:rsidRPr="00223434" w:rsidDel="004A2D26" w14:paraId="28891F42" w14:textId="1A480D52" w:rsidTr="00B1266D">
        <w:trPr>
          <w:cnfStyle w:val="000000100000" w:firstRow="0" w:lastRow="0" w:firstColumn="0" w:lastColumn="0" w:oddVBand="0" w:evenVBand="0" w:oddHBand="1" w:evenHBand="0" w:firstRowFirstColumn="0" w:firstRowLastColumn="0" w:lastRowFirstColumn="0" w:lastRowLastColumn="0"/>
          <w:trHeight w:val="255"/>
          <w:del w:id="9686"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75242079" w14:textId="3E5B70D5" w:rsidR="003A3648" w:rsidRPr="00C7287E" w:rsidDel="004A2D26" w:rsidRDefault="003A3648">
            <w:pPr>
              <w:tabs>
                <w:tab w:val="left" w:pos="2446"/>
              </w:tabs>
              <w:spacing w:line="276" w:lineRule="auto"/>
              <w:rPr>
                <w:del w:id="9687" w:author="Gidon Kupietzky" w:date="2025-02-13T17:45:00Z" w16du:dateUtc="2025-02-13T15:45:00Z"/>
                <w:rFonts w:ascii="David" w:eastAsia="Times New Roman" w:hAnsi="David"/>
                <w:color w:val="000000"/>
              </w:rPr>
              <w:pPrChange w:id="9688" w:author="Gidon Kupietzky" w:date="2025-02-13T17:45:00Z" w16du:dateUtc="2025-02-13T15:45:00Z">
                <w:pPr>
                  <w:bidi w:val="0"/>
                  <w:spacing w:before="0" w:line="240" w:lineRule="auto"/>
                  <w:ind w:left="0"/>
                  <w:jc w:val="center"/>
                </w:pPr>
              </w:pPrChange>
            </w:pPr>
            <w:del w:id="9689" w:author="Gidon Kupietzky" w:date="2025-02-13T17:45:00Z" w16du:dateUtc="2025-02-13T15:45:00Z">
              <w:r w:rsidDel="004A2D26">
                <w:rPr>
                  <w:rFonts w:ascii="David" w:eastAsia="Times New Roman" w:hAnsi="David"/>
                  <w:b w:val="0"/>
                  <w:bCs w:val="0"/>
                  <w:color w:val="000000"/>
                </w:rPr>
                <w:delText>SHP</w:delText>
              </w:r>
              <w:bookmarkStart w:id="9690" w:name="_Toc190882114"/>
              <w:bookmarkStart w:id="9691" w:name="_Toc190884827"/>
              <w:bookmarkEnd w:id="9690"/>
              <w:bookmarkEnd w:id="9691"/>
            </w:del>
          </w:p>
        </w:tc>
        <w:tc>
          <w:tcPr>
            <w:tcW w:w="2406" w:type="dxa"/>
            <w:noWrap/>
            <w:vAlign w:val="center"/>
            <w:hideMark/>
          </w:tcPr>
          <w:p w14:paraId="05FEC084" w14:textId="2488143F"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692" w:author="Gidon Kupietzky" w:date="2025-02-13T17:45:00Z" w16du:dateUtc="2025-02-13T15:45:00Z"/>
                <w:rFonts w:ascii="David" w:eastAsia="Times New Roman" w:hAnsi="David"/>
                <w:color w:val="000000"/>
                <w:rtl/>
              </w:rPr>
              <w:pPrChange w:id="9693"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694" w:author="Gidon Kupietzky" w:date="2025-02-13T17:45:00Z" w16du:dateUtc="2025-02-13T15:45:00Z">
              <w:r w:rsidRPr="00C7287E" w:rsidDel="004A2D26">
                <w:rPr>
                  <w:rFonts w:ascii="David" w:eastAsia="Times New Roman" w:hAnsi="David"/>
                  <w:color w:val="000000"/>
                </w:rPr>
                <w:delText>cost_diversity_for_age_distribution.shp</w:delText>
              </w:r>
              <w:bookmarkStart w:id="9695" w:name="_Toc190882115"/>
              <w:bookmarkStart w:id="9696" w:name="_Toc190884828"/>
              <w:bookmarkEnd w:id="9695"/>
              <w:bookmarkEnd w:id="9696"/>
            </w:del>
          </w:p>
        </w:tc>
        <w:tc>
          <w:tcPr>
            <w:tcW w:w="2268" w:type="dxa"/>
            <w:vAlign w:val="bottom"/>
          </w:tcPr>
          <w:p w14:paraId="192C337D" w14:textId="4EA077D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697" w:author="Gidon Kupietzky" w:date="2025-02-13T17:45:00Z" w16du:dateUtc="2025-02-13T15:45:00Z"/>
                <w:rFonts w:ascii="David" w:eastAsia="Times New Roman" w:hAnsi="David"/>
                <w:color w:val="000000"/>
                <w:rtl/>
              </w:rPr>
              <w:pPrChange w:id="9698"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699" w:author="Mark Kungurov" w:date="2024-12-19T14:33:00Z" w16du:dateUtc="2024-12-19T12:33:00Z">
              <w:del w:id="9700" w:author="Gidon Kupietzky" w:date="2025-02-13T17:45:00Z" w16du:dateUtc="2025-02-13T15:45:00Z">
                <w:r w:rsidDel="004A2D26">
                  <w:rPr>
                    <w:rFonts w:ascii="Calibri" w:hAnsi="Calibri" w:cs="Calibri"/>
                    <w:color w:val="000000"/>
                  </w:rPr>
                  <w:delText>background_files</w:delText>
                </w:r>
              </w:del>
            </w:ins>
            <w:bookmarkStart w:id="9701" w:name="_Toc190882116"/>
            <w:bookmarkStart w:id="9702" w:name="_Toc190884829"/>
            <w:bookmarkEnd w:id="9701"/>
            <w:bookmarkEnd w:id="9702"/>
          </w:p>
        </w:tc>
        <w:tc>
          <w:tcPr>
            <w:tcW w:w="2977" w:type="dxa"/>
            <w:noWrap/>
            <w:vAlign w:val="center"/>
            <w:hideMark/>
          </w:tcPr>
          <w:p w14:paraId="4FC00A57" w14:textId="764657C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703" w:author="Gidon Kupietzky" w:date="2025-02-13T17:45:00Z" w16du:dateUtc="2025-02-13T15:45:00Z"/>
                <w:rFonts w:ascii="David" w:eastAsia="Times New Roman" w:hAnsi="David"/>
                <w:color w:val="000000"/>
              </w:rPr>
              <w:pPrChange w:id="970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705" w:author="Gidon Kupietzky" w:date="2025-02-13T17:45:00Z" w16du:dateUtc="2025-02-13T15:45:00Z">
              <w:r w:rsidRPr="00C7287E" w:rsidDel="004A2D26">
                <w:rPr>
                  <w:rFonts w:ascii="David" w:eastAsia="Times New Roman" w:hAnsi="David"/>
                  <w:color w:val="000000"/>
                  <w:rtl/>
                </w:rPr>
                <w:delText>שכבה גיאוגרפית עם הערכה בנוגע ליכולת של המרחב להתפתח לאזור עם מנעד גודלי דירות וכן הערכה האם המקום "יקר" . הערכות אלו משפיעות על הערכת התפלגות הגילים באזור</w:delText>
              </w:r>
              <w:bookmarkStart w:id="9706" w:name="_Toc190882117"/>
              <w:bookmarkStart w:id="9707" w:name="_Toc190884830"/>
              <w:bookmarkEnd w:id="9706"/>
              <w:bookmarkEnd w:id="9707"/>
            </w:del>
          </w:p>
        </w:tc>
        <w:tc>
          <w:tcPr>
            <w:tcW w:w="1983" w:type="dxa"/>
            <w:noWrap/>
            <w:vAlign w:val="center"/>
            <w:hideMark/>
          </w:tcPr>
          <w:p w14:paraId="155993D5" w14:textId="2F34DE7C"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708" w:author="Gidon Kupietzky" w:date="2025-02-13T17:45:00Z" w16du:dateUtc="2025-02-13T15:45:00Z"/>
                <w:rFonts w:ascii="David" w:eastAsia="Times New Roman" w:hAnsi="David"/>
                <w:color w:val="000000"/>
                <w:rtl/>
              </w:rPr>
              <w:pPrChange w:id="970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710" w:author="Gidon Kupietzky" w:date="2025-02-13T17:45:00Z" w16du:dateUtc="2025-02-13T15:45:00Z">
              <w:r w:rsidRPr="00C7287E" w:rsidDel="004A2D26">
                <w:rPr>
                  <w:rFonts w:ascii="David" w:eastAsia="Times New Roman" w:hAnsi="David"/>
                  <w:color w:val="000000"/>
                  <w:rtl/>
                </w:rPr>
                <w:delText>צתא"ל</w:delText>
              </w:r>
              <w:bookmarkStart w:id="9711" w:name="_Toc190882118"/>
              <w:bookmarkStart w:id="9712" w:name="_Toc190884831"/>
              <w:bookmarkEnd w:id="9711"/>
              <w:bookmarkEnd w:id="9712"/>
            </w:del>
          </w:p>
        </w:tc>
        <w:bookmarkStart w:id="9713" w:name="_Toc190882119"/>
        <w:bookmarkStart w:id="9714" w:name="_Toc190884832"/>
        <w:bookmarkEnd w:id="9713"/>
        <w:bookmarkEnd w:id="9714"/>
      </w:tr>
      <w:tr w:rsidR="003A3648" w:rsidRPr="00223434" w:rsidDel="004A2D26" w14:paraId="6F7E68E2" w14:textId="6A22E635" w:rsidTr="00B1266D">
        <w:trPr>
          <w:trHeight w:val="255"/>
          <w:del w:id="9715"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2F80E864" w14:textId="326DC326" w:rsidR="003A3648" w:rsidRPr="00845CAC" w:rsidDel="004A2D26" w:rsidRDefault="003A3648">
            <w:pPr>
              <w:tabs>
                <w:tab w:val="left" w:pos="2446"/>
              </w:tabs>
              <w:spacing w:line="276" w:lineRule="auto"/>
              <w:rPr>
                <w:del w:id="9716" w:author="Gidon Kupietzky" w:date="2025-02-13T17:45:00Z" w16du:dateUtc="2025-02-13T15:45:00Z"/>
                <w:rFonts w:ascii="David" w:eastAsia="Times New Roman" w:hAnsi="David"/>
                <w:b w:val="0"/>
                <w:bCs w:val="0"/>
                <w:color w:val="000000"/>
              </w:rPr>
              <w:pPrChange w:id="9717" w:author="Gidon Kupietzky" w:date="2025-02-13T17:45:00Z" w16du:dateUtc="2025-02-13T15:45:00Z">
                <w:pPr>
                  <w:bidi w:val="0"/>
                  <w:spacing w:before="0" w:line="240" w:lineRule="auto"/>
                  <w:ind w:left="0"/>
                  <w:jc w:val="center"/>
                </w:pPr>
              </w:pPrChange>
            </w:pPr>
            <w:del w:id="9718" w:author="Gidon Kupietzky" w:date="2025-02-13T17:45:00Z" w16du:dateUtc="2025-02-13T15:45:00Z">
              <w:r w:rsidRPr="00845CAC" w:rsidDel="004A2D26">
                <w:rPr>
                  <w:rFonts w:ascii="David" w:eastAsia="Times New Roman" w:hAnsi="David"/>
                  <w:b w:val="0"/>
                  <w:bCs w:val="0"/>
                  <w:color w:val="000000"/>
                </w:rPr>
                <w:delText>GDB</w:delText>
              </w:r>
              <w:bookmarkStart w:id="9719" w:name="_Toc190882120"/>
              <w:bookmarkStart w:id="9720" w:name="_Toc190884833"/>
              <w:bookmarkEnd w:id="9719"/>
              <w:bookmarkEnd w:id="9720"/>
            </w:del>
          </w:p>
        </w:tc>
        <w:tc>
          <w:tcPr>
            <w:tcW w:w="2406" w:type="dxa"/>
            <w:noWrap/>
            <w:vAlign w:val="center"/>
            <w:hideMark/>
          </w:tcPr>
          <w:p w14:paraId="7F600DC1" w14:textId="4DFFB8C1"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721" w:author="Gidon Kupietzky" w:date="2025-02-13T17:45:00Z" w16du:dateUtc="2025-02-13T15:45:00Z"/>
                <w:rFonts w:ascii="David" w:eastAsia="Times New Roman" w:hAnsi="David"/>
                <w:color w:val="000000"/>
                <w:rtl/>
              </w:rPr>
              <w:pPrChange w:id="9722"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723" w:author="Gidon Kupietzky" w:date="2025-02-13T17:45:00Z" w16du:dateUtc="2025-02-13T15:45:00Z">
              <w:r w:rsidRPr="00C7287E" w:rsidDel="004A2D26">
                <w:rPr>
                  <w:rFonts w:ascii="David" w:eastAsia="Times New Roman" w:hAnsi="David"/>
                  <w:color w:val="000000"/>
                </w:rPr>
                <w:delText>EMP_KIBOLET.gdb</w:delText>
              </w:r>
              <w:bookmarkStart w:id="9724" w:name="_Toc190882121"/>
              <w:bookmarkStart w:id="9725" w:name="_Toc190884834"/>
              <w:bookmarkEnd w:id="9724"/>
              <w:bookmarkEnd w:id="9725"/>
            </w:del>
          </w:p>
        </w:tc>
        <w:tc>
          <w:tcPr>
            <w:tcW w:w="2268" w:type="dxa"/>
            <w:vAlign w:val="bottom"/>
          </w:tcPr>
          <w:p w14:paraId="22FCA59E" w14:textId="7C94B2CF"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726" w:author="Gidon Kupietzky" w:date="2025-02-13T17:45:00Z" w16du:dateUtc="2025-02-13T15:45:00Z"/>
                <w:rFonts w:ascii="David" w:eastAsia="Times New Roman" w:hAnsi="David"/>
                <w:color w:val="000000"/>
                <w:rtl/>
              </w:rPr>
              <w:pPrChange w:id="972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728" w:author="Mark Kungurov" w:date="2024-12-19T14:33:00Z" w16du:dateUtc="2024-12-19T12:33:00Z">
              <w:del w:id="9729" w:author="Gidon Kupietzky" w:date="2025-02-13T17:45:00Z" w16du:dateUtc="2025-02-13T15:45:00Z">
                <w:r w:rsidDel="004A2D26">
                  <w:rPr>
                    <w:rFonts w:ascii="Calibri" w:hAnsi="Calibri" w:cs="Calibri"/>
                    <w:color w:val="000000"/>
                  </w:rPr>
                  <w:delText>background_files</w:delText>
                </w:r>
              </w:del>
            </w:ins>
            <w:bookmarkStart w:id="9730" w:name="_Toc190882122"/>
            <w:bookmarkStart w:id="9731" w:name="_Toc190884835"/>
            <w:bookmarkEnd w:id="9730"/>
            <w:bookmarkEnd w:id="9731"/>
          </w:p>
        </w:tc>
        <w:tc>
          <w:tcPr>
            <w:tcW w:w="2977" w:type="dxa"/>
            <w:noWrap/>
            <w:vAlign w:val="center"/>
            <w:hideMark/>
          </w:tcPr>
          <w:p w14:paraId="516A65A8" w14:textId="6A43C5AE"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732" w:author="Gidon Kupietzky" w:date="2025-02-13T17:45:00Z" w16du:dateUtc="2025-02-13T15:45:00Z"/>
                <w:rFonts w:ascii="David" w:eastAsia="Times New Roman" w:hAnsi="David"/>
                <w:color w:val="000000"/>
              </w:rPr>
              <w:pPrChange w:id="973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734" w:author="Gidon Kupietzky" w:date="2025-02-13T17:45:00Z" w16du:dateUtc="2025-02-13T15:45:00Z">
              <w:r w:rsidRPr="00C7287E" w:rsidDel="004A2D26">
                <w:rPr>
                  <w:rFonts w:ascii="David" w:eastAsia="Times New Roman" w:hAnsi="David"/>
                  <w:color w:val="000000"/>
                  <w:rtl/>
                </w:rPr>
                <w:delText>שכבת מתחמי תעסוקה ידועים</w:delText>
              </w:r>
              <w:bookmarkStart w:id="9735" w:name="_Toc190882123"/>
              <w:bookmarkStart w:id="9736" w:name="_Toc190884836"/>
              <w:bookmarkEnd w:id="9735"/>
              <w:bookmarkEnd w:id="9736"/>
            </w:del>
          </w:p>
        </w:tc>
        <w:tc>
          <w:tcPr>
            <w:tcW w:w="1983" w:type="dxa"/>
            <w:noWrap/>
            <w:vAlign w:val="center"/>
            <w:hideMark/>
          </w:tcPr>
          <w:p w14:paraId="79CAADE7" w14:textId="32D68116"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737" w:author="Gidon Kupietzky" w:date="2025-02-13T17:45:00Z" w16du:dateUtc="2025-02-13T15:45:00Z"/>
                <w:rFonts w:ascii="David" w:eastAsia="Times New Roman" w:hAnsi="David"/>
                <w:color w:val="000000"/>
                <w:rtl/>
              </w:rPr>
              <w:pPrChange w:id="9738"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739" w:author="Gidon Kupietzky" w:date="2025-02-13T17:45:00Z" w16du:dateUtc="2025-02-13T15:45:00Z">
              <w:r w:rsidRPr="00C7287E" w:rsidDel="004A2D26">
                <w:rPr>
                  <w:rFonts w:ascii="David" w:eastAsia="Times New Roman" w:hAnsi="David"/>
                  <w:color w:val="000000"/>
                  <w:rtl/>
                </w:rPr>
                <w:delText>צתא"ל</w:delText>
              </w:r>
              <w:bookmarkStart w:id="9740" w:name="_Toc190882124"/>
              <w:bookmarkStart w:id="9741" w:name="_Toc190884837"/>
              <w:bookmarkEnd w:id="9740"/>
              <w:bookmarkEnd w:id="9741"/>
            </w:del>
          </w:p>
        </w:tc>
        <w:bookmarkStart w:id="9742" w:name="_Toc190882125"/>
        <w:bookmarkStart w:id="9743" w:name="_Toc190884838"/>
        <w:bookmarkEnd w:id="9742"/>
        <w:bookmarkEnd w:id="9743"/>
      </w:tr>
      <w:tr w:rsidR="003A3648" w:rsidRPr="00223434" w:rsidDel="004A2D26" w14:paraId="5CB43712" w14:textId="030DE405" w:rsidTr="00B1266D">
        <w:trPr>
          <w:cnfStyle w:val="000000100000" w:firstRow="0" w:lastRow="0" w:firstColumn="0" w:lastColumn="0" w:oddVBand="0" w:evenVBand="0" w:oddHBand="1" w:evenHBand="0" w:firstRowFirstColumn="0" w:firstRowLastColumn="0" w:lastRowFirstColumn="0" w:lastRowLastColumn="0"/>
          <w:trHeight w:val="255"/>
          <w:del w:id="9744"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5F8A8A94" w14:textId="3D4204E1" w:rsidR="003A3648" w:rsidRPr="00C7287E" w:rsidDel="004A2D26" w:rsidRDefault="003A3648">
            <w:pPr>
              <w:tabs>
                <w:tab w:val="left" w:pos="2446"/>
              </w:tabs>
              <w:spacing w:line="276" w:lineRule="auto"/>
              <w:rPr>
                <w:del w:id="9745" w:author="Gidon Kupietzky" w:date="2025-02-13T17:45:00Z" w16du:dateUtc="2025-02-13T15:45:00Z"/>
                <w:rFonts w:ascii="David" w:eastAsia="Times New Roman" w:hAnsi="David"/>
                <w:color w:val="000000"/>
              </w:rPr>
              <w:pPrChange w:id="9746" w:author="Gidon Kupietzky" w:date="2025-02-13T17:45:00Z" w16du:dateUtc="2025-02-13T15:45:00Z">
                <w:pPr>
                  <w:bidi w:val="0"/>
                  <w:spacing w:before="0" w:line="240" w:lineRule="auto"/>
                  <w:ind w:left="0"/>
                  <w:jc w:val="center"/>
                </w:pPr>
              </w:pPrChange>
            </w:pPr>
            <w:del w:id="9747" w:author="Gidon Kupietzky" w:date="2025-02-13T17:45:00Z" w16du:dateUtc="2025-02-13T15:45:00Z">
              <w:r w:rsidDel="004A2D26">
                <w:rPr>
                  <w:rFonts w:ascii="David" w:eastAsia="Times New Roman" w:hAnsi="David"/>
                  <w:b w:val="0"/>
                  <w:bCs w:val="0"/>
                  <w:color w:val="000000"/>
                </w:rPr>
                <w:lastRenderedPageBreak/>
                <w:delText>SHP</w:delText>
              </w:r>
              <w:bookmarkStart w:id="9748" w:name="_Toc190882126"/>
              <w:bookmarkStart w:id="9749" w:name="_Toc190884839"/>
              <w:bookmarkEnd w:id="9748"/>
              <w:bookmarkEnd w:id="9749"/>
            </w:del>
          </w:p>
        </w:tc>
        <w:tc>
          <w:tcPr>
            <w:tcW w:w="2406" w:type="dxa"/>
            <w:noWrap/>
            <w:vAlign w:val="center"/>
            <w:hideMark/>
          </w:tcPr>
          <w:p w14:paraId="60F33FEE" w14:textId="362BF2A3"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750" w:author="Gidon Kupietzky" w:date="2025-02-13T17:45:00Z" w16du:dateUtc="2025-02-13T15:45:00Z"/>
                <w:rFonts w:ascii="David" w:eastAsia="Times New Roman" w:hAnsi="David"/>
                <w:color w:val="000000"/>
                <w:rtl/>
              </w:rPr>
              <w:pPrChange w:id="9751"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752" w:author="Gidon Kupietzky" w:date="2025-02-13T17:45:00Z" w16du:dateUtc="2025-02-13T15:45:00Z">
              <w:r w:rsidRPr="00C7287E" w:rsidDel="004A2D26">
                <w:rPr>
                  <w:rFonts w:ascii="David" w:eastAsia="Times New Roman" w:hAnsi="David"/>
                  <w:color w:val="000000"/>
                </w:rPr>
                <w:delText>Jewish_kibolt_some_by_plan_with_taz_num.shp</w:delText>
              </w:r>
              <w:bookmarkStart w:id="9753" w:name="_Toc190882127"/>
              <w:bookmarkStart w:id="9754" w:name="_Toc190884840"/>
              <w:bookmarkEnd w:id="9753"/>
              <w:bookmarkEnd w:id="9754"/>
            </w:del>
          </w:p>
        </w:tc>
        <w:tc>
          <w:tcPr>
            <w:tcW w:w="2268" w:type="dxa"/>
            <w:vAlign w:val="bottom"/>
          </w:tcPr>
          <w:p w14:paraId="6EE88A70" w14:textId="073DA40C"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755" w:author="Gidon Kupietzky" w:date="2025-02-13T17:45:00Z" w16du:dateUtc="2025-02-13T15:45:00Z"/>
                <w:rFonts w:ascii="David" w:eastAsia="Times New Roman" w:hAnsi="David"/>
                <w:color w:val="000000"/>
                <w:rtl/>
              </w:rPr>
              <w:pPrChange w:id="9756"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757" w:author="Mark Kungurov" w:date="2024-12-19T14:33:00Z" w16du:dateUtc="2024-12-19T12:33:00Z">
              <w:del w:id="9758" w:author="Gidon Kupietzky" w:date="2025-02-13T17:45:00Z" w16du:dateUtc="2025-02-13T15:45:00Z">
                <w:r w:rsidDel="004A2D26">
                  <w:rPr>
                    <w:rFonts w:ascii="Calibri" w:hAnsi="Calibri" w:cs="Calibri"/>
                    <w:color w:val="000000"/>
                  </w:rPr>
                  <w:delText>background_files</w:delText>
                </w:r>
              </w:del>
            </w:ins>
            <w:bookmarkStart w:id="9759" w:name="_Toc190882128"/>
            <w:bookmarkStart w:id="9760" w:name="_Toc190884841"/>
            <w:bookmarkEnd w:id="9759"/>
            <w:bookmarkEnd w:id="9760"/>
          </w:p>
        </w:tc>
        <w:tc>
          <w:tcPr>
            <w:tcW w:w="2977" w:type="dxa"/>
            <w:noWrap/>
            <w:vAlign w:val="center"/>
            <w:hideMark/>
          </w:tcPr>
          <w:p w14:paraId="6A13E9FD" w14:textId="24E15D9D"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761" w:author="Gidon Kupietzky" w:date="2025-02-13T17:45:00Z" w16du:dateUtc="2025-02-13T15:45:00Z"/>
                <w:rFonts w:ascii="David" w:eastAsia="Times New Roman" w:hAnsi="David"/>
                <w:color w:val="000000"/>
              </w:rPr>
              <w:pPrChange w:id="976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763" w:author="Gidon Kupietzky" w:date="2025-02-13T17:45:00Z" w16du:dateUtc="2025-02-13T15:45:00Z">
              <w:r w:rsidRPr="00C7287E" w:rsidDel="004A2D26">
                <w:rPr>
                  <w:rFonts w:ascii="David" w:eastAsia="Times New Roman" w:hAnsi="David"/>
                  <w:color w:val="000000"/>
                  <w:rtl/>
                </w:rPr>
                <w:delText>שכבת קיבולת לפי תכנית (מחולק לאזורי תנועה)</w:delText>
              </w:r>
              <w:bookmarkStart w:id="9764" w:name="_Toc190882129"/>
              <w:bookmarkStart w:id="9765" w:name="_Toc190884842"/>
              <w:bookmarkEnd w:id="9764"/>
              <w:bookmarkEnd w:id="9765"/>
            </w:del>
          </w:p>
        </w:tc>
        <w:tc>
          <w:tcPr>
            <w:tcW w:w="1983" w:type="dxa"/>
            <w:noWrap/>
            <w:vAlign w:val="center"/>
            <w:hideMark/>
          </w:tcPr>
          <w:p w14:paraId="19048021" w14:textId="1388D2DB"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766" w:author="Gidon Kupietzky" w:date="2025-02-13T17:45:00Z" w16du:dateUtc="2025-02-13T15:45:00Z"/>
                <w:rFonts w:ascii="David" w:eastAsia="Times New Roman" w:hAnsi="David"/>
                <w:color w:val="000000"/>
                <w:rtl/>
              </w:rPr>
              <w:pPrChange w:id="9767"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768" w:author="Gidon Kupietzky" w:date="2025-02-13T17:45:00Z" w16du:dateUtc="2025-02-13T15:45:00Z">
              <w:r w:rsidRPr="00C7287E" w:rsidDel="004A2D26">
                <w:rPr>
                  <w:rFonts w:ascii="David" w:eastAsia="Times New Roman" w:hAnsi="David"/>
                  <w:color w:val="000000"/>
                  <w:rtl/>
                </w:rPr>
                <w:delText>צתא"ל</w:delText>
              </w:r>
              <w:bookmarkStart w:id="9769" w:name="_Toc190882130"/>
              <w:bookmarkStart w:id="9770" w:name="_Toc190884843"/>
              <w:bookmarkEnd w:id="9769"/>
              <w:bookmarkEnd w:id="9770"/>
            </w:del>
          </w:p>
        </w:tc>
        <w:bookmarkStart w:id="9771" w:name="_Toc190882131"/>
        <w:bookmarkStart w:id="9772" w:name="_Toc190884844"/>
        <w:bookmarkEnd w:id="9771"/>
        <w:bookmarkEnd w:id="9772"/>
      </w:tr>
      <w:tr w:rsidR="003A3648" w:rsidRPr="00C7287E" w:rsidDel="004A2D26" w14:paraId="5EBAC53D" w14:textId="7133AF9F" w:rsidTr="00B1266D">
        <w:trPr>
          <w:trHeight w:val="255"/>
          <w:del w:id="9773"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08B19984" w14:textId="2F409154" w:rsidR="003A3648" w:rsidRPr="00C7287E" w:rsidDel="004A2D26" w:rsidRDefault="003A3648">
            <w:pPr>
              <w:tabs>
                <w:tab w:val="left" w:pos="2446"/>
              </w:tabs>
              <w:spacing w:line="276" w:lineRule="auto"/>
              <w:rPr>
                <w:del w:id="9774" w:author="Gidon Kupietzky" w:date="2025-02-13T17:45:00Z" w16du:dateUtc="2025-02-13T15:45:00Z"/>
                <w:rFonts w:ascii="David" w:eastAsia="Times New Roman" w:hAnsi="David"/>
                <w:color w:val="000000"/>
              </w:rPr>
              <w:pPrChange w:id="9775" w:author="Gidon Kupietzky" w:date="2025-02-13T17:45:00Z" w16du:dateUtc="2025-02-13T15:45:00Z">
                <w:pPr>
                  <w:bidi w:val="0"/>
                  <w:spacing w:before="0" w:line="240" w:lineRule="auto"/>
                  <w:ind w:left="0"/>
                  <w:jc w:val="center"/>
                </w:pPr>
              </w:pPrChange>
            </w:pPr>
            <w:del w:id="9776" w:author="Gidon Kupietzky" w:date="2025-02-13T17:45:00Z" w16du:dateUtc="2025-02-13T15:45:00Z">
              <w:r w:rsidDel="004A2D26">
                <w:rPr>
                  <w:rFonts w:ascii="David" w:eastAsia="Times New Roman" w:hAnsi="David"/>
                  <w:b w:val="0"/>
                  <w:bCs w:val="0"/>
                  <w:color w:val="000000"/>
                </w:rPr>
                <w:delText>SHP</w:delText>
              </w:r>
              <w:bookmarkStart w:id="9777" w:name="_Toc190882132"/>
              <w:bookmarkStart w:id="9778" w:name="_Toc190884845"/>
              <w:bookmarkEnd w:id="9777"/>
              <w:bookmarkEnd w:id="9778"/>
            </w:del>
          </w:p>
        </w:tc>
        <w:tc>
          <w:tcPr>
            <w:tcW w:w="2406" w:type="dxa"/>
            <w:noWrap/>
            <w:vAlign w:val="center"/>
            <w:hideMark/>
          </w:tcPr>
          <w:p w14:paraId="205B069E" w14:textId="2DE4FBAA"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779" w:author="Gidon Kupietzky" w:date="2025-02-13T17:45:00Z" w16du:dateUtc="2025-02-13T15:45:00Z"/>
                <w:rFonts w:ascii="David" w:eastAsia="Times New Roman" w:hAnsi="David"/>
                <w:color w:val="000000"/>
                <w:rtl/>
              </w:rPr>
              <w:pPrChange w:id="9780"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781" w:author="Gidon Kupietzky" w:date="2025-02-13T17:45:00Z" w16du:dateUtc="2025-02-13T15:45:00Z">
              <w:r w:rsidRPr="00C7287E" w:rsidDel="004A2D26">
                <w:rPr>
                  <w:rFonts w:ascii="David" w:eastAsia="Times New Roman" w:hAnsi="David"/>
                  <w:color w:val="000000"/>
                </w:rPr>
                <w:delText>kibolt_jew_by_some_taz_230628.shp</w:delText>
              </w:r>
              <w:bookmarkStart w:id="9782" w:name="_Toc190882133"/>
              <w:bookmarkStart w:id="9783" w:name="_Toc190884846"/>
              <w:bookmarkEnd w:id="9782"/>
              <w:bookmarkEnd w:id="9783"/>
            </w:del>
          </w:p>
        </w:tc>
        <w:tc>
          <w:tcPr>
            <w:tcW w:w="2268" w:type="dxa"/>
            <w:vAlign w:val="bottom"/>
          </w:tcPr>
          <w:p w14:paraId="5F198E93" w14:textId="7F46E99E"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784" w:author="Gidon Kupietzky" w:date="2025-02-13T17:45:00Z" w16du:dateUtc="2025-02-13T15:45:00Z"/>
                <w:rFonts w:ascii="David" w:eastAsia="Times New Roman" w:hAnsi="David"/>
                <w:color w:val="000000"/>
                <w:rtl/>
              </w:rPr>
              <w:pPrChange w:id="978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786" w:author="Mark Kungurov" w:date="2024-12-19T14:33:00Z" w16du:dateUtc="2024-12-19T12:33:00Z">
              <w:del w:id="9787" w:author="Gidon Kupietzky" w:date="2025-02-13T17:45:00Z" w16du:dateUtc="2025-02-13T15:45:00Z">
                <w:r w:rsidDel="004A2D26">
                  <w:rPr>
                    <w:rFonts w:ascii="Calibri" w:hAnsi="Calibri" w:cs="Calibri"/>
                    <w:color w:val="000000"/>
                  </w:rPr>
                  <w:delText>background_files</w:delText>
                </w:r>
              </w:del>
            </w:ins>
            <w:bookmarkStart w:id="9788" w:name="_Toc190882134"/>
            <w:bookmarkStart w:id="9789" w:name="_Toc190884847"/>
            <w:bookmarkEnd w:id="9788"/>
            <w:bookmarkEnd w:id="9789"/>
          </w:p>
        </w:tc>
        <w:tc>
          <w:tcPr>
            <w:tcW w:w="2977" w:type="dxa"/>
            <w:noWrap/>
            <w:vAlign w:val="center"/>
            <w:hideMark/>
          </w:tcPr>
          <w:p w14:paraId="727F7990" w14:textId="09C824D5"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790" w:author="Gidon Kupietzky" w:date="2025-02-13T17:45:00Z" w16du:dateUtc="2025-02-13T15:45:00Z"/>
                <w:rFonts w:ascii="David" w:eastAsia="Times New Roman" w:hAnsi="David"/>
                <w:color w:val="000000"/>
              </w:rPr>
              <w:pPrChange w:id="979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792" w:author="Gidon Kupietzky" w:date="2025-02-13T17:45:00Z" w16du:dateUtc="2025-02-13T15:45:00Z">
              <w:r w:rsidRPr="00C7287E" w:rsidDel="004A2D26">
                <w:rPr>
                  <w:rFonts w:ascii="David" w:eastAsia="Times New Roman" w:hAnsi="David"/>
                  <w:color w:val="000000"/>
                  <w:rtl/>
                </w:rPr>
                <w:delText>שכבת הערכת תוספת יח"ד ברמה של אזור תנועה</w:delText>
              </w:r>
              <w:bookmarkStart w:id="9793" w:name="_Toc190882135"/>
              <w:bookmarkStart w:id="9794" w:name="_Toc190884848"/>
              <w:bookmarkEnd w:id="9793"/>
              <w:bookmarkEnd w:id="9794"/>
            </w:del>
          </w:p>
        </w:tc>
        <w:tc>
          <w:tcPr>
            <w:tcW w:w="1983" w:type="dxa"/>
            <w:noWrap/>
            <w:vAlign w:val="center"/>
            <w:hideMark/>
          </w:tcPr>
          <w:p w14:paraId="1F677330" w14:textId="6766E387"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795" w:author="Gidon Kupietzky" w:date="2025-02-13T17:45:00Z" w16du:dateUtc="2025-02-13T15:45:00Z"/>
                <w:rFonts w:ascii="David" w:eastAsia="Times New Roman" w:hAnsi="David"/>
                <w:color w:val="000000"/>
                <w:rtl/>
              </w:rPr>
              <w:pPrChange w:id="9796"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797" w:author="Gidon Kupietzky" w:date="2025-02-13T17:45:00Z" w16du:dateUtc="2025-02-13T15:45:00Z">
              <w:r w:rsidRPr="00C7287E" w:rsidDel="004A2D26">
                <w:rPr>
                  <w:rFonts w:ascii="David" w:eastAsia="Times New Roman" w:hAnsi="David"/>
                  <w:color w:val="000000"/>
                  <w:rtl/>
                </w:rPr>
                <w:delText>צתא"ל</w:delText>
              </w:r>
              <w:bookmarkStart w:id="9798" w:name="_Toc190882136"/>
              <w:bookmarkStart w:id="9799" w:name="_Toc190884849"/>
              <w:bookmarkEnd w:id="9798"/>
              <w:bookmarkEnd w:id="9799"/>
            </w:del>
          </w:p>
        </w:tc>
        <w:bookmarkStart w:id="9800" w:name="_Toc190882137"/>
        <w:bookmarkStart w:id="9801" w:name="_Toc190884850"/>
        <w:bookmarkEnd w:id="9800"/>
        <w:bookmarkEnd w:id="9801"/>
      </w:tr>
      <w:tr w:rsidR="003A3648" w:rsidRPr="00223434" w:rsidDel="004A2D26" w14:paraId="3E407A16" w14:textId="726941D3" w:rsidTr="00B1266D">
        <w:trPr>
          <w:cnfStyle w:val="000000100000" w:firstRow="0" w:lastRow="0" w:firstColumn="0" w:lastColumn="0" w:oddVBand="0" w:evenVBand="0" w:oddHBand="1" w:evenHBand="0" w:firstRowFirstColumn="0" w:firstRowLastColumn="0" w:lastRowFirstColumn="0" w:lastRowLastColumn="0"/>
          <w:trHeight w:val="255"/>
          <w:del w:id="9802"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3E2D95F8" w14:textId="0664893F" w:rsidR="003A3648" w:rsidRPr="00C7287E" w:rsidDel="004A2D26" w:rsidRDefault="003A3648">
            <w:pPr>
              <w:tabs>
                <w:tab w:val="left" w:pos="2446"/>
              </w:tabs>
              <w:spacing w:line="276" w:lineRule="auto"/>
              <w:rPr>
                <w:del w:id="9803" w:author="Gidon Kupietzky" w:date="2025-02-13T17:45:00Z" w16du:dateUtc="2025-02-13T15:45:00Z"/>
                <w:rFonts w:ascii="David" w:eastAsia="Times New Roman" w:hAnsi="David"/>
                <w:color w:val="000000"/>
              </w:rPr>
              <w:pPrChange w:id="9804" w:author="Gidon Kupietzky" w:date="2025-02-13T17:45:00Z" w16du:dateUtc="2025-02-13T15:45:00Z">
                <w:pPr>
                  <w:bidi w:val="0"/>
                  <w:spacing w:before="0" w:line="240" w:lineRule="auto"/>
                  <w:ind w:left="0"/>
                  <w:jc w:val="center"/>
                </w:pPr>
              </w:pPrChange>
            </w:pPr>
            <w:del w:id="9805" w:author="Gidon Kupietzky" w:date="2025-02-13T17:45:00Z" w16du:dateUtc="2025-02-13T15:45:00Z">
              <w:r w:rsidDel="004A2D26">
                <w:rPr>
                  <w:rFonts w:ascii="David" w:eastAsia="Times New Roman" w:hAnsi="David"/>
                  <w:b w:val="0"/>
                  <w:bCs w:val="0"/>
                  <w:color w:val="000000"/>
                </w:rPr>
                <w:delText>SHP</w:delText>
              </w:r>
              <w:bookmarkStart w:id="9806" w:name="_Toc190882138"/>
              <w:bookmarkStart w:id="9807" w:name="_Toc190884851"/>
              <w:bookmarkEnd w:id="9806"/>
              <w:bookmarkEnd w:id="9807"/>
            </w:del>
          </w:p>
        </w:tc>
        <w:tc>
          <w:tcPr>
            <w:tcW w:w="2406" w:type="dxa"/>
            <w:noWrap/>
            <w:vAlign w:val="center"/>
            <w:hideMark/>
          </w:tcPr>
          <w:p w14:paraId="75DF18A4" w14:textId="2DE9251C"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808" w:author="Gidon Kupietzky" w:date="2025-02-13T17:45:00Z" w16du:dateUtc="2025-02-13T15:45:00Z"/>
                <w:rFonts w:ascii="David" w:eastAsia="Times New Roman" w:hAnsi="David"/>
                <w:color w:val="000000"/>
                <w:rtl/>
              </w:rPr>
              <w:pPrChange w:id="9809"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810" w:author="Gidon Kupietzky" w:date="2025-02-13T17:45:00Z" w16du:dateUtc="2025-02-13T15:45:00Z">
              <w:r w:rsidRPr="00C7287E" w:rsidDel="004A2D26">
                <w:rPr>
                  <w:rFonts w:ascii="David" w:eastAsia="Times New Roman" w:hAnsi="David"/>
                  <w:color w:val="000000"/>
                </w:rPr>
                <w:delText>poly_pumas.shp</w:delText>
              </w:r>
              <w:bookmarkStart w:id="9811" w:name="_Toc190882139"/>
              <w:bookmarkStart w:id="9812" w:name="_Toc190884852"/>
              <w:bookmarkEnd w:id="9811"/>
              <w:bookmarkEnd w:id="9812"/>
            </w:del>
          </w:p>
        </w:tc>
        <w:tc>
          <w:tcPr>
            <w:tcW w:w="2268" w:type="dxa"/>
            <w:vAlign w:val="bottom"/>
          </w:tcPr>
          <w:p w14:paraId="0AC14BB6" w14:textId="3C38325D"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813" w:author="Gidon Kupietzky" w:date="2025-02-13T17:45:00Z" w16du:dateUtc="2025-02-13T15:45:00Z"/>
                <w:rFonts w:ascii="David" w:eastAsia="Times New Roman" w:hAnsi="David"/>
                <w:color w:val="000000"/>
                <w:rtl/>
              </w:rPr>
              <w:pPrChange w:id="981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815" w:author="Mark Kungurov" w:date="2024-12-19T14:33:00Z" w16du:dateUtc="2024-12-19T12:33:00Z">
              <w:del w:id="9816" w:author="Gidon Kupietzky" w:date="2025-02-13T17:45:00Z" w16du:dateUtc="2025-02-13T15:45:00Z">
                <w:r w:rsidDel="004A2D26">
                  <w:rPr>
                    <w:rFonts w:ascii="Calibri" w:hAnsi="Calibri" w:cs="Calibri"/>
                    <w:color w:val="000000"/>
                  </w:rPr>
                  <w:delText>background_files</w:delText>
                </w:r>
              </w:del>
            </w:ins>
            <w:bookmarkStart w:id="9817" w:name="_Toc190882140"/>
            <w:bookmarkStart w:id="9818" w:name="_Toc190884853"/>
            <w:bookmarkEnd w:id="9817"/>
            <w:bookmarkEnd w:id="9818"/>
          </w:p>
        </w:tc>
        <w:tc>
          <w:tcPr>
            <w:tcW w:w="2977" w:type="dxa"/>
            <w:noWrap/>
            <w:vAlign w:val="center"/>
            <w:hideMark/>
          </w:tcPr>
          <w:p w14:paraId="3482299C" w14:textId="7D3B5B46"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819" w:author="Gidon Kupietzky" w:date="2025-02-13T17:45:00Z" w16du:dateUtc="2025-02-13T15:45:00Z"/>
                <w:rFonts w:ascii="David" w:eastAsia="Times New Roman" w:hAnsi="David"/>
                <w:color w:val="000000"/>
              </w:rPr>
              <w:pPrChange w:id="9820"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821" w:author="Gidon Kupietzky" w:date="2025-02-13T17:45:00Z" w16du:dateUtc="2025-02-13T15:45:00Z">
              <w:r w:rsidRPr="00C7287E" w:rsidDel="004A2D26">
                <w:rPr>
                  <w:rFonts w:ascii="David" w:eastAsia="Times New Roman" w:hAnsi="David"/>
                  <w:color w:val="000000"/>
                  <w:rtl/>
                </w:rPr>
                <w:delText>מספר  1-15. משמש להגדיר איזה פומה האזור תנועה</w:delText>
              </w:r>
              <w:bookmarkStart w:id="9822" w:name="_Toc190882141"/>
              <w:bookmarkStart w:id="9823" w:name="_Toc190884854"/>
              <w:bookmarkEnd w:id="9822"/>
              <w:bookmarkEnd w:id="9823"/>
            </w:del>
          </w:p>
        </w:tc>
        <w:tc>
          <w:tcPr>
            <w:tcW w:w="1983" w:type="dxa"/>
            <w:noWrap/>
            <w:vAlign w:val="center"/>
            <w:hideMark/>
          </w:tcPr>
          <w:p w14:paraId="00830AC3" w14:textId="77C8EE42"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824" w:author="Gidon Kupietzky" w:date="2025-02-13T17:45:00Z" w16du:dateUtc="2025-02-13T15:45:00Z"/>
                <w:rFonts w:ascii="David" w:eastAsia="Times New Roman" w:hAnsi="David"/>
                <w:color w:val="000000"/>
                <w:rtl/>
              </w:rPr>
              <w:pPrChange w:id="9825"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826" w:author="Gidon Kupietzky" w:date="2025-02-13T17:45:00Z" w16du:dateUtc="2025-02-13T15:45:00Z">
              <w:r w:rsidRPr="00C7287E" w:rsidDel="004A2D26">
                <w:rPr>
                  <w:rFonts w:ascii="David" w:eastAsia="Times New Roman" w:hAnsi="David"/>
                  <w:color w:val="000000"/>
                  <w:rtl/>
                </w:rPr>
                <w:delText>צתא"ל</w:delText>
              </w:r>
              <w:bookmarkStart w:id="9827" w:name="_Toc190882142"/>
              <w:bookmarkStart w:id="9828" w:name="_Toc190884855"/>
              <w:bookmarkEnd w:id="9827"/>
              <w:bookmarkEnd w:id="9828"/>
            </w:del>
          </w:p>
        </w:tc>
        <w:bookmarkStart w:id="9829" w:name="_Toc190882143"/>
        <w:bookmarkStart w:id="9830" w:name="_Toc190884856"/>
        <w:bookmarkEnd w:id="9829"/>
        <w:bookmarkEnd w:id="9830"/>
      </w:tr>
      <w:tr w:rsidR="003A3648" w:rsidRPr="00223434" w:rsidDel="004A2D26" w14:paraId="5615CBE8" w14:textId="59B86860" w:rsidTr="00B1266D">
        <w:trPr>
          <w:trHeight w:val="255"/>
          <w:del w:id="9831"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A986E04" w14:textId="2113A258" w:rsidR="003A3648" w:rsidRPr="00C7287E" w:rsidDel="004A2D26" w:rsidRDefault="003A3648">
            <w:pPr>
              <w:tabs>
                <w:tab w:val="left" w:pos="2446"/>
              </w:tabs>
              <w:spacing w:line="276" w:lineRule="auto"/>
              <w:rPr>
                <w:del w:id="9832" w:author="Gidon Kupietzky" w:date="2025-02-13T17:45:00Z" w16du:dateUtc="2025-02-13T15:45:00Z"/>
                <w:rFonts w:ascii="David" w:eastAsia="Times New Roman" w:hAnsi="David"/>
                <w:color w:val="000000"/>
              </w:rPr>
              <w:pPrChange w:id="9833" w:author="Gidon Kupietzky" w:date="2025-02-13T17:45:00Z" w16du:dateUtc="2025-02-13T15:45:00Z">
                <w:pPr>
                  <w:bidi w:val="0"/>
                  <w:spacing w:before="0" w:line="240" w:lineRule="auto"/>
                  <w:ind w:left="0"/>
                  <w:jc w:val="center"/>
                </w:pPr>
              </w:pPrChange>
            </w:pPr>
            <w:del w:id="9834" w:author="Gidon Kupietzky" w:date="2025-02-13T17:45:00Z" w16du:dateUtc="2025-02-13T15:45:00Z">
              <w:r w:rsidDel="004A2D26">
                <w:rPr>
                  <w:rFonts w:ascii="David" w:eastAsia="Times New Roman" w:hAnsi="David"/>
                  <w:b w:val="0"/>
                  <w:bCs w:val="0"/>
                  <w:color w:val="000000"/>
                </w:rPr>
                <w:delText>SHP</w:delText>
              </w:r>
              <w:bookmarkStart w:id="9835" w:name="_Toc190882144"/>
              <w:bookmarkStart w:id="9836" w:name="_Toc190884857"/>
              <w:bookmarkEnd w:id="9835"/>
              <w:bookmarkEnd w:id="9836"/>
            </w:del>
          </w:p>
        </w:tc>
        <w:tc>
          <w:tcPr>
            <w:tcW w:w="2406" w:type="dxa"/>
            <w:noWrap/>
            <w:vAlign w:val="center"/>
            <w:hideMark/>
          </w:tcPr>
          <w:p w14:paraId="54C17475" w14:textId="230D0FA1"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837" w:author="Gidon Kupietzky" w:date="2025-02-13T17:45:00Z" w16du:dateUtc="2025-02-13T15:45:00Z"/>
                <w:rFonts w:ascii="David" w:eastAsia="Times New Roman" w:hAnsi="David"/>
                <w:color w:val="000000"/>
                <w:rtl/>
              </w:rPr>
              <w:pPrChange w:id="9838"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839" w:author="Gidon Kupietzky" w:date="2025-02-13T17:45:00Z" w16du:dateUtc="2025-02-13T15:45:00Z">
              <w:r w:rsidRPr="00C7287E" w:rsidDel="004A2D26">
                <w:rPr>
                  <w:rFonts w:ascii="David" w:eastAsia="Times New Roman" w:hAnsi="David"/>
                  <w:color w:val="000000"/>
                </w:rPr>
                <w:delText>TAZ_V4_{TAZ_V4_date}_with_geo_info.shp</w:delText>
              </w:r>
              <w:bookmarkStart w:id="9840" w:name="_Toc190882145"/>
              <w:bookmarkStart w:id="9841" w:name="_Toc190884858"/>
              <w:bookmarkEnd w:id="9840"/>
              <w:bookmarkEnd w:id="9841"/>
            </w:del>
          </w:p>
        </w:tc>
        <w:tc>
          <w:tcPr>
            <w:tcW w:w="2268" w:type="dxa"/>
            <w:vAlign w:val="bottom"/>
          </w:tcPr>
          <w:p w14:paraId="1C9D80A7" w14:textId="495DA1B9" w:rsidR="003A3648" w:rsidRPr="00C7287E" w:rsidDel="004A2D26" w:rsidRDefault="00833947">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842" w:author="Gidon Kupietzky" w:date="2025-02-13T17:45:00Z" w16du:dateUtc="2025-02-13T15:45:00Z"/>
                <w:rFonts w:ascii="David" w:eastAsia="Times New Roman" w:hAnsi="David"/>
                <w:color w:val="000000"/>
                <w:rtl/>
              </w:rPr>
              <w:pPrChange w:id="984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844" w:author="Mark Kungurov" w:date="2024-12-19T14:33:00Z" w16du:dateUtc="2024-12-19T12:33:00Z">
              <w:del w:id="9845" w:author="Gidon Kupietzky" w:date="2025-02-13T17:45:00Z" w16du:dateUtc="2025-02-13T15:45:00Z">
                <w:r w:rsidDel="004A2D26">
                  <w:rPr>
                    <w:rFonts w:ascii="Calibri" w:hAnsi="Calibri" w:cs="Calibri"/>
                    <w:color w:val="000000"/>
                  </w:rPr>
                  <w:delText>background_files</w:delText>
                </w:r>
              </w:del>
            </w:ins>
            <w:bookmarkStart w:id="9846" w:name="_Toc190882146"/>
            <w:bookmarkStart w:id="9847" w:name="_Toc190884859"/>
            <w:bookmarkEnd w:id="9846"/>
            <w:bookmarkEnd w:id="9847"/>
          </w:p>
        </w:tc>
        <w:tc>
          <w:tcPr>
            <w:tcW w:w="2977" w:type="dxa"/>
            <w:noWrap/>
            <w:vAlign w:val="center"/>
            <w:hideMark/>
          </w:tcPr>
          <w:p w14:paraId="615D3978" w14:textId="55A5A90F"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848" w:author="Gidon Kupietzky" w:date="2025-02-13T17:45:00Z" w16du:dateUtc="2025-02-13T15:45:00Z"/>
                <w:rFonts w:ascii="David" w:eastAsia="Times New Roman" w:hAnsi="David"/>
                <w:color w:val="000000"/>
              </w:rPr>
              <w:pPrChange w:id="984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850" w:author="Gidon Kupietzky" w:date="2025-02-13T17:45:00Z" w16du:dateUtc="2025-02-13T15:45:00Z">
              <w:r w:rsidRPr="00C7287E" w:rsidDel="004A2D26">
                <w:rPr>
                  <w:rFonts w:ascii="David" w:eastAsia="Times New Roman" w:hAnsi="David"/>
                  <w:color w:val="000000"/>
                  <w:rtl/>
                </w:rPr>
                <w:delText>שכבת אזורי תנועה עם מידע גיאוגרפי</w:delText>
              </w:r>
              <w:bookmarkStart w:id="9851" w:name="_Toc190882147"/>
              <w:bookmarkStart w:id="9852" w:name="_Toc190884860"/>
              <w:bookmarkEnd w:id="9851"/>
              <w:bookmarkEnd w:id="9852"/>
            </w:del>
          </w:p>
        </w:tc>
        <w:tc>
          <w:tcPr>
            <w:tcW w:w="1983" w:type="dxa"/>
            <w:noWrap/>
            <w:vAlign w:val="center"/>
            <w:hideMark/>
          </w:tcPr>
          <w:p w14:paraId="50729047" w14:textId="53A77175"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853" w:author="Gidon Kupietzky" w:date="2025-02-13T17:45:00Z" w16du:dateUtc="2025-02-13T15:45:00Z"/>
                <w:rFonts w:ascii="David" w:eastAsia="Times New Roman" w:hAnsi="David"/>
                <w:color w:val="000000"/>
                <w:rtl/>
              </w:rPr>
              <w:pPrChange w:id="985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855" w:author="Gidon Kupietzky" w:date="2025-02-13T17:45:00Z" w16du:dateUtc="2025-02-13T15:45:00Z">
              <w:r w:rsidRPr="00C7287E" w:rsidDel="004A2D26">
                <w:rPr>
                  <w:rFonts w:ascii="David" w:eastAsia="Times New Roman" w:hAnsi="David"/>
                  <w:color w:val="000000"/>
                  <w:rtl/>
                </w:rPr>
                <w:delText>צתא"ל</w:delText>
              </w:r>
              <w:bookmarkStart w:id="9856" w:name="_Toc190882148"/>
              <w:bookmarkStart w:id="9857" w:name="_Toc190884861"/>
              <w:bookmarkEnd w:id="9856"/>
              <w:bookmarkEnd w:id="9857"/>
            </w:del>
          </w:p>
        </w:tc>
        <w:bookmarkStart w:id="9858" w:name="_Toc190882149"/>
        <w:bookmarkStart w:id="9859" w:name="_Toc190884862"/>
        <w:bookmarkEnd w:id="9858"/>
        <w:bookmarkEnd w:id="9859"/>
      </w:tr>
      <w:tr w:rsidR="003A3648" w:rsidRPr="00223434" w:rsidDel="004A2D26" w14:paraId="29547984" w14:textId="37A16B3E" w:rsidTr="00B1266D">
        <w:trPr>
          <w:cnfStyle w:val="000000100000" w:firstRow="0" w:lastRow="0" w:firstColumn="0" w:lastColumn="0" w:oddVBand="0" w:evenVBand="0" w:oddHBand="1" w:evenHBand="0" w:firstRowFirstColumn="0" w:firstRowLastColumn="0" w:lastRowFirstColumn="0" w:lastRowLastColumn="0"/>
          <w:trHeight w:val="255"/>
          <w:del w:id="9860"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D3C7480" w14:textId="2CEB7923" w:rsidR="003A3648" w:rsidRPr="00845CAC" w:rsidDel="004A2D26" w:rsidRDefault="003A3648">
            <w:pPr>
              <w:tabs>
                <w:tab w:val="left" w:pos="2446"/>
              </w:tabs>
              <w:spacing w:line="276" w:lineRule="auto"/>
              <w:rPr>
                <w:del w:id="9861" w:author="Gidon Kupietzky" w:date="2025-02-13T17:45:00Z" w16du:dateUtc="2025-02-13T15:45:00Z"/>
                <w:rFonts w:ascii="David" w:eastAsia="Times New Roman" w:hAnsi="David"/>
                <w:b w:val="0"/>
                <w:bCs w:val="0"/>
                <w:color w:val="000000"/>
                <w:rtl/>
              </w:rPr>
              <w:pPrChange w:id="9862" w:author="Gidon Kupietzky" w:date="2025-02-13T17:45:00Z" w16du:dateUtc="2025-02-13T15:45:00Z">
                <w:pPr>
                  <w:bidi w:val="0"/>
                  <w:spacing w:before="0" w:line="240" w:lineRule="auto"/>
                  <w:ind w:left="0"/>
                  <w:jc w:val="center"/>
                </w:pPr>
              </w:pPrChange>
            </w:pPr>
            <w:del w:id="9863" w:author="Gidon Kupietzky" w:date="2025-02-13T17:45:00Z" w16du:dateUtc="2025-02-13T15:45:00Z">
              <w:r w:rsidDel="004A2D26">
                <w:rPr>
                  <w:rFonts w:ascii="David" w:eastAsia="Times New Roman" w:hAnsi="David" w:hint="cs"/>
                  <w:b w:val="0"/>
                  <w:bCs w:val="0"/>
                  <w:color w:val="000000"/>
                  <w:rtl/>
                </w:rPr>
                <w:delText>אקסל</w:delText>
              </w:r>
              <w:bookmarkStart w:id="9864" w:name="_Toc190882150"/>
              <w:bookmarkStart w:id="9865" w:name="_Toc190884863"/>
              <w:bookmarkEnd w:id="9864"/>
              <w:bookmarkEnd w:id="9865"/>
            </w:del>
          </w:p>
        </w:tc>
        <w:tc>
          <w:tcPr>
            <w:tcW w:w="2406" w:type="dxa"/>
            <w:noWrap/>
            <w:vAlign w:val="center"/>
            <w:hideMark/>
          </w:tcPr>
          <w:p w14:paraId="334E1796" w14:textId="0345603B"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866" w:author="Gidon Kupietzky" w:date="2025-02-13T17:45:00Z" w16du:dateUtc="2025-02-13T15:45:00Z"/>
                <w:rFonts w:ascii="David" w:eastAsia="Times New Roman" w:hAnsi="David"/>
                <w:color w:val="000000"/>
                <w:rtl/>
              </w:rPr>
              <w:pPrChange w:id="9867"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868" w:author="Gidon Kupietzky" w:date="2025-02-13T17:45:00Z" w16du:dateUtc="2025-02-13T15:45:00Z">
              <w:r w:rsidRPr="00C7287E" w:rsidDel="004A2D26">
                <w:rPr>
                  <w:rFonts w:ascii="David" w:eastAsia="Times New Roman" w:hAnsi="David"/>
                  <w:color w:val="000000"/>
                </w:rPr>
                <w:delText>stat_join_from_main_to_secondary.xlsx</w:delText>
              </w:r>
              <w:bookmarkStart w:id="9869" w:name="_Toc190882151"/>
              <w:bookmarkStart w:id="9870" w:name="_Toc190884864"/>
              <w:bookmarkEnd w:id="9869"/>
              <w:bookmarkEnd w:id="9870"/>
            </w:del>
          </w:p>
        </w:tc>
        <w:tc>
          <w:tcPr>
            <w:tcW w:w="2268" w:type="dxa"/>
            <w:vAlign w:val="bottom"/>
          </w:tcPr>
          <w:p w14:paraId="55EB9B19" w14:textId="0B7B997B"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871" w:author="Gidon Kupietzky" w:date="2025-02-13T17:45:00Z" w16du:dateUtc="2025-02-13T15:45:00Z"/>
                <w:rFonts w:ascii="David" w:eastAsia="Times New Roman" w:hAnsi="David"/>
                <w:color w:val="000000"/>
                <w:rtl/>
              </w:rPr>
              <w:pPrChange w:id="987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873" w:author="Mark Kungurov" w:date="2024-12-19T14:33:00Z" w16du:dateUtc="2024-12-19T12:33:00Z">
              <w:del w:id="9874" w:author="Gidon Kupietzky" w:date="2025-02-13T17:45:00Z" w16du:dateUtc="2025-02-13T15:45:00Z">
                <w:r w:rsidDel="004A2D26">
                  <w:rPr>
                    <w:rFonts w:ascii="Calibri" w:hAnsi="Calibri" w:cs="Calibri"/>
                    <w:color w:val="000000"/>
                  </w:rPr>
                  <w:delText>current\background_files</w:delText>
                </w:r>
              </w:del>
            </w:ins>
            <w:bookmarkStart w:id="9875" w:name="_Toc190882152"/>
            <w:bookmarkStart w:id="9876" w:name="_Toc190884865"/>
            <w:bookmarkEnd w:id="9875"/>
            <w:bookmarkEnd w:id="9876"/>
          </w:p>
        </w:tc>
        <w:tc>
          <w:tcPr>
            <w:tcW w:w="2977" w:type="dxa"/>
            <w:noWrap/>
            <w:vAlign w:val="center"/>
            <w:hideMark/>
          </w:tcPr>
          <w:p w14:paraId="4AAA0478" w14:textId="19A8A6D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877" w:author="Gidon Kupietzky" w:date="2025-02-13T17:45:00Z" w16du:dateUtc="2025-02-13T15:45:00Z"/>
                <w:rFonts w:ascii="David" w:eastAsia="Times New Roman" w:hAnsi="David"/>
                <w:color w:val="000000"/>
              </w:rPr>
              <w:pPrChange w:id="9878"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879" w:author="Gidon Kupietzky" w:date="2025-02-13T17:45:00Z" w16du:dateUtc="2025-02-13T15:45:00Z">
              <w:r w:rsidRPr="00C7287E" w:rsidDel="004A2D26">
                <w:rPr>
                  <w:rFonts w:ascii="David" w:eastAsia="Times New Roman" w:hAnsi="David"/>
                  <w:color w:val="000000"/>
                  <w:rtl/>
                </w:rPr>
                <w:delText>המרת מידע למ"ס באזורים סטטיסטים 2008 לרזולוציה מפורטת יותר של אזורים סטטיסטים 2011</w:delText>
              </w:r>
              <w:bookmarkStart w:id="9880" w:name="_Toc190882153"/>
              <w:bookmarkStart w:id="9881" w:name="_Toc190884866"/>
              <w:bookmarkEnd w:id="9880"/>
              <w:bookmarkEnd w:id="9881"/>
            </w:del>
          </w:p>
        </w:tc>
        <w:tc>
          <w:tcPr>
            <w:tcW w:w="1983" w:type="dxa"/>
            <w:noWrap/>
            <w:vAlign w:val="center"/>
            <w:hideMark/>
          </w:tcPr>
          <w:p w14:paraId="777A4921" w14:textId="52057D36"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882" w:author="Gidon Kupietzky" w:date="2025-02-13T17:45:00Z" w16du:dateUtc="2025-02-13T15:45:00Z"/>
                <w:rFonts w:ascii="David" w:eastAsia="Times New Roman" w:hAnsi="David"/>
                <w:color w:val="000000"/>
                <w:rtl/>
              </w:rPr>
              <w:pPrChange w:id="988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884" w:author="Gidon Kupietzky" w:date="2025-02-13T17:45:00Z" w16du:dateUtc="2025-02-13T15:45:00Z">
              <w:r w:rsidRPr="00C7287E" w:rsidDel="004A2D26">
                <w:rPr>
                  <w:rFonts w:ascii="David" w:eastAsia="Times New Roman" w:hAnsi="David"/>
                  <w:color w:val="000000"/>
                  <w:rtl/>
                </w:rPr>
                <w:delText>צתא"ל</w:delText>
              </w:r>
              <w:bookmarkStart w:id="9885" w:name="_Toc190882154"/>
              <w:bookmarkStart w:id="9886" w:name="_Toc190884867"/>
              <w:bookmarkEnd w:id="9885"/>
              <w:bookmarkEnd w:id="9886"/>
            </w:del>
          </w:p>
        </w:tc>
        <w:bookmarkStart w:id="9887" w:name="_Toc190882155"/>
        <w:bookmarkStart w:id="9888" w:name="_Toc190884868"/>
        <w:bookmarkEnd w:id="9887"/>
        <w:bookmarkEnd w:id="9888"/>
      </w:tr>
      <w:tr w:rsidR="003A3648" w:rsidRPr="00C7287E" w:rsidDel="004A2D26" w14:paraId="46AF46A2" w14:textId="34768861" w:rsidTr="00B1266D">
        <w:trPr>
          <w:trHeight w:val="255"/>
          <w:del w:id="9889"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28C6809D" w14:textId="67349B3E" w:rsidR="003A3648" w:rsidRPr="00845CAC" w:rsidDel="004A2D26" w:rsidRDefault="003A3648">
            <w:pPr>
              <w:tabs>
                <w:tab w:val="left" w:pos="2446"/>
              </w:tabs>
              <w:spacing w:line="276" w:lineRule="auto"/>
              <w:rPr>
                <w:del w:id="9890" w:author="Gidon Kupietzky" w:date="2025-02-13T17:45:00Z" w16du:dateUtc="2025-02-13T15:45:00Z"/>
                <w:rFonts w:ascii="David" w:eastAsia="Times New Roman" w:hAnsi="David"/>
                <w:b w:val="0"/>
                <w:bCs w:val="0"/>
                <w:color w:val="000000"/>
                <w:rtl/>
              </w:rPr>
              <w:pPrChange w:id="9891" w:author="Gidon Kupietzky" w:date="2025-02-13T17:45:00Z" w16du:dateUtc="2025-02-13T15:45:00Z">
                <w:pPr>
                  <w:spacing w:before="0" w:line="240" w:lineRule="auto"/>
                  <w:ind w:left="0"/>
                  <w:jc w:val="center"/>
                </w:pPr>
              </w:pPrChange>
            </w:pPr>
            <w:del w:id="9892" w:author="Gidon Kupietzky" w:date="2025-02-13T17:45:00Z" w16du:dateUtc="2025-02-13T15:45:00Z">
              <w:r w:rsidRPr="00845CAC" w:rsidDel="004A2D26">
                <w:rPr>
                  <w:rFonts w:ascii="David" w:eastAsia="Times New Roman" w:hAnsi="David" w:hint="cs"/>
                  <w:b w:val="0"/>
                  <w:bCs w:val="0"/>
                  <w:color w:val="000000"/>
                  <w:rtl/>
                </w:rPr>
                <w:delText>אקסל</w:delText>
              </w:r>
              <w:bookmarkStart w:id="9893" w:name="_Toc190882156"/>
              <w:bookmarkStart w:id="9894" w:name="_Toc190884869"/>
              <w:bookmarkEnd w:id="9893"/>
              <w:bookmarkEnd w:id="9894"/>
            </w:del>
          </w:p>
        </w:tc>
        <w:tc>
          <w:tcPr>
            <w:tcW w:w="2406" w:type="dxa"/>
            <w:noWrap/>
            <w:vAlign w:val="center"/>
            <w:hideMark/>
          </w:tcPr>
          <w:p w14:paraId="6240E1B2" w14:textId="662B2A5D"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895" w:author="Gidon Kupietzky" w:date="2025-02-13T17:45:00Z" w16du:dateUtc="2025-02-13T15:45:00Z"/>
                <w:rFonts w:ascii="David" w:eastAsia="Times New Roman" w:hAnsi="David"/>
                <w:color w:val="000000"/>
                <w:rtl/>
              </w:rPr>
              <w:pPrChange w:id="9896"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897" w:author="Gidon Kupietzky" w:date="2025-02-13T17:45:00Z" w16du:dateUtc="2025-02-13T15:45:00Z">
              <w:r w:rsidRPr="00C7287E" w:rsidDel="004A2D26">
                <w:rPr>
                  <w:rFonts w:ascii="David" w:eastAsia="Times New Roman" w:hAnsi="David"/>
                  <w:color w:val="000000"/>
                  <w:rtl/>
                </w:rPr>
                <w:delText>מספר דירות לפי אזורים סטטיסטיים.</w:delText>
              </w:r>
              <w:r w:rsidRPr="00C7287E" w:rsidDel="004A2D26">
                <w:rPr>
                  <w:rFonts w:ascii="David" w:eastAsia="Times New Roman" w:hAnsi="David"/>
                  <w:color w:val="000000"/>
                </w:rPr>
                <w:delText>xlsx</w:delText>
              </w:r>
              <w:bookmarkStart w:id="9898" w:name="_Toc190882157"/>
              <w:bookmarkStart w:id="9899" w:name="_Toc190884870"/>
              <w:bookmarkEnd w:id="9898"/>
              <w:bookmarkEnd w:id="9899"/>
            </w:del>
          </w:p>
        </w:tc>
        <w:tc>
          <w:tcPr>
            <w:tcW w:w="2268" w:type="dxa"/>
            <w:vAlign w:val="bottom"/>
          </w:tcPr>
          <w:p w14:paraId="6E1F619F" w14:textId="5A4E02C7"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900" w:author="Gidon Kupietzky" w:date="2025-02-13T17:45:00Z" w16du:dateUtc="2025-02-13T15:45:00Z"/>
                <w:rFonts w:ascii="David" w:eastAsia="Times New Roman" w:hAnsi="David"/>
                <w:rtl/>
                <w:rPrChange w:id="9901" w:author="Mark Kungurov" w:date="2024-12-19T14:33:00Z" w16du:dateUtc="2024-12-19T12:33:00Z">
                  <w:rPr>
                    <w:del w:id="9902" w:author="Gidon Kupietzky" w:date="2025-02-13T17:45:00Z" w16du:dateUtc="2025-02-13T15:45:00Z"/>
                    <w:rFonts w:ascii="David" w:eastAsia="Times New Roman" w:hAnsi="David"/>
                    <w:color w:val="000000"/>
                    <w:rtl/>
                  </w:rPr>
                </w:rPrChange>
              </w:rPr>
              <w:pPrChange w:id="990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904" w:author="Mark Kungurov" w:date="2024-12-19T14:33:00Z" w16du:dateUtc="2024-12-19T12:33:00Z">
              <w:del w:id="9905" w:author="Gidon Kupietzky" w:date="2025-02-13T17:45:00Z" w16du:dateUtc="2025-02-13T15:45:00Z">
                <w:r w:rsidRPr="00A87159" w:rsidDel="004A2D26">
                  <w:rPr>
                    <w:rFonts w:ascii="Calibri" w:hAnsi="Calibri" w:cs="Calibri"/>
                    <w:rPrChange w:id="9906" w:author="Mark Kungurov" w:date="2024-12-19T14:33:00Z" w16du:dateUtc="2024-12-19T12:33:00Z">
                      <w:rPr>
                        <w:rFonts w:ascii="Calibri" w:hAnsi="Calibri" w:cs="Calibri"/>
                        <w:color w:val="000000"/>
                      </w:rPr>
                    </w:rPrChange>
                  </w:rPr>
                  <w:delText>current\background_files</w:delText>
                </w:r>
              </w:del>
            </w:ins>
            <w:bookmarkStart w:id="9907" w:name="_Toc190882158"/>
            <w:bookmarkStart w:id="9908" w:name="_Toc190884871"/>
            <w:bookmarkEnd w:id="9907"/>
            <w:bookmarkEnd w:id="9908"/>
          </w:p>
        </w:tc>
        <w:tc>
          <w:tcPr>
            <w:tcW w:w="2977" w:type="dxa"/>
            <w:noWrap/>
            <w:vAlign w:val="center"/>
            <w:hideMark/>
          </w:tcPr>
          <w:p w14:paraId="44F1098C" w14:textId="4DB6E24C"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909" w:author="Gidon Kupietzky" w:date="2025-02-13T17:45:00Z" w16du:dateUtc="2025-02-13T15:45:00Z"/>
                <w:rFonts w:ascii="David" w:eastAsia="Times New Roman" w:hAnsi="David"/>
                <w:color w:val="000000"/>
                <w:rtl/>
              </w:rPr>
              <w:pPrChange w:id="9910"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911" w:author="Gidon Kupietzky" w:date="2025-02-13T17:45:00Z" w16du:dateUtc="2025-02-13T15:45:00Z">
              <w:r w:rsidRPr="00C7287E" w:rsidDel="004A2D26">
                <w:rPr>
                  <w:rFonts w:ascii="David" w:eastAsia="Times New Roman" w:hAnsi="David"/>
                  <w:color w:val="000000"/>
                  <w:rtl/>
                </w:rPr>
                <w:delText>עיבוד לטבלת למ"ס : מספר דירות לפי יישוב ואזור סטטיסטי, 2021-2012</w:delText>
              </w:r>
              <w:bookmarkStart w:id="9912" w:name="_Toc190882159"/>
              <w:bookmarkStart w:id="9913" w:name="_Toc190884872"/>
              <w:bookmarkEnd w:id="9912"/>
              <w:bookmarkEnd w:id="9913"/>
            </w:del>
          </w:p>
        </w:tc>
        <w:tc>
          <w:tcPr>
            <w:tcW w:w="1983" w:type="dxa"/>
            <w:noWrap/>
            <w:vAlign w:val="center"/>
            <w:hideMark/>
          </w:tcPr>
          <w:p w14:paraId="6E081234" w14:textId="331B2C12"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914" w:author="Gidon Kupietzky" w:date="2025-02-13T17:45:00Z" w16du:dateUtc="2025-02-13T15:45:00Z"/>
                <w:rFonts w:ascii="David" w:eastAsia="Times New Roman" w:hAnsi="David"/>
                <w:color w:val="000000"/>
                <w:rtl/>
              </w:rPr>
              <w:pPrChange w:id="991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916" w:author="Gidon Kupietzky" w:date="2025-02-13T17:45:00Z" w16du:dateUtc="2025-02-13T15:45:00Z">
              <w:r w:rsidRPr="00C7287E" w:rsidDel="004A2D26">
                <w:rPr>
                  <w:rFonts w:ascii="David" w:eastAsia="Times New Roman" w:hAnsi="David"/>
                  <w:color w:val="000000"/>
                  <w:rtl/>
                </w:rPr>
                <w:delText>צתא"ל</w:delText>
              </w:r>
              <w:bookmarkStart w:id="9917" w:name="_Toc190882160"/>
              <w:bookmarkStart w:id="9918" w:name="_Toc190884873"/>
              <w:bookmarkEnd w:id="9917"/>
              <w:bookmarkEnd w:id="9918"/>
            </w:del>
          </w:p>
        </w:tc>
        <w:bookmarkStart w:id="9919" w:name="_Toc190882161"/>
        <w:bookmarkStart w:id="9920" w:name="_Toc190884874"/>
        <w:bookmarkEnd w:id="9919"/>
        <w:bookmarkEnd w:id="9920"/>
      </w:tr>
      <w:tr w:rsidR="003A3648" w:rsidRPr="00223434" w:rsidDel="004A2D26" w14:paraId="23B57F98" w14:textId="3522AF82" w:rsidTr="00B1266D">
        <w:trPr>
          <w:cnfStyle w:val="000000100000" w:firstRow="0" w:lastRow="0" w:firstColumn="0" w:lastColumn="0" w:oddVBand="0" w:evenVBand="0" w:oddHBand="1" w:evenHBand="0" w:firstRowFirstColumn="0" w:firstRowLastColumn="0" w:lastRowFirstColumn="0" w:lastRowLastColumn="0"/>
          <w:trHeight w:val="255"/>
          <w:del w:id="9921"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D358480" w14:textId="2EF43E09" w:rsidR="003A3648" w:rsidRPr="00C7287E" w:rsidDel="004A2D26" w:rsidRDefault="003A3648">
            <w:pPr>
              <w:tabs>
                <w:tab w:val="left" w:pos="2446"/>
              </w:tabs>
              <w:spacing w:line="276" w:lineRule="auto"/>
              <w:rPr>
                <w:del w:id="9922" w:author="Gidon Kupietzky" w:date="2025-02-13T17:45:00Z" w16du:dateUtc="2025-02-13T15:45:00Z"/>
                <w:rFonts w:ascii="David" w:eastAsia="Times New Roman" w:hAnsi="David"/>
                <w:color w:val="000000"/>
              </w:rPr>
              <w:pPrChange w:id="9923" w:author="Gidon Kupietzky" w:date="2025-02-13T17:45:00Z" w16du:dateUtc="2025-02-13T15:45:00Z">
                <w:pPr>
                  <w:bidi w:val="0"/>
                  <w:spacing w:before="0" w:line="240" w:lineRule="auto"/>
                  <w:ind w:left="0"/>
                  <w:jc w:val="center"/>
                </w:pPr>
              </w:pPrChange>
            </w:pPr>
            <w:del w:id="9924" w:author="Gidon Kupietzky" w:date="2025-02-13T17:45:00Z" w16du:dateUtc="2025-02-13T15:45:00Z">
              <w:r w:rsidRPr="00845CAC" w:rsidDel="004A2D26">
                <w:rPr>
                  <w:rFonts w:ascii="David" w:eastAsia="Times New Roman" w:hAnsi="David"/>
                  <w:b w:val="0"/>
                  <w:bCs w:val="0"/>
                  <w:color w:val="000000"/>
                </w:rPr>
                <w:delText>GDB</w:delText>
              </w:r>
              <w:bookmarkStart w:id="9925" w:name="_Toc190882162"/>
              <w:bookmarkStart w:id="9926" w:name="_Toc190884875"/>
              <w:bookmarkEnd w:id="9925"/>
              <w:bookmarkEnd w:id="9926"/>
            </w:del>
          </w:p>
        </w:tc>
        <w:tc>
          <w:tcPr>
            <w:tcW w:w="2406" w:type="dxa"/>
            <w:noWrap/>
            <w:vAlign w:val="center"/>
            <w:hideMark/>
          </w:tcPr>
          <w:p w14:paraId="1928FF90" w14:textId="7A98ACE3"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927" w:author="Gidon Kupietzky" w:date="2025-02-13T17:45:00Z" w16du:dateUtc="2025-02-13T15:45:00Z"/>
                <w:rFonts w:ascii="David" w:eastAsia="Times New Roman" w:hAnsi="David"/>
                <w:color w:val="000000"/>
                <w:rtl/>
              </w:rPr>
              <w:pPrChange w:id="9928"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929" w:author="Gidon Kupietzky" w:date="2025-02-13T17:45:00Z" w16du:dateUtc="2025-02-13T15:45:00Z">
              <w:r w:rsidRPr="00C7287E" w:rsidDel="004A2D26">
                <w:rPr>
                  <w:rFonts w:ascii="David" w:eastAsia="Times New Roman" w:hAnsi="David"/>
                  <w:color w:val="000000"/>
                </w:rPr>
                <w:delText>statisticalareas_2020_demography.gdb</w:delText>
              </w:r>
              <w:bookmarkStart w:id="9930" w:name="_Toc190882163"/>
              <w:bookmarkStart w:id="9931" w:name="_Toc190884876"/>
              <w:bookmarkEnd w:id="9930"/>
              <w:bookmarkEnd w:id="9931"/>
            </w:del>
          </w:p>
        </w:tc>
        <w:tc>
          <w:tcPr>
            <w:tcW w:w="2268" w:type="dxa"/>
            <w:vAlign w:val="bottom"/>
          </w:tcPr>
          <w:p w14:paraId="54E101B7" w14:textId="409D09AA"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932" w:author="Gidon Kupietzky" w:date="2025-02-13T17:45:00Z" w16du:dateUtc="2025-02-13T15:45:00Z"/>
                <w:rFonts w:ascii="David" w:eastAsia="Times New Roman" w:hAnsi="David"/>
                <w:rtl/>
                <w:rPrChange w:id="9933" w:author="Mark Kungurov" w:date="2024-12-19T14:33:00Z" w16du:dateUtc="2024-12-19T12:33:00Z">
                  <w:rPr>
                    <w:del w:id="9934" w:author="Gidon Kupietzky" w:date="2025-02-13T17:45:00Z" w16du:dateUtc="2025-02-13T15:45:00Z"/>
                    <w:rFonts w:ascii="David" w:eastAsia="Times New Roman" w:hAnsi="David"/>
                    <w:color w:val="000000"/>
                    <w:rtl/>
                  </w:rPr>
                </w:rPrChange>
              </w:rPr>
              <w:pPrChange w:id="9935"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9936" w:author="Mark Kungurov" w:date="2024-12-19T14:33:00Z" w16du:dateUtc="2024-12-19T12:33:00Z">
              <w:del w:id="9937" w:author="Gidon Kupietzky" w:date="2025-02-13T17:45:00Z" w16du:dateUtc="2025-02-13T15:45:00Z">
                <w:r w:rsidRPr="00A87159" w:rsidDel="004A2D26">
                  <w:rPr>
                    <w:rFonts w:ascii="Calibri" w:hAnsi="Calibri" w:cs="Calibri"/>
                    <w:rPrChange w:id="9938" w:author="Mark Kungurov" w:date="2024-12-19T14:33:00Z" w16du:dateUtc="2024-12-19T12:33:00Z">
                      <w:rPr>
                        <w:rFonts w:ascii="Calibri" w:hAnsi="Calibri" w:cs="Calibri"/>
                        <w:color w:val="000000"/>
                      </w:rPr>
                    </w:rPrChange>
                  </w:rPr>
                  <w:delText>current\background_files</w:delText>
                </w:r>
              </w:del>
            </w:ins>
            <w:bookmarkStart w:id="9939" w:name="_Toc190882164"/>
            <w:bookmarkStart w:id="9940" w:name="_Toc190884877"/>
            <w:bookmarkEnd w:id="9939"/>
            <w:bookmarkEnd w:id="9940"/>
          </w:p>
        </w:tc>
        <w:tc>
          <w:tcPr>
            <w:tcW w:w="2977" w:type="dxa"/>
            <w:noWrap/>
            <w:vAlign w:val="center"/>
            <w:hideMark/>
          </w:tcPr>
          <w:p w14:paraId="570BB17B" w14:textId="09F41B86"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941" w:author="Gidon Kupietzky" w:date="2025-02-13T17:45:00Z" w16du:dateUtc="2025-02-13T15:45:00Z"/>
                <w:rFonts w:ascii="David" w:eastAsia="Times New Roman" w:hAnsi="David"/>
                <w:color w:val="000000"/>
              </w:rPr>
              <w:pPrChange w:id="994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943" w:author="Gidon Kupietzky" w:date="2025-02-13T17:45:00Z" w16du:dateUtc="2025-02-13T15:45:00Z">
              <w:r w:rsidRPr="00C7287E" w:rsidDel="004A2D26">
                <w:rPr>
                  <w:rFonts w:ascii="David" w:eastAsia="Times New Roman" w:hAnsi="David"/>
                  <w:color w:val="000000"/>
                  <w:rtl/>
                </w:rPr>
                <w:delText>שכבת אזורים סטטיסטים 2011</w:delText>
              </w:r>
              <w:bookmarkStart w:id="9944" w:name="_Toc190882165"/>
              <w:bookmarkStart w:id="9945" w:name="_Toc190884878"/>
              <w:bookmarkEnd w:id="9944"/>
              <w:bookmarkEnd w:id="9945"/>
            </w:del>
          </w:p>
        </w:tc>
        <w:tc>
          <w:tcPr>
            <w:tcW w:w="1983" w:type="dxa"/>
            <w:noWrap/>
            <w:vAlign w:val="center"/>
            <w:hideMark/>
          </w:tcPr>
          <w:p w14:paraId="76A49A04" w14:textId="045467E7"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946" w:author="Gidon Kupietzky" w:date="2025-02-13T17:45:00Z" w16du:dateUtc="2025-02-13T15:45:00Z"/>
                <w:rFonts w:ascii="David" w:eastAsia="Times New Roman" w:hAnsi="David"/>
                <w:color w:val="000000"/>
                <w:rtl/>
              </w:rPr>
              <w:pPrChange w:id="9947"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948" w:author="Gidon Kupietzky" w:date="2025-02-13T17:45:00Z" w16du:dateUtc="2025-02-13T15:45:00Z">
              <w:r w:rsidRPr="00C7287E" w:rsidDel="004A2D26">
                <w:rPr>
                  <w:rFonts w:ascii="David" w:eastAsia="Times New Roman" w:hAnsi="David"/>
                  <w:color w:val="000000"/>
                </w:rPr>
                <w:delText>https://www.cbs.gov.il/he/Pages/geo-layers.aspx</w:delText>
              </w:r>
              <w:bookmarkStart w:id="9949" w:name="_Toc190882166"/>
              <w:bookmarkStart w:id="9950" w:name="_Toc190884879"/>
              <w:bookmarkEnd w:id="9949"/>
              <w:bookmarkEnd w:id="9950"/>
            </w:del>
          </w:p>
        </w:tc>
        <w:bookmarkStart w:id="9951" w:name="_Toc190882167"/>
        <w:bookmarkStart w:id="9952" w:name="_Toc190884880"/>
        <w:bookmarkEnd w:id="9951"/>
        <w:bookmarkEnd w:id="9952"/>
      </w:tr>
      <w:tr w:rsidR="003A3648" w:rsidRPr="00C7287E" w:rsidDel="004A2D26" w14:paraId="410DD899" w14:textId="6D119A60" w:rsidTr="00B1266D">
        <w:trPr>
          <w:trHeight w:val="255"/>
          <w:del w:id="9953"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04ECB2AE" w14:textId="243CE3FC" w:rsidR="003A3648" w:rsidRPr="00C7287E" w:rsidDel="004A2D26" w:rsidRDefault="003A3648">
            <w:pPr>
              <w:tabs>
                <w:tab w:val="left" w:pos="2446"/>
              </w:tabs>
              <w:spacing w:line="276" w:lineRule="auto"/>
              <w:rPr>
                <w:del w:id="9954" w:author="Gidon Kupietzky" w:date="2025-02-13T17:45:00Z" w16du:dateUtc="2025-02-13T15:45:00Z"/>
                <w:rFonts w:ascii="David" w:eastAsia="Times New Roman" w:hAnsi="David"/>
                <w:color w:val="000000"/>
              </w:rPr>
              <w:pPrChange w:id="9955" w:author="Gidon Kupietzky" w:date="2025-02-13T17:45:00Z" w16du:dateUtc="2025-02-13T15:45:00Z">
                <w:pPr>
                  <w:bidi w:val="0"/>
                  <w:spacing w:before="0" w:line="240" w:lineRule="auto"/>
                  <w:ind w:left="0"/>
                  <w:jc w:val="center"/>
                </w:pPr>
              </w:pPrChange>
            </w:pPr>
            <w:del w:id="9956" w:author="Gidon Kupietzky" w:date="2025-02-13T17:45:00Z" w16du:dateUtc="2025-02-13T15:45:00Z">
              <w:r w:rsidRPr="00845CAC" w:rsidDel="004A2D26">
                <w:rPr>
                  <w:rFonts w:ascii="David" w:eastAsia="Times New Roman" w:hAnsi="David"/>
                  <w:b w:val="0"/>
                  <w:bCs w:val="0"/>
                  <w:color w:val="000000"/>
                </w:rPr>
                <w:delText>GDB</w:delText>
              </w:r>
              <w:bookmarkStart w:id="9957" w:name="_Toc190882168"/>
              <w:bookmarkStart w:id="9958" w:name="_Toc190884881"/>
              <w:bookmarkEnd w:id="9957"/>
              <w:bookmarkEnd w:id="9958"/>
            </w:del>
          </w:p>
        </w:tc>
        <w:tc>
          <w:tcPr>
            <w:tcW w:w="2406" w:type="dxa"/>
            <w:noWrap/>
            <w:vAlign w:val="center"/>
            <w:hideMark/>
          </w:tcPr>
          <w:p w14:paraId="078F6321" w14:textId="3E8C0CB0"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959" w:author="Gidon Kupietzky" w:date="2025-02-13T17:45:00Z" w16du:dateUtc="2025-02-13T15:45:00Z"/>
                <w:rFonts w:ascii="David" w:eastAsia="Times New Roman" w:hAnsi="David"/>
                <w:color w:val="000000"/>
              </w:rPr>
              <w:pPrChange w:id="9960"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961" w:author="Gidon Kupietzky" w:date="2025-02-13T17:45:00Z" w16du:dateUtc="2025-02-13T15:45:00Z">
              <w:r w:rsidRPr="00C7287E" w:rsidDel="004A2D26">
                <w:rPr>
                  <w:rFonts w:ascii="David" w:eastAsia="Times New Roman" w:hAnsi="David"/>
                  <w:color w:val="000000"/>
                </w:rPr>
                <w:delText>MUNI_border.gdb</w:delText>
              </w:r>
              <w:bookmarkStart w:id="9962" w:name="_Toc190882169"/>
              <w:bookmarkStart w:id="9963" w:name="_Toc190884882"/>
              <w:bookmarkEnd w:id="9962"/>
              <w:bookmarkEnd w:id="9963"/>
            </w:del>
          </w:p>
        </w:tc>
        <w:tc>
          <w:tcPr>
            <w:tcW w:w="2268" w:type="dxa"/>
            <w:vAlign w:val="bottom"/>
          </w:tcPr>
          <w:p w14:paraId="22DA9905" w14:textId="3FD1638B"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964" w:author="Gidon Kupietzky" w:date="2025-02-13T17:45:00Z" w16du:dateUtc="2025-02-13T15:45:00Z"/>
                <w:rFonts w:ascii="David" w:eastAsia="Times New Roman" w:hAnsi="David"/>
                <w:rtl/>
                <w:rPrChange w:id="9965" w:author="Mark Kungurov" w:date="2024-12-19T14:33:00Z" w16du:dateUtc="2024-12-19T12:33:00Z">
                  <w:rPr>
                    <w:del w:id="9966" w:author="Gidon Kupietzky" w:date="2025-02-13T17:45:00Z" w16du:dateUtc="2025-02-13T15:45:00Z"/>
                    <w:rFonts w:ascii="David" w:eastAsia="Times New Roman" w:hAnsi="David"/>
                    <w:color w:val="000000"/>
                    <w:rtl/>
                  </w:rPr>
                </w:rPrChange>
              </w:rPr>
              <w:pPrChange w:id="996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9968" w:author="Mark Kungurov" w:date="2024-12-19T14:33:00Z" w16du:dateUtc="2024-12-19T12:33:00Z">
              <w:del w:id="9969" w:author="Gidon Kupietzky" w:date="2025-02-13T17:45:00Z" w16du:dateUtc="2025-02-13T15:45:00Z">
                <w:r w:rsidRPr="00A87159" w:rsidDel="004A2D26">
                  <w:rPr>
                    <w:rFonts w:ascii="Calibri" w:hAnsi="Calibri" w:cs="Calibri"/>
                    <w:rPrChange w:id="9970" w:author="Mark Kungurov" w:date="2024-12-19T14:33:00Z" w16du:dateUtc="2024-12-19T12:33:00Z">
                      <w:rPr>
                        <w:rFonts w:ascii="Calibri" w:hAnsi="Calibri" w:cs="Calibri"/>
                        <w:color w:val="000000"/>
                      </w:rPr>
                    </w:rPrChange>
                  </w:rPr>
                  <w:delText>current\background_files</w:delText>
                </w:r>
              </w:del>
            </w:ins>
            <w:bookmarkStart w:id="9971" w:name="_Toc190882170"/>
            <w:bookmarkStart w:id="9972" w:name="_Toc190884883"/>
            <w:bookmarkEnd w:id="9971"/>
            <w:bookmarkEnd w:id="9972"/>
          </w:p>
        </w:tc>
        <w:tc>
          <w:tcPr>
            <w:tcW w:w="2977" w:type="dxa"/>
            <w:noWrap/>
            <w:vAlign w:val="center"/>
            <w:hideMark/>
          </w:tcPr>
          <w:p w14:paraId="372D18DA" w14:textId="038B12B9"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973" w:author="Gidon Kupietzky" w:date="2025-02-13T17:45:00Z" w16du:dateUtc="2025-02-13T15:45:00Z"/>
                <w:rFonts w:ascii="David" w:eastAsia="Times New Roman" w:hAnsi="David"/>
                <w:color w:val="000000"/>
              </w:rPr>
              <w:pPrChange w:id="997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975" w:author="Gidon Kupietzky" w:date="2025-02-13T17:45:00Z" w16du:dateUtc="2025-02-13T15:45:00Z">
              <w:r w:rsidRPr="00C7287E" w:rsidDel="004A2D26">
                <w:rPr>
                  <w:rFonts w:ascii="David" w:eastAsia="Times New Roman" w:hAnsi="David"/>
                  <w:color w:val="000000"/>
                  <w:rtl/>
                </w:rPr>
                <w:delText>גבולות רשויות מקומיות</w:delText>
              </w:r>
              <w:bookmarkStart w:id="9976" w:name="_Toc190882171"/>
              <w:bookmarkStart w:id="9977" w:name="_Toc190884884"/>
              <w:bookmarkEnd w:id="9976"/>
              <w:bookmarkEnd w:id="9977"/>
            </w:del>
          </w:p>
        </w:tc>
        <w:tc>
          <w:tcPr>
            <w:tcW w:w="1983" w:type="dxa"/>
            <w:noWrap/>
            <w:vAlign w:val="center"/>
            <w:hideMark/>
          </w:tcPr>
          <w:p w14:paraId="581F3A56" w14:textId="592EA234"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9978" w:author="Gidon Kupietzky" w:date="2025-02-13T17:45:00Z" w16du:dateUtc="2025-02-13T15:45:00Z"/>
                <w:rFonts w:ascii="David" w:eastAsia="Times New Roman" w:hAnsi="David"/>
                <w:color w:val="000000"/>
                <w:rtl/>
              </w:rPr>
              <w:pPrChange w:id="9979"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9980" w:author="Gidon Kupietzky" w:date="2025-02-13T17:45:00Z" w16du:dateUtc="2025-02-13T15:45:00Z">
              <w:r w:rsidRPr="00C7287E" w:rsidDel="004A2D26">
                <w:rPr>
                  <w:rFonts w:ascii="David" w:eastAsia="Times New Roman" w:hAnsi="David"/>
                  <w:color w:val="000000"/>
                </w:rPr>
                <w:delText>https://www.gov.il/he/pages/info-gis</w:delText>
              </w:r>
              <w:bookmarkStart w:id="9981" w:name="_Toc190882172"/>
              <w:bookmarkStart w:id="9982" w:name="_Toc190884885"/>
              <w:bookmarkEnd w:id="9981"/>
              <w:bookmarkEnd w:id="9982"/>
            </w:del>
          </w:p>
        </w:tc>
        <w:bookmarkStart w:id="9983" w:name="_Toc190882173"/>
        <w:bookmarkStart w:id="9984" w:name="_Toc190884886"/>
        <w:bookmarkEnd w:id="9983"/>
        <w:bookmarkEnd w:id="9984"/>
      </w:tr>
      <w:tr w:rsidR="003A3648" w:rsidRPr="00223434" w:rsidDel="004A2D26" w14:paraId="1FA1A4FD" w14:textId="050501D2" w:rsidTr="00B1266D">
        <w:trPr>
          <w:cnfStyle w:val="000000100000" w:firstRow="0" w:lastRow="0" w:firstColumn="0" w:lastColumn="0" w:oddVBand="0" w:evenVBand="0" w:oddHBand="1" w:evenHBand="0" w:firstRowFirstColumn="0" w:firstRowLastColumn="0" w:lastRowFirstColumn="0" w:lastRowLastColumn="0"/>
          <w:trHeight w:val="255"/>
          <w:del w:id="9985"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B3B39E0" w14:textId="0B24BE6E" w:rsidR="003A3648" w:rsidRPr="00C7287E" w:rsidDel="004A2D26" w:rsidRDefault="003A3648">
            <w:pPr>
              <w:tabs>
                <w:tab w:val="left" w:pos="2446"/>
              </w:tabs>
              <w:spacing w:line="276" w:lineRule="auto"/>
              <w:rPr>
                <w:del w:id="9986" w:author="Gidon Kupietzky" w:date="2025-02-13T17:45:00Z" w16du:dateUtc="2025-02-13T15:45:00Z"/>
                <w:rFonts w:ascii="David" w:eastAsia="Times New Roman" w:hAnsi="David"/>
                <w:color w:val="000000"/>
              </w:rPr>
              <w:pPrChange w:id="9987" w:author="Gidon Kupietzky" w:date="2025-02-13T17:45:00Z" w16du:dateUtc="2025-02-13T15:45:00Z">
                <w:pPr>
                  <w:bidi w:val="0"/>
                  <w:spacing w:before="0" w:line="240" w:lineRule="auto"/>
                  <w:ind w:left="0"/>
                  <w:jc w:val="center"/>
                </w:pPr>
              </w:pPrChange>
            </w:pPr>
            <w:del w:id="9988" w:author="Gidon Kupietzky" w:date="2025-02-13T17:45:00Z" w16du:dateUtc="2025-02-13T15:45:00Z">
              <w:r w:rsidRPr="00845CAC" w:rsidDel="004A2D26">
                <w:rPr>
                  <w:rFonts w:ascii="David" w:eastAsia="Times New Roman" w:hAnsi="David" w:hint="cs"/>
                  <w:b w:val="0"/>
                  <w:bCs w:val="0"/>
                  <w:color w:val="000000"/>
                  <w:rtl/>
                </w:rPr>
                <w:delText>אקסל</w:delText>
              </w:r>
              <w:bookmarkStart w:id="9989" w:name="_Toc190882174"/>
              <w:bookmarkStart w:id="9990" w:name="_Toc190884887"/>
              <w:bookmarkEnd w:id="9989"/>
              <w:bookmarkEnd w:id="9990"/>
            </w:del>
          </w:p>
        </w:tc>
        <w:tc>
          <w:tcPr>
            <w:tcW w:w="2406" w:type="dxa"/>
            <w:noWrap/>
            <w:vAlign w:val="center"/>
            <w:hideMark/>
          </w:tcPr>
          <w:p w14:paraId="3A282D7A" w14:textId="6E96DB6A"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991" w:author="Gidon Kupietzky" w:date="2025-02-13T17:45:00Z" w16du:dateUtc="2025-02-13T15:45:00Z"/>
                <w:rFonts w:ascii="David" w:eastAsia="Times New Roman" w:hAnsi="David"/>
                <w:color w:val="000000"/>
              </w:rPr>
              <w:pPrChange w:id="9992"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9993" w:author="Gidon Kupietzky" w:date="2025-02-13T17:45:00Z" w16du:dateUtc="2025-02-13T15:45:00Z">
              <w:r w:rsidRPr="00C7287E" w:rsidDel="004A2D26">
                <w:rPr>
                  <w:rFonts w:ascii="David" w:eastAsia="Times New Roman" w:hAnsi="David"/>
                  <w:color w:val="000000"/>
                </w:rPr>
                <w:delText>cbs_2020_with_age_distribution_type.xlsx</w:delText>
              </w:r>
              <w:bookmarkStart w:id="9994" w:name="_Toc190882175"/>
              <w:bookmarkStart w:id="9995" w:name="_Toc190884888"/>
              <w:bookmarkEnd w:id="9994"/>
              <w:bookmarkEnd w:id="9995"/>
            </w:del>
          </w:p>
        </w:tc>
        <w:tc>
          <w:tcPr>
            <w:tcW w:w="2268" w:type="dxa"/>
            <w:vAlign w:val="bottom"/>
          </w:tcPr>
          <w:p w14:paraId="326578C3" w14:textId="543128DF"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9996" w:author="Gidon Kupietzky" w:date="2025-02-13T17:45:00Z" w16du:dateUtc="2025-02-13T15:45:00Z"/>
                <w:rFonts w:ascii="David" w:eastAsia="Times New Roman" w:hAnsi="David"/>
                <w:rtl/>
                <w:rPrChange w:id="9997" w:author="Mark Kungurov" w:date="2024-12-19T14:33:00Z" w16du:dateUtc="2024-12-19T12:33:00Z">
                  <w:rPr>
                    <w:del w:id="9998" w:author="Gidon Kupietzky" w:date="2025-02-13T17:45:00Z" w16du:dateUtc="2025-02-13T15:45:00Z"/>
                    <w:rFonts w:ascii="David" w:eastAsia="Times New Roman" w:hAnsi="David"/>
                    <w:color w:val="000000"/>
                    <w:rtl/>
                  </w:rPr>
                </w:rPrChange>
              </w:rPr>
              <w:pPrChange w:id="999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000" w:author="Mark Kungurov" w:date="2024-12-19T14:33:00Z" w16du:dateUtc="2024-12-19T12:33:00Z">
              <w:del w:id="10001" w:author="Gidon Kupietzky" w:date="2025-02-13T17:45:00Z" w16du:dateUtc="2025-02-13T15:45:00Z">
                <w:r w:rsidRPr="00A87159" w:rsidDel="004A2D26">
                  <w:rPr>
                    <w:rFonts w:ascii="Calibri" w:hAnsi="Calibri" w:cs="Calibri"/>
                    <w:rPrChange w:id="10002" w:author="Mark Kungurov" w:date="2024-12-19T14:33:00Z" w16du:dateUtc="2024-12-19T12:33:00Z">
                      <w:rPr>
                        <w:rFonts w:ascii="Calibri" w:hAnsi="Calibri" w:cs="Calibri"/>
                        <w:color w:val="000000"/>
                      </w:rPr>
                    </w:rPrChange>
                  </w:rPr>
                  <w:delText>current\background_files</w:delText>
                </w:r>
              </w:del>
            </w:ins>
            <w:bookmarkStart w:id="10003" w:name="_Toc190882176"/>
            <w:bookmarkStart w:id="10004" w:name="_Toc190884889"/>
            <w:bookmarkEnd w:id="10003"/>
            <w:bookmarkEnd w:id="10004"/>
          </w:p>
        </w:tc>
        <w:tc>
          <w:tcPr>
            <w:tcW w:w="2977" w:type="dxa"/>
            <w:noWrap/>
            <w:vAlign w:val="center"/>
            <w:hideMark/>
          </w:tcPr>
          <w:p w14:paraId="79D6A9B4" w14:textId="15F83B96"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005" w:author="Gidon Kupietzky" w:date="2025-02-13T17:45:00Z" w16du:dateUtc="2025-02-13T15:45:00Z"/>
                <w:rFonts w:ascii="David" w:eastAsia="Times New Roman" w:hAnsi="David"/>
                <w:color w:val="000000"/>
              </w:rPr>
              <w:pPrChange w:id="10006"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007" w:author="Gidon Kupietzky" w:date="2025-02-13T17:45:00Z" w16du:dateUtc="2025-02-13T15:45:00Z">
              <w:r w:rsidRPr="00C7287E" w:rsidDel="004A2D26">
                <w:rPr>
                  <w:rFonts w:ascii="David" w:eastAsia="Times New Roman" w:hAnsi="David"/>
                  <w:color w:val="000000"/>
                  <w:rtl/>
                </w:rPr>
                <w:delText>נתוני אוכלוסיה 2020 ברמת אזור סטטיסטי 2008 לאחר הפחת של הערכת דיירי מוסדות</w:delText>
              </w:r>
              <w:bookmarkStart w:id="10008" w:name="_Toc190882177"/>
              <w:bookmarkStart w:id="10009" w:name="_Toc190884890"/>
              <w:bookmarkEnd w:id="10008"/>
              <w:bookmarkEnd w:id="10009"/>
            </w:del>
          </w:p>
        </w:tc>
        <w:tc>
          <w:tcPr>
            <w:tcW w:w="1983" w:type="dxa"/>
            <w:noWrap/>
            <w:vAlign w:val="center"/>
            <w:hideMark/>
          </w:tcPr>
          <w:p w14:paraId="3B394891" w14:textId="3986D779"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010" w:author="Gidon Kupietzky" w:date="2025-02-13T17:45:00Z" w16du:dateUtc="2025-02-13T15:45:00Z"/>
                <w:rFonts w:ascii="David" w:eastAsia="Times New Roman" w:hAnsi="David"/>
                <w:color w:val="000000"/>
                <w:rtl/>
              </w:rPr>
              <w:pPrChange w:id="10011"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012" w:author="Gidon Kupietzky" w:date="2025-02-13T17:45:00Z" w16du:dateUtc="2025-02-13T15:45:00Z">
              <w:r w:rsidRPr="00C7287E" w:rsidDel="004A2D26">
                <w:rPr>
                  <w:rFonts w:ascii="David" w:eastAsia="Times New Roman" w:hAnsi="David"/>
                  <w:color w:val="000000"/>
                  <w:rtl/>
                </w:rPr>
                <w:delText>צתא"ל</w:delText>
              </w:r>
              <w:bookmarkStart w:id="10013" w:name="_Toc190882178"/>
              <w:bookmarkStart w:id="10014" w:name="_Toc190884891"/>
              <w:bookmarkEnd w:id="10013"/>
              <w:bookmarkEnd w:id="10014"/>
            </w:del>
          </w:p>
        </w:tc>
        <w:bookmarkStart w:id="10015" w:name="_Toc190882179"/>
        <w:bookmarkStart w:id="10016" w:name="_Toc190884892"/>
        <w:bookmarkEnd w:id="10015"/>
        <w:bookmarkEnd w:id="10016"/>
      </w:tr>
      <w:tr w:rsidR="003A3648" w:rsidRPr="00C7287E" w:rsidDel="004A2D26" w14:paraId="54EA00A3" w14:textId="0F7CC2D0" w:rsidTr="00B1266D">
        <w:trPr>
          <w:trHeight w:val="255"/>
          <w:del w:id="10017"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7434E3C" w14:textId="69D83DA8" w:rsidR="003A3648" w:rsidRPr="00C7287E" w:rsidDel="004A2D26" w:rsidRDefault="003A3648">
            <w:pPr>
              <w:tabs>
                <w:tab w:val="left" w:pos="2446"/>
              </w:tabs>
              <w:spacing w:line="276" w:lineRule="auto"/>
              <w:rPr>
                <w:del w:id="10018" w:author="Gidon Kupietzky" w:date="2025-02-13T17:45:00Z" w16du:dateUtc="2025-02-13T15:45:00Z"/>
                <w:rFonts w:ascii="David" w:eastAsia="Times New Roman" w:hAnsi="David"/>
                <w:color w:val="000000"/>
                <w:rtl/>
              </w:rPr>
              <w:pPrChange w:id="10019" w:author="Gidon Kupietzky" w:date="2025-02-13T17:45:00Z" w16du:dateUtc="2025-02-13T15:45:00Z">
                <w:pPr>
                  <w:spacing w:before="0" w:line="240" w:lineRule="auto"/>
                  <w:ind w:left="0"/>
                  <w:jc w:val="center"/>
                </w:pPr>
              </w:pPrChange>
            </w:pPr>
            <w:del w:id="10020" w:author="Gidon Kupietzky" w:date="2025-02-13T17:45:00Z" w16du:dateUtc="2025-02-13T15:45:00Z">
              <w:r w:rsidRPr="00845CAC" w:rsidDel="004A2D26">
                <w:rPr>
                  <w:rFonts w:ascii="David" w:eastAsia="Times New Roman" w:hAnsi="David" w:hint="cs"/>
                  <w:b w:val="0"/>
                  <w:bCs w:val="0"/>
                  <w:color w:val="000000"/>
                  <w:rtl/>
                </w:rPr>
                <w:delText>אקסל</w:delText>
              </w:r>
              <w:bookmarkStart w:id="10021" w:name="_Toc190882180"/>
              <w:bookmarkStart w:id="10022" w:name="_Toc190884893"/>
              <w:bookmarkEnd w:id="10021"/>
              <w:bookmarkEnd w:id="10022"/>
            </w:del>
          </w:p>
        </w:tc>
        <w:tc>
          <w:tcPr>
            <w:tcW w:w="2406" w:type="dxa"/>
            <w:noWrap/>
            <w:vAlign w:val="center"/>
            <w:hideMark/>
          </w:tcPr>
          <w:p w14:paraId="0C1D22DA" w14:textId="5A9EB20F"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023" w:author="Gidon Kupietzky" w:date="2025-02-13T17:45:00Z" w16du:dateUtc="2025-02-13T15:45:00Z"/>
                <w:rFonts w:ascii="David" w:eastAsia="Times New Roman" w:hAnsi="David"/>
                <w:color w:val="000000"/>
                <w:rtl/>
              </w:rPr>
              <w:pPrChange w:id="1002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025" w:author="Gidon Kupietzky" w:date="2025-02-13T17:45:00Z" w16du:dateUtc="2025-02-13T15:45:00Z">
              <w:r w:rsidRPr="00C7287E" w:rsidDel="004A2D26">
                <w:rPr>
                  <w:rFonts w:ascii="David" w:eastAsia="Times New Roman" w:hAnsi="David"/>
                  <w:color w:val="000000"/>
                  <w:rtl/>
                </w:rPr>
                <w:delText>אוכלוסייה חרדית לפי מחוז, יישוב, ואזור סטטיסטי - 2020.</w:delText>
              </w:r>
              <w:r w:rsidRPr="00C7287E" w:rsidDel="004A2D26">
                <w:rPr>
                  <w:rFonts w:ascii="David" w:eastAsia="Times New Roman" w:hAnsi="David"/>
                  <w:color w:val="000000"/>
                </w:rPr>
                <w:delText>xlsx</w:delText>
              </w:r>
              <w:bookmarkStart w:id="10026" w:name="_Toc190882181"/>
              <w:bookmarkStart w:id="10027" w:name="_Toc190884894"/>
              <w:bookmarkEnd w:id="10026"/>
              <w:bookmarkEnd w:id="10027"/>
            </w:del>
          </w:p>
        </w:tc>
        <w:tc>
          <w:tcPr>
            <w:tcW w:w="2268" w:type="dxa"/>
            <w:vAlign w:val="bottom"/>
          </w:tcPr>
          <w:p w14:paraId="54CEAA82" w14:textId="4E3EDDAC"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028" w:author="Gidon Kupietzky" w:date="2025-02-13T17:45:00Z" w16du:dateUtc="2025-02-13T15:45:00Z"/>
                <w:rFonts w:ascii="David" w:eastAsia="Times New Roman" w:hAnsi="David"/>
                <w:rtl/>
                <w:rPrChange w:id="10029" w:author="Mark Kungurov" w:date="2024-12-19T14:33:00Z" w16du:dateUtc="2024-12-19T12:33:00Z">
                  <w:rPr>
                    <w:del w:id="10030" w:author="Gidon Kupietzky" w:date="2025-02-13T17:45:00Z" w16du:dateUtc="2025-02-13T15:45:00Z"/>
                    <w:rFonts w:ascii="David" w:eastAsia="Times New Roman" w:hAnsi="David"/>
                    <w:color w:val="000000"/>
                    <w:rtl/>
                  </w:rPr>
                </w:rPrChange>
              </w:rPr>
              <w:pPrChange w:id="1003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032" w:author="Mark Kungurov" w:date="2024-12-19T14:33:00Z" w16du:dateUtc="2024-12-19T12:33:00Z">
              <w:del w:id="10033" w:author="Gidon Kupietzky" w:date="2025-02-13T17:45:00Z" w16du:dateUtc="2025-02-13T15:45:00Z">
                <w:r w:rsidRPr="00A87159" w:rsidDel="004A2D26">
                  <w:rPr>
                    <w:rFonts w:ascii="Calibri" w:hAnsi="Calibri" w:cs="Calibri"/>
                    <w:rPrChange w:id="10034" w:author="Mark Kungurov" w:date="2024-12-19T14:33:00Z" w16du:dateUtc="2024-12-19T12:33:00Z">
                      <w:rPr>
                        <w:rFonts w:ascii="Calibri" w:hAnsi="Calibri" w:cs="Calibri"/>
                        <w:color w:val="000000"/>
                      </w:rPr>
                    </w:rPrChange>
                  </w:rPr>
                  <w:delText>current\background_files</w:delText>
                </w:r>
              </w:del>
            </w:ins>
            <w:bookmarkStart w:id="10035" w:name="_Toc190882182"/>
            <w:bookmarkStart w:id="10036" w:name="_Toc190884895"/>
            <w:bookmarkEnd w:id="10035"/>
            <w:bookmarkEnd w:id="10036"/>
          </w:p>
        </w:tc>
        <w:tc>
          <w:tcPr>
            <w:tcW w:w="2977" w:type="dxa"/>
            <w:noWrap/>
            <w:vAlign w:val="center"/>
            <w:hideMark/>
          </w:tcPr>
          <w:p w14:paraId="1770289A" w14:textId="6E7FF12B"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037" w:author="Gidon Kupietzky" w:date="2025-02-13T17:45:00Z" w16du:dateUtc="2025-02-13T15:45:00Z"/>
                <w:rFonts w:ascii="David" w:eastAsia="Times New Roman" w:hAnsi="David"/>
                <w:color w:val="000000"/>
                <w:rtl/>
              </w:rPr>
              <w:pPrChange w:id="10038"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039" w:author="Gidon Kupietzky" w:date="2025-02-13T17:45:00Z" w16du:dateUtc="2025-02-13T15:45:00Z">
              <w:r w:rsidRPr="00C7287E" w:rsidDel="004A2D26">
                <w:rPr>
                  <w:rFonts w:ascii="David" w:eastAsia="Times New Roman" w:hAnsi="David"/>
                  <w:color w:val="000000"/>
                  <w:rtl/>
                </w:rPr>
                <w:delText>אחוז מוערך מכלל האוכלוסייה ברמת אזור סטטיסטי של מגזר חרדי</w:delText>
              </w:r>
              <w:bookmarkStart w:id="10040" w:name="_Toc190882183"/>
              <w:bookmarkStart w:id="10041" w:name="_Toc190884896"/>
              <w:bookmarkEnd w:id="10040"/>
              <w:bookmarkEnd w:id="10041"/>
            </w:del>
          </w:p>
        </w:tc>
        <w:tc>
          <w:tcPr>
            <w:tcW w:w="1983" w:type="dxa"/>
            <w:noWrap/>
            <w:vAlign w:val="center"/>
            <w:hideMark/>
          </w:tcPr>
          <w:p w14:paraId="44D25A96" w14:textId="57FC9213"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042" w:author="Gidon Kupietzky" w:date="2025-02-13T17:45:00Z" w16du:dateUtc="2025-02-13T15:45:00Z"/>
                <w:rFonts w:ascii="David" w:eastAsia="Times New Roman" w:hAnsi="David"/>
                <w:color w:val="000000"/>
                <w:rtl/>
              </w:rPr>
              <w:pPrChange w:id="1004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044" w:author="Gidon Kupietzky" w:date="2025-02-13T17:45:00Z" w16du:dateUtc="2025-02-13T15:45:00Z">
              <w:r w:rsidRPr="00C7287E" w:rsidDel="004A2D26">
                <w:rPr>
                  <w:rFonts w:ascii="David" w:eastAsia="Times New Roman" w:hAnsi="David"/>
                  <w:color w:val="000000"/>
                  <w:rtl/>
                </w:rPr>
                <w:delText>למ"ס</w:delText>
              </w:r>
              <w:bookmarkStart w:id="10045" w:name="_Toc190882184"/>
              <w:bookmarkStart w:id="10046" w:name="_Toc190884897"/>
              <w:bookmarkEnd w:id="10045"/>
              <w:bookmarkEnd w:id="10046"/>
            </w:del>
          </w:p>
        </w:tc>
        <w:bookmarkStart w:id="10047" w:name="_Toc190882185"/>
        <w:bookmarkStart w:id="10048" w:name="_Toc190884898"/>
        <w:bookmarkEnd w:id="10047"/>
        <w:bookmarkEnd w:id="10048"/>
      </w:tr>
      <w:tr w:rsidR="003A3648" w:rsidRPr="00223434" w:rsidDel="004A2D26" w14:paraId="17D2AACF" w14:textId="1ED1BEEE" w:rsidTr="00B1266D">
        <w:trPr>
          <w:cnfStyle w:val="000000100000" w:firstRow="0" w:lastRow="0" w:firstColumn="0" w:lastColumn="0" w:oddVBand="0" w:evenVBand="0" w:oddHBand="1" w:evenHBand="0" w:firstRowFirstColumn="0" w:firstRowLastColumn="0" w:lastRowFirstColumn="0" w:lastRowLastColumn="0"/>
          <w:trHeight w:val="255"/>
          <w:del w:id="10049"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30274661" w14:textId="02268534" w:rsidR="003A3648" w:rsidRPr="00C7287E" w:rsidDel="004A2D26" w:rsidRDefault="003A3648">
            <w:pPr>
              <w:tabs>
                <w:tab w:val="left" w:pos="2446"/>
              </w:tabs>
              <w:spacing w:line="276" w:lineRule="auto"/>
              <w:rPr>
                <w:del w:id="10050" w:author="Gidon Kupietzky" w:date="2025-02-13T17:45:00Z" w16du:dateUtc="2025-02-13T15:45:00Z"/>
                <w:rFonts w:ascii="David" w:eastAsia="Times New Roman" w:hAnsi="David"/>
                <w:color w:val="000000"/>
              </w:rPr>
              <w:pPrChange w:id="10051" w:author="Gidon Kupietzky" w:date="2025-02-13T17:45:00Z" w16du:dateUtc="2025-02-13T15:45:00Z">
                <w:pPr>
                  <w:bidi w:val="0"/>
                  <w:spacing w:before="0" w:line="240" w:lineRule="auto"/>
                  <w:ind w:left="0"/>
                  <w:jc w:val="center"/>
                </w:pPr>
              </w:pPrChange>
            </w:pPr>
            <w:del w:id="10052" w:author="Gidon Kupietzky" w:date="2025-02-13T17:45:00Z" w16du:dateUtc="2025-02-13T15:45:00Z">
              <w:r w:rsidDel="004A2D26">
                <w:rPr>
                  <w:rFonts w:ascii="David" w:eastAsia="Times New Roman" w:hAnsi="David"/>
                  <w:b w:val="0"/>
                  <w:bCs w:val="0"/>
                  <w:color w:val="000000"/>
                </w:rPr>
                <w:lastRenderedPageBreak/>
                <w:delText>SHP</w:delText>
              </w:r>
              <w:bookmarkStart w:id="10053" w:name="_Toc190882186"/>
              <w:bookmarkStart w:id="10054" w:name="_Toc190884899"/>
              <w:bookmarkEnd w:id="10053"/>
              <w:bookmarkEnd w:id="10054"/>
            </w:del>
          </w:p>
        </w:tc>
        <w:tc>
          <w:tcPr>
            <w:tcW w:w="2406" w:type="dxa"/>
            <w:noWrap/>
            <w:vAlign w:val="center"/>
            <w:hideMark/>
          </w:tcPr>
          <w:p w14:paraId="6DC3D6EB" w14:textId="54BEFCB4"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055" w:author="Gidon Kupietzky" w:date="2025-02-13T17:45:00Z" w16du:dateUtc="2025-02-13T15:45:00Z"/>
                <w:rFonts w:ascii="David" w:eastAsia="Times New Roman" w:hAnsi="David"/>
                <w:color w:val="000000"/>
                <w:rtl/>
              </w:rPr>
              <w:pPrChange w:id="10056"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057" w:author="Gidon Kupietzky" w:date="2025-02-13T17:45:00Z" w16du:dateUtc="2025-02-13T15:45:00Z">
              <w:r w:rsidRPr="00C7287E" w:rsidDel="004A2D26">
                <w:rPr>
                  <w:rFonts w:ascii="David" w:eastAsia="Times New Roman" w:hAnsi="David"/>
                  <w:color w:val="000000"/>
                </w:rPr>
                <w:delText>jtmt_fix_for_cbs_data_2020.shp</w:delText>
              </w:r>
              <w:bookmarkStart w:id="10058" w:name="_Toc190882187"/>
              <w:bookmarkStart w:id="10059" w:name="_Toc190884900"/>
              <w:bookmarkEnd w:id="10058"/>
              <w:bookmarkEnd w:id="10059"/>
            </w:del>
          </w:p>
        </w:tc>
        <w:tc>
          <w:tcPr>
            <w:tcW w:w="2268" w:type="dxa"/>
            <w:vAlign w:val="bottom"/>
          </w:tcPr>
          <w:p w14:paraId="0D18F3DA" w14:textId="74151B9B"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060" w:author="Gidon Kupietzky" w:date="2025-02-13T17:45:00Z" w16du:dateUtc="2025-02-13T15:45:00Z"/>
                <w:rFonts w:ascii="David" w:eastAsia="Times New Roman" w:hAnsi="David"/>
                <w:rtl/>
                <w:rPrChange w:id="10061" w:author="Mark Kungurov" w:date="2024-12-19T14:33:00Z" w16du:dateUtc="2024-12-19T12:33:00Z">
                  <w:rPr>
                    <w:del w:id="10062" w:author="Gidon Kupietzky" w:date="2025-02-13T17:45:00Z" w16du:dateUtc="2025-02-13T15:45:00Z"/>
                    <w:rFonts w:ascii="David" w:eastAsia="Times New Roman" w:hAnsi="David"/>
                    <w:color w:val="000000"/>
                    <w:rtl/>
                  </w:rPr>
                </w:rPrChange>
              </w:rPr>
              <w:pPrChange w:id="1006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064" w:author="Mark Kungurov" w:date="2024-12-19T14:33:00Z" w16du:dateUtc="2024-12-19T12:33:00Z">
              <w:del w:id="10065" w:author="Gidon Kupietzky" w:date="2025-02-13T17:45:00Z" w16du:dateUtc="2025-02-13T15:45:00Z">
                <w:r w:rsidRPr="00A87159" w:rsidDel="004A2D26">
                  <w:rPr>
                    <w:rFonts w:ascii="Calibri" w:hAnsi="Calibri" w:cs="Calibri"/>
                    <w:rPrChange w:id="10066" w:author="Mark Kungurov" w:date="2024-12-19T14:33:00Z" w16du:dateUtc="2024-12-19T12:33:00Z">
                      <w:rPr>
                        <w:rFonts w:ascii="Calibri" w:hAnsi="Calibri" w:cs="Calibri"/>
                        <w:color w:val="000000"/>
                      </w:rPr>
                    </w:rPrChange>
                  </w:rPr>
                  <w:delText>current\background_files</w:delText>
                </w:r>
              </w:del>
            </w:ins>
            <w:bookmarkStart w:id="10067" w:name="_Toc190882188"/>
            <w:bookmarkStart w:id="10068" w:name="_Toc190884901"/>
            <w:bookmarkEnd w:id="10067"/>
            <w:bookmarkEnd w:id="10068"/>
          </w:p>
        </w:tc>
        <w:tc>
          <w:tcPr>
            <w:tcW w:w="2977" w:type="dxa"/>
            <w:noWrap/>
            <w:vAlign w:val="center"/>
            <w:hideMark/>
          </w:tcPr>
          <w:p w14:paraId="114FBD0D" w14:textId="34B4ABCA"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069" w:author="Gidon Kupietzky" w:date="2025-02-13T17:45:00Z" w16du:dateUtc="2025-02-13T15:45:00Z"/>
                <w:rFonts w:ascii="David" w:eastAsia="Times New Roman" w:hAnsi="David"/>
                <w:color w:val="000000"/>
              </w:rPr>
              <w:pPrChange w:id="10070"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071" w:author="Gidon Kupietzky" w:date="2025-02-13T17:45:00Z" w16du:dateUtc="2025-02-13T15:45:00Z">
              <w:r w:rsidRPr="00C7287E" w:rsidDel="004A2D26">
                <w:rPr>
                  <w:rFonts w:ascii="David" w:eastAsia="Times New Roman" w:hAnsi="David"/>
                  <w:color w:val="000000"/>
                  <w:rtl/>
                </w:rPr>
                <w:delText>אזורים סטטיסטים שנדרש לתקן את נתוני למ"ס</w:delText>
              </w:r>
              <w:bookmarkStart w:id="10072" w:name="_Toc190882189"/>
              <w:bookmarkStart w:id="10073" w:name="_Toc190884902"/>
              <w:bookmarkEnd w:id="10072"/>
              <w:bookmarkEnd w:id="10073"/>
            </w:del>
          </w:p>
        </w:tc>
        <w:tc>
          <w:tcPr>
            <w:tcW w:w="1983" w:type="dxa"/>
            <w:noWrap/>
            <w:vAlign w:val="center"/>
            <w:hideMark/>
          </w:tcPr>
          <w:p w14:paraId="3B1460CF" w14:textId="3AA6748B"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074" w:author="Gidon Kupietzky" w:date="2025-02-13T17:45:00Z" w16du:dateUtc="2025-02-13T15:45:00Z"/>
                <w:rFonts w:ascii="David" w:eastAsia="Times New Roman" w:hAnsi="David"/>
                <w:color w:val="000000"/>
                <w:rtl/>
              </w:rPr>
              <w:pPrChange w:id="10075"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076" w:author="Gidon Kupietzky" w:date="2025-02-13T17:45:00Z" w16du:dateUtc="2025-02-13T15:45:00Z">
              <w:r w:rsidRPr="00C7287E" w:rsidDel="004A2D26">
                <w:rPr>
                  <w:rFonts w:ascii="David" w:eastAsia="Times New Roman" w:hAnsi="David"/>
                  <w:color w:val="000000"/>
                  <w:rtl/>
                </w:rPr>
                <w:delText>צתא"ל</w:delText>
              </w:r>
              <w:bookmarkStart w:id="10077" w:name="_Toc190882190"/>
              <w:bookmarkStart w:id="10078" w:name="_Toc190884903"/>
              <w:bookmarkEnd w:id="10077"/>
              <w:bookmarkEnd w:id="10078"/>
            </w:del>
          </w:p>
        </w:tc>
        <w:bookmarkStart w:id="10079" w:name="_Toc190882191"/>
        <w:bookmarkStart w:id="10080" w:name="_Toc190884904"/>
        <w:bookmarkEnd w:id="10079"/>
        <w:bookmarkEnd w:id="10080"/>
      </w:tr>
      <w:tr w:rsidR="003A3648" w:rsidRPr="00C7287E" w:rsidDel="004A2D26" w14:paraId="22EF2685" w14:textId="044AF547" w:rsidTr="00B1266D">
        <w:trPr>
          <w:trHeight w:val="255"/>
          <w:del w:id="10081"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07EF973A" w14:textId="7BC90EB6" w:rsidR="003A3648" w:rsidRPr="00C7287E" w:rsidDel="004A2D26" w:rsidRDefault="003A3648">
            <w:pPr>
              <w:tabs>
                <w:tab w:val="left" w:pos="2446"/>
              </w:tabs>
              <w:spacing w:line="276" w:lineRule="auto"/>
              <w:rPr>
                <w:del w:id="10082" w:author="Gidon Kupietzky" w:date="2025-02-13T17:45:00Z" w16du:dateUtc="2025-02-13T15:45:00Z"/>
                <w:rFonts w:ascii="David" w:eastAsia="Times New Roman" w:hAnsi="David"/>
                <w:color w:val="000000"/>
              </w:rPr>
              <w:pPrChange w:id="10083" w:author="Gidon Kupietzky" w:date="2025-02-13T17:45:00Z" w16du:dateUtc="2025-02-13T15:45:00Z">
                <w:pPr>
                  <w:bidi w:val="0"/>
                  <w:spacing w:before="0" w:line="240" w:lineRule="auto"/>
                  <w:ind w:left="0"/>
                  <w:jc w:val="center"/>
                </w:pPr>
              </w:pPrChange>
            </w:pPr>
            <w:del w:id="10084" w:author="Gidon Kupietzky" w:date="2025-02-13T17:45:00Z" w16du:dateUtc="2025-02-13T15:45:00Z">
              <w:r w:rsidRPr="00845CAC" w:rsidDel="004A2D26">
                <w:rPr>
                  <w:rFonts w:ascii="David" w:eastAsia="Times New Roman" w:hAnsi="David" w:hint="cs"/>
                  <w:b w:val="0"/>
                  <w:bCs w:val="0"/>
                  <w:color w:val="000000"/>
                  <w:rtl/>
                </w:rPr>
                <w:delText>אקסל</w:delText>
              </w:r>
              <w:bookmarkStart w:id="10085" w:name="_Toc190882192"/>
              <w:bookmarkStart w:id="10086" w:name="_Toc190884905"/>
              <w:bookmarkEnd w:id="10085"/>
              <w:bookmarkEnd w:id="10086"/>
            </w:del>
          </w:p>
        </w:tc>
        <w:tc>
          <w:tcPr>
            <w:tcW w:w="2406" w:type="dxa"/>
            <w:noWrap/>
            <w:vAlign w:val="center"/>
            <w:hideMark/>
          </w:tcPr>
          <w:p w14:paraId="0D893F40" w14:textId="064D7C29"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087" w:author="Gidon Kupietzky" w:date="2025-02-13T17:45:00Z" w16du:dateUtc="2025-02-13T15:45:00Z"/>
                <w:rFonts w:ascii="David" w:eastAsia="Times New Roman" w:hAnsi="David"/>
                <w:color w:val="000000"/>
                <w:rtl/>
              </w:rPr>
              <w:pPrChange w:id="10088"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089" w:author="Gidon Kupietzky" w:date="2025-02-13T17:45:00Z" w16du:dateUtc="2025-02-13T15:45:00Z">
              <w:r w:rsidRPr="00C7287E" w:rsidDel="004A2D26">
                <w:rPr>
                  <w:rFonts w:ascii="David" w:eastAsia="Times New Roman" w:hAnsi="David"/>
                  <w:color w:val="000000"/>
                </w:rPr>
                <w:delText>pop_2020_cbs_muni.xlsx</w:delText>
              </w:r>
              <w:bookmarkStart w:id="10090" w:name="_Toc190882193"/>
              <w:bookmarkStart w:id="10091" w:name="_Toc190884906"/>
              <w:bookmarkEnd w:id="10090"/>
              <w:bookmarkEnd w:id="10091"/>
            </w:del>
          </w:p>
        </w:tc>
        <w:tc>
          <w:tcPr>
            <w:tcW w:w="2268" w:type="dxa"/>
            <w:vAlign w:val="bottom"/>
          </w:tcPr>
          <w:p w14:paraId="654C300C" w14:textId="20076E36"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092" w:author="Gidon Kupietzky" w:date="2025-02-13T17:45:00Z" w16du:dateUtc="2025-02-13T15:45:00Z"/>
                <w:rFonts w:ascii="David" w:eastAsia="Times New Roman" w:hAnsi="David"/>
                <w:rtl/>
                <w:rPrChange w:id="10093" w:author="Mark Kungurov" w:date="2024-12-19T14:33:00Z" w16du:dateUtc="2024-12-19T12:33:00Z">
                  <w:rPr>
                    <w:del w:id="10094" w:author="Gidon Kupietzky" w:date="2025-02-13T17:45:00Z" w16du:dateUtc="2025-02-13T15:45:00Z"/>
                    <w:rFonts w:ascii="David" w:eastAsia="Times New Roman" w:hAnsi="David"/>
                    <w:color w:val="000000"/>
                    <w:rtl/>
                  </w:rPr>
                </w:rPrChange>
              </w:rPr>
              <w:pPrChange w:id="1009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096" w:author="Mark Kungurov" w:date="2024-12-19T14:33:00Z" w16du:dateUtc="2024-12-19T12:33:00Z">
              <w:del w:id="10097" w:author="Gidon Kupietzky" w:date="2025-02-13T17:45:00Z" w16du:dateUtc="2025-02-13T15:45:00Z">
                <w:r w:rsidRPr="00A87159" w:rsidDel="004A2D26">
                  <w:rPr>
                    <w:rFonts w:ascii="Calibri" w:hAnsi="Calibri" w:cs="Calibri"/>
                    <w:rPrChange w:id="10098" w:author="Mark Kungurov" w:date="2024-12-19T14:33:00Z" w16du:dateUtc="2024-12-19T12:33:00Z">
                      <w:rPr>
                        <w:rFonts w:ascii="Calibri" w:hAnsi="Calibri" w:cs="Calibri"/>
                        <w:color w:val="000000"/>
                      </w:rPr>
                    </w:rPrChange>
                  </w:rPr>
                  <w:delText>current\background_files</w:delText>
                </w:r>
              </w:del>
            </w:ins>
            <w:bookmarkStart w:id="10099" w:name="_Toc190882194"/>
            <w:bookmarkStart w:id="10100" w:name="_Toc190884907"/>
            <w:bookmarkEnd w:id="10099"/>
            <w:bookmarkEnd w:id="10100"/>
          </w:p>
        </w:tc>
        <w:tc>
          <w:tcPr>
            <w:tcW w:w="2977" w:type="dxa"/>
            <w:noWrap/>
            <w:vAlign w:val="center"/>
            <w:hideMark/>
          </w:tcPr>
          <w:p w14:paraId="36DC263C" w14:textId="3D77D41F"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101" w:author="Gidon Kupietzky" w:date="2025-02-13T17:45:00Z" w16du:dateUtc="2025-02-13T15:45:00Z"/>
                <w:rFonts w:ascii="David" w:eastAsia="Times New Roman" w:hAnsi="David"/>
                <w:color w:val="000000"/>
              </w:rPr>
              <w:pPrChange w:id="10102"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103" w:author="Gidon Kupietzky" w:date="2025-02-13T17:45:00Z" w16du:dateUtc="2025-02-13T15:45:00Z">
              <w:r w:rsidRPr="00C7287E" w:rsidDel="004A2D26">
                <w:rPr>
                  <w:rFonts w:ascii="David" w:eastAsia="Times New Roman" w:hAnsi="David"/>
                  <w:color w:val="000000"/>
                  <w:rtl/>
                </w:rPr>
                <w:delText>עיבוד טבלת למ"ס אוכלוסייה 2020 ברמת יישוב - לטובת בקרה</w:delText>
              </w:r>
              <w:bookmarkStart w:id="10104" w:name="_Toc190882195"/>
              <w:bookmarkStart w:id="10105" w:name="_Toc190884908"/>
              <w:bookmarkEnd w:id="10104"/>
              <w:bookmarkEnd w:id="10105"/>
            </w:del>
          </w:p>
        </w:tc>
        <w:tc>
          <w:tcPr>
            <w:tcW w:w="1983" w:type="dxa"/>
            <w:noWrap/>
            <w:vAlign w:val="center"/>
            <w:hideMark/>
          </w:tcPr>
          <w:p w14:paraId="36B39886" w14:textId="6FC56F47"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106" w:author="Gidon Kupietzky" w:date="2025-02-13T17:45:00Z" w16du:dateUtc="2025-02-13T15:45:00Z"/>
                <w:rFonts w:ascii="David" w:eastAsia="Times New Roman" w:hAnsi="David"/>
                <w:color w:val="000000"/>
                <w:rtl/>
              </w:rPr>
              <w:pPrChange w:id="1010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108" w:author="Gidon Kupietzky" w:date="2025-02-13T17:45:00Z" w16du:dateUtc="2025-02-13T15:45:00Z">
              <w:r w:rsidRPr="00C7287E" w:rsidDel="004A2D26">
                <w:rPr>
                  <w:rFonts w:ascii="David" w:eastAsia="Times New Roman" w:hAnsi="David"/>
                  <w:color w:val="000000"/>
                  <w:rtl/>
                </w:rPr>
                <w:delText>צתא"ל</w:delText>
              </w:r>
              <w:bookmarkStart w:id="10109" w:name="_Toc190882196"/>
              <w:bookmarkStart w:id="10110" w:name="_Toc190884909"/>
              <w:bookmarkEnd w:id="10109"/>
              <w:bookmarkEnd w:id="10110"/>
            </w:del>
          </w:p>
        </w:tc>
        <w:bookmarkStart w:id="10111" w:name="_Toc190882197"/>
        <w:bookmarkStart w:id="10112" w:name="_Toc190884910"/>
        <w:bookmarkEnd w:id="10111"/>
        <w:bookmarkEnd w:id="10112"/>
      </w:tr>
      <w:tr w:rsidR="003A3648" w:rsidRPr="00223434" w:rsidDel="004A2D26" w14:paraId="6392DB3B" w14:textId="2D18A029" w:rsidTr="00B1266D">
        <w:trPr>
          <w:cnfStyle w:val="000000100000" w:firstRow="0" w:lastRow="0" w:firstColumn="0" w:lastColumn="0" w:oddVBand="0" w:evenVBand="0" w:oddHBand="1" w:evenHBand="0" w:firstRowFirstColumn="0" w:firstRowLastColumn="0" w:lastRowFirstColumn="0" w:lastRowLastColumn="0"/>
          <w:trHeight w:val="255"/>
          <w:del w:id="10113"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BA58DFD" w14:textId="67F83A9A" w:rsidR="003A3648" w:rsidRPr="00C7287E" w:rsidDel="004A2D26" w:rsidRDefault="003A3648">
            <w:pPr>
              <w:tabs>
                <w:tab w:val="left" w:pos="2446"/>
              </w:tabs>
              <w:spacing w:line="276" w:lineRule="auto"/>
              <w:rPr>
                <w:del w:id="10114" w:author="Gidon Kupietzky" w:date="2025-02-13T17:45:00Z" w16du:dateUtc="2025-02-13T15:45:00Z"/>
                <w:rFonts w:ascii="David" w:eastAsia="Times New Roman" w:hAnsi="David"/>
                <w:color w:val="000000"/>
              </w:rPr>
              <w:pPrChange w:id="10115" w:author="Gidon Kupietzky" w:date="2025-02-13T17:45:00Z" w16du:dateUtc="2025-02-13T15:45:00Z">
                <w:pPr>
                  <w:bidi w:val="0"/>
                  <w:spacing w:before="0" w:line="240" w:lineRule="auto"/>
                  <w:ind w:left="0"/>
                  <w:jc w:val="center"/>
                </w:pPr>
              </w:pPrChange>
            </w:pPr>
            <w:del w:id="10116" w:author="Gidon Kupietzky" w:date="2025-02-13T17:45:00Z" w16du:dateUtc="2025-02-13T15:45:00Z">
              <w:r w:rsidDel="004A2D26">
                <w:rPr>
                  <w:rFonts w:ascii="David" w:eastAsia="Times New Roman" w:hAnsi="David"/>
                  <w:b w:val="0"/>
                  <w:bCs w:val="0"/>
                  <w:color w:val="000000"/>
                </w:rPr>
                <w:delText>SHP</w:delText>
              </w:r>
              <w:bookmarkStart w:id="10117" w:name="_Toc190882198"/>
              <w:bookmarkStart w:id="10118" w:name="_Toc190884911"/>
              <w:bookmarkEnd w:id="10117"/>
              <w:bookmarkEnd w:id="10118"/>
            </w:del>
          </w:p>
        </w:tc>
        <w:tc>
          <w:tcPr>
            <w:tcW w:w="2406" w:type="dxa"/>
            <w:noWrap/>
            <w:vAlign w:val="center"/>
            <w:hideMark/>
          </w:tcPr>
          <w:p w14:paraId="2944FC4D" w14:textId="79D53464"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119" w:author="Gidon Kupietzky" w:date="2025-02-13T17:45:00Z" w16du:dateUtc="2025-02-13T15:45:00Z"/>
                <w:rFonts w:ascii="David" w:eastAsia="Times New Roman" w:hAnsi="David"/>
                <w:color w:val="000000"/>
                <w:rtl/>
              </w:rPr>
              <w:pPrChange w:id="10120"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121" w:author="Gidon Kupietzky" w:date="2025-02-13T17:45:00Z" w16du:dateUtc="2025-02-13T15:45:00Z">
              <w:r w:rsidRPr="00C7287E" w:rsidDel="004A2D26">
                <w:rPr>
                  <w:rFonts w:ascii="David" w:eastAsia="Times New Roman" w:hAnsi="David"/>
                  <w:color w:val="000000"/>
                </w:rPr>
                <w:delText>stat_11_cbs_2020_with_jtmt_fix.shp</w:delText>
              </w:r>
              <w:bookmarkStart w:id="10122" w:name="_Toc190882199"/>
              <w:bookmarkStart w:id="10123" w:name="_Toc190884912"/>
              <w:bookmarkEnd w:id="10122"/>
              <w:bookmarkEnd w:id="10123"/>
            </w:del>
          </w:p>
        </w:tc>
        <w:tc>
          <w:tcPr>
            <w:tcW w:w="2268" w:type="dxa"/>
            <w:vAlign w:val="bottom"/>
          </w:tcPr>
          <w:p w14:paraId="568FE432" w14:textId="777213AB"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124" w:author="Gidon Kupietzky" w:date="2025-02-13T17:45:00Z" w16du:dateUtc="2025-02-13T15:45:00Z"/>
                <w:rFonts w:ascii="David" w:eastAsia="Times New Roman" w:hAnsi="David"/>
                <w:rtl/>
                <w:rPrChange w:id="10125" w:author="Mark Kungurov" w:date="2024-12-19T14:33:00Z" w16du:dateUtc="2024-12-19T12:33:00Z">
                  <w:rPr>
                    <w:del w:id="10126" w:author="Gidon Kupietzky" w:date="2025-02-13T17:45:00Z" w16du:dateUtc="2025-02-13T15:45:00Z"/>
                    <w:rFonts w:ascii="David" w:eastAsia="Times New Roman" w:hAnsi="David"/>
                    <w:color w:val="000000"/>
                    <w:rtl/>
                  </w:rPr>
                </w:rPrChange>
              </w:rPr>
              <w:pPrChange w:id="10127"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128" w:author="Mark Kungurov" w:date="2024-12-19T14:33:00Z" w16du:dateUtc="2024-12-19T12:33:00Z">
              <w:del w:id="10129" w:author="Gidon Kupietzky" w:date="2025-02-13T17:45:00Z" w16du:dateUtc="2025-02-13T15:45:00Z">
                <w:r w:rsidRPr="00A87159" w:rsidDel="004A2D26">
                  <w:rPr>
                    <w:rFonts w:ascii="Calibri" w:hAnsi="Calibri" w:cs="Calibri"/>
                    <w:rPrChange w:id="10130" w:author="Mark Kungurov" w:date="2024-12-19T14:33:00Z" w16du:dateUtc="2024-12-19T12:33:00Z">
                      <w:rPr>
                        <w:rFonts w:ascii="Calibri" w:hAnsi="Calibri" w:cs="Calibri"/>
                        <w:color w:val="000000"/>
                      </w:rPr>
                    </w:rPrChange>
                  </w:rPr>
                  <w:delText>current\background_files</w:delText>
                </w:r>
              </w:del>
            </w:ins>
            <w:bookmarkStart w:id="10131" w:name="_Toc190882200"/>
            <w:bookmarkStart w:id="10132" w:name="_Toc190884913"/>
            <w:bookmarkEnd w:id="10131"/>
            <w:bookmarkEnd w:id="10132"/>
          </w:p>
        </w:tc>
        <w:tc>
          <w:tcPr>
            <w:tcW w:w="2977" w:type="dxa"/>
            <w:noWrap/>
            <w:vAlign w:val="center"/>
            <w:hideMark/>
          </w:tcPr>
          <w:p w14:paraId="69324447" w14:textId="5F2C1E6A"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133" w:author="Gidon Kupietzky" w:date="2025-02-13T17:45:00Z" w16du:dateUtc="2025-02-13T15:45:00Z"/>
                <w:rFonts w:ascii="David" w:eastAsia="Times New Roman" w:hAnsi="David"/>
                <w:color w:val="000000"/>
              </w:rPr>
              <w:pPrChange w:id="1013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135" w:author="Gidon Kupietzky" w:date="2025-02-13T17:45:00Z" w16du:dateUtc="2025-02-13T15:45:00Z">
              <w:r w:rsidRPr="00C7287E" w:rsidDel="004A2D26">
                <w:rPr>
                  <w:rFonts w:ascii="David" w:eastAsia="Times New Roman" w:hAnsi="David"/>
                  <w:color w:val="000000"/>
                  <w:rtl/>
                </w:rPr>
                <w:delText>עיבוד והרחבת גבולות של אזורים סטטיסטים לטובת חישוב המרת נתוני למ"ס מא"ס לאזורי תנועה</w:delText>
              </w:r>
              <w:bookmarkStart w:id="10136" w:name="_Toc190882201"/>
              <w:bookmarkStart w:id="10137" w:name="_Toc190884914"/>
              <w:bookmarkEnd w:id="10136"/>
              <w:bookmarkEnd w:id="10137"/>
            </w:del>
          </w:p>
        </w:tc>
        <w:tc>
          <w:tcPr>
            <w:tcW w:w="1983" w:type="dxa"/>
            <w:noWrap/>
            <w:vAlign w:val="center"/>
            <w:hideMark/>
          </w:tcPr>
          <w:p w14:paraId="48724A22" w14:textId="65FCC4D9"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138" w:author="Gidon Kupietzky" w:date="2025-02-13T17:45:00Z" w16du:dateUtc="2025-02-13T15:45:00Z"/>
                <w:rFonts w:ascii="David" w:eastAsia="Times New Roman" w:hAnsi="David"/>
                <w:color w:val="000000"/>
                <w:rtl/>
              </w:rPr>
              <w:pPrChange w:id="1013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140" w:author="Gidon Kupietzky" w:date="2025-02-13T17:45:00Z" w16du:dateUtc="2025-02-13T15:45:00Z">
              <w:r w:rsidRPr="00C7287E" w:rsidDel="004A2D26">
                <w:rPr>
                  <w:rFonts w:ascii="David" w:eastAsia="Times New Roman" w:hAnsi="David"/>
                  <w:color w:val="000000"/>
                  <w:rtl/>
                </w:rPr>
                <w:delText>צתא"ל</w:delText>
              </w:r>
              <w:bookmarkStart w:id="10141" w:name="_Toc190882202"/>
              <w:bookmarkStart w:id="10142" w:name="_Toc190884915"/>
              <w:bookmarkEnd w:id="10141"/>
              <w:bookmarkEnd w:id="10142"/>
            </w:del>
          </w:p>
        </w:tc>
        <w:bookmarkStart w:id="10143" w:name="_Toc190882203"/>
        <w:bookmarkStart w:id="10144" w:name="_Toc190884916"/>
        <w:bookmarkEnd w:id="10143"/>
        <w:bookmarkEnd w:id="10144"/>
      </w:tr>
      <w:tr w:rsidR="003A3648" w:rsidRPr="00C7287E" w:rsidDel="004A2D26" w14:paraId="2CA51F8D" w14:textId="23C5EE8F" w:rsidTr="00B1266D">
        <w:trPr>
          <w:trHeight w:val="255"/>
          <w:del w:id="10145"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3F16152" w14:textId="363F263E" w:rsidR="003A3648" w:rsidRPr="00C7287E" w:rsidDel="004A2D26" w:rsidRDefault="003A3648">
            <w:pPr>
              <w:tabs>
                <w:tab w:val="left" w:pos="2446"/>
              </w:tabs>
              <w:spacing w:line="276" w:lineRule="auto"/>
              <w:rPr>
                <w:del w:id="10146" w:author="Gidon Kupietzky" w:date="2025-02-13T17:45:00Z" w16du:dateUtc="2025-02-13T15:45:00Z"/>
                <w:rFonts w:ascii="David" w:eastAsia="Times New Roman" w:hAnsi="David"/>
                <w:color w:val="000000"/>
              </w:rPr>
              <w:pPrChange w:id="10147" w:author="Gidon Kupietzky" w:date="2025-02-13T17:45:00Z" w16du:dateUtc="2025-02-13T15:45:00Z">
                <w:pPr>
                  <w:bidi w:val="0"/>
                  <w:spacing w:before="0" w:line="240" w:lineRule="auto"/>
                  <w:ind w:left="0"/>
                  <w:jc w:val="center"/>
                </w:pPr>
              </w:pPrChange>
            </w:pPr>
            <w:del w:id="10148" w:author="Gidon Kupietzky" w:date="2025-02-13T17:45:00Z" w16du:dateUtc="2025-02-13T15:45:00Z">
              <w:r w:rsidRPr="00845CAC" w:rsidDel="004A2D26">
                <w:rPr>
                  <w:rFonts w:ascii="David" w:eastAsia="Times New Roman" w:hAnsi="David"/>
                  <w:b w:val="0"/>
                  <w:bCs w:val="0"/>
                  <w:color w:val="000000"/>
                </w:rPr>
                <w:delText>GDB</w:delText>
              </w:r>
              <w:bookmarkStart w:id="10149" w:name="_Toc190882204"/>
              <w:bookmarkStart w:id="10150" w:name="_Toc190884917"/>
              <w:bookmarkEnd w:id="10149"/>
              <w:bookmarkEnd w:id="10150"/>
            </w:del>
          </w:p>
        </w:tc>
        <w:tc>
          <w:tcPr>
            <w:tcW w:w="2406" w:type="dxa"/>
            <w:noWrap/>
            <w:vAlign w:val="center"/>
            <w:hideMark/>
          </w:tcPr>
          <w:p w14:paraId="2E2F3612" w14:textId="48FEAF8A"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151" w:author="Gidon Kupietzky" w:date="2025-02-13T17:45:00Z" w16du:dateUtc="2025-02-13T15:45:00Z"/>
                <w:rFonts w:ascii="David" w:eastAsia="Times New Roman" w:hAnsi="David"/>
                <w:color w:val="000000"/>
                <w:rtl/>
              </w:rPr>
              <w:pPrChange w:id="10152"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153" w:author="Gidon Kupietzky" w:date="2025-02-13T17:45:00Z" w16du:dateUtc="2025-02-13T15:45:00Z">
              <w:r w:rsidRPr="00C7287E" w:rsidDel="004A2D26">
                <w:rPr>
                  <w:rFonts w:ascii="David" w:eastAsia="Times New Roman" w:hAnsi="David"/>
                  <w:color w:val="000000"/>
                </w:rPr>
                <w:delText>BNTL_2022.gdb</w:delText>
              </w:r>
              <w:bookmarkStart w:id="10154" w:name="_Toc190882205"/>
              <w:bookmarkStart w:id="10155" w:name="_Toc190884918"/>
              <w:bookmarkEnd w:id="10154"/>
              <w:bookmarkEnd w:id="10155"/>
            </w:del>
          </w:p>
        </w:tc>
        <w:tc>
          <w:tcPr>
            <w:tcW w:w="2268" w:type="dxa"/>
            <w:vAlign w:val="bottom"/>
          </w:tcPr>
          <w:p w14:paraId="643A1B9E" w14:textId="585836D8"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156" w:author="Gidon Kupietzky" w:date="2025-02-13T17:45:00Z" w16du:dateUtc="2025-02-13T15:45:00Z"/>
                <w:rFonts w:ascii="David" w:eastAsia="Times New Roman" w:hAnsi="David"/>
                <w:rtl/>
                <w:rPrChange w:id="10157" w:author="Mark Kungurov" w:date="2024-12-19T14:33:00Z" w16du:dateUtc="2024-12-19T12:33:00Z">
                  <w:rPr>
                    <w:del w:id="10158" w:author="Gidon Kupietzky" w:date="2025-02-13T17:45:00Z" w16du:dateUtc="2025-02-13T15:45:00Z"/>
                    <w:rFonts w:ascii="David" w:eastAsia="Times New Roman" w:hAnsi="David"/>
                    <w:color w:val="000000"/>
                    <w:rtl/>
                  </w:rPr>
                </w:rPrChange>
              </w:rPr>
              <w:pPrChange w:id="1015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160" w:author="Mark Kungurov" w:date="2024-12-19T14:33:00Z" w16du:dateUtc="2024-12-19T12:33:00Z">
              <w:del w:id="10161" w:author="Gidon Kupietzky" w:date="2025-02-13T17:45:00Z" w16du:dateUtc="2025-02-13T15:45:00Z">
                <w:r w:rsidRPr="00A87159" w:rsidDel="004A2D26">
                  <w:rPr>
                    <w:rFonts w:ascii="Calibri" w:hAnsi="Calibri" w:cs="Calibri"/>
                    <w:rPrChange w:id="10162" w:author="Mark Kungurov" w:date="2024-12-19T14:33:00Z" w16du:dateUtc="2024-12-19T12:33:00Z">
                      <w:rPr>
                        <w:rFonts w:ascii="Calibri" w:hAnsi="Calibri" w:cs="Calibri"/>
                        <w:color w:val="000000"/>
                      </w:rPr>
                    </w:rPrChange>
                  </w:rPr>
                  <w:delText>current\background_files</w:delText>
                </w:r>
              </w:del>
            </w:ins>
            <w:bookmarkStart w:id="10163" w:name="_Toc190882206"/>
            <w:bookmarkStart w:id="10164" w:name="_Toc190884919"/>
            <w:bookmarkEnd w:id="10163"/>
            <w:bookmarkEnd w:id="10164"/>
          </w:p>
        </w:tc>
        <w:tc>
          <w:tcPr>
            <w:tcW w:w="2977" w:type="dxa"/>
            <w:noWrap/>
            <w:vAlign w:val="center"/>
            <w:hideMark/>
          </w:tcPr>
          <w:p w14:paraId="24425664" w14:textId="79609613"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165" w:author="Gidon Kupietzky" w:date="2025-02-13T17:45:00Z" w16du:dateUtc="2025-02-13T15:45:00Z"/>
                <w:rFonts w:ascii="David" w:eastAsia="Times New Roman" w:hAnsi="David"/>
                <w:color w:val="000000"/>
              </w:rPr>
              <w:pPrChange w:id="10166"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167" w:author="Gidon Kupietzky" w:date="2025-02-13T17:45:00Z" w16du:dateUtc="2025-02-13T15:45:00Z">
              <w:r w:rsidRPr="00C7287E" w:rsidDel="004A2D26">
                <w:rPr>
                  <w:rFonts w:ascii="David" w:eastAsia="Times New Roman" w:hAnsi="David"/>
                  <w:color w:val="000000"/>
                  <w:rtl/>
                </w:rPr>
                <w:delText>שכבת מבנים לטובת חישוב המרה נתוני למ"ס מא"ס לא"ת</w:delText>
              </w:r>
              <w:bookmarkStart w:id="10168" w:name="_Toc190882207"/>
              <w:bookmarkStart w:id="10169" w:name="_Toc190884920"/>
              <w:bookmarkEnd w:id="10168"/>
              <w:bookmarkEnd w:id="10169"/>
            </w:del>
          </w:p>
        </w:tc>
        <w:tc>
          <w:tcPr>
            <w:tcW w:w="1983" w:type="dxa"/>
            <w:noWrap/>
            <w:vAlign w:val="center"/>
            <w:hideMark/>
          </w:tcPr>
          <w:p w14:paraId="1FF8F393" w14:textId="4C779CC4"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170" w:author="Gidon Kupietzky" w:date="2025-02-13T17:45:00Z" w16du:dateUtc="2025-02-13T15:45:00Z"/>
                <w:rFonts w:ascii="David" w:eastAsia="Times New Roman" w:hAnsi="David"/>
                <w:color w:val="000000"/>
                <w:rtl/>
              </w:rPr>
              <w:pPrChange w:id="1017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172" w:author="Gidon Kupietzky" w:date="2025-02-13T17:45:00Z" w16du:dateUtc="2025-02-13T15:45:00Z">
              <w:r w:rsidRPr="00C7287E" w:rsidDel="004A2D26">
                <w:rPr>
                  <w:rFonts w:ascii="David" w:eastAsia="Times New Roman" w:hAnsi="David"/>
                  <w:color w:val="000000"/>
                  <w:rtl/>
                </w:rPr>
                <w:delText>מפ"י</w:delText>
              </w:r>
              <w:bookmarkStart w:id="10173" w:name="_Toc190882208"/>
              <w:bookmarkStart w:id="10174" w:name="_Toc190884921"/>
              <w:bookmarkEnd w:id="10173"/>
              <w:bookmarkEnd w:id="10174"/>
            </w:del>
          </w:p>
        </w:tc>
        <w:bookmarkStart w:id="10175" w:name="_Toc190882209"/>
        <w:bookmarkStart w:id="10176" w:name="_Toc190884922"/>
        <w:bookmarkEnd w:id="10175"/>
        <w:bookmarkEnd w:id="10176"/>
      </w:tr>
      <w:tr w:rsidR="003A3648" w:rsidRPr="00223434" w:rsidDel="004A2D26" w14:paraId="43754488" w14:textId="7ABB6923" w:rsidTr="00B1266D">
        <w:trPr>
          <w:cnfStyle w:val="000000100000" w:firstRow="0" w:lastRow="0" w:firstColumn="0" w:lastColumn="0" w:oddVBand="0" w:evenVBand="0" w:oddHBand="1" w:evenHBand="0" w:firstRowFirstColumn="0" w:firstRowLastColumn="0" w:lastRowFirstColumn="0" w:lastRowLastColumn="0"/>
          <w:trHeight w:val="255"/>
          <w:del w:id="10177"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55B83332" w14:textId="557209A0" w:rsidR="003A3648" w:rsidRPr="00C7287E" w:rsidDel="004A2D26" w:rsidRDefault="003A3648">
            <w:pPr>
              <w:tabs>
                <w:tab w:val="left" w:pos="2446"/>
              </w:tabs>
              <w:spacing w:line="276" w:lineRule="auto"/>
              <w:rPr>
                <w:del w:id="10178" w:author="Gidon Kupietzky" w:date="2025-02-13T17:45:00Z" w16du:dateUtc="2025-02-13T15:45:00Z"/>
                <w:rFonts w:ascii="David" w:eastAsia="Times New Roman" w:hAnsi="David"/>
                <w:color w:val="000000"/>
              </w:rPr>
              <w:pPrChange w:id="10179" w:author="Gidon Kupietzky" w:date="2025-02-13T17:45:00Z" w16du:dateUtc="2025-02-13T15:45:00Z">
                <w:pPr>
                  <w:bidi w:val="0"/>
                  <w:spacing w:before="0" w:line="240" w:lineRule="auto"/>
                  <w:ind w:left="0"/>
                  <w:jc w:val="center"/>
                </w:pPr>
              </w:pPrChange>
            </w:pPr>
            <w:del w:id="10180" w:author="Gidon Kupietzky" w:date="2025-02-13T17:45:00Z" w16du:dateUtc="2025-02-13T15:45:00Z">
              <w:r w:rsidRPr="00845CAC" w:rsidDel="004A2D26">
                <w:rPr>
                  <w:rFonts w:ascii="David" w:eastAsia="Times New Roman" w:hAnsi="David" w:hint="cs"/>
                  <w:b w:val="0"/>
                  <w:bCs w:val="0"/>
                  <w:color w:val="000000"/>
                  <w:rtl/>
                </w:rPr>
                <w:delText>אקסל</w:delText>
              </w:r>
              <w:bookmarkStart w:id="10181" w:name="_Toc190882210"/>
              <w:bookmarkStart w:id="10182" w:name="_Toc190884923"/>
              <w:bookmarkEnd w:id="10181"/>
              <w:bookmarkEnd w:id="10182"/>
            </w:del>
          </w:p>
        </w:tc>
        <w:tc>
          <w:tcPr>
            <w:tcW w:w="2406" w:type="dxa"/>
            <w:noWrap/>
            <w:vAlign w:val="center"/>
            <w:hideMark/>
          </w:tcPr>
          <w:p w14:paraId="1690F03D" w14:textId="6CB6918A"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183" w:author="Gidon Kupietzky" w:date="2025-02-13T17:45:00Z" w16du:dateUtc="2025-02-13T15:45:00Z"/>
                <w:rFonts w:ascii="David" w:eastAsia="Times New Roman" w:hAnsi="David"/>
                <w:color w:val="000000"/>
                <w:rtl/>
              </w:rPr>
              <w:pPrChange w:id="10184"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185" w:author="Gidon Kupietzky" w:date="2025-02-13T17:45:00Z" w16du:dateUtc="2025-02-13T15:45:00Z">
              <w:r w:rsidRPr="00C7287E" w:rsidDel="004A2D26">
                <w:rPr>
                  <w:rFonts w:ascii="David" w:eastAsia="Times New Roman" w:hAnsi="David"/>
                  <w:color w:val="000000"/>
                </w:rPr>
                <w:delText>taz_not_relevant_for_pop_2020.xlsx</w:delText>
              </w:r>
              <w:bookmarkStart w:id="10186" w:name="_Toc190882211"/>
              <w:bookmarkStart w:id="10187" w:name="_Toc190884924"/>
              <w:bookmarkEnd w:id="10186"/>
              <w:bookmarkEnd w:id="10187"/>
            </w:del>
          </w:p>
        </w:tc>
        <w:tc>
          <w:tcPr>
            <w:tcW w:w="2268" w:type="dxa"/>
            <w:vAlign w:val="bottom"/>
          </w:tcPr>
          <w:p w14:paraId="515D1D4A" w14:textId="4641AA03"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188" w:author="Gidon Kupietzky" w:date="2025-02-13T17:45:00Z" w16du:dateUtc="2025-02-13T15:45:00Z"/>
                <w:rFonts w:ascii="David" w:eastAsia="Times New Roman" w:hAnsi="David"/>
                <w:rtl/>
                <w:rPrChange w:id="10189" w:author="Mark Kungurov" w:date="2024-12-19T14:33:00Z" w16du:dateUtc="2024-12-19T12:33:00Z">
                  <w:rPr>
                    <w:del w:id="10190" w:author="Gidon Kupietzky" w:date="2025-02-13T17:45:00Z" w16du:dateUtc="2025-02-13T15:45:00Z"/>
                    <w:rFonts w:ascii="David" w:eastAsia="Times New Roman" w:hAnsi="David"/>
                    <w:color w:val="000000"/>
                    <w:rtl/>
                  </w:rPr>
                </w:rPrChange>
              </w:rPr>
              <w:pPrChange w:id="10191"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192" w:author="Mark Kungurov" w:date="2024-12-19T14:33:00Z" w16du:dateUtc="2024-12-19T12:33:00Z">
              <w:del w:id="10193" w:author="Gidon Kupietzky" w:date="2025-02-13T17:45:00Z" w16du:dateUtc="2025-02-13T15:45:00Z">
                <w:r w:rsidRPr="00A87159" w:rsidDel="004A2D26">
                  <w:rPr>
                    <w:rFonts w:ascii="Calibri" w:hAnsi="Calibri" w:cs="Calibri"/>
                    <w:rPrChange w:id="10194" w:author="Mark Kungurov" w:date="2024-12-19T14:33:00Z" w16du:dateUtc="2024-12-19T12:33:00Z">
                      <w:rPr>
                        <w:rFonts w:ascii="Calibri" w:hAnsi="Calibri" w:cs="Calibri"/>
                        <w:color w:val="000000"/>
                      </w:rPr>
                    </w:rPrChange>
                  </w:rPr>
                  <w:delText>current\background_files</w:delText>
                </w:r>
              </w:del>
            </w:ins>
            <w:bookmarkStart w:id="10195" w:name="_Toc190882212"/>
            <w:bookmarkStart w:id="10196" w:name="_Toc190884925"/>
            <w:bookmarkEnd w:id="10195"/>
            <w:bookmarkEnd w:id="10196"/>
          </w:p>
        </w:tc>
        <w:tc>
          <w:tcPr>
            <w:tcW w:w="2977" w:type="dxa"/>
            <w:noWrap/>
            <w:vAlign w:val="center"/>
            <w:hideMark/>
          </w:tcPr>
          <w:p w14:paraId="7C398482" w14:textId="60F0828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197" w:author="Gidon Kupietzky" w:date="2025-02-13T17:45:00Z" w16du:dateUtc="2025-02-13T15:45:00Z"/>
                <w:rFonts w:ascii="David" w:eastAsia="Times New Roman" w:hAnsi="David"/>
                <w:color w:val="000000"/>
              </w:rPr>
              <w:pPrChange w:id="10198"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199" w:author="Gidon Kupietzky" w:date="2025-02-13T17:45:00Z" w16du:dateUtc="2025-02-13T15:45:00Z">
              <w:r w:rsidRPr="00C7287E" w:rsidDel="004A2D26">
                <w:rPr>
                  <w:rFonts w:ascii="David" w:eastAsia="Times New Roman" w:hAnsi="David"/>
                  <w:color w:val="000000"/>
                  <w:rtl/>
                </w:rPr>
                <w:delText>אזורי תנועה שלא רלוונטים לקבל נתוני אוכלוסייה מצב קיים</w:delText>
              </w:r>
              <w:bookmarkStart w:id="10200" w:name="_Toc190882213"/>
              <w:bookmarkStart w:id="10201" w:name="_Toc190884926"/>
              <w:bookmarkEnd w:id="10200"/>
              <w:bookmarkEnd w:id="10201"/>
            </w:del>
          </w:p>
        </w:tc>
        <w:tc>
          <w:tcPr>
            <w:tcW w:w="1983" w:type="dxa"/>
            <w:noWrap/>
            <w:vAlign w:val="center"/>
            <w:hideMark/>
          </w:tcPr>
          <w:p w14:paraId="459D6D42" w14:textId="35D9AC80"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202" w:author="Gidon Kupietzky" w:date="2025-02-13T17:45:00Z" w16du:dateUtc="2025-02-13T15:45:00Z"/>
                <w:rFonts w:ascii="David" w:eastAsia="Times New Roman" w:hAnsi="David"/>
                <w:color w:val="000000"/>
                <w:rtl/>
              </w:rPr>
              <w:pPrChange w:id="1020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204" w:author="Gidon Kupietzky" w:date="2025-02-13T17:45:00Z" w16du:dateUtc="2025-02-13T15:45:00Z">
              <w:r w:rsidRPr="00C7287E" w:rsidDel="004A2D26">
                <w:rPr>
                  <w:rFonts w:ascii="David" w:eastAsia="Times New Roman" w:hAnsi="David"/>
                  <w:color w:val="000000"/>
                  <w:rtl/>
                </w:rPr>
                <w:delText>צתא"ל</w:delText>
              </w:r>
              <w:bookmarkStart w:id="10205" w:name="_Toc190882214"/>
              <w:bookmarkStart w:id="10206" w:name="_Toc190884927"/>
              <w:bookmarkEnd w:id="10205"/>
              <w:bookmarkEnd w:id="10206"/>
            </w:del>
          </w:p>
        </w:tc>
        <w:bookmarkStart w:id="10207" w:name="_Toc190882215"/>
        <w:bookmarkStart w:id="10208" w:name="_Toc190884928"/>
        <w:bookmarkEnd w:id="10207"/>
        <w:bookmarkEnd w:id="10208"/>
      </w:tr>
      <w:tr w:rsidR="003A3648" w:rsidRPr="00C7287E" w:rsidDel="004A2D26" w14:paraId="6FA02D1E" w14:textId="171B16A1" w:rsidTr="00B1266D">
        <w:trPr>
          <w:trHeight w:val="255"/>
          <w:del w:id="10209"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04D30128" w14:textId="35D489F3" w:rsidR="003A3648" w:rsidRPr="00C7287E" w:rsidDel="004A2D26" w:rsidRDefault="003A3648">
            <w:pPr>
              <w:tabs>
                <w:tab w:val="left" w:pos="2446"/>
              </w:tabs>
              <w:spacing w:line="276" w:lineRule="auto"/>
              <w:rPr>
                <w:del w:id="10210" w:author="Gidon Kupietzky" w:date="2025-02-13T17:45:00Z" w16du:dateUtc="2025-02-13T15:45:00Z"/>
                <w:rFonts w:ascii="David" w:eastAsia="Times New Roman" w:hAnsi="David"/>
                <w:color w:val="000000"/>
              </w:rPr>
              <w:pPrChange w:id="10211" w:author="Gidon Kupietzky" w:date="2025-02-13T17:45:00Z" w16du:dateUtc="2025-02-13T15:45:00Z">
                <w:pPr>
                  <w:bidi w:val="0"/>
                  <w:spacing w:before="0" w:line="240" w:lineRule="auto"/>
                  <w:ind w:left="0"/>
                  <w:jc w:val="center"/>
                </w:pPr>
              </w:pPrChange>
            </w:pPr>
            <w:del w:id="10212" w:author="Gidon Kupietzky" w:date="2025-02-13T17:45:00Z" w16du:dateUtc="2025-02-13T15:45:00Z">
              <w:r w:rsidDel="004A2D26">
                <w:rPr>
                  <w:rFonts w:ascii="David" w:eastAsia="Times New Roman" w:hAnsi="David"/>
                  <w:b w:val="0"/>
                  <w:bCs w:val="0"/>
                  <w:color w:val="000000"/>
                </w:rPr>
                <w:delText>SHP</w:delText>
              </w:r>
              <w:bookmarkStart w:id="10213" w:name="_Toc190882216"/>
              <w:bookmarkStart w:id="10214" w:name="_Toc190884929"/>
              <w:bookmarkEnd w:id="10213"/>
              <w:bookmarkEnd w:id="10214"/>
            </w:del>
          </w:p>
        </w:tc>
        <w:tc>
          <w:tcPr>
            <w:tcW w:w="2406" w:type="dxa"/>
            <w:noWrap/>
            <w:vAlign w:val="center"/>
            <w:hideMark/>
          </w:tcPr>
          <w:p w14:paraId="2DE016A7" w14:textId="2C3F78AD"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215" w:author="Gidon Kupietzky" w:date="2025-02-13T17:45:00Z" w16du:dateUtc="2025-02-13T15:45:00Z"/>
                <w:rFonts w:ascii="David" w:eastAsia="Times New Roman" w:hAnsi="David"/>
                <w:color w:val="000000"/>
                <w:rtl/>
              </w:rPr>
              <w:pPrChange w:id="10216"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217" w:author="Gidon Kupietzky" w:date="2025-02-13T17:45:00Z" w16du:dateUtc="2025-02-13T15:45:00Z">
              <w:r w:rsidRPr="00C7287E" w:rsidDel="004A2D26">
                <w:rPr>
                  <w:rFonts w:ascii="David" w:eastAsia="Times New Roman" w:hAnsi="David"/>
                  <w:color w:val="000000"/>
                </w:rPr>
                <w:delText>muni_under_JTMT_ITM.shp</w:delText>
              </w:r>
              <w:bookmarkStart w:id="10218" w:name="_Toc190882217"/>
              <w:bookmarkStart w:id="10219" w:name="_Toc190884930"/>
              <w:bookmarkEnd w:id="10218"/>
              <w:bookmarkEnd w:id="10219"/>
            </w:del>
          </w:p>
        </w:tc>
        <w:tc>
          <w:tcPr>
            <w:tcW w:w="2268" w:type="dxa"/>
            <w:vAlign w:val="bottom"/>
          </w:tcPr>
          <w:p w14:paraId="08D1C436" w14:textId="5782007A"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220" w:author="Gidon Kupietzky" w:date="2025-02-13T17:45:00Z" w16du:dateUtc="2025-02-13T15:45:00Z"/>
                <w:rFonts w:ascii="David" w:eastAsia="Times New Roman" w:hAnsi="David"/>
                <w:rtl/>
                <w:rPrChange w:id="10221" w:author="Mark Kungurov" w:date="2024-12-19T14:33:00Z" w16du:dateUtc="2024-12-19T12:33:00Z">
                  <w:rPr>
                    <w:del w:id="10222" w:author="Gidon Kupietzky" w:date="2025-02-13T17:45:00Z" w16du:dateUtc="2025-02-13T15:45:00Z"/>
                    <w:rFonts w:ascii="David" w:eastAsia="Times New Roman" w:hAnsi="David"/>
                    <w:color w:val="000000"/>
                    <w:rtl/>
                  </w:rPr>
                </w:rPrChange>
              </w:rPr>
              <w:pPrChange w:id="1022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224" w:author="Mark Kungurov" w:date="2024-12-19T14:33:00Z" w16du:dateUtc="2024-12-19T12:33:00Z">
              <w:del w:id="10225" w:author="Gidon Kupietzky" w:date="2025-02-13T17:45:00Z" w16du:dateUtc="2025-02-13T15:45:00Z">
                <w:r w:rsidRPr="00A87159" w:rsidDel="004A2D26">
                  <w:rPr>
                    <w:rFonts w:ascii="Calibri" w:hAnsi="Calibri" w:cs="Calibri"/>
                    <w:rPrChange w:id="10226" w:author="Mark Kungurov" w:date="2024-12-19T14:33:00Z" w16du:dateUtc="2024-12-19T12:33:00Z">
                      <w:rPr>
                        <w:rFonts w:ascii="Calibri" w:hAnsi="Calibri" w:cs="Calibri"/>
                        <w:color w:val="000000"/>
                      </w:rPr>
                    </w:rPrChange>
                  </w:rPr>
                  <w:delText>background_files</w:delText>
                </w:r>
              </w:del>
            </w:ins>
            <w:bookmarkStart w:id="10227" w:name="_Toc190882218"/>
            <w:bookmarkStart w:id="10228" w:name="_Toc190884931"/>
            <w:bookmarkEnd w:id="10227"/>
            <w:bookmarkEnd w:id="10228"/>
          </w:p>
        </w:tc>
        <w:tc>
          <w:tcPr>
            <w:tcW w:w="2977" w:type="dxa"/>
            <w:noWrap/>
            <w:vAlign w:val="center"/>
            <w:hideMark/>
          </w:tcPr>
          <w:p w14:paraId="7261004A" w14:textId="431E94F7"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229" w:author="Gidon Kupietzky" w:date="2025-02-13T17:45:00Z" w16du:dateUtc="2025-02-13T15:45:00Z"/>
                <w:rFonts w:ascii="David" w:eastAsia="Times New Roman" w:hAnsi="David"/>
                <w:color w:val="000000"/>
              </w:rPr>
              <w:pPrChange w:id="10230"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231" w:author="Gidon Kupietzky" w:date="2025-02-13T17:45:00Z" w16du:dateUtc="2025-02-13T15:45:00Z">
              <w:r w:rsidRPr="00C7287E" w:rsidDel="004A2D26">
                <w:rPr>
                  <w:rFonts w:ascii="David" w:eastAsia="Times New Roman" w:hAnsi="David"/>
                  <w:color w:val="000000"/>
                  <w:rtl/>
                </w:rPr>
                <w:delText>גבולות רשויות מקומיות שבמרחב צתא"ל</w:delText>
              </w:r>
              <w:bookmarkStart w:id="10232" w:name="_Toc190882219"/>
              <w:bookmarkStart w:id="10233" w:name="_Toc190884932"/>
              <w:bookmarkEnd w:id="10232"/>
              <w:bookmarkEnd w:id="10233"/>
            </w:del>
          </w:p>
        </w:tc>
        <w:tc>
          <w:tcPr>
            <w:tcW w:w="1983" w:type="dxa"/>
            <w:noWrap/>
            <w:vAlign w:val="center"/>
            <w:hideMark/>
          </w:tcPr>
          <w:p w14:paraId="0E550B53" w14:textId="13434783"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234" w:author="Gidon Kupietzky" w:date="2025-02-13T17:45:00Z" w16du:dateUtc="2025-02-13T15:45:00Z"/>
                <w:rFonts w:ascii="David" w:eastAsia="Times New Roman" w:hAnsi="David"/>
                <w:color w:val="000000"/>
                <w:rtl/>
              </w:rPr>
              <w:pPrChange w:id="1023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236" w:author="Gidon Kupietzky" w:date="2025-02-13T17:45:00Z" w16du:dateUtc="2025-02-13T15:45:00Z">
              <w:r w:rsidRPr="00C7287E" w:rsidDel="004A2D26">
                <w:rPr>
                  <w:rFonts w:ascii="David" w:eastAsia="Times New Roman" w:hAnsi="David"/>
                  <w:color w:val="000000"/>
                  <w:rtl/>
                </w:rPr>
                <w:delText>צתא"ל</w:delText>
              </w:r>
              <w:bookmarkStart w:id="10237" w:name="_Toc190882220"/>
              <w:bookmarkStart w:id="10238" w:name="_Toc190884933"/>
              <w:bookmarkEnd w:id="10237"/>
              <w:bookmarkEnd w:id="10238"/>
            </w:del>
          </w:p>
        </w:tc>
        <w:bookmarkStart w:id="10239" w:name="_Toc190882221"/>
        <w:bookmarkStart w:id="10240" w:name="_Toc190884934"/>
        <w:bookmarkEnd w:id="10239"/>
        <w:bookmarkEnd w:id="10240"/>
      </w:tr>
      <w:tr w:rsidR="003A3648" w:rsidRPr="00223434" w:rsidDel="004A2D26" w14:paraId="466BB86C" w14:textId="08F0E693" w:rsidTr="00B1266D">
        <w:trPr>
          <w:cnfStyle w:val="000000100000" w:firstRow="0" w:lastRow="0" w:firstColumn="0" w:lastColumn="0" w:oddVBand="0" w:evenVBand="0" w:oddHBand="1" w:evenHBand="0" w:firstRowFirstColumn="0" w:firstRowLastColumn="0" w:lastRowFirstColumn="0" w:lastRowLastColumn="0"/>
          <w:trHeight w:val="255"/>
          <w:del w:id="10241"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6EEFBA0D" w14:textId="7BD428FF" w:rsidR="003A3648" w:rsidRPr="00C7287E" w:rsidDel="004A2D26" w:rsidRDefault="003A3648">
            <w:pPr>
              <w:tabs>
                <w:tab w:val="left" w:pos="2446"/>
              </w:tabs>
              <w:spacing w:line="276" w:lineRule="auto"/>
              <w:rPr>
                <w:del w:id="10242" w:author="Gidon Kupietzky" w:date="2025-02-13T17:45:00Z" w16du:dateUtc="2025-02-13T15:45:00Z"/>
                <w:rFonts w:ascii="David" w:eastAsia="Times New Roman" w:hAnsi="David"/>
                <w:color w:val="000000"/>
              </w:rPr>
              <w:pPrChange w:id="10243" w:author="Gidon Kupietzky" w:date="2025-02-13T17:45:00Z" w16du:dateUtc="2025-02-13T15:45:00Z">
                <w:pPr>
                  <w:bidi w:val="0"/>
                  <w:spacing w:before="0" w:line="240" w:lineRule="auto"/>
                  <w:ind w:left="0"/>
                  <w:jc w:val="center"/>
                </w:pPr>
              </w:pPrChange>
            </w:pPr>
            <w:del w:id="10244" w:author="Gidon Kupietzky" w:date="2025-02-13T17:45:00Z" w16du:dateUtc="2025-02-13T15:45:00Z">
              <w:r w:rsidRPr="00845CAC" w:rsidDel="004A2D26">
                <w:rPr>
                  <w:rFonts w:ascii="David" w:eastAsia="Times New Roman" w:hAnsi="David" w:hint="cs"/>
                  <w:b w:val="0"/>
                  <w:bCs w:val="0"/>
                  <w:color w:val="000000"/>
                  <w:rtl/>
                </w:rPr>
                <w:delText>אקסל</w:delText>
              </w:r>
              <w:bookmarkStart w:id="10245" w:name="_Toc190882222"/>
              <w:bookmarkStart w:id="10246" w:name="_Toc190884935"/>
              <w:bookmarkEnd w:id="10245"/>
              <w:bookmarkEnd w:id="10246"/>
            </w:del>
          </w:p>
        </w:tc>
        <w:tc>
          <w:tcPr>
            <w:tcW w:w="2406" w:type="dxa"/>
            <w:noWrap/>
            <w:vAlign w:val="center"/>
            <w:hideMark/>
          </w:tcPr>
          <w:p w14:paraId="7DC18320" w14:textId="46D6533C"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247" w:author="Gidon Kupietzky" w:date="2025-02-13T17:45:00Z" w16du:dateUtc="2025-02-13T15:45:00Z"/>
                <w:rFonts w:ascii="David" w:eastAsia="Times New Roman" w:hAnsi="David"/>
                <w:color w:val="000000"/>
                <w:rtl/>
              </w:rPr>
              <w:pPrChange w:id="10248"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249" w:author="Gidon Kupietzky" w:date="2025-02-13T17:45:00Z" w16du:dateUtc="2025-02-13T15:45:00Z">
              <w:r w:rsidRPr="00C7287E" w:rsidDel="004A2D26">
                <w:rPr>
                  <w:rFonts w:ascii="David" w:eastAsia="Times New Roman" w:hAnsi="David"/>
                  <w:color w:val="000000"/>
                </w:rPr>
                <w:delText>cbs_student_2020_by_muni_1.xlsx</w:delText>
              </w:r>
              <w:bookmarkStart w:id="10250" w:name="_Toc190882223"/>
              <w:bookmarkStart w:id="10251" w:name="_Toc190884936"/>
              <w:bookmarkEnd w:id="10250"/>
              <w:bookmarkEnd w:id="10251"/>
            </w:del>
          </w:p>
        </w:tc>
        <w:tc>
          <w:tcPr>
            <w:tcW w:w="2268" w:type="dxa"/>
            <w:vAlign w:val="bottom"/>
          </w:tcPr>
          <w:p w14:paraId="03D04CF4" w14:textId="74B23A39"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252" w:author="Gidon Kupietzky" w:date="2025-02-13T17:45:00Z" w16du:dateUtc="2025-02-13T15:45:00Z"/>
                <w:rFonts w:ascii="David" w:eastAsia="Times New Roman" w:hAnsi="David"/>
                <w:rtl/>
                <w:rPrChange w:id="10253" w:author="Mark Kungurov" w:date="2024-12-19T14:33:00Z" w16du:dateUtc="2024-12-19T12:33:00Z">
                  <w:rPr>
                    <w:del w:id="10254" w:author="Gidon Kupietzky" w:date="2025-02-13T17:45:00Z" w16du:dateUtc="2025-02-13T15:45:00Z"/>
                    <w:rFonts w:ascii="David" w:eastAsia="Times New Roman" w:hAnsi="David"/>
                    <w:color w:val="000000"/>
                    <w:rtl/>
                  </w:rPr>
                </w:rPrChange>
              </w:rPr>
              <w:pPrChange w:id="10255"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256" w:author="Mark Kungurov" w:date="2024-12-19T14:33:00Z" w16du:dateUtc="2024-12-19T12:33:00Z">
              <w:del w:id="10257" w:author="Gidon Kupietzky" w:date="2025-02-13T17:45:00Z" w16du:dateUtc="2025-02-13T15:45:00Z">
                <w:r w:rsidRPr="00A87159" w:rsidDel="004A2D26">
                  <w:rPr>
                    <w:rFonts w:ascii="Calibri" w:hAnsi="Calibri" w:cs="Calibri"/>
                    <w:rPrChange w:id="10258" w:author="Mark Kungurov" w:date="2024-12-19T14:33:00Z" w16du:dateUtc="2024-12-19T12:33:00Z">
                      <w:rPr>
                        <w:rFonts w:ascii="Calibri" w:hAnsi="Calibri" w:cs="Calibri"/>
                        <w:color w:val="000000"/>
                      </w:rPr>
                    </w:rPrChange>
                  </w:rPr>
                  <w:delText>current\background_files</w:delText>
                </w:r>
              </w:del>
            </w:ins>
            <w:bookmarkStart w:id="10259" w:name="_Toc190882224"/>
            <w:bookmarkStart w:id="10260" w:name="_Toc190884937"/>
            <w:bookmarkEnd w:id="10259"/>
            <w:bookmarkEnd w:id="10260"/>
          </w:p>
        </w:tc>
        <w:tc>
          <w:tcPr>
            <w:tcW w:w="2977" w:type="dxa"/>
            <w:noWrap/>
            <w:vAlign w:val="center"/>
            <w:hideMark/>
          </w:tcPr>
          <w:p w14:paraId="6924D686" w14:textId="1D99DB54"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261" w:author="Gidon Kupietzky" w:date="2025-02-13T17:45:00Z" w16du:dateUtc="2025-02-13T15:45:00Z"/>
                <w:rFonts w:ascii="David" w:eastAsia="Times New Roman" w:hAnsi="David"/>
                <w:color w:val="000000"/>
              </w:rPr>
              <w:pPrChange w:id="1026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263" w:author="Gidon Kupietzky" w:date="2025-02-13T17:45:00Z" w16du:dateUtc="2025-02-13T15:45:00Z">
              <w:r w:rsidRPr="00C7287E" w:rsidDel="004A2D26">
                <w:rPr>
                  <w:rFonts w:ascii="David" w:eastAsia="Times New Roman" w:hAnsi="David"/>
                  <w:color w:val="000000"/>
                  <w:rtl/>
                </w:rPr>
                <w:delText>נתוני חינוך ברמת רשות (עיירות)</w:delText>
              </w:r>
              <w:bookmarkStart w:id="10264" w:name="_Toc190882225"/>
              <w:bookmarkStart w:id="10265" w:name="_Toc190884938"/>
              <w:bookmarkEnd w:id="10264"/>
              <w:bookmarkEnd w:id="10265"/>
            </w:del>
          </w:p>
        </w:tc>
        <w:tc>
          <w:tcPr>
            <w:tcW w:w="1983" w:type="dxa"/>
            <w:noWrap/>
            <w:vAlign w:val="center"/>
            <w:hideMark/>
          </w:tcPr>
          <w:p w14:paraId="4546C120" w14:textId="72322636"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266" w:author="Gidon Kupietzky" w:date="2025-02-13T17:45:00Z" w16du:dateUtc="2025-02-13T15:45:00Z"/>
                <w:rFonts w:ascii="David" w:eastAsia="Times New Roman" w:hAnsi="David"/>
                <w:color w:val="000000"/>
                <w:rtl/>
              </w:rPr>
              <w:pPrChange w:id="10267"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268" w:author="Gidon Kupietzky" w:date="2025-02-13T17:45:00Z" w16du:dateUtc="2025-02-13T15:45:00Z">
              <w:r w:rsidRPr="00C7287E" w:rsidDel="004A2D26">
                <w:rPr>
                  <w:rFonts w:ascii="David" w:eastAsia="Times New Roman" w:hAnsi="David"/>
                  <w:color w:val="000000"/>
                </w:rPr>
                <w:delText>https://www.cbs.gov.il/he/settlements/Pages/default.aspx?mode=Yeshuv</w:delText>
              </w:r>
              <w:bookmarkStart w:id="10269" w:name="_Toc190882226"/>
              <w:bookmarkStart w:id="10270" w:name="_Toc190884939"/>
              <w:bookmarkEnd w:id="10269"/>
              <w:bookmarkEnd w:id="10270"/>
            </w:del>
          </w:p>
        </w:tc>
        <w:bookmarkStart w:id="10271" w:name="_Toc190882227"/>
        <w:bookmarkStart w:id="10272" w:name="_Toc190884940"/>
        <w:bookmarkEnd w:id="10271"/>
        <w:bookmarkEnd w:id="10272"/>
      </w:tr>
      <w:tr w:rsidR="003A3648" w:rsidRPr="00C7287E" w:rsidDel="004A2D26" w14:paraId="0950212C" w14:textId="56AA57EB" w:rsidTr="00B1266D">
        <w:trPr>
          <w:trHeight w:val="255"/>
          <w:del w:id="10273"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2D8EF23C" w14:textId="15160B89" w:rsidR="003A3648" w:rsidRPr="00C7287E" w:rsidDel="004A2D26" w:rsidRDefault="003A3648">
            <w:pPr>
              <w:tabs>
                <w:tab w:val="left" w:pos="2446"/>
              </w:tabs>
              <w:spacing w:line="276" w:lineRule="auto"/>
              <w:rPr>
                <w:del w:id="10274" w:author="Gidon Kupietzky" w:date="2025-02-13T17:45:00Z" w16du:dateUtc="2025-02-13T15:45:00Z"/>
                <w:rFonts w:ascii="David" w:eastAsia="Times New Roman" w:hAnsi="David"/>
                <w:color w:val="000000"/>
              </w:rPr>
              <w:pPrChange w:id="10275" w:author="Gidon Kupietzky" w:date="2025-02-13T17:45:00Z" w16du:dateUtc="2025-02-13T15:45:00Z">
                <w:pPr>
                  <w:bidi w:val="0"/>
                  <w:spacing w:before="0" w:line="240" w:lineRule="auto"/>
                  <w:ind w:left="0"/>
                  <w:jc w:val="center"/>
                </w:pPr>
              </w:pPrChange>
            </w:pPr>
            <w:del w:id="10276" w:author="Gidon Kupietzky" w:date="2025-02-13T17:45:00Z" w16du:dateUtc="2025-02-13T15:45:00Z">
              <w:r w:rsidRPr="00845CAC" w:rsidDel="004A2D26">
                <w:rPr>
                  <w:rFonts w:ascii="David" w:eastAsia="Times New Roman" w:hAnsi="David" w:hint="cs"/>
                  <w:b w:val="0"/>
                  <w:bCs w:val="0"/>
                  <w:color w:val="000000"/>
                  <w:rtl/>
                </w:rPr>
                <w:delText>אקסל</w:delText>
              </w:r>
              <w:bookmarkStart w:id="10277" w:name="_Toc190882228"/>
              <w:bookmarkStart w:id="10278" w:name="_Toc190884941"/>
              <w:bookmarkEnd w:id="10277"/>
              <w:bookmarkEnd w:id="10278"/>
            </w:del>
          </w:p>
        </w:tc>
        <w:tc>
          <w:tcPr>
            <w:tcW w:w="2406" w:type="dxa"/>
            <w:noWrap/>
            <w:vAlign w:val="center"/>
            <w:hideMark/>
          </w:tcPr>
          <w:p w14:paraId="5FEFA9F5" w14:textId="724C2708"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279" w:author="Gidon Kupietzky" w:date="2025-02-13T17:45:00Z" w16du:dateUtc="2025-02-13T15:45:00Z"/>
                <w:rFonts w:ascii="David" w:eastAsia="Times New Roman" w:hAnsi="David"/>
                <w:color w:val="000000"/>
              </w:rPr>
              <w:pPrChange w:id="10280"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281" w:author="Gidon Kupietzky" w:date="2025-02-13T17:45:00Z" w16du:dateUtc="2025-02-13T15:45:00Z">
              <w:r w:rsidRPr="00C7287E" w:rsidDel="004A2D26">
                <w:rPr>
                  <w:rFonts w:ascii="David" w:eastAsia="Times New Roman" w:hAnsi="David"/>
                  <w:color w:val="000000"/>
                </w:rPr>
                <w:delText>cbs_student_2020_by_muni_2.xlsx</w:delText>
              </w:r>
              <w:bookmarkStart w:id="10282" w:name="_Toc190882229"/>
              <w:bookmarkStart w:id="10283" w:name="_Toc190884942"/>
              <w:bookmarkEnd w:id="10282"/>
              <w:bookmarkEnd w:id="10283"/>
            </w:del>
          </w:p>
        </w:tc>
        <w:tc>
          <w:tcPr>
            <w:tcW w:w="2268" w:type="dxa"/>
            <w:vAlign w:val="bottom"/>
          </w:tcPr>
          <w:p w14:paraId="085804C2" w14:textId="1B63DE48"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284" w:author="Gidon Kupietzky" w:date="2025-02-13T17:45:00Z" w16du:dateUtc="2025-02-13T15:45:00Z"/>
                <w:rFonts w:ascii="David" w:eastAsia="Times New Roman" w:hAnsi="David"/>
                <w:rtl/>
                <w:rPrChange w:id="10285" w:author="Mark Kungurov" w:date="2024-12-19T14:33:00Z" w16du:dateUtc="2024-12-19T12:33:00Z">
                  <w:rPr>
                    <w:del w:id="10286" w:author="Gidon Kupietzky" w:date="2025-02-13T17:45:00Z" w16du:dateUtc="2025-02-13T15:45:00Z"/>
                    <w:rFonts w:ascii="David" w:eastAsia="Times New Roman" w:hAnsi="David"/>
                    <w:color w:val="000000"/>
                    <w:rtl/>
                  </w:rPr>
                </w:rPrChange>
              </w:rPr>
              <w:pPrChange w:id="1028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288" w:author="Mark Kungurov" w:date="2024-12-19T14:33:00Z" w16du:dateUtc="2024-12-19T12:33:00Z">
              <w:del w:id="10289" w:author="Gidon Kupietzky" w:date="2025-02-13T17:45:00Z" w16du:dateUtc="2025-02-13T15:45:00Z">
                <w:r w:rsidRPr="00A87159" w:rsidDel="004A2D26">
                  <w:rPr>
                    <w:rFonts w:ascii="Calibri" w:hAnsi="Calibri" w:cs="Calibri"/>
                    <w:rPrChange w:id="10290" w:author="Mark Kungurov" w:date="2024-12-19T14:33:00Z" w16du:dateUtc="2024-12-19T12:33:00Z">
                      <w:rPr>
                        <w:rFonts w:ascii="Calibri" w:hAnsi="Calibri" w:cs="Calibri"/>
                        <w:color w:val="000000"/>
                      </w:rPr>
                    </w:rPrChange>
                  </w:rPr>
                  <w:delText>current\background_files</w:delText>
                </w:r>
              </w:del>
            </w:ins>
            <w:bookmarkStart w:id="10291" w:name="_Toc190882230"/>
            <w:bookmarkStart w:id="10292" w:name="_Toc190884943"/>
            <w:bookmarkEnd w:id="10291"/>
            <w:bookmarkEnd w:id="10292"/>
          </w:p>
        </w:tc>
        <w:tc>
          <w:tcPr>
            <w:tcW w:w="2977" w:type="dxa"/>
            <w:noWrap/>
            <w:vAlign w:val="center"/>
            <w:hideMark/>
          </w:tcPr>
          <w:p w14:paraId="33BB3768" w14:textId="043ED8DD"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293" w:author="Gidon Kupietzky" w:date="2025-02-13T17:45:00Z" w16du:dateUtc="2025-02-13T15:45:00Z"/>
                <w:rFonts w:ascii="David" w:eastAsia="Times New Roman" w:hAnsi="David"/>
                <w:color w:val="000000"/>
              </w:rPr>
              <w:pPrChange w:id="1029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295" w:author="Gidon Kupietzky" w:date="2025-02-13T17:45:00Z" w16du:dateUtc="2025-02-13T15:45:00Z">
              <w:r w:rsidRPr="00C7287E" w:rsidDel="004A2D26">
                <w:rPr>
                  <w:rFonts w:ascii="David" w:eastAsia="Times New Roman" w:hAnsi="David"/>
                  <w:color w:val="000000"/>
                  <w:rtl/>
                </w:rPr>
                <w:delText>נתוני חינוך ברמת רשות (מועצות אזוריות)</w:delText>
              </w:r>
              <w:bookmarkStart w:id="10296" w:name="_Toc190882231"/>
              <w:bookmarkStart w:id="10297" w:name="_Toc190884944"/>
              <w:bookmarkEnd w:id="10296"/>
              <w:bookmarkEnd w:id="10297"/>
            </w:del>
          </w:p>
        </w:tc>
        <w:tc>
          <w:tcPr>
            <w:tcW w:w="1983" w:type="dxa"/>
            <w:noWrap/>
            <w:vAlign w:val="center"/>
            <w:hideMark/>
          </w:tcPr>
          <w:p w14:paraId="30495BB6" w14:textId="2BE3A128"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298" w:author="Gidon Kupietzky" w:date="2025-02-13T17:45:00Z" w16du:dateUtc="2025-02-13T15:45:00Z"/>
                <w:rFonts w:ascii="David" w:eastAsia="Times New Roman" w:hAnsi="David"/>
                <w:color w:val="000000"/>
                <w:rtl/>
              </w:rPr>
              <w:pPrChange w:id="10299"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300" w:author="Gidon Kupietzky" w:date="2025-02-13T17:45:00Z" w16du:dateUtc="2025-02-13T15:45:00Z">
              <w:r w:rsidRPr="00C7287E" w:rsidDel="004A2D26">
                <w:rPr>
                  <w:rFonts w:ascii="David" w:eastAsia="Times New Roman" w:hAnsi="David"/>
                  <w:color w:val="000000"/>
                </w:rPr>
                <w:delText>https://www.cbs.gov.il/he/settlements/Pages/default.aspx?mode=Yeshuv</w:delText>
              </w:r>
              <w:bookmarkStart w:id="10301" w:name="_Toc190882232"/>
              <w:bookmarkStart w:id="10302" w:name="_Toc190884945"/>
              <w:bookmarkEnd w:id="10301"/>
              <w:bookmarkEnd w:id="10302"/>
            </w:del>
          </w:p>
        </w:tc>
        <w:bookmarkStart w:id="10303" w:name="_Toc190882233"/>
        <w:bookmarkStart w:id="10304" w:name="_Toc190884946"/>
        <w:bookmarkEnd w:id="10303"/>
        <w:bookmarkEnd w:id="10304"/>
      </w:tr>
      <w:tr w:rsidR="003A3648" w:rsidRPr="00223434" w:rsidDel="004A2D26" w14:paraId="6530719F" w14:textId="1A81BB71" w:rsidTr="00B1266D">
        <w:trPr>
          <w:cnfStyle w:val="000000100000" w:firstRow="0" w:lastRow="0" w:firstColumn="0" w:lastColumn="0" w:oddVBand="0" w:evenVBand="0" w:oddHBand="1" w:evenHBand="0" w:firstRowFirstColumn="0" w:firstRowLastColumn="0" w:lastRowFirstColumn="0" w:lastRowLastColumn="0"/>
          <w:trHeight w:val="255"/>
          <w:del w:id="10305"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62155678" w14:textId="54D3C7BF" w:rsidR="003A3648" w:rsidRPr="00C7287E" w:rsidDel="004A2D26" w:rsidRDefault="003A3648">
            <w:pPr>
              <w:tabs>
                <w:tab w:val="left" w:pos="2446"/>
              </w:tabs>
              <w:spacing w:line="276" w:lineRule="auto"/>
              <w:rPr>
                <w:del w:id="10306" w:author="Gidon Kupietzky" w:date="2025-02-13T17:45:00Z" w16du:dateUtc="2025-02-13T15:45:00Z"/>
                <w:rFonts w:ascii="David" w:eastAsia="Times New Roman" w:hAnsi="David"/>
                <w:color w:val="000000"/>
              </w:rPr>
              <w:pPrChange w:id="10307" w:author="Gidon Kupietzky" w:date="2025-02-13T17:45:00Z" w16du:dateUtc="2025-02-13T15:45:00Z">
                <w:pPr>
                  <w:bidi w:val="0"/>
                  <w:spacing w:before="0" w:line="240" w:lineRule="auto"/>
                  <w:ind w:left="0"/>
                  <w:jc w:val="center"/>
                </w:pPr>
              </w:pPrChange>
            </w:pPr>
            <w:del w:id="10308" w:author="Gidon Kupietzky" w:date="2025-02-13T17:45:00Z" w16du:dateUtc="2025-02-13T15:45:00Z">
              <w:r w:rsidRPr="00845CAC" w:rsidDel="004A2D26">
                <w:rPr>
                  <w:rFonts w:ascii="David" w:eastAsia="Times New Roman" w:hAnsi="David" w:hint="cs"/>
                  <w:b w:val="0"/>
                  <w:bCs w:val="0"/>
                  <w:color w:val="000000"/>
                  <w:rtl/>
                </w:rPr>
                <w:delText>אקסל</w:delText>
              </w:r>
              <w:bookmarkStart w:id="10309" w:name="_Toc190882234"/>
              <w:bookmarkStart w:id="10310" w:name="_Toc190884947"/>
              <w:bookmarkEnd w:id="10309"/>
              <w:bookmarkEnd w:id="10310"/>
            </w:del>
          </w:p>
        </w:tc>
        <w:tc>
          <w:tcPr>
            <w:tcW w:w="2406" w:type="dxa"/>
            <w:noWrap/>
            <w:vAlign w:val="center"/>
            <w:hideMark/>
          </w:tcPr>
          <w:p w14:paraId="67A3305A" w14:textId="0E79D4C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311" w:author="Gidon Kupietzky" w:date="2025-02-13T17:45:00Z" w16du:dateUtc="2025-02-13T15:45:00Z"/>
                <w:rFonts w:ascii="David" w:eastAsia="Times New Roman" w:hAnsi="David"/>
                <w:color w:val="000000"/>
              </w:rPr>
              <w:pPrChange w:id="10312"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313" w:author="Gidon Kupietzky" w:date="2025-02-13T17:45:00Z" w16du:dateUtc="2025-02-13T15:45:00Z">
              <w:r w:rsidRPr="00C7287E" w:rsidDel="004A2D26">
                <w:rPr>
                  <w:rFonts w:ascii="David" w:eastAsia="Times New Roman" w:hAnsi="David"/>
                  <w:color w:val="000000"/>
                </w:rPr>
                <w:delText>cbs_student_2020_by_muni_3.xlsx</w:delText>
              </w:r>
              <w:bookmarkStart w:id="10314" w:name="_Toc190882235"/>
              <w:bookmarkStart w:id="10315" w:name="_Toc190884948"/>
              <w:bookmarkEnd w:id="10314"/>
              <w:bookmarkEnd w:id="10315"/>
            </w:del>
          </w:p>
        </w:tc>
        <w:tc>
          <w:tcPr>
            <w:tcW w:w="2268" w:type="dxa"/>
            <w:vAlign w:val="bottom"/>
          </w:tcPr>
          <w:p w14:paraId="7A82E913" w14:textId="6EEF13C6"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316" w:author="Gidon Kupietzky" w:date="2025-02-13T17:45:00Z" w16du:dateUtc="2025-02-13T15:45:00Z"/>
                <w:rFonts w:ascii="David" w:eastAsia="Times New Roman" w:hAnsi="David"/>
                <w:rtl/>
                <w:rPrChange w:id="10317" w:author="Mark Kungurov" w:date="2024-12-19T14:33:00Z" w16du:dateUtc="2024-12-19T12:33:00Z">
                  <w:rPr>
                    <w:del w:id="10318" w:author="Gidon Kupietzky" w:date="2025-02-13T17:45:00Z" w16du:dateUtc="2025-02-13T15:45:00Z"/>
                    <w:rFonts w:ascii="David" w:eastAsia="Times New Roman" w:hAnsi="David"/>
                    <w:color w:val="000000"/>
                    <w:rtl/>
                  </w:rPr>
                </w:rPrChange>
              </w:rPr>
              <w:pPrChange w:id="1031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320" w:author="Mark Kungurov" w:date="2024-12-19T14:33:00Z" w16du:dateUtc="2024-12-19T12:33:00Z">
              <w:del w:id="10321" w:author="Gidon Kupietzky" w:date="2025-02-13T17:45:00Z" w16du:dateUtc="2025-02-13T15:45:00Z">
                <w:r w:rsidRPr="00A87159" w:rsidDel="004A2D26">
                  <w:rPr>
                    <w:rFonts w:ascii="Calibri" w:hAnsi="Calibri" w:cs="Calibri"/>
                    <w:rPrChange w:id="10322" w:author="Mark Kungurov" w:date="2024-12-19T14:33:00Z" w16du:dateUtc="2024-12-19T12:33:00Z">
                      <w:rPr>
                        <w:rFonts w:ascii="Calibri" w:hAnsi="Calibri" w:cs="Calibri"/>
                        <w:color w:val="000000"/>
                      </w:rPr>
                    </w:rPrChange>
                  </w:rPr>
                  <w:delText>current\background_files</w:delText>
                </w:r>
              </w:del>
            </w:ins>
            <w:bookmarkStart w:id="10323" w:name="_Toc190882236"/>
            <w:bookmarkStart w:id="10324" w:name="_Toc190884949"/>
            <w:bookmarkEnd w:id="10323"/>
            <w:bookmarkEnd w:id="10324"/>
          </w:p>
        </w:tc>
        <w:tc>
          <w:tcPr>
            <w:tcW w:w="2977" w:type="dxa"/>
            <w:noWrap/>
            <w:vAlign w:val="center"/>
            <w:hideMark/>
          </w:tcPr>
          <w:p w14:paraId="0B346BD3" w14:textId="1293023F"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325" w:author="Gidon Kupietzky" w:date="2025-02-13T17:45:00Z" w16du:dateUtc="2025-02-13T15:45:00Z"/>
                <w:rFonts w:ascii="David" w:eastAsia="Times New Roman" w:hAnsi="David"/>
                <w:color w:val="000000"/>
              </w:rPr>
              <w:pPrChange w:id="10326"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327" w:author="Gidon Kupietzky" w:date="2025-02-13T17:45:00Z" w16du:dateUtc="2025-02-13T15:45:00Z">
              <w:r w:rsidRPr="00C7287E" w:rsidDel="004A2D26">
                <w:rPr>
                  <w:rFonts w:ascii="David" w:eastAsia="Times New Roman" w:hAnsi="David"/>
                  <w:color w:val="000000"/>
                  <w:rtl/>
                </w:rPr>
                <w:delText>נתוני חינוך ברמת רשות (מועצות מקומיות)</w:delText>
              </w:r>
              <w:bookmarkStart w:id="10328" w:name="_Toc190882237"/>
              <w:bookmarkStart w:id="10329" w:name="_Toc190884950"/>
              <w:bookmarkEnd w:id="10328"/>
              <w:bookmarkEnd w:id="10329"/>
            </w:del>
          </w:p>
        </w:tc>
        <w:tc>
          <w:tcPr>
            <w:tcW w:w="1983" w:type="dxa"/>
            <w:noWrap/>
            <w:vAlign w:val="center"/>
            <w:hideMark/>
          </w:tcPr>
          <w:p w14:paraId="7519431C" w14:textId="5756081A"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330" w:author="Gidon Kupietzky" w:date="2025-02-13T17:45:00Z" w16du:dateUtc="2025-02-13T15:45:00Z"/>
                <w:rFonts w:ascii="David" w:eastAsia="Times New Roman" w:hAnsi="David"/>
                <w:color w:val="000000"/>
                <w:rtl/>
              </w:rPr>
              <w:pPrChange w:id="10331"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332" w:author="Gidon Kupietzky" w:date="2025-02-13T17:45:00Z" w16du:dateUtc="2025-02-13T15:45:00Z">
              <w:r w:rsidRPr="00C7287E" w:rsidDel="004A2D26">
                <w:rPr>
                  <w:rFonts w:ascii="David" w:eastAsia="Times New Roman" w:hAnsi="David"/>
                  <w:color w:val="000000"/>
                </w:rPr>
                <w:delText>https://www.cbs.gov.il/he/settlements/Pages/default.aspx?mode=Yeshuv</w:delText>
              </w:r>
              <w:bookmarkStart w:id="10333" w:name="_Toc190882238"/>
              <w:bookmarkStart w:id="10334" w:name="_Toc190884951"/>
              <w:bookmarkEnd w:id="10333"/>
              <w:bookmarkEnd w:id="10334"/>
            </w:del>
          </w:p>
        </w:tc>
        <w:bookmarkStart w:id="10335" w:name="_Toc190882239"/>
        <w:bookmarkStart w:id="10336" w:name="_Toc190884952"/>
        <w:bookmarkEnd w:id="10335"/>
        <w:bookmarkEnd w:id="10336"/>
      </w:tr>
      <w:tr w:rsidR="003A3648" w:rsidRPr="00C7287E" w:rsidDel="004A2D26" w14:paraId="726F715C" w14:textId="508B06D7" w:rsidTr="00B1266D">
        <w:trPr>
          <w:trHeight w:val="255"/>
          <w:del w:id="10337"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0E83C2B2" w14:textId="7A960EC6" w:rsidR="003A3648" w:rsidRPr="00C7287E" w:rsidDel="004A2D26" w:rsidRDefault="003A3648">
            <w:pPr>
              <w:tabs>
                <w:tab w:val="left" w:pos="2446"/>
              </w:tabs>
              <w:spacing w:line="276" w:lineRule="auto"/>
              <w:rPr>
                <w:del w:id="10338" w:author="Gidon Kupietzky" w:date="2025-02-13T17:45:00Z" w16du:dateUtc="2025-02-13T15:45:00Z"/>
                <w:rFonts w:ascii="David" w:eastAsia="Times New Roman" w:hAnsi="David"/>
                <w:color w:val="000000"/>
              </w:rPr>
              <w:pPrChange w:id="10339" w:author="Gidon Kupietzky" w:date="2025-02-13T17:45:00Z" w16du:dateUtc="2025-02-13T15:45:00Z">
                <w:pPr>
                  <w:bidi w:val="0"/>
                  <w:spacing w:before="0" w:line="240" w:lineRule="auto"/>
                  <w:ind w:left="0"/>
                  <w:jc w:val="center"/>
                </w:pPr>
              </w:pPrChange>
            </w:pPr>
            <w:del w:id="10340" w:author="Gidon Kupietzky" w:date="2025-02-13T17:45:00Z" w16du:dateUtc="2025-02-13T15:45:00Z">
              <w:r w:rsidDel="004A2D26">
                <w:rPr>
                  <w:rFonts w:ascii="David" w:eastAsia="Times New Roman" w:hAnsi="David"/>
                  <w:b w:val="0"/>
                  <w:bCs w:val="0"/>
                  <w:color w:val="000000"/>
                </w:rPr>
                <w:lastRenderedPageBreak/>
                <w:delText>SHP</w:delText>
              </w:r>
              <w:bookmarkStart w:id="10341" w:name="_Toc190882240"/>
              <w:bookmarkStart w:id="10342" w:name="_Toc190884953"/>
              <w:bookmarkEnd w:id="10341"/>
              <w:bookmarkEnd w:id="10342"/>
            </w:del>
          </w:p>
        </w:tc>
        <w:tc>
          <w:tcPr>
            <w:tcW w:w="2406" w:type="dxa"/>
            <w:noWrap/>
            <w:vAlign w:val="center"/>
            <w:hideMark/>
          </w:tcPr>
          <w:p w14:paraId="6FD0E9A6" w14:textId="4B244E5F"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343" w:author="Gidon Kupietzky" w:date="2025-02-13T17:45:00Z" w16du:dateUtc="2025-02-13T15:45:00Z"/>
                <w:rFonts w:ascii="David" w:eastAsia="Times New Roman" w:hAnsi="David"/>
                <w:color w:val="000000"/>
              </w:rPr>
              <w:pPrChange w:id="10344"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345" w:author="Gidon Kupietzky" w:date="2025-02-13T17:45:00Z" w16du:dateUtc="2025-02-13T15:45:00Z">
              <w:r w:rsidRPr="00C7287E" w:rsidDel="004A2D26">
                <w:rPr>
                  <w:rFonts w:ascii="David" w:eastAsia="Times New Roman" w:hAnsi="David"/>
                  <w:color w:val="000000"/>
                </w:rPr>
                <w:delText>education.shp</w:delText>
              </w:r>
              <w:bookmarkStart w:id="10346" w:name="_Toc190882241"/>
              <w:bookmarkStart w:id="10347" w:name="_Toc190884954"/>
              <w:bookmarkEnd w:id="10346"/>
              <w:bookmarkEnd w:id="10347"/>
            </w:del>
          </w:p>
        </w:tc>
        <w:tc>
          <w:tcPr>
            <w:tcW w:w="2268" w:type="dxa"/>
            <w:vAlign w:val="bottom"/>
          </w:tcPr>
          <w:p w14:paraId="3CA06DFB" w14:textId="7901A237"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348" w:author="Gidon Kupietzky" w:date="2025-02-13T17:45:00Z" w16du:dateUtc="2025-02-13T15:45:00Z"/>
                <w:rFonts w:ascii="David" w:eastAsia="Times New Roman" w:hAnsi="David"/>
                <w:rtl/>
                <w:rPrChange w:id="10349" w:author="Mark Kungurov" w:date="2024-12-19T14:33:00Z" w16du:dateUtc="2024-12-19T12:33:00Z">
                  <w:rPr>
                    <w:del w:id="10350" w:author="Gidon Kupietzky" w:date="2025-02-13T17:45:00Z" w16du:dateUtc="2025-02-13T15:45:00Z"/>
                    <w:rFonts w:ascii="David" w:eastAsia="Times New Roman" w:hAnsi="David"/>
                    <w:color w:val="000000"/>
                    <w:rtl/>
                  </w:rPr>
                </w:rPrChange>
              </w:rPr>
              <w:pPrChange w:id="1035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352" w:author="Mark Kungurov" w:date="2024-12-19T14:33:00Z" w16du:dateUtc="2024-12-19T12:33:00Z">
              <w:del w:id="10353" w:author="Gidon Kupietzky" w:date="2025-02-13T17:45:00Z" w16du:dateUtc="2025-02-13T15:45:00Z">
                <w:r w:rsidRPr="00A87159" w:rsidDel="004A2D26">
                  <w:rPr>
                    <w:rFonts w:ascii="Calibri" w:hAnsi="Calibri" w:cs="Calibri"/>
                    <w:rPrChange w:id="10354" w:author="Mark Kungurov" w:date="2024-12-19T14:33:00Z" w16du:dateUtc="2024-12-19T12:33:00Z">
                      <w:rPr>
                        <w:rFonts w:ascii="Calibri" w:hAnsi="Calibri" w:cs="Calibri"/>
                        <w:color w:val="000000"/>
                      </w:rPr>
                    </w:rPrChange>
                  </w:rPr>
                  <w:delText>current\background_files</w:delText>
                </w:r>
              </w:del>
            </w:ins>
            <w:bookmarkStart w:id="10355" w:name="_Toc190882242"/>
            <w:bookmarkStart w:id="10356" w:name="_Toc190884955"/>
            <w:bookmarkEnd w:id="10355"/>
            <w:bookmarkEnd w:id="10356"/>
          </w:p>
        </w:tc>
        <w:tc>
          <w:tcPr>
            <w:tcW w:w="2977" w:type="dxa"/>
            <w:noWrap/>
            <w:vAlign w:val="center"/>
            <w:hideMark/>
          </w:tcPr>
          <w:p w14:paraId="71A80694" w14:textId="2F266622"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357" w:author="Gidon Kupietzky" w:date="2025-02-13T17:45:00Z" w16du:dateUtc="2025-02-13T15:45:00Z"/>
                <w:rFonts w:ascii="David" w:eastAsia="Times New Roman" w:hAnsi="David"/>
                <w:color w:val="000000"/>
              </w:rPr>
              <w:pPrChange w:id="10358"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359" w:author="Gidon Kupietzky" w:date="2025-02-13T17:45:00Z" w16du:dateUtc="2025-02-13T15:45:00Z">
              <w:r w:rsidRPr="00C7287E" w:rsidDel="004A2D26">
                <w:rPr>
                  <w:rFonts w:ascii="David" w:eastAsia="Times New Roman" w:hAnsi="David"/>
                  <w:color w:val="000000"/>
                  <w:rtl/>
                </w:rPr>
                <w:delText>שכבת מוסדות עם מספר תלמידים</w:delText>
              </w:r>
              <w:bookmarkStart w:id="10360" w:name="_Toc190882243"/>
              <w:bookmarkStart w:id="10361" w:name="_Toc190884956"/>
              <w:bookmarkEnd w:id="10360"/>
              <w:bookmarkEnd w:id="10361"/>
            </w:del>
          </w:p>
        </w:tc>
        <w:tc>
          <w:tcPr>
            <w:tcW w:w="1983" w:type="dxa"/>
            <w:noWrap/>
            <w:vAlign w:val="center"/>
            <w:hideMark/>
          </w:tcPr>
          <w:p w14:paraId="56115825" w14:textId="121BD36F"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362" w:author="Gidon Kupietzky" w:date="2025-02-13T17:45:00Z" w16du:dateUtc="2025-02-13T15:45:00Z"/>
                <w:rFonts w:ascii="David" w:eastAsia="Times New Roman" w:hAnsi="David"/>
                <w:color w:val="000000"/>
                <w:rtl/>
              </w:rPr>
              <w:pPrChange w:id="1036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364" w:author="Gidon Kupietzky" w:date="2025-02-13T17:45:00Z" w16du:dateUtc="2025-02-13T15:45:00Z">
              <w:r w:rsidRPr="00C7287E" w:rsidDel="004A2D26">
                <w:rPr>
                  <w:rFonts w:ascii="David" w:eastAsia="Times New Roman" w:hAnsi="David"/>
                  <w:color w:val="000000"/>
                  <w:rtl/>
                </w:rPr>
                <w:delText>צתא"ל</w:delText>
              </w:r>
              <w:bookmarkStart w:id="10365" w:name="_Toc190882244"/>
              <w:bookmarkStart w:id="10366" w:name="_Toc190884957"/>
              <w:bookmarkEnd w:id="10365"/>
              <w:bookmarkEnd w:id="10366"/>
            </w:del>
          </w:p>
        </w:tc>
        <w:bookmarkStart w:id="10367" w:name="_Toc190882245"/>
        <w:bookmarkStart w:id="10368" w:name="_Toc190884958"/>
        <w:bookmarkEnd w:id="10367"/>
        <w:bookmarkEnd w:id="10368"/>
      </w:tr>
      <w:tr w:rsidR="003A3648" w:rsidRPr="00223434" w:rsidDel="004A2D26" w14:paraId="11E07C6A" w14:textId="123E2E43" w:rsidTr="00B1266D">
        <w:trPr>
          <w:cnfStyle w:val="000000100000" w:firstRow="0" w:lastRow="0" w:firstColumn="0" w:lastColumn="0" w:oddVBand="0" w:evenVBand="0" w:oddHBand="1" w:evenHBand="0" w:firstRowFirstColumn="0" w:firstRowLastColumn="0" w:lastRowFirstColumn="0" w:lastRowLastColumn="0"/>
          <w:trHeight w:val="255"/>
          <w:del w:id="10369"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385CC22B" w14:textId="0666D02F" w:rsidR="003A3648" w:rsidRPr="00C7287E" w:rsidDel="004A2D26" w:rsidRDefault="003A3648">
            <w:pPr>
              <w:tabs>
                <w:tab w:val="left" w:pos="2446"/>
              </w:tabs>
              <w:spacing w:line="276" w:lineRule="auto"/>
              <w:rPr>
                <w:del w:id="10370" w:author="Gidon Kupietzky" w:date="2025-02-13T17:45:00Z" w16du:dateUtc="2025-02-13T15:45:00Z"/>
                <w:rFonts w:ascii="David" w:eastAsia="Times New Roman" w:hAnsi="David"/>
                <w:color w:val="000000"/>
                <w:rtl/>
              </w:rPr>
              <w:pPrChange w:id="10371" w:author="Gidon Kupietzky" w:date="2025-02-13T17:45:00Z" w16du:dateUtc="2025-02-13T15:45:00Z">
                <w:pPr>
                  <w:spacing w:before="0" w:line="240" w:lineRule="auto"/>
                  <w:ind w:left="0"/>
                  <w:jc w:val="center"/>
                </w:pPr>
              </w:pPrChange>
            </w:pPr>
            <w:del w:id="10372" w:author="Gidon Kupietzky" w:date="2025-02-13T17:45:00Z" w16du:dateUtc="2025-02-13T15:45:00Z">
              <w:r w:rsidRPr="00845CAC" w:rsidDel="004A2D26">
                <w:rPr>
                  <w:rFonts w:ascii="David" w:eastAsia="Times New Roman" w:hAnsi="David" w:hint="cs"/>
                  <w:b w:val="0"/>
                  <w:bCs w:val="0"/>
                  <w:color w:val="000000"/>
                  <w:rtl/>
                </w:rPr>
                <w:delText>אקסל</w:delText>
              </w:r>
              <w:bookmarkStart w:id="10373" w:name="_Toc190882246"/>
              <w:bookmarkStart w:id="10374" w:name="_Toc190884959"/>
              <w:bookmarkEnd w:id="10373"/>
              <w:bookmarkEnd w:id="10374"/>
            </w:del>
          </w:p>
        </w:tc>
        <w:tc>
          <w:tcPr>
            <w:tcW w:w="2406" w:type="dxa"/>
            <w:noWrap/>
            <w:vAlign w:val="center"/>
            <w:hideMark/>
          </w:tcPr>
          <w:p w14:paraId="5991CD40" w14:textId="47449E65"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375" w:author="Gidon Kupietzky" w:date="2025-02-13T17:45:00Z" w16du:dateUtc="2025-02-13T15:45:00Z"/>
                <w:rFonts w:ascii="David" w:eastAsia="Times New Roman" w:hAnsi="David"/>
                <w:color w:val="000000"/>
                <w:rtl/>
              </w:rPr>
              <w:pPrChange w:id="10376"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377" w:author="Gidon Kupietzky" w:date="2025-02-13T17:45:00Z" w16du:dateUtc="2025-02-13T15:45:00Z">
              <w:r w:rsidRPr="00C7287E" w:rsidDel="004A2D26">
                <w:rPr>
                  <w:rFonts w:ascii="David" w:eastAsia="Times New Roman" w:hAnsi="David"/>
                  <w:color w:val="000000"/>
                  <w:rtl/>
                </w:rPr>
                <w:delText>מוסדות חינוך של המתבדלים _מעובד.</w:delText>
              </w:r>
              <w:r w:rsidRPr="00C7287E" w:rsidDel="004A2D26">
                <w:rPr>
                  <w:rFonts w:ascii="David" w:eastAsia="Times New Roman" w:hAnsi="David"/>
                  <w:color w:val="000000"/>
                </w:rPr>
                <w:delText>xlsx</w:delText>
              </w:r>
              <w:bookmarkStart w:id="10378" w:name="_Toc190882247"/>
              <w:bookmarkStart w:id="10379" w:name="_Toc190884960"/>
              <w:bookmarkEnd w:id="10378"/>
              <w:bookmarkEnd w:id="10379"/>
            </w:del>
          </w:p>
        </w:tc>
        <w:tc>
          <w:tcPr>
            <w:tcW w:w="2268" w:type="dxa"/>
            <w:vAlign w:val="bottom"/>
          </w:tcPr>
          <w:p w14:paraId="497C0417" w14:textId="1C703F1D"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380" w:author="Gidon Kupietzky" w:date="2025-02-13T17:45:00Z" w16du:dateUtc="2025-02-13T15:45:00Z"/>
                <w:rFonts w:ascii="David" w:eastAsia="Times New Roman" w:hAnsi="David"/>
                <w:rtl/>
                <w:rPrChange w:id="10381" w:author="Mark Kungurov" w:date="2024-12-19T14:33:00Z" w16du:dateUtc="2024-12-19T12:33:00Z">
                  <w:rPr>
                    <w:del w:id="10382" w:author="Gidon Kupietzky" w:date="2025-02-13T17:45:00Z" w16du:dateUtc="2025-02-13T15:45:00Z"/>
                    <w:rFonts w:ascii="David" w:eastAsia="Times New Roman" w:hAnsi="David"/>
                    <w:color w:val="000000"/>
                    <w:rtl/>
                  </w:rPr>
                </w:rPrChange>
              </w:rPr>
              <w:pPrChange w:id="1038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384" w:author="Mark Kungurov" w:date="2024-12-19T14:33:00Z" w16du:dateUtc="2024-12-19T12:33:00Z">
              <w:del w:id="10385" w:author="Gidon Kupietzky" w:date="2025-02-13T17:45:00Z" w16du:dateUtc="2025-02-13T15:45:00Z">
                <w:r w:rsidRPr="00A87159" w:rsidDel="004A2D26">
                  <w:rPr>
                    <w:rFonts w:ascii="Calibri" w:hAnsi="Calibri" w:cs="Calibri"/>
                    <w:rPrChange w:id="10386" w:author="Mark Kungurov" w:date="2024-12-19T14:33:00Z" w16du:dateUtc="2024-12-19T12:33:00Z">
                      <w:rPr>
                        <w:rFonts w:ascii="Calibri" w:hAnsi="Calibri" w:cs="Calibri"/>
                        <w:color w:val="000000"/>
                      </w:rPr>
                    </w:rPrChange>
                  </w:rPr>
                  <w:delText>current\background_files</w:delText>
                </w:r>
              </w:del>
            </w:ins>
            <w:bookmarkStart w:id="10387" w:name="_Toc190882248"/>
            <w:bookmarkStart w:id="10388" w:name="_Toc190884961"/>
            <w:bookmarkEnd w:id="10387"/>
            <w:bookmarkEnd w:id="10388"/>
          </w:p>
        </w:tc>
        <w:tc>
          <w:tcPr>
            <w:tcW w:w="2977" w:type="dxa"/>
            <w:noWrap/>
            <w:vAlign w:val="center"/>
            <w:hideMark/>
          </w:tcPr>
          <w:p w14:paraId="35B5B927" w14:textId="28315395"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389" w:author="Gidon Kupietzky" w:date="2025-02-13T17:45:00Z" w16du:dateUtc="2025-02-13T15:45:00Z"/>
                <w:rFonts w:ascii="David" w:eastAsia="Times New Roman" w:hAnsi="David"/>
                <w:color w:val="000000"/>
                <w:rtl/>
              </w:rPr>
              <w:pPrChange w:id="10390"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391" w:author="Gidon Kupietzky" w:date="2025-02-13T17:45:00Z" w16du:dateUtc="2025-02-13T15:45:00Z">
              <w:r w:rsidRPr="00C7287E" w:rsidDel="004A2D26">
                <w:rPr>
                  <w:rFonts w:ascii="David" w:eastAsia="Times New Roman" w:hAnsi="David"/>
                  <w:color w:val="000000"/>
                  <w:rtl/>
                </w:rPr>
                <w:delText>מוסודת חרדים שלא כלולים בנתונים רשמיים</w:delText>
              </w:r>
              <w:bookmarkStart w:id="10392" w:name="_Toc190882249"/>
              <w:bookmarkStart w:id="10393" w:name="_Toc190884962"/>
              <w:bookmarkEnd w:id="10392"/>
              <w:bookmarkEnd w:id="10393"/>
            </w:del>
          </w:p>
        </w:tc>
        <w:tc>
          <w:tcPr>
            <w:tcW w:w="1983" w:type="dxa"/>
            <w:noWrap/>
            <w:vAlign w:val="center"/>
            <w:hideMark/>
          </w:tcPr>
          <w:p w14:paraId="178CDBFF" w14:textId="13893836"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394" w:author="Gidon Kupietzky" w:date="2025-02-13T17:45:00Z" w16du:dateUtc="2025-02-13T15:45:00Z"/>
                <w:rFonts w:ascii="David" w:eastAsia="Times New Roman" w:hAnsi="David"/>
                <w:color w:val="000000"/>
                <w:rtl/>
              </w:rPr>
              <w:pPrChange w:id="10395"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396" w:author="Gidon Kupietzky" w:date="2025-02-13T17:45:00Z" w16du:dateUtc="2025-02-13T15:45:00Z">
              <w:r w:rsidRPr="00C7287E" w:rsidDel="004A2D26">
                <w:rPr>
                  <w:rFonts w:ascii="David" w:eastAsia="Times New Roman" w:hAnsi="David"/>
                  <w:color w:val="000000"/>
                  <w:rtl/>
                </w:rPr>
                <w:delText>צתא"ל</w:delText>
              </w:r>
              <w:bookmarkStart w:id="10397" w:name="_Toc190882250"/>
              <w:bookmarkStart w:id="10398" w:name="_Toc190884963"/>
              <w:bookmarkEnd w:id="10397"/>
              <w:bookmarkEnd w:id="10398"/>
            </w:del>
          </w:p>
        </w:tc>
        <w:bookmarkStart w:id="10399" w:name="_Toc190882251"/>
        <w:bookmarkStart w:id="10400" w:name="_Toc190884964"/>
        <w:bookmarkEnd w:id="10399"/>
        <w:bookmarkEnd w:id="10400"/>
      </w:tr>
      <w:tr w:rsidR="003A3648" w:rsidRPr="00C7287E" w:rsidDel="004A2D26" w14:paraId="6E5B2CF7" w14:textId="2E722FA3" w:rsidTr="00B1266D">
        <w:trPr>
          <w:trHeight w:val="255"/>
          <w:del w:id="10401"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6C119984" w14:textId="5E6A746D" w:rsidR="003A3648" w:rsidRPr="00C7287E" w:rsidDel="004A2D26" w:rsidRDefault="003A3648">
            <w:pPr>
              <w:tabs>
                <w:tab w:val="left" w:pos="2446"/>
              </w:tabs>
              <w:spacing w:line="276" w:lineRule="auto"/>
              <w:rPr>
                <w:del w:id="10402" w:author="Gidon Kupietzky" w:date="2025-02-13T17:45:00Z" w16du:dateUtc="2025-02-13T15:45:00Z"/>
                <w:rFonts w:ascii="David" w:eastAsia="Times New Roman" w:hAnsi="David"/>
                <w:color w:val="000000"/>
                <w:rtl/>
              </w:rPr>
              <w:pPrChange w:id="10403" w:author="Gidon Kupietzky" w:date="2025-02-13T17:45:00Z" w16du:dateUtc="2025-02-13T15:45:00Z">
                <w:pPr>
                  <w:spacing w:before="0" w:line="240" w:lineRule="auto"/>
                  <w:ind w:left="0"/>
                  <w:jc w:val="center"/>
                </w:pPr>
              </w:pPrChange>
            </w:pPr>
            <w:del w:id="10404" w:author="Gidon Kupietzky" w:date="2025-02-13T17:45:00Z" w16du:dateUtc="2025-02-13T15:45:00Z">
              <w:r w:rsidRPr="00845CAC" w:rsidDel="004A2D26">
                <w:rPr>
                  <w:rFonts w:ascii="David" w:eastAsia="Times New Roman" w:hAnsi="David" w:hint="cs"/>
                  <w:b w:val="0"/>
                  <w:bCs w:val="0"/>
                  <w:color w:val="000000"/>
                  <w:rtl/>
                </w:rPr>
                <w:delText>אקסל</w:delText>
              </w:r>
              <w:bookmarkStart w:id="10405" w:name="_Toc190882252"/>
              <w:bookmarkStart w:id="10406" w:name="_Toc190884965"/>
              <w:bookmarkEnd w:id="10405"/>
              <w:bookmarkEnd w:id="10406"/>
            </w:del>
          </w:p>
        </w:tc>
        <w:tc>
          <w:tcPr>
            <w:tcW w:w="2406" w:type="dxa"/>
            <w:noWrap/>
            <w:vAlign w:val="center"/>
            <w:hideMark/>
          </w:tcPr>
          <w:p w14:paraId="7A3B40D4" w14:textId="5509D710"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407" w:author="Gidon Kupietzky" w:date="2025-02-13T17:45:00Z" w16du:dateUtc="2025-02-13T15:45:00Z"/>
                <w:rFonts w:ascii="David" w:eastAsia="Times New Roman" w:hAnsi="David"/>
                <w:color w:val="000000"/>
                <w:rtl/>
              </w:rPr>
              <w:pPrChange w:id="10408"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409" w:author="Gidon Kupietzky" w:date="2025-02-13T17:45:00Z" w16du:dateUtc="2025-02-13T15:45:00Z">
              <w:r w:rsidRPr="00C7287E" w:rsidDel="004A2D26">
                <w:rPr>
                  <w:rFonts w:ascii="David" w:eastAsia="Times New Roman" w:hAnsi="David"/>
                  <w:color w:val="000000"/>
                  <w:rtl/>
                </w:rPr>
                <w:delText>מוסדות_חינוך_270616.</w:delText>
              </w:r>
              <w:r w:rsidRPr="00C7287E" w:rsidDel="004A2D26">
                <w:rPr>
                  <w:rFonts w:ascii="David" w:eastAsia="Times New Roman" w:hAnsi="David"/>
                  <w:color w:val="000000"/>
                </w:rPr>
                <w:delText>xlsx</w:delText>
              </w:r>
              <w:bookmarkStart w:id="10410" w:name="_Toc190882253"/>
              <w:bookmarkStart w:id="10411" w:name="_Toc190884966"/>
              <w:bookmarkEnd w:id="10410"/>
              <w:bookmarkEnd w:id="10411"/>
            </w:del>
          </w:p>
        </w:tc>
        <w:tc>
          <w:tcPr>
            <w:tcW w:w="2268" w:type="dxa"/>
            <w:vAlign w:val="bottom"/>
          </w:tcPr>
          <w:p w14:paraId="4E330A2A" w14:textId="273ECAA8"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412" w:author="Gidon Kupietzky" w:date="2025-02-13T17:45:00Z" w16du:dateUtc="2025-02-13T15:45:00Z"/>
                <w:rFonts w:ascii="David" w:eastAsia="Times New Roman" w:hAnsi="David"/>
                <w:rtl/>
                <w:rPrChange w:id="10413" w:author="Mark Kungurov" w:date="2024-12-19T14:33:00Z" w16du:dateUtc="2024-12-19T12:33:00Z">
                  <w:rPr>
                    <w:del w:id="10414" w:author="Gidon Kupietzky" w:date="2025-02-13T17:45:00Z" w16du:dateUtc="2025-02-13T15:45:00Z"/>
                    <w:rFonts w:ascii="David" w:eastAsia="Times New Roman" w:hAnsi="David"/>
                    <w:color w:val="000000"/>
                    <w:rtl/>
                  </w:rPr>
                </w:rPrChange>
              </w:rPr>
              <w:pPrChange w:id="1041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416" w:author="Mark Kungurov" w:date="2024-12-19T14:33:00Z" w16du:dateUtc="2024-12-19T12:33:00Z">
              <w:del w:id="10417" w:author="Gidon Kupietzky" w:date="2025-02-13T17:45:00Z" w16du:dateUtc="2025-02-13T15:45:00Z">
                <w:r w:rsidRPr="00A87159" w:rsidDel="004A2D26">
                  <w:rPr>
                    <w:rFonts w:ascii="Calibri" w:hAnsi="Calibri" w:cs="Calibri"/>
                    <w:rPrChange w:id="10418" w:author="Mark Kungurov" w:date="2024-12-19T14:33:00Z" w16du:dateUtc="2024-12-19T12:33:00Z">
                      <w:rPr>
                        <w:rFonts w:ascii="Calibri" w:hAnsi="Calibri" w:cs="Calibri"/>
                        <w:color w:val="000000"/>
                      </w:rPr>
                    </w:rPrChange>
                  </w:rPr>
                  <w:delText>current\background_files</w:delText>
                </w:r>
              </w:del>
            </w:ins>
            <w:bookmarkStart w:id="10419" w:name="_Toc190882254"/>
            <w:bookmarkStart w:id="10420" w:name="_Toc190884967"/>
            <w:bookmarkEnd w:id="10419"/>
            <w:bookmarkEnd w:id="10420"/>
          </w:p>
        </w:tc>
        <w:tc>
          <w:tcPr>
            <w:tcW w:w="2977" w:type="dxa"/>
            <w:noWrap/>
            <w:vAlign w:val="center"/>
            <w:hideMark/>
          </w:tcPr>
          <w:p w14:paraId="1719BE8F" w14:textId="7C6E1A68"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421" w:author="Gidon Kupietzky" w:date="2025-02-13T17:45:00Z" w16du:dateUtc="2025-02-13T15:45:00Z"/>
                <w:rFonts w:ascii="David" w:eastAsia="Times New Roman" w:hAnsi="David"/>
                <w:color w:val="000000"/>
                <w:rtl/>
              </w:rPr>
              <w:pPrChange w:id="10422"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423" w:author="Gidon Kupietzky" w:date="2025-02-13T17:45:00Z" w16du:dateUtc="2025-02-13T15:45:00Z">
              <w:r w:rsidRPr="00C7287E" w:rsidDel="004A2D26">
                <w:rPr>
                  <w:rFonts w:ascii="David" w:eastAsia="Times New Roman" w:hAnsi="David"/>
                  <w:color w:val="000000"/>
                  <w:rtl/>
                </w:rPr>
                <w:delText>מוסודת ערבים שלא כלולים בנתונים רשמיים</w:delText>
              </w:r>
              <w:bookmarkStart w:id="10424" w:name="_Toc190882255"/>
              <w:bookmarkStart w:id="10425" w:name="_Toc190884968"/>
              <w:bookmarkEnd w:id="10424"/>
              <w:bookmarkEnd w:id="10425"/>
            </w:del>
          </w:p>
        </w:tc>
        <w:tc>
          <w:tcPr>
            <w:tcW w:w="1983" w:type="dxa"/>
            <w:noWrap/>
            <w:vAlign w:val="center"/>
            <w:hideMark/>
          </w:tcPr>
          <w:p w14:paraId="51B02A7F" w14:textId="148ADDF8"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426" w:author="Gidon Kupietzky" w:date="2025-02-13T17:45:00Z" w16du:dateUtc="2025-02-13T15:45:00Z"/>
                <w:rFonts w:ascii="David" w:eastAsia="Times New Roman" w:hAnsi="David"/>
                <w:color w:val="000000"/>
                <w:rtl/>
              </w:rPr>
              <w:pPrChange w:id="1042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428" w:author="Gidon Kupietzky" w:date="2025-02-13T17:45:00Z" w16du:dateUtc="2025-02-13T15:45:00Z">
              <w:r w:rsidRPr="00C7287E" w:rsidDel="004A2D26">
                <w:rPr>
                  <w:rFonts w:ascii="David" w:eastAsia="Times New Roman" w:hAnsi="David"/>
                  <w:color w:val="000000"/>
                  <w:rtl/>
                </w:rPr>
                <w:delText>צתא"ל</w:delText>
              </w:r>
              <w:bookmarkStart w:id="10429" w:name="_Toc190882256"/>
              <w:bookmarkStart w:id="10430" w:name="_Toc190884969"/>
              <w:bookmarkEnd w:id="10429"/>
              <w:bookmarkEnd w:id="10430"/>
            </w:del>
          </w:p>
        </w:tc>
        <w:bookmarkStart w:id="10431" w:name="_Toc190882257"/>
        <w:bookmarkStart w:id="10432" w:name="_Toc190884970"/>
        <w:bookmarkEnd w:id="10431"/>
        <w:bookmarkEnd w:id="10432"/>
      </w:tr>
      <w:tr w:rsidR="003A3648" w:rsidRPr="00223434" w:rsidDel="004A2D26" w14:paraId="27D26CEF" w14:textId="1F659771" w:rsidTr="00B1266D">
        <w:trPr>
          <w:cnfStyle w:val="000000100000" w:firstRow="0" w:lastRow="0" w:firstColumn="0" w:lastColumn="0" w:oddVBand="0" w:evenVBand="0" w:oddHBand="1" w:evenHBand="0" w:firstRowFirstColumn="0" w:firstRowLastColumn="0" w:lastRowFirstColumn="0" w:lastRowLastColumn="0"/>
          <w:trHeight w:val="255"/>
          <w:del w:id="10433"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3AD8EFF9" w14:textId="5424AC47" w:rsidR="003A3648" w:rsidRPr="00C7287E" w:rsidDel="004A2D26" w:rsidRDefault="003A3648">
            <w:pPr>
              <w:tabs>
                <w:tab w:val="left" w:pos="2446"/>
              </w:tabs>
              <w:spacing w:line="276" w:lineRule="auto"/>
              <w:rPr>
                <w:del w:id="10434" w:author="Gidon Kupietzky" w:date="2025-02-13T17:45:00Z" w16du:dateUtc="2025-02-13T15:45:00Z"/>
                <w:rFonts w:ascii="David" w:eastAsia="Times New Roman" w:hAnsi="David"/>
                <w:color w:val="000000"/>
              </w:rPr>
              <w:pPrChange w:id="10435" w:author="Gidon Kupietzky" w:date="2025-02-13T17:45:00Z" w16du:dateUtc="2025-02-13T15:45:00Z">
                <w:pPr>
                  <w:bidi w:val="0"/>
                  <w:spacing w:before="0" w:line="240" w:lineRule="auto"/>
                  <w:ind w:left="0"/>
                  <w:jc w:val="center"/>
                </w:pPr>
              </w:pPrChange>
            </w:pPr>
            <w:del w:id="10436" w:author="Gidon Kupietzky" w:date="2025-02-13T17:45:00Z" w16du:dateUtc="2025-02-13T15:45:00Z">
              <w:r w:rsidRPr="00845CAC" w:rsidDel="004A2D26">
                <w:rPr>
                  <w:rFonts w:ascii="David" w:eastAsia="Times New Roman" w:hAnsi="David" w:hint="cs"/>
                  <w:b w:val="0"/>
                  <w:bCs w:val="0"/>
                  <w:color w:val="000000"/>
                  <w:rtl/>
                </w:rPr>
                <w:delText>אקסל</w:delText>
              </w:r>
              <w:bookmarkStart w:id="10437" w:name="_Toc190882258"/>
              <w:bookmarkStart w:id="10438" w:name="_Toc190884971"/>
              <w:bookmarkEnd w:id="10437"/>
              <w:bookmarkEnd w:id="10438"/>
            </w:del>
          </w:p>
        </w:tc>
        <w:tc>
          <w:tcPr>
            <w:tcW w:w="2406" w:type="dxa"/>
            <w:noWrap/>
            <w:vAlign w:val="center"/>
            <w:hideMark/>
          </w:tcPr>
          <w:p w14:paraId="2F7B0132" w14:textId="66561548"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439" w:author="Gidon Kupietzky" w:date="2025-02-13T17:45:00Z" w16du:dateUtc="2025-02-13T15:45:00Z"/>
                <w:rFonts w:ascii="David" w:eastAsia="Times New Roman" w:hAnsi="David"/>
                <w:color w:val="000000"/>
                <w:rtl/>
              </w:rPr>
              <w:pPrChange w:id="10440"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441" w:author="Gidon Kupietzky" w:date="2025-02-13T17:45:00Z" w16du:dateUtc="2025-02-13T15:45:00Z">
              <w:r w:rsidRPr="00C7287E" w:rsidDel="004A2D26">
                <w:rPr>
                  <w:rFonts w:ascii="David" w:eastAsia="Times New Roman" w:hAnsi="David"/>
                  <w:color w:val="000000"/>
                </w:rPr>
                <w:delText>uni_students.xlsx</w:delText>
              </w:r>
              <w:bookmarkStart w:id="10442" w:name="_Toc190882259"/>
              <w:bookmarkStart w:id="10443" w:name="_Toc190884972"/>
              <w:bookmarkEnd w:id="10442"/>
              <w:bookmarkEnd w:id="10443"/>
            </w:del>
          </w:p>
        </w:tc>
        <w:tc>
          <w:tcPr>
            <w:tcW w:w="2268" w:type="dxa"/>
            <w:vAlign w:val="bottom"/>
          </w:tcPr>
          <w:p w14:paraId="1CE9978F" w14:textId="0990DF9A"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444" w:author="Gidon Kupietzky" w:date="2025-02-13T17:45:00Z" w16du:dateUtc="2025-02-13T15:45:00Z"/>
                <w:rFonts w:ascii="David" w:eastAsia="Times New Roman" w:hAnsi="David"/>
                <w:rtl/>
                <w:rPrChange w:id="10445" w:author="Mark Kungurov" w:date="2024-12-19T14:33:00Z" w16du:dateUtc="2024-12-19T12:33:00Z">
                  <w:rPr>
                    <w:del w:id="10446" w:author="Gidon Kupietzky" w:date="2025-02-13T17:45:00Z" w16du:dateUtc="2025-02-13T15:45:00Z"/>
                    <w:rFonts w:ascii="David" w:eastAsia="Times New Roman" w:hAnsi="David"/>
                    <w:color w:val="000000"/>
                    <w:rtl/>
                  </w:rPr>
                </w:rPrChange>
              </w:rPr>
              <w:pPrChange w:id="10447"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448" w:author="Mark Kungurov" w:date="2024-12-19T14:33:00Z" w16du:dateUtc="2024-12-19T12:33:00Z">
              <w:del w:id="10449" w:author="Gidon Kupietzky" w:date="2025-02-13T17:45:00Z" w16du:dateUtc="2025-02-13T15:45:00Z">
                <w:r w:rsidRPr="00A87159" w:rsidDel="004A2D26">
                  <w:rPr>
                    <w:rFonts w:ascii="Calibri" w:hAnsi="Calibri" w:cs="Calibri"/>
                    <w:rPrChange w:id="10450" w:author="Mark Kungurov" w:date="2024-12-19T14:33:00Z" w16du:dateUtc="2024-12-19T12:33:00Z">
                      <w:rPr>
                        <w:rFonts w:ascii="Calibri" w:hAnsi="Calibri" w:cs="Calibri"/>
                        <w:color w:val="000000"/>
                      </w:rPr>
                    </w:rPrChange>
                  </w:rPr>
                  <w:delText>current\background_files</w:delText>
                </w:r>
              </w:del>
            </w:ins>
            <w:bookmarkStart w:id="10451" w:name="_Toc190882260"/>
            <w:bookmarkStart w:id="10452" w:name="_Toc190884973"/>
            <w:bookmarkEnd w:id="10451"/>
            <w:bookmarkEnd w:id="10452"/>
          </w:p>
        </w:tc>
        <w:tc>
          <w:tcPr>
            <w:tcW w:w="2977" w:type="dxa"/>
            <w:noWrap/>
            <w:vAlign w:val="center"/>
            <w:hideMark/>
          </w:tcPr>
          <w:p w14:paraId="48680BDC" w14:textId="1FD75999"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453" w:author="Gidon Kupietzky" w:date="2025-02-13T17:45:00Z" w16du:dateUtc="2025-02-13T15:45:00Z"/>
                <w:rFonts w:ascii="David" w:eastAsia="Times New Roman" w:hAnsi="David"/>
                <w:color w:val="000000"/>
              </w:rPr>
              <w:pPrChange w:id="1045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455" w:author="Gidon Kupietzky" w:date="2025-02-13T17:45:00Z" w16du:dateUtc="2025-02-13T15:45:00Z">
              <w:r w:rsidRPr="00C7287E" w:rsidDel="004A2D26">
                <w:rPr>
                  <w:rFonts w:ascii="David" w:eastAsia="Times New Roman" w:hAnsi="David"/>
                  <w:color w:val="000000"/>
                  <w:rtl/>
                </w:rPr>
                <w:delText>מוסדות השכלה גבוהה עם מספר סטודנטים</w:delText>
              </w:r>
              <w:bookmarkStart w:id="10456" w:name="_Toc190882261"/>
              <w:bookmarkStart w:id="10457" w:name="_Toc190884974"/>
              <w:bookmarkEnd w:id="10456"/>
              <w:bookmarkEnd w:id="10457"/>
            </w:del>
          </w:p>
        </w:tc>
        <w:tc>
          <w:tcPr>
            <w:tcW w:w="1983" w:type="dxa"/>
            <w:noWrap/>
            <w:vAlign w:val="center"/>
            <w:hideMark/>
          </w:tcPr>
          <w:p w14:paraId="5A9BD8A1" w14:textId="26261E50"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458" w:author="Gidon Kupietzky" w:date="2025-02-13T17:45:00Z" w16du:dateUtc="2025-02-13T15:45:00Z"/>
                <w:rFonts w:ascii="David" w:eastAsia="Times New Roman" w:hAnsi="David"/>
                <w:color w:val="000000"/>
                <w:rtl/>
              </w:rPr>
              <w:pPrChange w:id="1045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460" w:author="Gidon Kupietzky" w:date="2025-02-13T17:45:00Z" w16du:dateUtc="2025-02-13T15:45:00Z">
              <w:r w:rsidRPr="00C7287E" w:rsidDel="004A2D26">
                <w:rPr>
                  <w:rFonts w:ascii="David" w:eastAsia="Times New Roman" w:hAnsi="David"/>
                  <w:color w:val="000000"/>
                  <w:rtl/>
                </w:rPr>
                <w:delText>צתא"ל</w:delText>
              </w:r>
              <w:bookmarkStart w:id="10461" w:name="_Toc190882262"/>
              <w:bookmarkStart w:id="10462" w:name="_Toc190884975"/>
              <w:bookmarkEnd w:id="10461"/>
              <w:bookmarkEnd w:id="10462"/>
            </w:del>
          </w:p>
        </w:tc>
        <w:bookmarkStart w:id="10463" w:name="_Toc190882263"/>
        <w:bookmarkStart w:id="10464" w:name="_Toc190884976"/>
        <w:bookmarkEnd w:id="10463"/>
        <w:bookmarkEnd w:id="10464"/>
      </w:tr>
      <w:tr w:rsidR="003A3648" w:rsidRPr="00C7287E" w:rsidDel="004A2D26" w14:paraId="44126754" w14:textId="4D1088EA" w:rsidTr="00B1266D">
        <w:trPr>
          <w:trHeight w:val="255"/>
          <w:del w:id="10465"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EA9DB80" w14:textId="2AFE97EA" w:rsidR="003A3648" w:rsidRPr="00C7287E" w:rsidDel="004A2D26" w:rsidRDefault="003A3648">
            <w:pPr>
              <w:tabs>
                <w:tab w:val="left" w:pos="2446"/>
              </w:tabs>
              <w:spacing w:line="276" w:lineRule="auto"/>
              <w:rPr>
                <w:del w:id="10466" w:author="Gidon Kupietzky" w:date="2025-02-13T17:45:00Z" w16du:dateUtc="2025-02-13T15:45:00Z"/>
                <w:rFonts w:ascii="David" w:eastAsia="Times New Roman" w:hAnsi="David"/>
                <w:color w:val="000000"/>
              </w:rPr>
              <w:pPrChange w:id="10467" w:author="Gidon Kupietzky" w:date="2025-02-13T17:45:00Z" w16du:dateUtc="2025-02-13T15:45:00Z">
                <w:pPr>
                  <w:bidi w:val="0"/>
                  <w:spacing w:before="0" w:line="240" w:lineRule="auto"/>
                  <w:ind w:left="0"/>
                  <w:jc w:val="center"/>
                </w:pPr>
              </w:pPrChange>
            </w:pPr>
            <w:del w:id="10468" w:author="Gidon Kupietzky" w:date="2025-02-13T17:45:00Z" w16du:dateUtc="2025-02-13T15:45:00Z">
              <w:r w:rsidRPr="00845CAC" w:rsidDel="004A2D26">
                <w:rPr>
                  <w:rFonts w:ascii="David" w:eastAsia="Times New Roman" w:hAnsi="David" w:hint="cs"/>
                  <w:b w:val="0"/>
                  <w:bCs w:val="0"/>
                  <w:color w:val="000000"/>
                  <w:rtl/>
                </w:rPr>
                <w:delText>אקסל</w:delText>
              </w:r>
              <w:bookmarkStart w:id="10469" w:name="_Toc190882264"/>
              <w:bookmarkStart w:id="10470" w:name="_Toc190884977"/>
              <w:bookmarkEnd w:id="10469"/>
              <w:bookmarkEnd w:id="10470"/>
            </w:del>
          </w:p>
        </w:tc>
        <w:tc>
          <w:tcPr>
            <w:tcW w:w="2406" w:type="dxa"/>
            <w:noWrap/>
            <w:vAlign w:val="center"/>
            <w:hideMark/>
          </w:tcPr>
          <w:p w14:paraId="65568CB2" w14:textId="779FD3C9"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471" w:author="Gidon Kupietzky" w:date="2025-02-13T17:45:00Z" w16du:dateUtc="2025-02-13T15:45:00Z"/>
                <w:rFonts w:ascii="David" w:eastAsia="Times New Roman" w:hAnsi="David"/>
                <w:color w:val="000000"/>
                <w:rtl/>
              </w:rPr>
              <w:pPrChange w:id="10472"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473" w:author="Gidon Kupietzky" w:date="2025-02-13T17:45:00Z" w16du:dateUtc="2025-02-13T15:45:00Z">
              <w:r w:rsidRPr="00C7287E" w:rsidDel="004A2D26">
                <w:rPr>
                  <w:rFonts w:ascii="David" w:eastAsia="Times New Roman" w:hAnsi="David"/>
                  <w:color w:val="000000"/>
                </w:rPr>
                <w:delText>employ_high_edu.xlsx</w:delText>
              </w:r>
              <w:bookmarkStart w:id="10474" w:name="_Toc190882265"/>
              <w:bookmarkStart w:id="10475" w:name="_Toc190884978"/>
              <w:bookmarkEnd w:id="10474"/>
              <w:bookmarkEnd w:id="10475"/>
            </w:del>
          </w:p>
        </w:tc>
        <w:tc>
          <w:tcPr>
            <w:tcW w:w="2268" w:type="dxa"/>
            <w:vAlign w:val="bottom"/>
          </w:tcPr>
          <w:p w14:paraId="446088A4" w14:textId="39B9DDBA"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476" w:author="Gidon Kupietzky" w:date="2025-02-13T17:45:00Z" w16du:dateUtc="2025-02-13T15:45:00Z"/>
                <w:rFonts w:ascii="David" w:eastAsia="Times New Roman" w:hAnsi="David"/>
                <w:rtl/>
                <w:rPrChange w:id="10477" w:author="Mark Kungurov" w:date="2024-12-19T14:33:00Z" w16du:dateUtc="2024-12-19T12:33:00Z">
                  <w:rPr>
                    <w:del w:id="10478" w:author="Gidon Kupietzky" w:date="2025-02-13T17:45:00Z" w16du:dateUtc="2025-02-13T15:45:00Z"/>
                    <w:rFonts w:ascii="David" w:eastAsia="Times New Roman" w:hAnsi="David"/>
                    <w:color w:val="000000"/>
                    <w:rtl/>
                  </w:rPr>
                </w:rPrChange>
              </w:rPr>
              <w:pPrChange w:id="1047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480" w:author="Mark Kungurov" w:date="2024-12-19T14:33:00Z" w16du:dateUtc="2024-12-19T12:33:00Z">
              <w:del w:id="10481" w:author="Gidon Kupietzky" w:date="2025-02-13T17:45:00Z" w16du:dateUtc="2025-02-13T15:45:00Z">
                <w:r w:rsidRPr="00A87159" w:rsidDel="004A2D26">
                  <w:rPr>
                    <w:rFonts w:ascii="Calibri" w:hAnsi="Calibri" w:cs="Calibri"/>
                    <w:rPrChange w:id="10482" w:author="Mark Kungurov" w:date="2024-12-19T14:33:00Z" w16du:dateUtc="2024-12-19T12:33:00Z">
                      <w:rPr>
                        <w:rFonts w:ascii="Calibri" w:hAnsi="Calibri" w:cs="Calibri"/>
                        <w:color w:val="000000"/>
                      </w:rPr>
                    </w:rPrChange>
                  </w:rPr>
                  <w:delText>current\background_files</w:delText>
                </w:r>
              </w:del>
            </w:ins>
            <w:bookmarkStart w:id="10483" w:name="_Toc190882266"/>
            <w:bookmarkStart w:id="10484" w:name="_Toc190884979"/>
            <w:bookmarkEnd w:id="10483"/>
            <w:bookmarkEnd w:id="10484"/>
          </w:p>
        </w:tc>
        <w:tc>
          <w:tcPr>
            <w:tcW w:w="2977" w:type="dxa"/>
            <w:noWrap/>
            <w:vAlign w:val="center"/>
            <w:hideMark/>
          </w:tcPr>
          <w:p w14:paraId="4666DEB5" w14:textId="70D47A91"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485" w:author="Gidon Kupietzky" w:date="2025-02-13T17:45:00Z" w16du:dateUtc="2025-02-13T15:45:00Z"/>
                <w:rFonts w:ascii="David" w:eastAsia="Times New Roman" w:hAnsi="David"/>
                <w:color w:val="000000"/>
              </w:rPr>
              <w:pPrChange w:id="10486"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487" w:author="Gidon Kupietzky" w:date="2025-02-13T17:45:00Z" w16du:dateUtc="2025-02-13T15:45:00Z">
              <w:r w:rsidRPr="00C7287E" w:rsidDel="004A2D26">
                <w:rPr>
                  <w:rFonts w:ascii="David" w:eastAsia="Times New Roman" w:hAnsi="David"/>
                  <w:color w:val="000000"/>
                  <w:rtl/>
                </w:rPr>
                <w:delText>מוסדות השכלה גבוהה עם מספר מועסקים</w:delText>
              </w:r>
              <w:bookmarkStart w:id="10488" w:name="_Toc190882267"/>
              <w:bookmarkStart w:id="10489" w:name="_Toc190884980"/>
              <w:bookmarkEnd w:id="10488"/>
              <w:bookmarkEnd w:id="10489"/>
            </w:del>
          </w:p>
        </w:tc>
        <w:tc>
          <w:tcPr>
            <w:tcW w:w="1983" w:type="dxa"/>
            <w:noWrap/>
            <w:vAlign w:val="center"/>
            <w:hideMark/>
          </w:tcPr>
          <w:p w14:paraId="737AAB81" w14:textId="16CCE241"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490" w:author="Gidon Kupietzky" w:date="2025-02-13T17:45:00Z" w16du:dateUtc="2025-02-13T15:45:00Z"/>
                <w:rFonts w:ascii="David" w:eastAsia="Times New Roman" w:hAnsi="David"/>
                <w:color w:val="000000"/>
                <w:rtl/>
              </w:rPr>
              <w:pPrChange w:id="1049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492" w:author="Gidon Kupietzky" w:date="2025-02-13T17:45:00Z" w16du:dateUtc="2025-02-13T15:45:00Z">
              <w:r w:rsidRPr="00C7287E" w:rsidDel="004A2D26">
                <w:rPr>
                  <w:rFonts w:ascii="David" w:eastAsia="Times New Roman" w:hAnsi="David"/>
                  <w:color w:val="000000"/>
                  <w:rtl/>
                </w:rPr>
                <w:delText>צתא"ל</w:delText>
              </w:r>
              <w:bookmarkStart w:id="10493" w:name="_Toc190882268"/>
              <w:bookmarkStart w:id="10494" w:name="_Toc190884981"/>
              <w:bookmarkEnd w:id="10493"/>
              <w:bookmarkEnd w:id="10494"/>
            </w:del>
          </w:p>
        </w:tc>
        <w:bookmarkStart w:id="10495" w:name="_Toc190882269"/>
        <w:bookmarkStart w:id="10496" w:name="_Toc190884982"/>
        <w:bookmarkEnd w:id="10495"/>
        <w:bookmarkEnd w:id="10496"/>
      </w:tr>
      <w:tr w:rsidR="003A3648" w:rsidRPr="00223434" w:rsidDel="004A2D26" w14:paraId="3561D68E" w14:textId="311C88C3" w:rsidTr="00B1266D">
        <w:trPr>
          <w:cnfStyle w:val="000000100000" w:firstRow="0" w:lastRow="0" w:firstColumn="0" w:lastColumn="0" w:oddVBand="0" w:evenVBand="0" w:oddHBand="1" w:evenHBand="0" w:firstRowFirstColumn="0" w:firstRowLastColumn="0" w:lastRowFirstColumn="0" w:lastRowLastColumn="0"/>
          <w:trHeight w:val="255"/>
          <w:del w:id="10497"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112D7E9" w14:textId="49B0BE1A" w:rsidR="003A3648" w:rsidRPr="00C7287E" w:rsidDel="004A2D26" w:rsidRDefault="003A3648">
            <w:pPr>
              <w:tabs>
                <w:tab w:val="left" w:pos="2446"/>
              </w:tabs>
              <w:spacing w:line="276" w:lineRule="auto"/>
              <w:rPr>
                <w:del w:id="10498" w:author="Gidon Kupietzky" w:date="2025-02-13T17:45:00Z" w16du:dateUtc="2025-02-13T15:45:00Z"/>
                <w:rFonts w:ascii="David" w:eastAsia="Times New Roman" w:hAnsi="David"/>
                <w:color w:val="000000"/>
              </w:rPr>
              <w:pPrChange w:id="10499" w:author="Gidon Kupietzky" w:date="2025-02-13T17:45:00Z" w16du:dateUtc="2025-02-13T15:45:00Z">
                <w:pPr>
                  <w:bidi w:val="0"/>
                  <w:spacing w:before="0" w:line="240" w:lineRule="auto"/>
                  <w:ind w:left="0"/>
                  <w:jc w:val="center"/>
                </w:pPr>
              </w:pPrChange>
            </w:pPr>
            <w:del w:id="10500" w:author="Gidon Kupietzky" w:date="2025-02-13T17:45:00Z" w16du:dateUtc="2025-02-13T15:45:00Z">
              <w:r w:rsidDel="004A2D26">
                <w:rPr>
                  <w:rFonts w:ascii="David" w:eastAsia="Times New Roman" w:hAnsi="David"/>
                  <w:b w:val="0"/>
                  <w:bCs w:val="0"/>
                  <w:color w:val="000000"/>
                </w:rPr>
                <w:delText>SHP</w:delText>
              </w:r>
              <w:bookmarkStart w:id="10501" w:name="_Toc190882270"/>
              <w:bookmarkStart w:id="10502" w:name="_Toc190884983"/>
              <w:bookmarkEnd w:id="10501"/>
              <w:bookmarkEnd w:id="10502"/>
            </w:del>
          </w:p>
        </w:tc>
        <w:tc>
          <w:tcPr>
            <w:tcW w:w="2406" w:type="dxa"/>
            <w:noWrap/>
            <w:vAlign w:val="center"/>
            <w:hideMark/>
          </w:tcPr>
          <w:p w14:paraId="1AF1C9AF" w14:textId="08F3B7C7"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503" w:author="Gidon Kupietzky" w:date="2025-02-13T17:45:00Z" w16du:dateUtc="2025-02-13T15:45:00Z"/>
                <w:rFonts w:ascii="David" w:eastAsia="Times New Roman" w:hAnsi="David"/>
                <w:color w:val="000000"/>
                <w:rtl/>
              </w:rPr>
              <w:pPrChange w:id="10504"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505" w:author="Gidon Kupietzky" w:date="2025-02-13T17:45:00Z" w16du:dateUtc="2025-02-13T15:45:00Z">
              <w:r w:rsidRPr="00C7287E" w:rsidDel="004A2D26">
                <w:rPr>
                  <w:rFonts w:ascii="David" w:eastAsia="Times New Roman" w:hAnsi="David"/>
                  <w:color w:val="000000"/>
                </w:rPr>
                <w:delText>yeshiva.shp</w:delText>
              </w:r>
              <w:bookmarkStart w:id="10506" w:name="_Toc190882271"/>
              <w:bookmarkStart w:id="10507" w:name="_Toc190884984"/>
              <w:bookmarkEnd w:id="10506"/>
              <w:bookmarkEnd w:id="10507"/>
            </w:del>
          </w:p>
        </w:tc>
        <w:tc>
          <w:tcPr>
            <w:tcW w:w="2268" w:type="dxa"/>
            <w:vAlign w:val="bottom"/>
          </w:tcPr>
          <w:p w14:paraId="48D2EF5A" w14:textId="490C8903"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508" w:author="Gidon Kupietzky" w:date="2025-02-13T17:45:00Z" w16du:dateUtc="2025-02-13T15:45:00Z"/>
                <w:rFonts w:ascii="David" w:eastAsia="Times New Roman" w:hAnsi="David"/>
                <w:rtl/>
                <w:rPrChange w:id="10509" w:author="Mark Kungurov" w:date="2024-12-19T14:33:00Z" w16du:dateUtc="2024-12-19T12:33:00Z">
                  <w:rPr>
                    <w:del w:id="10510" w:author="Gidon Kupietzky" w:date="2025-02-13T17:45:00Z" w16du:dateUtc="2025-02-13T15:45:00Z"/>
                    <w:rFonts w:ascii="David" w:eastAsia="Times New Roman" w:hAnsi="David"/>
                    <w:color w:val="000000"/>
                    <w:rtl/>
                  </w:rPr>
                </w:rPrChange>
              </w:rPr>
              <w:pPrChange w:id="10511"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512" w:author="Mark Kungurov" w:date="2024-12-19T14:33:00Z" w16du:dateUtc="2024-12-19T12:33:00Z">
              <w:del w:id="10513" w:author="Gidon Kupietzky" w:date="2025-02-13T17:45:00Z" w16du:dateUtc="2025-02-13T15:45:00Z">
                <w:r w:rsidRPr="00A87159" w:rsidDel="004A2D26">
                  <w:rPr>
                    <w:rFonts w:ascii="Calibri" w:hAnsi="Calibri" w:cs="Calibri"/>
                    <w:rPrChange w:id="10514" w:author="Mark Kungurov" w:date="2024-12-19T14:33:00Z" w16du:dateUtc="2024-12-19T12:33:00Z">
                      <w:rPr>
                        <w:rFonts w:ascii="Calibri" w:hAnsi="Calibri" w:cs="Calibri"/>
                        <w:color w:val="000000"/>
                      </w:rPr>
                    </w:rPrChange>
                  </w:rPr>
                  <w:delText>current\background_files</w:delText>
                </w:r>
              </w:del>
            </w:ins>
            <w:bookmarkStart w:id="10515" w:name="_Toc190882272"/>
            <w:bookmarkStart w:id="10516" w:name="_Toc190884985"/>
            <w:bookmarkEnd w:id="10515"/>
            <w:bookmarkEnd w:id="10516"/>
          </w:p>
        </w:tc>
        <w:tc>
          <w:tcPr>
            <w:tcW w:w="2977" w:type="dxa"/>
            <w:noWrap/>
            <w:vAlign w:val="center"/>
            <w:hideMark/>
          </w:tcPr>
          <w:p w14:paraId="5F35330C" w14:textId="3C469DC1"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517" w:author="Gidon Kupietzky" w:date="2025-02-13T17:45:00Z" w16du:dateUtc="2025-02-13T15:45:00Z"/>
                <w:rFonts w:ascii="David" w:eastAsia="Times New Roman" w:hAnsi="David"/>
                <w:color w:val="000000"/>
              </w:rPr>
              <w:pPrChange w:id="10518"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519" w:author="Gidon Kupietzky" w:date="2025-02-13T17:45:00Z" w16du:dateUtc="2025-02-13T15:45:00Z">
              <w:r w:rsidRPr="00C7287E" w:rsidDel="004A2D26">
                <w:rPr>
                  <w:rFonts w:ascii="David" w:eastAsia="Times New Roman" w:hAnsi="David"/>
                  <w:color w:val="000000"/>
                  <w:rtl/>
                </w:rPr>
                <w:delText>שכבת מוסדות עם מספר תלמידי ישיבה</w:delText>
              </w:r>
              <w:bookmarkStart w:id="10520" w:name="_Toc190882273"/>
              <w:bookmarkStart w:id="10521" w:name="_Toc190884986"/>
              <w:bookmarkEnd w:id="10520"/>
              <w:bookmarkEnd w:id="10521"/>
            </w:del>
          </w:p>
        </w:tc>
        <w:tc>
          <w:tcPr>
            <w:tcW w:w="1983" w:type="dxa"/>
            <w:noWrap/>
            <w:vAlign w:val="center"/>
            <w:hideMark/>
          </w:tcPr>
          <w:p w14:paraId="16F44E05" w14:textId="424A228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522" w:author="Gidon Kupietzky" w:date="2025-02-13T17:45:00Z" w16du:dateUtc="2025-02-13T15:45:00Z"/>
                <w:rFonts w:ascii="David" w:eastAsia="Times New Roman" w:hAnsi="David"/>
                <w:color w:val="000000"/>
                <w:rtl/>
              </w:rPr>
              <w:pPrChange w:id="1052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524" w:author="Gidon Kupietzky" w:date="2025-02-13T17:45:00Z" w16du:dateUtc="2025-02-13T15:45:00Z">
              <w:r w:rsidRPr="00C7287E" w:rsidDel="004A2D26">
                <w:rPr>
                  <w:rFonts w:ascii="David" w:eastAsia="Times New Roman" w:hAnsi="David"/>
                  <w:color w:val="000000"/>
                  <w:rtl/>
                </w:rPr>
                <w:delText>צתא"ל</w:delText>
              </w:r>
              <w:bookmarkStart w:id="10525" w:name="_Toc190882274"/>
              <w:bookmarkStart w:id="10526" w:name="_Toc190884987"/>
              <w:bookmarkEnd w:id="10525"/>
              <w:bookmarkEnd w:id="10526"/>
            </w:del>
          </w:p>
        </w:tc>
        <w:bookmarkStart w:id="10527" w:name="_Toc190882275"/>
        <w:bookmarkStart w:id="10528" w:name="_Toc190884988"/>
        <w:bookmarkEnd w:id="10527"/>
        <w:bookmarkEnd w:id="10528"/>
      </w:tr>
      <w:tr w:rsidR="003A3648" w:rsidRPr="00C7287E" w:rsidDel="004A2D26" w14:paraId="473C7BFC" w14:textId="3FE3FB94" w:rsidTr="00B1266D">
        <w:trPr>
          <w:trHeight w:val="255"/>
          <w:del w:id="10529"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0570DD08" w14:textId="50998EFE" w:rsidR="003A3648" w:rsidRPr="00C7287E" w:rsidDel="004A2D26" w:rsidRDefault="003A3648">
            <w:pPr>
              <w:tabs>
                <w:tab w:val="left" w:pos="2446"/>
              </w:tabs>
              <w:spacing w:line="276" w:lineRule="auto"/>
              <w:rPr>
                <w:del w:id="10530" w:author="Gidon Kupietzky" w:date="2025-02-13T17:45:00Z" w16du:dateUtc="2025-02-13T15:45:00Z"/>
                <w:rFonts w:ascii="David" w:eastAsia="Times New Roman" w:hAnsi="David"/>
                <w:color w:val="000000"/>
              </w:rPr>
              <w:pPrChange w:id="10531" w:author="Gidon Kupietzky" w:date="2025-02-13T17:45:00Z" w16du:dateUtc="2025-02-13T15:45:00Z">
                <w:pPr>
                  <w:bidi w:val="0"/>
                  <w:spacing w:before="0" w:line="240" w:lineRule="auto"/>
                  <w:ind w:left="0"/>
                  <w:jc w:val="center"/>
                </w:pPr>
              </w:pPrChange>
            </w:pPr>
            <w:del w:id="10532" w:author="Gidon Kupietzky" w:date="2025-02-13T17:45:00Z" w16du:dateUtc="2025-02-13T15:45:00Z">
              <w:r w:rsidDel="004A2D26">
                <w:rPr>
                  <w:rFonts w:ascii="David" w:eastAsia="Times New Roman" w:hAnsi="David"/>
                  <w:b w:val="0"/>
                  <w:bCs w:val="0"/>
                  <w:color w:val="000000"/>
                </w:rPr>
                <w:delText>SHP</w:delText>
              </w:r>
              <w:bookmarkStart w:id="10533" w:name="_Toc190882276"/>
              <w:bookmarkStart w:id="10534" w:name="_Toc190884989"/>
              <w:bookmarkEnd w:id="10533"/>
              <w:bookmarkEnd w:id="10534"/>
            </w:del>
          </w:p>
        </w:tc>
        <w:tc>
          <w:tcPr>
            <w:tcW w:w="2406" w:type="dxa"/>
            <w:noWrap/>
            <w:vAlign w:val="center"/>
            <w:hideMark/>
          </w:tcPr>
          <w:p w14:paraId="55DC2E68" w14:textId="2633AD5F"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535" w:author="Gidon Kupietzky" w:date="2025-02-13T17:45:00Z" w16du:dateUtc="2025-02-13T15:45:00Z"/>
                <w:rFonts w:ascii="David" w:eastAsia="Times New Roman" w:hAnsi="David"/>
                <w:color w:val="000000"/>
                <w:rtl/>
              </w:rPr>
              <w:pPrChange w:id="10536"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537" w:author="Gidon Kupietzky" w:date="2025-02-13T17:45:00Z" w16du:dateUtc="2025-02-13T15:45:00Z">
              <w:r w:rsidRPr="00C7287E" w:rsidDel="004A2D26">
                <w:rPr>
                  <w:rFonts w:ascii="David" w:eastAsia="Times New Roman" w:hAnsi="David"/>
                  <w:color w:val="000000"/>
                </w:rPr>
                <w:delText>student_dorms.shp</w:delText>
              </w:r>
              <w:bookmarkStart w:id="10538" w:name="_Toc190882277"/>
              <w:bookmarkStart w:id="10539" w:name="_Toc190884990"/>
              <w:bookmarkEnd w:id="10538"/>
              <w:bookmarkEnd w:id="10539"/>
            </w:del>
          </w:p>
        </w:tc>
        <w:tc>
          <w:tcPr>
            <w:tcW w:w="2268" w:type="dxa"/>
            <w:vAlign w:val="bottom"/>
          </w:tcPr>
          <w:p w14:paraId="7AED35F4" w14:textId="2BF24163"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540" w:author="Gidon Kupietzky" w:date="2025-02-13T17:45:00Z" w16du:dateUtc="2025-02-13T15:45:00Z"/>
                <w:rFonts w:ascii="David" w:eastAsia="Times New Roman" w:hAnsi="David"/>
                <w:rtl/>
                <w:rPrChange w:id="10541" w:author="Mark Kungurov" w:date="2024-12-19T14:33:00Z" w16du:dateUtc="2024-12-19T12:33:00Z">
                  <w:rPr>
                    <w:del w:id="10542" w:author="Gidon Kupietzky" w:date="2025-02-13T17:45:00Z" w16du:dateUtc="2025-02-13T15:45:00Z"/>
                    <w:rFonts w:ascii="David" w:eastAsia="Times New Roman" w:hAnsi="David"/>
                    <w:color w:val="000000"/>
                    <w:rtl/>
                  </w:rPr>
                </w:rPrChange>
              </w:rPr>
              <w:pPrChange w:id="1054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544" w:author="Mark Kungurov" w:date="2024-12-19T14:33:00Z" w16du:dateUtc="2024-12-19T12:33:00Z">
              <w:del w:id="10545" w:author="Gidon Kupietzky" w:date="2025-02-13T17:45:00Z" w16du:dateUtc="2025-02-13T15:45:00Z">
                <w:r w:rsidRPr="00A87159" w:rsidDel="004A2D26">
                  <w:rPr>
                    <w:rFonts w:ascii="Calibri" w:hAnsi="Calibri" w:cs="Calibri"/>
                    <w:rPrChange w:id="10546" w:author="Mark Kungurov" w:date="2024-12-19T14:33:00Z" w16du:dateUtc="2024-12-19T12:33:00Z">
                      <w:rPr>
                        <w:rFonts w:ascii="Calibri" w:hAnsi="Calibri" w:cs="Calibri"/>
                        <w:color w:val="000000"/>
                      </w:rPr>
                    </w:rPrChange>
                  </w:rPr>
                  <w:delText>current\background_files</w:delText>
                </w:r>
              </w:del>
            </w:ins>
            <w:bookmarkStart w:id="10547" w:name="_Toc190882278"/>
            <w:bookmarkStart w:id="10548" w:name="_Toc190884991"/>
            <w:bookmarkEnd w:id="10547"/>
            <w:bookmarkEnd w:id="10548"/>
          </w:p>
        </w:tc>
        <w:tc>
          <w:tcPr>
            <w:tcW w:w="2977" w:type="dxa"/>
            <w:noWrap/>
            <w:vAlign w:val="center"/>
            <w:hideMark/>
          </w:tcPr>
          <w:p w14:paraId="793BBA3D" w14:textId="659523FD"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549" w:author="Gidon Kupietzky" w:date="2025-02-13T17:45:00Z" w16du:dateUtc="2025-02-13T15:45:00Z"/>
                <w:rFonts w:ascii="David" w:eastAsia="Times New Roman" w:hAnsi="David"/>
                <w:color w:val="000000"/>
              </w:rPr>
              <w:pPrChange w:id="10550"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551" w:author="Gidon Kupietzky" w:date="2025-02-13T17:45:00Z" w16du:dateUtc="2025-02-13T15:45:00Z">
              <w:r w:rsidRPr="00C7287E" w:rsidDel="004A2D26">
                <w:rPr>
                  <w:rFonts w:ascii="David" w:eastAsia="Times New Roman" w:hAnsi="David"/>
                  <w:color w:val="000000"/>
                  <w:rtl/>
                </w:rPr>
                <w:delText>שכבת מעונות סטודנטים עם כמות דיריים</w:delText>
              </w:r>
              <w:bookmarkStart w:id="10552" w:name="_Toc190882279"/>
              <w:bookmarkStart w:id="10553" w:name="_Toc190884992"/>
              <w:bookmarkEnd w:id="10552"/>
              <w:bookmarkEnd w:id="10553"/>
            </w:del>
          </w:p>
        </w:tc>
        <w:tc>
          <w:tcPr>
            <w:tcW w:w="1983" w:type="dxa"/>
            <w:noWrap/>
            <w:vAlign w:val="center"/>
            <w:hideMark/>
          </w:tcPr>
          <w:p w14:paraId="0364A5E2" w14:textId="7FE644A2"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554" w:author="Gidon Kupietzky" w:date="2025-02-13T17:45:00Z" w16du:dateUtc="2025-02-13T15:45:00Z"/>
                <w:rFonts w:ascii="David" w:eastAsia="Times New Roman" w:hAnsi="David"/>
                <w:color w:val="000000"/>
                <w:rtl/>
              </w:rPr>
              <w:pPrChange w:id="1055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556" w:author="Gidon Kupietzky" w:date="2025-02-13T17:45:00Z" w16du:dateUtc="2025-02-13T15:45:00Z">
              <w:r w:rsidRPr="00C7287E" w:rsidDel="004A2D26">
                <w:rPr>
                  <w:rFonts w:ascii="David" w:eastAsia="Times New Roman" w:hAnsi="David"/>
                  <w:color w:val="000000"/>
                  <w:rtl/>
                </w:rPr>
                <w:delText>צתא"ל</w:delText>
              </w:r>
              <w:bookmarkStart w:id="10557" w:name="_Toc190882280"/>
              <w:bookmarkStart w:id="10558" w:name="_Toc190884993"/>
              <w:bookmarkEnd w:id="10557"/>
              <w:bookmarkEnd w:id="10558"/>
            </w:del>
          </w:p>
        </w:tc>
        <w:bookmarkStart w:id="10559" w:name="_Toc190882281"/>
        <w:bookmarkStart w:id="10560" w:name="_Toc190884994"/>
        <w:bookmarkEnd w:id="10559"/>
        <w:bookmarkEnd w:id="10560"/>
      </w:tr>
      <w:tr w:rsidR="003A3648" w:rsidRPr="00223434" w:rsidDel="004A2D26" w14:paraId="45E24B4F" w14:textId="2BF73484" w:rsidTr="00B1266D">
        <w:trPr>
          <w:cnfStyle w:val="000000100000" w:firstRow="0" w:lastRow="0" w:firstColumn="0" w:lastColumn="0" w:oddVBand="0" w:evenVBand="0" w:oddHBand="1" w:evenHBand="0" w:firstRowFirstColumn="0" w:firstRowLastColumn="0" w:lastRowFirstColumn="0" w:lastRowLastColumn="0"/>
          <w:trHeight w:val="255"/>
          <w:del w:id="10561"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766D44D1" w14:textId="6992A5D7" w:rsidR="003A3648" w:rsidRPr="00C7287E" w:rsidDel="004A2D26" w:rsidRDefault="003A3648">
            <w:pPr>
              <w:tabs>
                <w:tab w:val="left" w:pos="2446"/>
              </w:tabs>
              <w:spacing w:line="276" w:lineRule="auto"/>
              <w:rPr>
                <w:del w:id="10562" w:author="Gidon Kupietzky" w:date="2025-02-13T17:45:00Z" w16du:dateUtc="2025-02-13T15:45:00Z"/>
                <w:rFonts w:ascii="David" w:eastAsia="Times New Roman" w:hAnsi="David"/>
                <w:color w:val="000000"/>
              </w:rPr>
              <w:pPrChange w:id="10563" w:author="Gidon Kupietzky" w:date="2025-02-13T17:45:00Z" w16du:dateUtc="2025-02-13T15:45:00Z">
                <w:pPr>
                  <w:bidi w:val="0"/>
                  <w:spacing w:before="0" w:line="240" w:lineRule="auto"/>
                  <w:ind w:left="0"/>
                  <w:jc w:val="center"/>
                </w:pPr>
              </w:pPrChange>
            </w:pPr>
            <w:del w:id="10564" w:author="Gidon Kupietzky" w:date="2025-02-13T17:45:00Z" w16du:dateUtc="2025-02-13T15:45:00Z">
              <w:r w:rsidRPr="00845CAC" w:rsidDel="004A2D26">
                <w:rPr>
                  <w:rFonts w:ascii="David" w:eastAsia="Times New Roman" w:hAnsi="David" w:hint="cs"/>
                  <w:b w:val="0"/>
                  <w:bCs w:val="0"/>
                  <w:color w:val="000000"/>
                  <w:rtl/>
                </w:rPr>
                <w:delText>אקסל</w:delText>
              </w:r>
              <w:bookmarkStart w:id="10565" w:name="_Toc190882282"/>
              <w:bookmarkStart w:id="10566" w:name="_Toc190884995"/>
              <w:bookmarkEnd w:id="10565"/>
              <w:bookmarkEnd w:id="10566"/>
            </w:del>
          </w:p>
        </w:tc>
        <w:tc>
          <w:tcPr>
            <w:tcW w:w="2406" w:type="dxa"/>
            <w:noWrap/>
            <w:vAlign w:val="center"/>
            <w:hideMark/>
          </w:tcPr>
          <w:p w14:paraId="58F5F0B3" w14:textId="71356B1D"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567" w:author="Gidon Kupietzky" w:date="2025-02-13T17:45:00Z" w16du:dateUtc="2025-02-13T15:45:00Z"/>
                <w:rFonts w:ascii="David" w:eastAsia="Times New Roman" w:hAnsi="David"/>
                <w:color w:val="000000"/>
                <w:rtl/>
              </w:rPr>
              <w:pPrChange w:id="10568"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569" w:author="Gidon Kupietzky" w:date="2025-02-13T17:45:00Z" w16du:dateUtc="2025-02-13T15:45:00Z">
              <w:r w:rsidRPr="00C7287E" w:rsidDel="004A2D26">
                <w:rPr>
                  <w:rFonts w:ascii="David" w:eastAsia="Times New Roman" w:hAnsi="David"/>
                  <w:color w:val="000000"/>
                </w:rPr>
                <w:delText>pre_for_dis_emp_by_taz_v3.xlsx</w:delText>
              </w:r>
              <w:bookmarkStart w:id="10570" w:name="_Toc190882283"/>
              <w:bookmarkStart w:id="10571" w:name="_Toc190884996"/>
              <w:bookmarkEnd w:id="10570"/>
              <w:bookmarkEnd w:id="10571"/>
            </w:del>
          </w:p>
        </w:tc>
        <w:tc>
          <w:tcPr>
            <w:tcW w:w="2268" w:type="dxa"/>
            <w:vAlign w:val="bottom"/>
          </w:tcPr>
          <w:p w14:paraId="6E1FD6B8" w14:textId="29B5B395"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572" w:author="Gidon Kupietzky" w:date="2025-02-13T17:45:00Z" w16du:dateUtc="2025-02-13T15:45:00Z"/>
                <w:rFonts w:ascii="David" w:eastAsia="Times New Roman" w:hAnsi="David"/>
                <w:rtl/>
                <w:rPrChange w:id="10573" w:author="Mark Kungurov" w:date="2024-12-19T14:33:00Z" w16du:dateUtc="2024-12-19T12:33:00Z">
                  <w:rPr>
                    <w:del w:id="10574" w:author="Gidon Kupietzky" w:date="2025-02-13T17:45:00Z" w16du:dateUtc="2025-02-13T15:45:00Z"/>
                    <w:rFonts w:ascii="David" w:eastAsia="Times New Roman" w:hAnsi="David"/>
                    <w:color w:val="000000"/>
                    <w:rtl/>
                  </w:rPr>
                </w:rPrChange>
              </w:rPr>
              <w:pPrChange w:id="10575"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576" w:author="Mark Kungurov" w:date="2024-12-19T14:33:00Z" w16du:dateUtc="2024-12-19T12:33:00Z">
              <w:del w:id="10577" w:author="Gidon Kupietzky" w:date="2025-02-13T17:45:00Z" w16du:dateUtc="2025-02-13T15:45:00Z">
                <w:r w:rsidRPr="00A87159" w:rsidDel="004A2D26">
                  <w:rPr>
                    <w:rFonts w:ascii="Calibri" w:hAnsi="Calibri" w:cs="Calibri"/>
                    <w:rPrChange w:id="10578" w:author="Mark Kungurov" w:date="2024-12-19T14:33:00Z" w16du:dateUtc="2024-12-19T12:33:00Z">
                      <w:rPr>
                        <w:rFonts w:ascii="Calibri" w:hAnsi="Calibri" w:cs="Calibri"/>
                        <w:color w:val="000000"/>
                      </w:rPr>
                    </w:rPrChange>
                  </w:rPr>
                  <w:delText>current\background_files</w:delText>
                </w:r>
              </w:del>
            </w:ins>
            <w:bookmarkStart w:id="10579" w:name="_Toc190882284"/>
            <w:bookmarkStart w:id="10580" w:name="_Toc190884997"/>
            <w:bookmarkEnd w:id="10579"/>
            <w:bookmarkEnd w:id="10580"/>
          </w:p>
        </w:tc>
        <w:tc>
          <w:tcPr>
            <w:tcW w:w="2977" w:type="dxa"/>
            <w:noWrap/>
            <w:vAlign w:val="center"/>
            <w:hideMark/>
          </w:tcPr>
          <w:p w14:paraId="567D4CED" w14:textId="210D848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581" w:author="Gidon Kupietzky" w:date="2025-02-13T17:45:00Z" w16du:dateUtc="2025-02-13T15:45:00Z"/>
                <w:rFonts w:ascii="David" w:eastAsia="Times New Roman" w:hAnsi="David"/>
                <w:color w:val="000000"/>
              </w:rPr>
              <w:pPrChange w:id="1058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583" w:author="Gidon Kupietzky" w:date="2025-02-13T17:45:00Z" w16du:dateUtc="2025-02-13T15:45:00Z">
              <w:r w:rsidRPr="00C7287E" w:rsidDel="004A2D26">
                <w:rPr>
                  <w:rFonts w:ascii="David" w:eastAsia="Times New Roman" w:hAnsi="David"/>
                  <w:color w:val="000000"/>
                  <w:rtl/>
                </w:rPr>
                <w:delText>אחוז חלוקה של מספר מקומות עבודה לפי גירסא 3 (לטובת פיזור תעסוקה במרכז העיר)</w:delText>
              </w:r>
              <w:bookmarkStart w:id="10584" w:name="_Toc190882285"/>
              <w:bookmarkStart w:id="10585" w:name="_Toc190884998"/>
              <w:bookmarkEnd w:id="10584"/>
              <w:bookmarkEnd w:id="10585"/>
            </w:del>
          </w:p>
        </w:tc>
        <w:tc>
          <w:tcPr>
            <w:tcW w:w="1983" w:type="dxa"/>
            <w:noWrap/>
            <w:vAlign w:val="center"/>
            <w:hideMark/>
          </w:tcPr>
          <w:p w14:paraId="1FFCF225" w14:textId="6B836CF0"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586" w:author="Gidon Kupietzky" w:date="2025-02-13T17:45:00Z" w16du:dateUtc="2025-02-13T15:45:00Z"/>
                <w:rFonts w:ascii="David" w:eastAsia="Times New Roman" w:hAnsi="David"/>
                <w:color w:val="000000"/>
                <w:rtl/>
              </w:rPr>
              <w:pPrChange w:id="10587"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588" w:author="Gidon Kupietzky" w:date="2025-02-13T17:45:00Z" w16du:dateUtc="2025-02-13T15:45:00Z">
              <w:r w:rsidRPr="00C7287E" w:rsidDel="004A2D26">
                <w:rPr>
                  <w:rFonts w:ascii="David" w:eastAsia="Times New Roman" w:hAnsi="David"/>
                  <w:color w:val="000000"/>
                  <w:rtl/>
                </w:rPr>
                <w:delText>צתא"ל</w:delText>
              </w:r>
              <w:bookmarkStart w:id="10589" w:name="_Toc190882286"/>
              <w:bookmarkStart w:id="10590" w:name="_Toc190884999"/>
              <w:bookmarkEnd w:id="10589"/>
              <w:bookmarkEnd w:id="10590"/>
            </w:del>
          </w:p>
        </w:tc>
        <w:bookmarkStart w:id="10591" w:name="_Toc190882287"/>
        <w:bookmarkStart w:id="10592" w:name="_Toc190885000"/>
        <w:bookmarkEnd w:id="10591"/>
        <w:bookmarkEnd w:id="10592"/>
      </w:tr>
      <w:tr w:rsidR="003A3648" w:rsidRPr="00C7287E" w:rsidDel="004A2D26" w14:paraId="77E59A69" w14:textId="0C389EF9" w:rsidTr="00B1266D">
        <w:trPr>
          <w:trHeight w:val="255"/>
          <w:del w:id="10593"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56FF5AF" w14:textId="1D9EAE7E" w:rsidR="003A3648" w:rsidRPr="00C7287E" w:rsidDel="004A2D26" w:rsidRDefault="003A3648">
            <w:pPr>
              <w:tabs>
                <w:tab w:val="left" w:pos="2446"/>
              </w:tabs>
              <w:spacing w:line="276" w:lineRule="auto"/>
              <w:rPr>
                <w:del w:id="10594" w:author="Gidon Kupietzky" w:date="2025-02-13T17:45:00Z" w16du:dateUtc="2025-02-13T15:45:00Z"/>
                <w:rFonts w:ascii="David" w:eastAsia="Times New Roman" w:hAnsi="David"/>
                <w:color w:val="000000"/>
              </w:rPr>
              <w:pPrChange w:id="10595" w:author="Gidon Kupietzky" w:date="2025-02-13T17:45:00Z" w16du:dateUtc="2025-02-13T15:45:00Z">
                <w:pPr>
                  <w:bidi w:val="0"/>
                  <w:spacing w:before="0" w:line="240" w:lineRule="auto"/>
                  <w:ind w:left="0"/>
                  <w:jc w:val="center"/>
                </w:pPr>
              </w:pPrChange>
            </w:pPr>
            <w:del w:id="10596" w:author="Gidon Kupietzky" w:date="2025-02-13T17:45:00Z" w16du:dateUtc="2025-02-13T15:45:00Z">
              <w:r w:rsidRPr="00845CAC" w:rsidDel="004A2D26">
                <w:rPr>
                  <w:rFonts w:ascii="David" w:eastAsia="Times New Roman" w:hAnsi="David" w:hint="cs"/>
                  <w:b w:val="0"/>
                  <w:bCs w:val="0"/>
                  <w:color w:val="000000"/>
                  <w:rtl/>
                </w:rPr>
                <w:delText>אקסל</w:delText>
              </w:r>
              <w:bookmarkStart w:id="10597" w:name="_Toc190882288"/>
              <w:bookmarkStart w:id="10598" w:name="_Toc190885001"/>
              <w:bookmarkEnd w:id="10597"/>
              <w:bookmarkEnd w:id="10598"/>
            </w:del>
          </w:p>
        </w:tc>
        <w:tc>
          <w:tcPr>
            <w:tcW w:w="2406" w:type="dxa"/>
            <w:noWrap/>
            <w:vAlign w:val="center"/>
            <w:hideMark/>
          </w:tcPr>
          <w:p w14:paraId="03310834" w14:textId="7AB01523"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599" w:author="Gidon Kupietzky" w:date="2025-02-13T17:45:00Z" w16du:dateUtc="2025-02-13T15:45:00Z"/>
                <w:rFonts w:ascii="David" w:eastAsia="Times New Roman" w:hAnsi="David"/>
                <w:color w:val="000000"/>
                <w:rtl/>
              </w:rPr>
              <w:pPrChange w:id="10600"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601" w:author="Gidon Kupietzky" w:date="2025-02-13T17:45:00Z" w16du:dateUtc="2025-02-13T15:45:00Z">
              <w:r w:rsidRPr="00C7287E" w:rsidDel="004A2D26">
                <w:rPr>
                  <w:rFonts w:ascii="David" w:eastAsia="Times New Roman" w:hAnsi="David"/>
                  <w:color w:val="000000"/>
                </w:rPr>
                <w:delText>bau_</w:delText>
              </w:r>
              <w:r w:rsidRPr="00C7287E" w:rsidDel="004A2D26">
                <w:rPr>
                  <w:rFonts w:ascii="David" w:eastAsia="Times New Roman" w:hAnsi="David"/>
                  <w:color w:val="000000"/>
                  <w:rtl/>
                </w:rPr>
                <w:delText>‏‏</w:delText>
              </w:r>
              <w:r w:rsidRPr="00C7287E" w:rsidDel="004A2D26">
                <w:rPr>
                  <w:rFonts w:ascii="David" w:eastAsia="Times New Roman" w:hAnsi="David"/>
                  <w:color w:val="000000"/>
                </w:rPr>
                <w:delText>index_for_id_polygons_230712.xlsx</w:delText>
              </w:r>
              <w:bookmarkStart w:id="10602" w:name="_Toc190882289"/>
              <w:bookmarkStart w:id="10603" w:name="_Toc190885002"/>
              <w:bookmarkEnd w:id="10602"/>
              <w:bookmarkEnd w:id="10603"/>
            </w:del>
          </w:p>
        </w:tc>
        <w:tc>
          <w:tcPr>
            <w:tcW w:w="2268" w:type="dxa"/>
            <w:vAlign w:val="bottom"/>
          </w:tcPr>
          <w:p w14:paraId="0B146D43" w14:textId="25334735"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604" w:author="Gidon Kupietzky" w:date="2025-02-13T17:45:00Z" w16du:dateUtc="2025-02-13T15:45:00Z"/>
                <w:rFonts w:ascii="David" w:eastAsia="Times New Roman" w:hAnsi="David"/>
                <w:rtl/>
                <w:rPrChange w:id="10605" w:author="Mark Kungurov" w:date="2024-12-19T14:33:00Z" w16du:dateUtc="2024-12-19T12:33:00Z">
                  <w:rPr>
                    <w:del w:id="10606" w:author="Gidon Kupietzky" w:date="2025-02-13T17:45:00Z" w16du:dateUtc="2025-02-13T15:45:00Z"/>
                    <w:rFonts w:ascii="David" w:eastAsia="Times New Roman" w:hAnsi="David"/>
                    <w:color w:val="000000"/>
                    <w:rtl/>
                  </w:rPr>
                </w:rPrChange>
              </w:rPr>
              <w:pPrChange w:id="1060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608" w:author="Mark Kungurov" w:date="2024-12-19T14:33:00Z" w16du:dateUtc="2024-12-19T12:33:00Z">
              <w:del w:id="10609" w:author="Gidon Kupietzky" w:date="2025-02-13T17:45:00Z" w16du:dateUtc="2025-02-13T15:45:00Z">
                <w:r w:rsidRPr="00A87159" w:rsidDel="004A2D26">
                  <w:rPr>
                    <w:rFonts w:ascii="Calibri" w:hAnsi="Calibri" w:cs="Calibri"/>
                    <w:rPrChange w:id="10610" w:author="Mark Kungurov" w:date="2024-12-19T14:33:00Z" w16du:dateUtc="2024-12-19T12:33:00Z">
                      <w:rPr>
                        <w:rFonts w:ascii="Calibri" w:hAnsi="Calibri" w:cs="Calibri"/>
                        <w:color w:val="000000"/>
                      </w:rPr>
                    </w:rPrChange>
                  </w:rPr>
                  <w:delText>future\bau\background_files</w:delText>
                </w:r>
              </w:del>
            </w:ins>
            <w:bookmarkStart w:id="10611" w:name="_Toc190882290"/>
            <w:bookmarkStart w:id="10612" w:name="_Toc190885003"/>
            <w:bookmarkEnd w:id="10611"/>
            <w:bookmarkEnd w:id="10612"/>
          </w:p>
        </w:tc>
        <w:tc>
          <w:tcPr>
            <w:tcW w:w="2977" w:type="dxa"/>
            <w:noWrap/>
            <w:vAlign w:val="center"/>
            <w:hideMark/>
          </w:tcPr>
          <w:p w14:paraId="29B069ED" w14:textId="0C2F84CA"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613" w:author="Gidon Kupietzky" w:date="2025-02-13T17:45:00Z" w16du:dateUtc="2025-02-13T15:45:00Z"/>
                <w:rFonts w:ascii="David" w:eastAsia="Times New Roman" w:hAnsi="David"/>
                <w:color w:val="000000"/>
              </w:rPr>
              <w:pPrChange w:id="1061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615" w:author="Gidon Kupietzky" w:date="2025-02-13T17:45:00Z" w16du:dateUtc="2025-02-13T15:45:00Z">
              <w:r w:rsidRPr="00C7287E" w:rsidDel="004A2D26">
                <w:rPr>
                  <w:rFonts w:ascii="David" w:eastAsia="Times New Roman" w:hAnsi="David"/>
                  <w:color w:val="000000"/>
                  <w:rtl/>
                </w:rPr>
                <w:delText>טבלת קיבולת יח"ד לטובת התרחיש עסקים כרגיל</w:delText>
              </w:r>
              <w:bookmarkStart w:id="10616" w:name="_Toc190882291"/>
              <w:bookmarkStart w:id="10617" w:name="_Toc190885004"/>
              <w:bookmarkEnd w:id="10616"/>
              <w:bookmarkEnd w:id="10617"/>
            </w:del>
          </w:p>
        </w:tc>
        <w:tc>
          <w:tcPr>
            <w:tcW w:w="1983" w:type="dxa"/>
            <w:noWrap/>
            <w:vAlign w:val="center"/>
            <w:hideMark/>
          </w:tcPr>
          <w:p w14:paraId="6FDC779C" w14:textId="7D3F9B60"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618" w:author="Gidon Kupietzky" w:date="2025-02-13T17:45:00Z" w16du:dateUtc="2025-02-13T15:45:00Z"/>
                <w:rFonts w:ascii="David" w:eastAsia="Times New Roman" w:hAnsi="David"/>
                <w:color w:val="000000"/>
                <w:rtl/>
              </w:rPr>
              <w:pPrChange w:id="1061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620" w:author="Gidon Kupietzky" w:date="2025-02-13T17:45:00Z" w16du:dateUtc="2025-02-13T15:45:00Z">
              <w:r w:rsidRPr="00C7287E" w:rsidDel="004A2D26">
                <w:rPr>
                  <w:rFonts w:ascii="David" w:eastAsia="Times New Roman" w:hAnsi="David"/>
                  <w:color w:val="000000"/>
                  <w:rtl/>
                </w:rPr>
                <w:delText>צתא"ל</w:delText>
              </w:r>
              <w:bookmarkStart w:id="10621" w:name="_Toc190882292"/>
              <w:bookmarkStart w:id="10622" w:name="_Toc190885005"/>
              <w:bookmarkEnd w:id="10621"/>
              <w:bookmarkEnd w:id="10622"/>
            </w:del>
          </w:p>
        </w:tc>
        <w:bookmarkStart w:id="10623" w:name="_Toc190882293"/>
        <w:bookmarkStart w:id="10624" w:name="_Toc190885006"/>
        <w:bookmarkEnd w:id="10623"/>
        <w:bookmarkEnd w:id="10624"/>
      </w:tr>
      <w:tr w:rsidR="003A3648" w:rsidRPr="00223434" w:rsidDel="004A2D26" w14:paraId="36049715" w14:textId="30171AD7" w:rsidTr="00B1266D">
        <w:trPr>
          <w:cnfStyle w:val="000000100000" w:firstRow="0" w:lastRow="0" w:firstColumn="0" w:lastColumn="0" w:oddVBand="0" w:evenVBand="0" w:oddHBand="1" w:evenHBand="0" w:firstRowFirstColumn="0" w:firstRowLastColumn="0" w:lastRowFirstColumn="0" w:lastRowLastColumn="0"/>
          <w:trHeight w:val="255"/>
          <w:del w:id="10625"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3E61A49B" w14:textId="3299A876" w:rsidR="003A3648" w:rsidRPr="00C7287E" w:rsidDel="004A2D26" w:rsidRDefault="003A3648">
            <w:pPr>
              <w:tabs>
                <w:tab w:val="left" w:pos="2446"/>
              </w:tabs>
              <w:spacing w:line="276" w:lineRule="auto"/>
              <w:rPr>
                <w:del w:id="10626" w:author="Gidon Kupietzky" w:date="2025-02-13T17:45:00Z" w16du:dateUtc="2025-02-13T15:45:00Z"/>
                <w:rFonts w:ascii="David" w:eastAsia="Times New Roman" w:hAnsi="David"/>
                <w:color w:val="000000"/>
              </w:rPr>
              <w:pPrChange w:id="10627" w:author="Gidon Kupietzky" w:date="2025-02-13T17:45:00Z" w16du:dateUtc="2025-02-13T15:45:00Z">
                <w:pPr>
                  <w:bidi w:val="0"/>
                  <w:spacing w:before="0" w:line="240" w:lineRule="auto"/>
                  <w:ind w:left="0"/>
                  <w:jc w:val="center"/>
                </w:pPr>
              </w:pPrChange>
            </w:pPr>
            <w:del w:id="10628" w:author="Gidon Kupietzky" w:date="2025-02-13T17:45:00Z" w16du:dateUtc="2025-02-13T15:45:00Z">
              <w:r w:rsidRPr="00845CAC" w:rsidDel="004A2D26">
                <w:rPr>
                  <w:rFonts w:ascii="David" w:eastAsia="Times New Roman" w:hAnsi="David" w:hint="cs"/>
                  <w:b w:val="0"/>
                  <w:bCs w:val="0"/>
                  <w:color w:val="000000"/>
                  <w:rtl/>
                </w:rPr>
                <w:delText>אקסל</w:delText>
              </w:r>
              <w:bookmarkStart w:id="10629" w:name="_Toc190882294"/>
              <w:bookmarkStart w:id="10630" w:name="_Toc190885007"/>
              <w:bookmarkEnd w:id="10629"/>
              <w:bookmarkEnd w:id="10630"/>
            </w:del>
          </w:p>
        </w:tc>
        <w:tc>
          <w:tcPr>
            <w:tcW w:w="2406" w:type="dxa"/>
            <w:noWrap/>
            <w:vAlign w:val="center"/>
            <w:hideMark/>
          </w:tcPr>
          <w:p w14:paraId="42F4AEE4" w14:textId="7C92F5AC"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631" w:author="Gidon Kupietzky" w:date="2025-02-13T17:45:00Z" w16du:dateUtc="2025-02-13T15:45:00Z"/>
                <w:rFonts w:ascii="David" w:eastAsia="Times New Roman" w:hAnsi="David"/>
                <w:color w:val="000000"/>
                <w:rtl/>
              </w:rPr>
              <w:pPrChange w:id="10632"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633" w:author="Gidon Kupietzky" w:date="2025-02-13T17:45:00Z" w16du:dateUtc="2025-02-13T15:45:00Z">
              <w:r w:rsidRPr="00C7287E" w:rsidDel="004A2D26">
                <w:rPr>
                  <w:rFonts w:ascii="David" w:eastAsia="Times New Roman" w:hAnsi="David"/>
                  <w:color w:val="000000"/>
                </w:rPr>
                <w:delText>230704_taz_num_convert_from_jewish_to_u_orthodox.xlsx</w:delText>
              </w:r>
              <w:bookmarkStart w:id="10634" w:name="_Toc190882295"/>
              <w:bookmarkStart w:id="10635" w:name="_Toc190885008"/>
              <w:bookmarkEnd w:id="10634"/>
              <w:bookmarkEnd w:id="10635"/>
            </w:del>
          </w:p>
        </w:tc>
        <w:tc>
          <w:tcPr>
            <w:tcW w:w="2268" w:type="dxa"/>
            <w:vAlign w:val="bottom"/>
          </w:tcPr>
          <w:p w14:paraId="3FE63FD6" w14:textId="4F5DE54B"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636" w:author="Gidon Kupietzky" w:date="2025-02-13T17:45:00Z" w16du:dateUtc="2025-02-13T15:45:00Z"/>
                <w:rFonts w:ascii="David" w:eastAsia="Times New Roman" w:hAnsi="David"/>
                <w:rtl/>
                <w:rPrChange w:id="10637" w:author="Mark Kungurov" w:date="2024-12-19T14:33:00Z" w16du:dateUtc="2024-12-19T12:33:00Z">
                  <w:rPr>
                    <w:del w:id="10638" w:author="Gidon Kupietzky" w:date="2025-02-13T17:45:00Z" w16du:dateUtc="2025-02-13T15:45:00Z"/>
                    <w:rFonts w:ascii="David" w:eastAsia="Times New Roman" w:hAnsi="David"/>
                    <w:color w:val="000000"/>
                    <w:rtl/>
                  </w:rPr>
                </w:rPrChange>
              </w:rPr>
              <w:pPrChange w:id="1063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640" w:author="Mark Kungurov" w:date="2024-12-19T14:33:00Z" w16du:dateUtc="2024-12-19T12:33:00Z">
              <w:del w:id="10641" w:author="Gidon Kupietzky" w:date="2025-02-13T17:45:00Z" w16du:dateUtc="2025-02-13T15:45:00Z">
                <w:r w:rsidRPr="00A87159" w:rsidDel="004A2D26">
                  <w:rPr>
                    <w:rFonts w:ascii="Calibri" w:hAnsi="Calibri" w:cs="Calibri"/>
                    <w:rPrChange w:id="10642" w:author="Mark Kungurov" w:date="2024-12-19T14:34:00Z" w16du:dateUtc="2024-12-19T12:34:00Z">
                      <w:rPr>
                        <w:rFonts w:ascii="Calibri" w:hAnsi="Calibri" w:cs="Calibri"/>
                        <w:color w:val="000000"/>
                      </w:rPr>
                    </w:rPrChange>
                  </w:rPr>
                  <w:delText>future\bau\background_files</w:delText>
                </w:r>
              </w:del>
            </w:ins>
            <w:bookmarkStart w:id="10643" w:name="_Toc190882296"/>
            <w:bookmarkStart w:id="10644" w:name="_Toc190885009"/>
            <w:bookmarkEnd w:id="10643"/>
            <w:bookmarkEnd w:id="10644"/>
          </w:p>
        </w:tc>
        <w:tc>
          <w:tcPr>
            <w:tcW w:w="2977" w:type="dxa"/>
            <w:noWrap/>
            <w:vAlign w:val="center"/>
            <w:hideMark/>
          </w:tcPr>
          <w:p w14:paraId="7F2BDADE" w14:textId="0371AC43"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645" w:author="Gidon Kupietzky" w:date="2025-02-13T17:45:00Z" w16du:dateUtc="2025-02-13T15:45:00Z"/>
                <w:rFonts w:ascii="David" w:eastAsia="Times New Roman" w:hAnsi="David"/>
                <w:color w:val="000000"/>
              </w:rPr>
              <w:pPrChange w:id="10646"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647" w:author="Gidon Kupietzky" w:date="2025-02-13T17:45:00Z" w16du:dateUtc="2025-02-13T15:45:00Z">
              <w:r w:rsidRPr="00C7287E" w:rsidDel="004A2D26">
                <w:rPr>
                  <w:rFonts w:ascii="David" w:eastAsia="Times New Roman" w:hAnsi="David"/>
                  <w:color w:val="000000"/>
                  <w:rtl/>
                </w:rPr>
                <w:delText>אזורי תנועה שניתן להמיר את המגזר שלהם מכללי לחרדי</w:delText>
              </w:r>
              <w:bookmarkStart w:id="10648" w:name="_Toc190882297"/>
              <w:bookmarkStart w:id="10649" w:name="_Toc190885010"/>
              <w:bookmarkEnd w:id="10648"/>
              <w:bookmarkEnd w:id="10649"/>
            </w:del>
          </w:p>
        </w:tc>
        <w:tc>
          <w:tcPr>
            <w:tcW w:w="1983" w:type="dxa"/>
            <w:noWrap/>
            <w:vAlign w:val="center"/>
            <w:hideMark/>
          </w:tcPr>
          <w:p w14:paraId="50786697" w14:textId="4967D9B0"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650" w:author="Gidon Kupietzky" w:date="2025-02-13T17:45:00Z" w16du:dateUtc="2025-02-13T15:45:00Z"/>
                <w:rFonts w:ascii="David" w:eastAsia="Times New Roman" w:hAnsi="David"/>
                <w:color w:val="000000"/>
                <w:rtl/>
              </w:rPr>
              <w:pPrChange w:id="10651"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652" w:author="Gidon Kupietzky" w:date="2025-02-13T17:45:00Z" w16du:dateUtc="2025-02-13T15:45:00Z">
              <w:r w:rsidRPr="00C7287E" w:rsidDel="004A2D26">
                <w:rPr>
                  <w:rFonts w:ascii="David" w:eastAsia="Times New Roman" w:hAnsi="David"/>
                  <w:color w:val="000000"/>
                  <w:rtl/>
                </w:rPr>
                <w:delText>צתא"ל</w:delText>
              </w:r>
              <w:bookmarkStart w:id="10653" w:name="_Toc190882298"/>
              <w:bookmarkStart w:id="10654" w:name="_Toc190885011"/>
              <w:bookmarkEnd w:id="10653"/>
              <w:bookmarkEnd w:id="10654"/>
            </w:del>
          </w:p>
        </w:tc>
        <w:bookmarkStart w:id="10655" w:name="_Toc190882299"/>
        <w:bookmarkStart w:id="10656" w:name="_Toc190885012"/>
        <w:bookmarkEnd w:id="10655"/>
        <w:bookmarkEnd w:id="10656"/>
      </w:tr>
      <w:tr w:rsidR="003A3648" w:rsidRPr="00223434" w:rsidDel="004A2D26" w14:paraId="4D61FF28" w14:textId="12B1DFCD" w:rsidTr="00B1266D">
        <w:trPr>
          <w:trHeight w:val="255"/>
          <w:del w:id="10657"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6924CD81" w14:textId="6199AA84" w:rsidR="003A3648" w:rsidRPr="00C7287E" w:rsidDel="004A2D26" w:rsidRDefault="003A3648">
            <w:pPr>
              <w:tabs>
                <w:tab w:val="left" w:pos="2446"/>
              </w:tabs>
              <w:spacing w:line="276" w:lineRule="auto"/>
              <w:rPr>
                <w:del w:id="10658" w:author="Gidon Kupietzky" w:date="2025-02-13T17:45:00Z" w16du:dateUtc="2025-02-13T15:45:00Z"/>
                <w:rFonts w:ascii="David" w:eastAsia="Times New Roman" w:hAnsi="David"/>
                <w:color w:val="000000"/>
              </w:rPr>
              <w:pPrChange w:id="10659" w:author="Gidon Kupietzky" w:date="2025-02-13T17:45:00Z" w16du:dateUtc="2025-02-13T15:45:00Z">
                <w:pPr>
                  <w:bidi w:val="0"/>
                  <w:spacing w:before="0" w:line="240" w:lineRule="auto"/>
                  <w:ind w:left="0"/>
                  <w:jc w:val="center"/>
                </w:pPr>
              </w:pPrChange>
            </w:pPr>
            <w:del w:id="10660" w:author="Gidon Kupietzky" w:date="2025-02-13T17:45:00Z" w16du:dateUtc="2025-02-13T15:45:00Z">
              <w:r w:rsidRPr="00845CAC" w:rsidDel="004A2D26">
                <w:rPr>
                  <w:rFonts w:ascii="David" w:eastAsia="Times New Roman" w:hAnsi="David" w:hint="cs"/>
                  <w:b w:val="0"/>
                  <w:bCs w:val="0"/>
                  <w:color w:val="000000"/>
                  <w:rtl/>
                </w:rPr>
                <w:lastRenderedPageBreak/>
                <w:delText>אקסל</w:delText>
              </w:r>
              <w:bookmarkStart w:id="10661" w:name="_Toc190882300"/>
              <w:bookmarkStart w:id="10662" w:name="_Toc190885013"/>
              <w:bookmarkEnd w:id="10661"/>
              <w:bookmarkEnd w:id="10662"/>
            </w:del>
          </w:p>
        </w:tc>
        <w:tc>
          <w:tcPr>
            <w:tcW w:w="2406" w:type="dxa"/>
            <w:noWrap/>
            <w:vAlign w:val="center"/>
            <w:hideMark/>
          </w:tcPr>
          <w:p w14:paraId="43ECB5A4" w14:textId="39A0EE09"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663" w:author="Gidon Kupietzky" w:date="2025-02-13T17:45:00Z" w16du:dateUtc="2025-02-13T15:45:00Z"/>
                <w:rFonts w:ascii="David" w:eastAsia="Times New Roman" w:hAnsi="David"/>
                <w:color w:val="000000"/>
                <w:rtl/>
              </w:rPr>
              <w:pPrChange w:id="10664"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665" w:author="Gidon Kupietzky" w:date="2025-02-13T17:45:00Z" w16du:dateUtc="2025-02-13T15:45:00Z">
              <w:r w:rsidRPr="00C7287E" w:rsidDel="004A2D26">
                <w:rPr>
                  <w:rFonts w:ascii="David" w:eastAsia="Times New Roman" w:hAnsi="David"/>
                  <w:color w:val="000000"/>
                </w:rPr>
                <w:delText>Labor_Force_Participation_Rate_Forecast_by_Sector_in_Jerusalem_until_2050.xlsx</w:delText>
              </w:r>
              <w:bookmarkStart w:id="10666" w:name="_Toc190882301"/>
              <w:bookmarkStart w:id="10667" w:name="_Toc190885014"/>
              <w:bookmarkEnd w:id="10666"/>
              <w:bookmarkEnd w:id="10667"/>
            </w:del>
          </w:p>
        </w:tc>
        <w:tc>
          <w:tcPr>
            <w:tcW w:w="2268" w:type="dxa"/>
            <w:vAlign w:val="bottom"/>
          </w:tcPr>
          <w:p w14:paraId="6B011E01" w14:textId="2B9A4BD2"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668" w:author="Gidon Kupietzky" w:date="2025-02-13T17:45:00Z" w16du:dateUtc="2025-02-13T15:45:00Z"/>
                <w:rFonts w:ascii="David" w:eastAsia="Times New Roman" w:hAnsi="David"/>
                <w:rtl/>
                <w:rPrChange w:id="10669" w:author="Mark Kungurov" w:date="2024-12-19T14:33:00Z" w16du:dateUtc="2024-12-19T12:33:00Z">
                  <w:rPr>
                    <w:del w:id="10670" w:author="Gidon Kupietzky" w:date="2025-02-13T17:45:00Z" w16du:dateUtc="2025-02-13T15:45:00Z"/>
                    <w:rFonts w:ascii="David" w:eastAsia="Times New Roman" w:hAnsi="David"/>
                    <w:color w:val="000000"/>
                    <w:rtl/>
                  </w:rPr>
                </w:rPrChange>
              </w:rPr>
              <w:pPrChange w:id="1067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672" w:author="Mark Kungurov" w:date="2024-12-19T14:33:00Z" w16du:dateUtc="2024-12-19T12:33:00Z">
              <w:del w:id="10673" w:author="Gidon Kupietzky" w:date="2025-02-13T17:45:00Z" w16du:dateUtc="2025-02-13T15:45:00Z">
                <w:r w:rsidRPr="00A87159" w:rsidDel="004A2D26">
                  <w:rPr>
                    <w:rFonts w:ascii="Calibri" w:hAnsi="Calibri" w:cs="Calibri"/>
                    <w:rPrChange w:id="10674" w:author="Mark Kungurov" w:date="2024-12-19T14:33:00Z" w16du:dateUtc="2024-12-19T12:33:00Z">
                      <w:rPr>
                        <w:rFonts w:ascii="Calibri" w:hAnsi="Calibri" w:cs="Calibri"/>
                        <w:color w:val="000000"/>
                      </w:rPr>
                    </w:rPrChange>
                  </w:rPr>
                  <w:delText>background_files</w:delText>
                </w:r>
              </w:del>
            </w:ins>
            <w:bookmarkStart w:id="10675" w:name="_Toc190882302"/>
            <w:bookmarkStart w:id="10676" w:name="_Toc190885015"/>
            <w:bookmarkEnd w:id="10675"/>
            <w:bookmarkEnd w:id="10676"/>
          </w:p>
        </w:tc>
        <w:tc>
          <w:tcPr>
            <w:tcW w:w="2977" w:type="dxa"/>
            <w:noWrap/>
            <w:vAlign w:val="center"/>
            <w:hideMark/>
          </w:tcPr>
          <w:p w14:paraId="24E90CDE" w14:textId="25C2145B"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677" w:author="Gidon Kupietzky" w:date="2025-02-13T17:45:00Z" w16du:dateUtc="2025-02-13T15:45:00Z"/>
                <w:rFonts w:ascii="David" w:eastAsia="Times New Roman" w:hAnsi="David"/>
                <w:color w:val="000000"/>
              </w:rPr>
              <w:pPrChange w:id="10678"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679" w:author="Gidon Kupietzky" w:date="2025-02-13T17:45:00Z" w16du:dateUtc="2025-02-13T15:45:00Z">
              <w:r w:rsidRPr="00C7287E" w:rsidDel="004A2D26">
                <w:rPr>
                  <w:rFonts w:ascii="David" w:eastAsia="Times New Roman" w:hAnsi="David"/>
                  <w:color w:val="000000"/>
                  <w:rtl/>
                </w:rPr>
                <w:delText>מקדמי השתתפות בכוח העבודה לשנות  היעד בחלוקה לגיל ומגזר</w:delText>
              </w:r>
              <w:bookmarkStart w:id="10680" w:name="_Toc190882303"/>
              <w:bookmarkStart w:id="10681" w:name="_Toc190885016"/>
              <w:bookmarkEnd w:id="10680"/>
              <w:bookmarkEnd w:id="10681"/>
            </w:del>
          </w:p>
        </w:tc>
        <w:tc>
          <w:tcPr>
            <w:tcW w:w="1983" w:type="dxa"/>
            <w:noWrap/>
            <w:vAlign w:val="center"/>
            <w:hideMark/>
          </w:tcPr>
          <w:p w14:paraId="1B9F67E8" w14:textId="3A456148"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682" w:author="Gidon Kupietzky" w:date="2025-02-13T17:45:00Z" w16du:dateUtc="2025-02-13T15:45:00Z"/>
                <w:rFonts w:ascii="David" w:eastAsia="Times New Roman" w:hAnsi="David"/>
                <w:color w:val="000000"/>
                <w:rtl/>
              </w:rPr>
              <w:pPrChange w:id="1068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684" w:author="Gidon Kupietzky" w:date="2025-02-13T17:45:00Z" w16du:dateUtc="2025-02-13T15:45:00Z">
              <w:r w:rsidRPr="00C7287E" w:rsidDel="004A2D26">
                <w:rPr>
                  <w:rFonts w:ascii="David" w:eastAsia="Times New Roman" w:hAnsi="David"/>
                  <w:color w:val="000000"/>
                  <w:rtl/>
                </w:rPr>
                <w:delText>צתא"ל</w:delText>
              </w:r>
              <w:bookmarkStart w:id="10685" w:name="_Toc190882304"/>
              <w:bookmarkStart w:id="10686" w:name="_Toc190885017"/>
              <w:bookmarkEnd w:id="10685"/>
              <w:bookmarkEnd w:id="10686"/>
            </w:del>
          </w:p>
        </w:tc>
        <w:bookmarkStart w:id="10687" w:name="_Toc190882305"/>
        <w:bookmarkStart w:id="10688" w:name="_Toc190885018"/>
        <w:bookmarkEnd w:id="10687"/>
        <w:bookmarkEnd w:id="10688"/>
      </w:tr>
      <w:tr w:rsidR="003A3648" w:rsidRPr="00223434" w:rsidDel="004A2D26" w14:paraId="612247BA" w14:textId="3B8A1492" w:rsidTr="00B1266D">
        <w:trPr>
          <w:cnfStyle w:val="000000100000" w:firstRow="0" w:lastRow="0" w:firstColumn="0" w:lastColumn="0" w:oddVBand="0" w:evenVBand="0" w:oddHBand="1" w:evenHBand="0" w:firstRowFirstColumn="0" w:firstRowLastColumn="0" w:lastRowFirstColumn="0" w:lastRowLastColumn="0"/>
          <w:trHeight w:val="255"/>
          <w:del w:id="10689"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3866D22" w14:textId="4B74D9D6" w:rsidR="003A3648" w:rsidRPr="00C7287E" w:rsidDel="004A2D26" w:rsidRDefault="003A3648">
            <w:pPr>
              <w:tabs>
                <w:tab w:val="left" w:pos="2446"/>
              </w:tabs>
              <w:spacing w:line="276" w:lineRule="auto"/>
              <w:rPr>
                <w:del w:id="10690" w:author="Gidon Kupietzky" w:date="2025-02-13T17:45:00Z" w16du:dateUtc="2025-02-13T15:45:00Z"/>
                <w:rFonts w:ascii="David" w:eastAsia="Times New Roman" w:hAnsi="David"/>
                <w:color w:val="000000"/>
              </w:rPr>
              <w:pPrChange w:id="10691" w:author="Gidon Kupietzky" w:date="2025-02-13T17:45:00Z" w16du:dateUtc="2025-02-13T15:45:00Z">
                <w:pPr>
                  <w:bidi w:val="0"/>
                  <w:spacing w:before="0" w:line="240" w:lineRule="auto"/>
                  <w:ind w:left="0"/>
                  <w:jc w:val="center"/>
                </w:pPr>
              </w:pPrChange>
            </w:pPr>
            <w:del w:id="10692" w:author="Gidon Kupietzky" w:date="2025-02-13T17:45:00Z" w16du:dateUtc="2025-02-13T15:45:00Z">
              <w:r w:rsidRPr="00845CAC" w:rsidDel="004A2D26">
                <w:rPr>
                  <w:rFonts w:ascii="David" w:eastAsia="Times New Roman" w:hAnsi="David" w:hint="cs"/>
                  <w:b w:val="0"/>
                  <w:bCs w:val="0"/>
                  <w:color w:val="000000"/>
                  <w:rtl/>
                </w:rPr>
                <w:delText>אקסל</w:delText>
              </w:r>
              <w:bookmarkStart w:id="10693" w:name="_Toc190882306"/>
              <w:bookmarkStart w:id="10694" w:name="_Toc190885019"/>
              <w:bookmarkEnd w:id="10693"/>
              <w:bookmarkEnd w:id="10694"/>
            </w:del>
          </w:p>
        </w:tc>
        <w:tc>
          <w:tcPr>
            <w:tcW w:w="2406" w:type="dxa"/>
            <w:noWrap/>
            <w:vAlign w:val="center"/>
            <w:hideMark/>
          </w:tcPr>
          <w:p w14:paraId="171595C2" w14:textId="6D302EAD"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695" w:author="Gidon Kupietzky" w:date="2025-02-13T17:45:00Z" w16du:dateUtc="2025-02-13T15:45:00Z"/>
                <w:rFonts w:ascii="David" w:eastAsia="Times New Roman" w:hAnsi="David"/>
                <w:color w:val="000000"/>
                <w:rtl/>
              </w:rPr>
              <w:pPrChange w:id="10696"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697" w:author="Gidon Kupietzky" w:date="2025-02-13T17:45:00Z" w16du:dateUtc="2025-02-13T15:45:00Z">
              <w:r w:rsidRPr="00C7287E" w:rsidDel="004A2D26">
                <w:rPr>
                  <w:rFonts w:ascii="David" w:eastAsia="Times New Roman" w:hAnsi="David"/>
                  <w:color w:val="000000"/>
                </w:rPr>
                <w:delText>iplan_</w:delText>
              </w:r>
              <w:r w:rsidRPr="00C7287E" w:rsidDel="004A2D26">
                <w:rPr>
                  <w:rFonts w:ascii="David" w:eastAsia="Times New Roman" w:hAnsi="David"/>
                  <w:color w:val="000000"/>
                  <w:rtl/>
                </w:rPr>
                <w:delText>‏‏</w:delText>
              </w:r>
              <w:r w:rsidRPr="00C7287E" w:rsidDel="004A2D26">
                <w:rPr>
                  <w:rFonts w:ascii="David" w:eastAsia="Times New Roman" w:hAnsi="David"/>
                  <w:color w:val="000000"/>
                </w:rPr>
                <w:delText>index_for_id_polygons_230712.xlsx</w:delText>
              </w:r>
              <w:bookmarkStart w:id="10698" w:name="_Toc190882307"/>
              <w:bookmarkStart w:id="10699" w:name="_Toc190885020"/>
              <w:bookmarkEnd w:id="10698"/>
              <w:bookmarkEnd w:id="10699"/>
            </w:del>
          </w:p>
        </w:tc>
        <w:tc>
          <w:tcPr>
            <w:tcW w:w="2268" w:type="dxa"/>
            <w:vAlign w:val="bottom"/>
          </w:tcPr>
          <w:p w14:paraId="321EF63D" w14:textId="4E521B6B"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700" w:author="Gidon Kupietzky" w:date="2025-02-13T17:45:00Z" w16du:dateUtc="2025-02-13T15:45:00Z"/>
                <w:rFonts w:ascii="David" w:eastAsia="Times New Roman" w:hAnsi="David"/>
                <w:rtl/>
                <w:rPrChange w:id="10701" w:author="Mark Kungurov" w:date="2024-12-19T14:33:00Z" w16du:dateUtc="2024-12-19T12:33:00Z">
                  <w:rPr>
                    <w:del w:id="10702" w:author="Gidon Kupietzky" w:date="2025-02-13T17:45:00Z" w16du:dateUtc="2025-02-13T15:45:00Z"/>
                    <w:rFonts w:ascii="David" w:eastAsia="Times New Roman" w:hAnsi="David"/>
                    <w:color w:val="000000"/>
                    <w:rtl/>
                  </w:rPr>
                </w:rPrChange>
              </w:rPr>
              <w:pPrChange w:id="1070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704" w:author="Mark Kungurov" w:date="2024-12-19T14:33:00Z" w16du:dateUtc="2024-12-19T12:33:00Z">
              <w:del w:id="10705" w:author="Gidon Kupietzky" w:date="2025-02-13T17:45:00Z" w16du:dateUtc="2025-02-13T15:45:00Z">
                <w:r w:rsidRPr="00A87159" w:rsidDel="004A2D26">
                  <w:rPr>
                    <w:rFonts w:ascii="Calibri" w:hAnsi="Calibri" w:cs="Calibri"/>
                    <w:rPrChange w:id="10706" w:author="Mark Kungurov" w:date="2024-12-19T14:33:00Z" w16du:dateUtc="2024-12-19T12:33:00Z">
                      <w:rPr>
                        <w:rFonts w:ascii="Calibri" w:hAnsi="Calibri" w:cs="Calibri"/>
                        <w:color w:val="000000"/>
                      </w:rPr>
                    </w:rPrChange>
                  </w:rPr>
                  <w:delText>future\iplan\background_files</w:delText>
                </w:r>
              </w:del>
            </w:ins>
            <w:bookmarkStart w:id="10707" w:name="_Toc190882308"/>
            <w:bookmarkStart w:id="10708" w:name="_Toc190885021"/>
            <w:bookmarkEnd w:id="10707"/>
            <w:bookmarkEnd w:id="10708"/>
          </w:p>
        </w:tc>
        <w:tc>
          <w:tcPr>
            <w:tcW w:w="2977" w:type="dxa"/>
            <w:noWrap/>
            <w:vAlign w:val="center"/>
            <w:hideMark/>
          </w:tcPr>
          <w:p w14:paraId="68D955EE" w14:textId="7E7BD197"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709" w:author="Gidon Kupietzky" w:date="2025-02-13T17:45:00Z" w16du:dateUtc="2025-02-13T15:45:00Z"/>
                <w:rFonts w:ascii="David" w:eastAsia="Times New Roman" w:hAnsi="David"/>
                <w:color w:val="000000"/>
              </w:rPr>
              <w:pPrChange w:id="10710"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711" w:author="Gidon Kupietzky" w:date="2025-02-13T17:45:00Z" w16du:dateUtc="2025-02-13T15:45:00Z">
              <w:r w:rsidRPr="00C7287E" w:rsidDel="004A2D26">
                <w:rPr>
                  <w:rFonts w:ascii="David" w:eastAsia="Times New Roman" w:hAnsi="David"/>
                  <w:color w:val="000000"/>
                  <w:rtl/>
                </w:rPr>
                <w:delText>טבלת קיבולת יח"ד לטובת התרחיש תכנית דיור</w:delText>
              </w:r>
              <w:bookmarkStart w:id="10712" w:name="_Toc190882309"/>
              <w:bookmarkStart w:id="10713" w:name="_Toc190885022"/>
              <w:bookmarkEnd w:id="10712"/>
              <w:bookmarkEnd w:id="10713"/>
            </w:del>
          </w:p>
        </w:tc>
        <w:tc>
          <w:tcPr>
            <w:tcW w:w="1983" w:type="dxa"/>
            <w:noWrap/>
            <w:vAlign w:val="center"/>
            <w:hideMark/>
          </w:tcPr>
          <w:p w14:paraId="74C26825" w14:textId="663FE03B"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714" w:author="Gidon Kupietzky" w:date="2025-02-13T17:45:00Z" w16du:dateUtc="2025-02-13T15:45:00Z"/>
                <w:rFonts w:ascii="David" w:eastAsia="Times New Roman" w:hAnsi="David"/>
                <w:color w:val="000000"/>
                <w:rtl/>
              </w:rPr>
              <w:pPrChange w:id="10715"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716" w:author="Gidon Kupietzky" w:date="2025-02-13T17:45:00Z" w16du:dateUtc="2025-02-13T15:45:00Z">
              <w:r w:rsidRPr="00C7287E" w:rsidDel="004A2D26">
                <w:rPr>
                  <w:rFonts w:ascii="David" w:eastAsia="Times New Roman" w:hAnsi="David"/>
                  <w:color w:val="000000"/>
                  <w:rtl/>
                </w:rPr>
                <w:delText>צתא"ל</w:delText>
              </w:r>
              <w:bookmarkStart w:id="10717" w:name="_Toc190882310"/>
              <w:bookmarkStart w:id="10718" w:name="_Toc190885023"/>
              <w:bookmarkEnd w:id="10717"/>
              <w:bookmarkEnd w:id="10718"/>
            </w:del>
          </w:p>
        </w:tc>
        <w:bookmarkStart w:id="10719" w:name="_Toc190882311"/>
        <w:bookmarkStart w:id="10720" w:name="_Toc190885024"/>
        <w:bookmarkEnd w:id="10719"/>
        <w:bookmarkEnd w:id="10720"/>
      </w:tr>
      <w:tr w:rsidR="003A3648" w:rsidRPr="00C7287E" w:rsidDel="004A2D26" w14:paraId="11918B35" w14:textId="1078DE96" w:rsidTr="00B1266D">
        <w:trPr>
          <w:trHeight w:val="255"/>
          <w:del w:id="10721"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7B26A72C" w14:textId="3950FE06" w:rsidR="003A3648" w:rsidRPr="00C7287E" w:rsidDel="004A2D26" w:rsidRDefault="003A3648">
            <w:pPr>
              <w:tabs>
                <w:tab w:val="left" w:pos="2446"/>
              </w:tabs>
              <w:spacing w:line="276" w:lineRule="auto"/>
              <w:rPr>
                <w:del w:id="10722" w:author="Gidon Kupietzky" w:date="2025-02-13T17:45:00Z" w16du:dateUtc="2025-02-13T15:45:00Z"/>
                <w:rFonts w:ascii="David" w:eastAsia="Times New Roman" w:hAnsi="David"/>
                <w:color w:val="000000"/>
              </w:rPr>
              <w:pPrChange w:id="10723" w:author="Gidon Kupietzky" w:date="2025-02-13T17:45:00Z" w16du:dateUtc="2025-02-13T15:45:00Z">
                <w:pPr>
                  <w:bidi w:val="0"/>
                  <w:spacing w:before="0" w:line="240" w:lineRule="auto"/>
                  <w:ind w:left="0"/>
                  <w:jc w:val="center"/>
                </w:pPr>
              </w:pPrChange>
            </w:pPr>
            <w:del w:id="10724" w:author="Gidon Kupietzky" w:date="2025-02-13T17:45:00Z" w16du:dateUtc="2025-02-13T15:45:00Z">
              <w:r w:rsidRPr="00845CAC" w:rsidDel="004A2D26">
                <w:rPr>
                  <w:rFonts w:ascii="David" w:eastAsia="Times New Roman" w:hAnsi="David" w:hint="cs"/>
                  <w:b w:val="0"/>
                  <w:bCs w:val="0"/>
                  <w:color w:val="000000"/>
                  <w:rtl/>
                </w:rPr>
                <w:delText>אקסל</w:delText>
              </w:r>
              <w:bookmarkStart w:id="10725" w:name="_Toc190882312"/>
              <w:bookmarkStart w:id="10726" w:name="_Toc190885025"/>
              <w:bookmarkEnd w:id="10725"/>
              <w:bookmarkEnd w:id="10726"/>
            </w:del>
          </w:p>
        </w:tc>
        <w:tc>
          <w:tcPr>
            <w:tcW w:w="2406" w:type="dxa"/>
            <w:noWrap/>
            <w:vAlign w:val="center"/>
            <w:hideMark/>
          </w:tcPr>
          <w:p w14:paraId="14E845D0" w14:textId="48649715"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727" w:author="Gidon Kupietzky" w:date="2025-02-13T17:45:00Z" w16du:dateUtc="2025-02-13T15:45:00Z"/>
                <w:rFonts w:ascii="David" w:eastAsia="Times New Roman" w:hAnsi="David"/>
                <w:color w:val="000000"/>
                <w:rtl/>
              </w:rPr>
              <w:pPrChange w:id="10728"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729" w:author="Gidon Kupietzky" w:date="2025-02-13T17:45:00Z" w16du:dateUtc="2025-02-13T15:45:00Z">
              <w:r w:rsidRPr="00C7287E" w:rsidDel="004A2D26">
                <w:rPr>
                  <w:rFonts w:ascii="David" w:eastAsia="Times New Roman" w:hAnsi="David"/>
                  <w:color w:val="000000"/>
                </w:rPr>
                <w:delText>index_for_id_polygons_230717.xlsx</w:delText>
              </w:r>
              <w:bookmarkStart w:id="10730" w:name="_Toc190882313"/>
              <w:bookmarkStart w:id="10731" w:name="_Toc190885026"/>
              <w:bookmarkEnd w:id="10730"/>
              <w:bookmarkEnd w:id="10731"/>
            </w:del>
          </w:p>
        </w:tc>
        <w:tc>
          <w:tcPr>
            <w:tcW w:w="2268" w:type="dxa"/>
            <w:vAlign w:val="bottom"/>
          </w:tcPr>
          <w:p w14:paraId="2DCAF5BC" w14:textId="13497EC0"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732" w:author="Gidon Kupietzky" w:date="2025-02-13T17:45:00Z" w16du:dateUtc="2025-02-13T15:45:00Z"/>
                <w:rFonts w:ascii="David" w:eastAsia="Times New Roman" w:hAnsi="David"/>
                <w:rtl/>
                <w:rPrChange w:id="10733" w:author="Mark Kungurov" w:date="2024-12-19T14:33:00Z" w16du:dateUtc="2024-12-19T12:33:00Z">
                  <w:rPr>
                    <w:del w:id="10734" w:author="Gidon Kupietzky" w:date="2025-02-13T17:45:00Z" w16du:dateUtc="2025-02-13T15:45:00Z"/>
                    <w:rFonts w:ascii="David" w:eastAsia="Times New Roman" w:hAnsi="David"/>
                    <w:color w:val="000000"/>
                    <w:rtl/>
                  </w:rPr>
                </w:rPrChange>
              </w:rPr>
              <w:pPrChange w:id="1073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736" w:author="Mark Kungurov" w:date="2024-12-19T14:33:00Z" w16du:dateUtc="2024-12-19T12:33:00Z">
              <w:del w:id="10737" w:author="Gidon Kupietzky" w:date="2025-02-13T17:45:00Z" w16du:dateUtc="2025-02-13T15:45:00Z">
                <w:r w:rsidRPr="00A87159" w:rsidDel="004A2D26">
                  <w:rPr>
                    <w:rFonts w:ascii="Calibri" w:hAnsi="Calibri" w:cs="Calibri"/>
                    <w:rPrChange w:id="10738" w:author="Mark Kungurov" w:date="2024-12-19T14:33:00Z" w16du:dateUtc="2024-12-19T12:33:00Z">
                      <w:rPr>
                        <w:rFonts w:ascii="Calibri" w:hAnsi="Calibri" w:cs="Calibri"/>
                        <w:color w:val="000000"/>
                      </w:rPr>
                    </w:rPrChange>
                  </w:rPr>
                  <w:delText>future\JTMT\background_files</w:delText>
                </w:r>
              </w:del>
            </w:ins>
            <w:bookmarkStart w:id="10739" w:name="_Toc190882314"/>
            <w:bookmarkStart w:id="10740" w:name="_Toc190885027"/>
            <w:bookmarkEnd w:id="10739"/>
            <w:bookmarkEnd w:id="10740"/>
          </w:p>
        </w:tc>
        <w:tc>
          <w:tcPr>
            <w:tcW w:w="2977" w:type="dxa"/>
            <w:noWrap/>
            <w:vAlign w:val="center"/>
            <w:hideMark/>
          </w:tcPr>
          <w:p w14:paraId="5E41F779" w14:textId="0D0C80C2"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741" w:author="Gidon Kupietzky" w:date="2025-02-13T17:45:00Z" w16du:dateUtc="2025-02-13T15:45:00Z"/>
                <w:rFonts w:ascii="David" w:eastAsia="Times New Roman" w:hAnsi="David"/>
                <w:color w:val="000000"/>
              </w:rPr>
              <w:pPrChange w:id="10742"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743" w:author="Gidon Kupietzky" w:date="2025-02-13T17:45:00Z" w16du:dateUtc="2025-02-13T15:45:00Z">
              <w:r w:rsidRPr="00C7287E" w:rsidDel="004A2D26">
                <w:rPr>
                  <w:rFonts w:ascii="David" w:eastAsia="Times New Roman" w:hAnsi="David"/>
                  <w:color w:val="000000"/>
                  <w:rtl/>
                </w:rPr>
                <w:delText>טבלת קיבולת יח"ד לטובת התרחיש צתא"ל</w:delText>
              </w:r>
              <w:bookmarkStart w:id="10744" w:name="_Toc190882315"/>
              <w:bookmarkStart w:id="10745" w:name="_Toc190885028"/>
              <w:bookmarkEnd w:id="10744"/>
              <w:bookmarkEnd w:id="10745"/>
            </w:del>
          </w:p>
        </w:tc>
        <w:tc>
          <w:tcPr>
            <w:tcW w:w="1983" w:type="dxa"/>
            <w:noWrap/>
            <w:vAlign w:val="center"/>
            <w:hideMark/>
          </w:tcPr>
          <w:p w14:paraId="23BFD66B" w14:textId="277361BA"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746" w:author="Gidon Kupietzky" w:date="2025-02-13T17:45:00Z" w16du:dateUtc="2025-02-13T15:45:00Z"/>
                <w:rFonts w:ascii="David" w:eastAsia="Times New Roman" w:hAnsi="David"/>
                <w:color w:val="000000"/>
                <w:rtl/>
              </w:rPr>
              <w:pPrChange w:id="1074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748" w:author="Gidon Kupietzky" w:date="2025-02-13T17:45:00Z" w16du:dateUtc="2025-02-13T15:45:00Z">
              <w:r w:rsidRPr="00C7287E" w:rsidDel="004A2D26">
                <w:rPr>
                  <w:rFonts w:ascii="David" w:eastAsia="Times New Roman" w:hAnsi="David"/>
                  <w:color w:val="000000"/>
                  <w:rtl/>
                </w:rPr>
                <w:delText>צתא"ל</w:delText>
              </w:r>
              <w:bookmarkStart w:id="10749" w:name="_Toc190882316"/>
              <w:bookmarkStart w:id="10750" w:name="_Toc190885029"/>
              <w:bookmarkEnd w:id="10749"/>
              <w:bookmarkEnd w:id="10750"/>
            </w:del>
          </w:p>
        </w:tc>
        <w:bookmarkStart w:id="10751" w:name="_Toc190882317"/>
        <w:bookmarkStart w:id="10752" w:name="_Toc190885030"/>
        <w:bookmarkEnd w:id="10751"/>
        <w:bookmarkEnd w:id="10752"/>
      </w:tr>
      <w:tr w:rsidR="003A3648" w:rsidRPr="00223434" w:rsidDel="004A2D26" w14:paraId="2E309795" w14:textId="31C0827C" w:rsidTr="00B1266D">
        <w:trPr>
          <w:cnfStyle w:val="000000100000" w:firstRow="0" w:lastRow="0" w:firstColumn="0" w:lastColumn="0" w:oddVBand="0" w:evenVBand="0" w:oddHBand="1" w:evenHBand="0" w:firstRowFirstColumn="0" w:firstRowLastColumn="0" w:lastRowFirstColumn="0" w:lastRowLastColumn="0"/>
          <w:trHeight w:val="255"/>
          <w:del w:id="10753"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7963CE9" w14:textId="7C990115" w:rsidR="003A3648" w:rsidRPr="00C7287E" w:rsidDel="004A2D26" w:rsidRDefault="003A3648">
            <w:pPr>
              <w:tabs>
                <w:tab w:val="left" w:pos="2446"/>
              </w:tabs>
              <w:spacing w:line="276" w:lineRule="auto"/>
              <w:rPr>
                <w:del w:id="10754" w:author="Gidon Kupietzky" w:date="2025-02-13T17:45:00Z" w16du:dateUtc="2025-02-13T15:45:00Z"/>
                <w:rFonts w:ascii="David" w:eastAsia="Times New Roman" w:hAnsi="David"/>
                <w:color w:val="000000"/>
              </w:rPr>
              <w:pPrChange w:id="10755" w:author="Gidon Kupietzky" w:date="2025-02-13T17:45:00Z" w16du:dateUtc="2025-02-13T15:45:00Z">
                <w:pPr>
                  <w:bidi w:val="0"/>
                  <w:spacing w:before="0" w:line="240" w:lineRule="auto"/>
                  <w:ind w:left="0"/>
                  <w:jc w:val="center"/>
                </w:pPr>
              </w:pPrChange>
            </w:pPr>
            <w:del w:id="10756" w:author="Gidon Kupietzky" w:date="2025-02-13T17:45:00Z" w16du:dateUtc="2025-02-13T15:45:00Z">
              <w:r w:rsidDel="004A2D26">
                <w:rPr>
                  <w:rFonts w:ascii="David" w:eastAsia="Times New Roman" w:hAnsi="David"/>
                  <w:b w:val="0"/>
                  <w:bCs w:val="0"/>
                  <w:color w:val="000000"/>
                </w:rPr>
                <w:delText>SHP</w:delText>
              </w:r>
              <w:bookmarkStart w:id="10757" w:name="_Toc190882318"/>
              <w:bookmarkStart w:id="10758" w:name="_Toc190885031"/>
              <w:bookmarkEnd w:id="10757"/>
              <w:bookmarkEnd w:id="10758"/>
            </w:del>
          </w:p>
        </w:tc>
        <w:tc>
          <w:tcPr>
            <w:tcW w:w="2406" w:type="dxa"/>
            <w:noWrap/>
            <w:vAlign w:val="center"/>
            <w:hideMark/>
          </w:tcPr>
          <w:p w14:paraId="79AB6326" w14:textId="5C0E323A"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759" w:author="Gidon Kupietzky" w:date="2025-02-13T17:45:00Z" w16du:dateUtc="2025-02-13T15:45:00Z"/>
                <w:rFonts w:ascii="David" w:eastAsia="Times New Roman" w:hAnsi="David"/>
                <w:color w:val="000000"/>
                <w:rtl/>
              </w:rPr>
              <w:pPrChange w:id="10760"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761" w:author="Gidon Kupietzky" w:date="2025-02-13T17:45:00Z" w16du:dateUtc="2025-02-13T15:45:00Z">
              <w:r w:rsidRPr="00C7287E" w:rsidDel="004A2D26">
                <w:rPr>
                  <w:rFonts w:ascii="David" w:eastAsia="Times New Roman" w:hAnsi="David"/>
                  <w:color w:val="000000"/>
                </w:rPr>
                <w:delText>commuting_241014.shp</w:delText>
              </w:r>
              <w:bookmarkStart w:id="10762" w:name="_Toc190882319"/>
              <w:bookmarkStart w:id="10763" w:name="_Toc190885032"/>
              <w:bookmarkEnd w:id="10762"/>
              <w:bookmarkEnd w:id="10763"/>
            </w:del>
          </w:p>
        </w:tc>
        <w:tc>
          <w:tcPr>
            <w:tcW w:w="2268" w:type="dxa"/>
            <w:vAlign w:val="bottom"/>
          </w:tcPr>
          <w:p w14:paraId="3F07A4F6" w14:textId="392B8B2A"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764" w:author="Gidon Kupietzky" w:date="2025-02-13T17:45:00Z" w16du:dateUtc="2025-02-13T15:45:00Z"/>
                <w:rFonts w:ascii="David" w:eastAsia="Times New Roman" w:hAnsi="David"/>
                <w:rtl/>
                <w:rPrChange w:id="10765" w:author="Mark Kungurov" w:date="2024-12-19T14:33:00Z" w16du:dateUtc="2024-12-19T12:33:00Z">
                  <w:rPr>
                    <w:del w:id="10766" w:author="Gidon Kupietzky" w:date="2025-02-13T17:45:00Z" w16du:dateUtc="2025-02-13T15:45:00Z"/>
                    <w:rFonts w:ascii="David" w:eastAsia="Times New Roman" w:hAnsi="David"/>
                    <w:color w:val="000000"/>
                    <w:rtl/>
                  </w:rPr>
                </w:rPrChange>
              </w:rPr>
              <w:pPrChange w:id="10767"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768" w:author="Mark Kungurov" w:date="2024-12-19T14:33:00Z" w16du:dateUtc="2024-12-19T12:33:00Z">
              <w:del w:id="10769" w:author="Gidon Kupietzky" w:date="2025-02-13T17:45:00Z" w16du:dateUtc="2025-02-13T15:45:00Z">
                <w:r w:rsidRPr="00A87159" w:rsidDel="004A2D26">
                  <w:rPr>
                    <w:rFonts w:ascii="Calibri" w:hAnsi="Calibri" w:cs="Calibri"/>
                    <w:rPrChange w:id="10770" w:author="Mark Kungurov" w:date="2024-12-19T14:33:00Z" w16du:dateUtc="2024-12-19T12:33:00Z">
                      <w:rPr>
                        <w:rFonts w:ascii="Calibri" w:hAnsi="Calibri" w:cs="Calibri"/>
                        <w:color w:val="000000"/>
                      </w:rPr>
                    </w:rPrChange>
                  </w:rPr>
                  <w:delText>background_files</w:delText>
                </w:r>
              </w:del>
            </w:ins>
            <w:bookmarkStart w:id="10771" w:name="_Toc190882320"/>
            <w:bookmarkStart w:id="10772" w:name="_Toc190885033"/>
            <w:bookmarkEnd w:id="10771"/>
            <w:bookmarkEnd w:id="10772"/>
          </w:p>
        </w:tc>
        <w:tc>
          <w:tcPr>
            <w:tcW w:w="2977" w:type="dxa"/>
            <w:noWrap/>
            <w:vAlign w:val="center"/>
            <w:hideMark/>
          </w:tcPr>
          <w:p w14:paraId="23504A76" w14:textId="05638F7E"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773" w:author="Gidon Kupietzky" w:date="2025-02-13T17:45:00Z" w16du:dateUtc="2025-02-13T15:45:00Z"/>
                <w:rFonts w:ascii="David" w:eastAsia="Times New Roman" w:hAnsi="David"/>
                <w:color w:val="000000"/>
              </w:rPr>
              <w:pPrChange w:id="1077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775" w:author="Gidon Kupietzky" w:date="2025-02-13T17:45:00Z" w16du:dateUtc="2025-02-13T15:45:00Z">
              <w:r w:rsidRPr="00C7287E" w:rsidDel="004A2D26">
                <w:rPr>
                  <w:rFonts w:ascii="David" w:eastAsia="Times New Roman" w:hAnsi="David"/>
                  <w:color w:val="000000"/>
                  <w:rtl/>
                </w:rPr>
                <w:delText>אחוז מהמועסקים שגרים באזור תנועה שמיוממים מחוץ למרחב צתא"ל</w:delText>
              </w:r>
              <w:bookmarkStart w:id="10776" w:name="_Toc190882321"/>
              <w:bookmarkStart w:id="10777" w:name="_Toc190885034"/>
              <w:bookmarkEnd w:id="10776"/>
              <w:bookmarkEnd w:id="10777"/>
            </w:del>
          </w:p>
        </w:tc>
        <w:tc>
          <w:tcPr>
            <w:tcW w:w="1983" w:type="dxa"/>
            <w:noWrap/>
            <w:vAlign w:val="center"/>
            <w:hideMark/>
          </w:tcPr>
          <w:p w14:paraId="5A454338" w14:textId="11DEF743"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778" w:author="Gidon Kupietzky" w:date="2025-02-13T17:45:00Z" w16du:dateUtc="2025-02-13T15:45:00Z"/>
                <w:rFonts w:ascii="David" w:eastAsia="Times New Roman" w:hAnsi="David"/>
                <w:color w:val="000000"/>
                <w:rtl/>
              </w:rPr>
              <w:pPrChange w:id="1077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780" w:author="Gidon Kupietzky" w:date="2025-02-13T17:45:00Z" w16du:dateUtc="2025-02-13T15:45:00Z">
              <w:r w:rsidRPr="00C7287E" w:rsidDel="004A2D26">
                <w:rPr>
                  <w:rFonts w:ascii="David" w:eastAsia="Times New Roman" w:hAnsi="David"/>
                  <w:color w:val="000000"/>
                  <w:rtl/>
                </w:rPr>
                <w:delText>צתא"ל</w:delText>
              </w:r>
              <w:bookmarkStart w:id="10781" w:name="_Toc190882322"/>
              <w:bookmarkStart w:id="10782" w:name="_Toc190885035"/>
              <w:bookmarkEnd w:id="10781"/>
              <w:bookmarkEnd w:id="10782"/>
            </w:del>
          </w:p>
        </w:tc>
        <w:bookmarkStart w:id="10783" w:name="_Toc190882323"/>
        <w:bookmarkStart w:id="10784" w:name="_Toc190885036"/>
        <w:bookmarkEnd w:id="10783"/>
        <w:bookmarkEnd w:id="10784"/>
      </w:tr>
      <w:tr w:rsidR="003A3648" w:rsidRPr="00C7287E" w:rsidDel="004A2D26" w14:paraId="7FCACEC6" w14:textId="11F0A53A" w:rsidTr="00B1266D">
        <w:trPr>
          <w:trHeight w:val="255"/>
          <w:del w:id="10785"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933F99C" w14:textId="499011DE" w:rsidR="003A3648" w:rsidRPr="00C7287E" w:rsidDel="004A2D26" w:rsidRDefault="003A3648">
            <w:pPr>
              <w:tabs>
                <w:tab w:val="left" w:pos="2446"/>
              </w:tabs>
              <w:spacing w:line="276" w:lineRule="auto"/>
              <w:rPr>
                <w:del w:id="10786" w:author="Gidon Kupietzky" w:date="2025-02-13T17:45:00Z" w16du:dateUtc="2025-02-13T15:45:00Z"/>
                <w:rFonts w:ascii="David" w:eastAsia="Times New Roman" w:hAnsi="David"/>
                <w:color w:val="000000"/>
              </w:rPr>
              <w:pPrChange w:id="10787" w:author="Gidon Kupietzky" w:date="2025-02-13T17:45:00Z" w16du:dateUtc="2025-02-13T15:45:00Z">
                <w:pPr>
                  <w:bidi w:val="0"/>
                  <w:spacing w:before="0" w:line="240" w:lineRule="auto"/>
                  <w:ind w:left="0"/>
                  <w:jc w:val="center"/>
                </w:pPr>
              </w:pPrChange>
            </w:pPr>
            <w:del w:id="10788" w:author="Gidon Kupietzky" w:date="2025-02-13T17:45:00Z" w16du:dateUtc="2025-02-13T15:45:00Z">
              <w:r w:rsidDel="004A2D26">
                <w:rPr>
                  <w:rFonts w:ascii="David" w:eastAsia="Times New Roman" w:hAnsi="David"/>
                  <w:b w:val="0"/>
                  <w:bCs w:val="0"/>
                  <w:color w:val="000000"/>
                </w:rPr>
                <w:delText>SHP</w:delText>
              </w:r>
              <w:bookmarkStart w:id="10789" w:name="_Toc190882324"/>
              <w:bookmarkStart w:id="10790" w:name="_Toc190885037"/>
              <w:bookmarkEnd w:id="10789"/>
              <w:bookmarkEnd w:id="10790"/>
            </w:del>
          </w:p>
        </w:tc>
        <w:tc>
          <w:tcPr>
            <w:tcW w:w="2406" w:type="dxa"/>
            <w:noWrap/>
            <w:vAlign w:val="center"/>
            <w:hideMark/>
          </w:tcPr>
          <w:p w14:paraId="79FB9E46" w14:textId="20BF8EEE"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791" w:author="Gidon Kupietzky" w:date="2025-02-13T17:45:00Z" w16du:dateUtc="2025-02-13T15:45:00Z"/>
                <w:rFonts w:ascii="David" w:eastAsia="Times New Roman" w:hAnsi="David"/>
                <w:color w:val="000000"/>
                <w:rtl/>
              </w:rPr>
              <w:pPrChange w:id="10792"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793" w:author="Gidon Kupietzky" w:date="2025-02-13T17:45:00Z" w16du:dateUtc="2025-02-13T15:45:00Z">
              <w:r w:rsidRPr="00C7287E" w:rsidDel="004A2D26">
                <w:rPr>
                  <w:rFonts w:ascii="David" w:eastAsia="Times New Roman" w:hAnsi="David"/>
                  <w:color w:val="000000"/>
                </w:rPr>
                <w:delText>EIProp.shp</w:delText>
              </w:r>
              <w:bookmarkStart w:id="10794" w:name="_Toc190882325"/>
              <w:bookmarkStart w:id="10795" w:name="_Toc190885038"/>
              <w:bookmarkEnd w:id="10794"/>
              <w:bookmarkEnd w:id="10795"/>
            </w:del>
          </w:p>
        </w:tc>
        <w:tc>
          <w:tcPr>
            <w:tcW w:w="2268" w:type="dxa"/>
            <w:vAlign w:val="bottom"/>
          </w:tcPr>
          <w:p w14:paraId="44F3E402" w14:textId="3FD27895" w:rsidR="003A3648" w:rsidRPr="00A87159"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796" w:author="Gidon Kupietzky" w:date="2025-02-13T17:45:00Z" w16du:dateUtc="2025-02-13T15:45:00Z"/>
                <w:rFonts w:ascii="David" w:eastAsia="Times New Roman" w:hAnsi="David"/>
                <w:rtl/>
                <w:rPrChange w:id="10797" w:author="Mark Kungurov" w:date="2024-12-19T14:33:00Z" w16du:dateUtc="2024-12-19T12:33:00Z">
                  <w:rPr>
                    <w:del w:id="10798" w:author="Gidon Kupietzky" w:date="2025-02-13T17:45:00Z" w16du:dateUtc="2025-02-13T15:45:00Z"/>
                    <w:rFonts w:ascii="David" w:eastAsia="Times New Roman" w:hAnsi="David"/>
                    <w:color w:val="000000"/>
                    <w:rtl/>
                  </w:rPr>
                </w:rPrChange>
              </w:rPr>
              <w:pPrChange w:id="1079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800" w:author="Mark Kungurov" w:date="2024-12-19T14:33:00Z" w16du:dateUtc="2024-12-19T12:33:00Z">
              <w:del w:id="10801" w:author="Gidon Kupietzky" w:date="2025-02-13T17:45:00Z" w16du:dateUtc="2025-02-13T15:45:00Z">
                <w:r w:rsidRPr="00A87159" w:rsidDel="004A2D26">
                  <w:rPr>
                    <w:rFonts w:ascii="Calibri" w:hAnsi="Calibri" w:cs="Calibri"/>
                    <w:rPrChange w:id="10802" w:author="Mark Kungurov" w:date="2024-12-19T14:33:00Z" w16du:dateUtc="2024-12-19T12:33:00Z">
                      <w:rPr>
                        <w:rFonts w:ascii="Calibri" w:hAnsi="Calibri" w:cs="Calibri"/>
                        <w:color w:val="000000"/>
                      </w:rPr>
                    </w:rPrChange>
                  </w:rPr>
                  <w:delText>background_files</w:delText>
                </w:r>
              </w:del>
            </w:ins>
            <w:bookmarkStart w:id="10803" w:name="_Toc190882326"/>
            <w:bookmarkStart w:id="10804" w:name="_Toc190885039"/>
            <w:bookmarkEnd w:id="10803"/>
            <w:bookmarkEnd w:id="10804"/>
          </w:p>
        </w:tc>
        <w:tc>
          <w:tcPr>
            <w:tcW w:w="2977" w:type="dxa"/>
            <w:noWrap/>
            <w:vAlign w:val="center"/>
            <w:hideMark/>
          </w:tcPr>
          <w:p w14:paraId="5B7EEEE0" w14:textId="3485A387"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805" w:author="Gidon Kupietzky" w:date="2025-02-13T17:45:00Z" w16du:dateUtc="2025-02-13T15:45:00Z"/>
                <w:rFonts w:ascii="David" w:eastAsia="Times New Roman" w:hAnsi="David"/>
                <w:color w:val="000000"/>
              </w:rPr>
              <w:pPrChange w:id="10806"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807" w:author="Gidon Kupietzky" w:date="2025-02-13T17:45:00Z" w16du:dateUtc="2025-02-13T15:45:00Z">
              <w:r w:rsidRPr="00C7287E" w:rsidDel="004A2D26">
                <w:rPr>
                  <w:rFonts w:ascii="David" w:eastAsia="Times New Roman" w:hAnsi="David"/>
                  <w:color w:val="000000"/>
                  <w:rtl/>
                </w:rPr>
                <w:delText>אחוז ממקומות העבודה באזור תנועה שמאוייש על ידי מועסק שהגיע מחוץ למרחב צתאל</w:delText>
              </w:r>
              <w:bookmarkStart w:id="10808" w:name="_Toc190882327"/>
              <w:bookmarkStart w:id="10809" w:name="_Toc190885040"/>
              <w:bookmarkEnd w:id="10808"/>
              <w:bookmarkEnd w:id="10809"/>
            </w:del>
          </w:p>
        </w:tc>
        <w:tc>
          <w:tcPr>
            <w:tcW w:w="1983" w:type="dxa"/>
            <w:noWrap/>
            <w:vAlign w:val="center"/>
            <w:hideMark/>
          </w:tcPr>
          <w:p w14:paraId="2F9EF286" w14:textId="61D3B5C1"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810" w:author="Gidon Kupietzky" w:date="2025-02-13T17:45:00Z" w16du:dateUtc="2025-02-13T15:45:00Z"/>
                <w:rFonts w:ascii="David" w:eastAsia="Times New Roman" w:hAnsi="David"/>
                <w:color w:val="000000"/>
                <w:rtl/>
              </w:rPr>
              <w:pPrChange w:id="1081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812" w:author="Gidon Kupietzky" w:date="2025-02-13T17:45:00Z" w16du:dateUtc="2025-02-13T15:45:00Z">
              <w:r w:rsidRPr="00C7287E" w:rsidDel="004A2D26">
                <w:rPr>
                  <w:rFonts w:ascii="David" w:eastAsia="Times New Roman" w:hAnsi="David"/>
                  <w:color w:val="000000"/>
                  <w:rtl/>
                </w:rPr>
                <w:delText>צתא"ל</w:delText>
              </w:r>
              <w:bookmarkStart w:id="10813" w:name="_Toc190882328"/>
              <w:bookmarkStart w:id="10814" w:name="_Toc190885041"/>
              <w:bookmarkEnd w:id="10813"/>
              <w:bookmarkEnd w:id="10814"/>
            </w:del>
          </w:p>
        </w:tc>
        <w:bookmarkStart w:id="10815" w:name="_Toc190882329"/>
        <w:bookmarkStart w:id="10816" w:name="_Toc190885042"/>
        <w:bookmarkEnd w:id="10815"/>
        <w:bookmarkEnd w:id="10816"/>
      </w:tr>
      <w:tr w:rsidR="003A3648" w:rsidRPr="00223434" w:rsidDel="004A2D26" w14:paraId="6F1DA927" w14:textId="5316E41C" w:rsidTr="00B1266D">
        <w:trPr>
          <w:cnfStyle w:val="000000100000" w:firstRow="0" w:lastRow="0" w:firstColumn="0" w:lastColumn="0" w:oddVBand="0" w:evenVBand="0" w:oddHBand="1" w:evenHBand="0" w:firstRowFirstColumn="0" w:firstRowLastColumn="0" w:lastRowFirstColumn="0" w:lastRowLastColumn="0"/>
          <w:trHeight w:val="255"/>
          <w:del w:id="10817"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226B88CE" w14:textId="7A7BC247" w:rsidR="003A3648" w:rsidRPr="00C7287E" w:rsidDel="004A2D26" w:rsidRDefault="003A3648">
            <w:pPr>
              <w:tabs>
                <w:tab w:val="left" w:pos="2446"/>
              </w:tabs>
              <w:spacing w:line="276" w:lineRule="auto"/>
              <w:rPr>
                <w:del w:id="10818" w:author="Gidon Kupietzky" w:date="2025-02-13T17:45:00Z" w16du:dateUtc="2025-02-13T15:45:00Z"/>
                <w:rFonts w:ascii="David" w:eastAsia="Times New Roman" w:hAnsi="David"/>
                <w:color w:val="000000"/>
              </w:rPr>
              <w:pPrChange w:id="10819" w:author="Gidon Kupietzky" w:date="2025-02-13T17:45:00Z" w16du:dateUtc="2025-02-13T15:45:00Z">
                <w:pPr>
                  <w:bidi w:val="0"/>
                  <w:spacing w:before="0" w:line="240" w:lineRule="auto"/>
                  <w:ind w:left="0"/>
                  <w:jc w:val="center"/>
                </w:pPr>
              </w:pPrChange>
            </w:pPr>
            <w:del w:id="10820" w:author="Gidon Kupietzky" w:date="2025-02-13T17:45:00Z" w16du:dateUtc="2025-02-13T15:45:00Z">
              <w:r w:rsidDel="004A2D26">
                <w:rPr>
                  <w:rFonts w:ascii="David" w:eastAsia="Times New Roman" w:hAnsi="David"/>
                  <w:b w:val="0"/>
                  <w:bCs w:val="0"/>
                  <w:color w:val="000000"/>
                </w:rPr>
                <w:delText>SHP</w:delText>
              </w:r>
              <w:bookmarkStart w:id="10821" w:name="_Toc190882330"/>
              <w:bookmarkStart w:id="10822" w:name="_Toc190885043"/>
              <w:bookmarkEnd w:id="10821"/>
              <w:bookmarkEnd w:id="10822"/>
            </w:del>
          </w:p>
        </w:tc>
        <w:tc>
          <w:tcPr>
            <w:tcW w:w="2406" w:type="dxa"/>
            <w:noWrap/>
            <w:vAlign w:val="center"/>
            <w:hideMark/>
          </w:tcPr>
          <w:p w14:paraId="126BF884" w14:textId="3A5288FA"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823" w:author="Gidon Kupietzky" w:date="2025-02-13T17:45:00Z" w16du:dateUtc="2025-02-13T15:45:00Z"/>
                <w:rFonts w:ascii="David" w:eastAsia="Times New Roman" w:hAnsi="David"/>
                <w:color w:val="000000"/>
                <w:rtl/>
              </w:rPr>
              <w:pPrChange w:id="10824"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825" w:author="Gidon Kupietzky" w:date="2025-02-13T17:45:00Z" w16du:dateUtc="2025-02-13T15:45:00Z">
              <w:r w:rsidRPr="00C7287E" w:rsidDel="004A2D26">
                <w:rPr>
                  <w:rFonts w:ascii="David" w:eastAsia="Times New Roman" w:hAnsi="David"/>
                  <w:color w:val="000000"/>
                </w:rPr>
                <w:delText>emp_category_type.shp</w:delText>
              </w:r>
              <w:bookmarkStart w:id="10826" w:name="_Toc190882331"/>
              <w:bookmarkStart w:id="10827" w:name="_Toc190885044"/>
              <w:bookmarkEnd w:id="10826"/>
              <w:bookmarkEnd w:id="10827"/>
            </w:del>
          </w:p>
        </w:tc>
        <w:tc>
          <w:tcPr>
            <w:tcW w:w="2268" w:type="dxa"/>
            <w:vAlign w:val="bottom"/>
          </w:tcPr>
          <w:p w14:paraId="5329A3D6" w14:textId="237C9459" w:rsidR="003A3648" w:rsidRPr="00A87159"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828" w:author="Gidon Kupietzky" w:date="2025-02-13T17:45:00Z" w16du:dateUtc="2025-02-13T15:45:00Z"/>
                <w:rFonts w:ascii="David" w:eastAsia="Times New Roman" w:hAnsi="David"/>
                <w:rtl/>
                <w:rPrChange w:id="10829" w:author="Mark Kungurov" w:date="2024-12-19T14:33:00Z" w16du:dateUtc="2024-12-19T12:33:00Z">
                  <w:rPr>
                    <w:del w:id="10830" w:author="Gidon Kupietzky" w:date="2025-02-13T17:45:00Z" w16du:dateUtc="2025-02-13T15:45:00Z"/>
                    <w:rFonts w:ascii="David" w:eastAsia="Times New Roman" w:hAnsi="David"/>
                    <w:color w:val="000000"/>
                    <w:rtl/>
                  </w:rPr>
                </w:rPrChange>
              </w:rPr>
              <w:pPrChange w:id="10831"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832" w:author="Mark Kungurov" w:date="2024-12-19T14:33:00Z" w16du:dateUtc="2024-12-19T12:33:00Z">
              <w:del w:id="10833" w:author="Gidon Kupietzky" w:date="2025-02-13T17:45:00Z" w16du:dateUtc="2025-02-13T15:45:00Z">
                <w:r w:rsidRPr="00A87159" w:rsidDel="004A2D26">
                  <w:rPr>
                    <w:rFonts w:ascii="Calibri" w:hAnsi="Calibri" w:cs="Calibri"/>
                    <w:rPrChange w:id="10834" w:author="Mark Kungurov" w:date="2024-12-19T14:33:00Z" w16du:dateUtc="2024-12-19T12:33:00Z">
                      <w:rPr>
                        <w:rFonts w:ascii="Calibri" w:hAnsi="Calibri" w:cs="Calibri"/>
                        <w:color w:val="000000"/>
                      </w:rPr>
                    </w:rPrChange>
                  </w:rPr>
                  <w:delText>background_files</w:delText>
                </w:r>
              </w:del>
            </w:ins>
            <w:bookmarkStart w:id="10835" w:name="_Toc190882332"/>
            <w:bookmarkStart w:id="10836" w:name="_Toc190885045"/>
            <w:bookmarkEnd w:id="10835"/>
            <w:bookmarkEnd w:id="10836"/>
          </w:p>
        </w:tc>
        <w:tc>
          <w:tcPr>
            <w:tcW w:w="2977" w:type="dxa"/>
            <w:noWrap/>
            <w:vAlign w:val="center"/>
            <w:hideMark/>
          </w:tcPr>
          <w:p w14:paraId="7F7F384F" w14:textId="35ACA141"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837" w:author="Gidon Kupietzky" w:date="2025-02-13T17:45:00Z" w16du:dateUtc="2025-02-13T15:45:00Z"/>
                <w:rFonts w:ascii="David" w:eastAsia="Times New Roman" w:hAnsi="David"/>
                <w:color w:val="000000"/>
              </w:rPr>
              <w:pPrChange w:id="10838"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839" w:author="Gidon Kupietzky" w:date="2025-02-13T17:45:00Z" w16du:dateUtc="2025-02-13T15:45:00Z">
              <w:r w:rsidRPr="00C7287E" w:rsidDel="004A2D26">
                <w:rPr>
                  <w:rFonts w:ascii="David" w:eastAsia="Times New Roman" w:hAnsi="David"/>
                  <w:color w:val="000000"/>
                  <w:rtl/>
                </w:rPr>
                <w:delText>שכבת הערכה פילוח (אחוזים) מקומות עבודה (ללא חינוך) לענפי תעסוקה (חקלאות/תעשייה/משרדים/מסחר ותיירות/ציבורי)</w:delText>
              </w:r>
              <w:bookmarkStart w:id="10840" w:name="_Toc190882333"/>
              <w:bookmarkStart w:id="10841" w:name="_Toc190885046"/>
              <w:bookmarkEnd w:id="10840"/>
              <w:bookmarkEnd w:id="10841"/>
            </w:del>
          </w:p>
        </w:tc>
        <w:tc>
          <w:tcPr>
            <w:tcW w:w="1983" w:type="dxa"/>
            <w:noWrap/>
            <w:vAlign w:val="center"/>
            <w:hideMark/>
          </w:tcPr>
          <w:p w14:paraId="4EA01A4C" w14:textId="7F3944F2"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842" w:author="Gidon Kupietzky" w:date="2025-02-13T17:45:00Z" w16du:dateUtc="2025-02-13T15:45:00Z"/>
                <w:rFonts w:ascii="David" w:eastAsia="Times New Roman" w:hAnsi="David"/>
                <w:color w:val="000000"/>
                <w:rtl/>
              </w:rPr>
              <w:pPrChange w:id="10843"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844" w:author="Gidon Kupietzky" w:date="2025-02-13T17:45:00Z" w16du:dateUtc="2025-02-13T15:45:00Z">
              <w:r w:rsidRPr="00C7287E" w:rsidDel="004A2D26">
                <w:rPr>
                  <w:rFonts w:ascii="David" w:eastAsia="Times New Roman" w:hAnsi="David"/>
                  <w:color w:val="000000"/>
                  <w:rtl/>
                </w:rPr>
                <w:delText>צתא"ל</w:delText>
              </w:r>
              <w:bookmarkStart w:id="10845" w:name="_Toc190882334"/>
              <w:bookmarkStart w:id="10846" w:name="_Toc190885047"/>
              <w:bookmarkEnd w:id="10845"/>
              <w:bookmarkEnd w:id="10846"/>
            </w:del>
          </w:p>
        </w:tc>
        <w:bookmarkStart w:id="10847" w:name="_Toc190882335"/>
        <w:bookmarkStart w:id="10848" w:name="_Toc190885048"/>
        <w:bookmarkEnd w:id="10847"/>
        <w:bookmarkEnd w:id="10848"/>
      </w:tr>
      <w:tr w:rsidR="003A3648" w:rsidRPr="00C7287E" w:rsidDel="004A2D26" w14:paraId="76051005" w14:textId="647A7A20" w:rsidTr="00B1266D">
        <w:trPr>
          <w:trHeight w:val="255"/>
          <w:del w:id="10849"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5FEF2B50" w14:textId="38FD119F" w:rsidR="003A3648" w:rsidRPr="00C7287E" w:rsidDel="004A2D26" w:rsidRDefault="003A3648">
            <w:pPr>
              <w:tabs>
                <w:tab w:val="left" w:pos="2446"/>
              </w:tabs>
              <w:spacing w:line="276" w:lineRule="auto"/>
              <w:rPr>
                <w:del w:id="10850" w:author="Gidon Kupietzky" w:date="2025-02-13T17:45:00Z" w16du:dateUtc="2025-02-13T15:45:00Z"/>
                <w:rFonts w:ascii="David" w:eastAsia="Times New Roman" w:hAnsi="David"/>
                <w:color w:val="000000"/>
              </w:rPr>
              <w:pPrChange w:id="10851" w:author="Gidon Kupietzky" w:date="2025-02-13T17:45:00Z" w16du:dateUtc="2025-02-13T15:45:00Z">
                <w:pPr>
                  <w:bidi w:val="0"/>
                  <w:spacing w:before="0" w:line="240" w:lineRule="auto"/>
                  <w:ind w:left="0"/>
                  <w:jc w:val="center"/>
                </w:pPr>
              </w:pPrChange>
            </w:pPr>
            <w:del w:id="10852" w:author="Gidon Kupietzky" w:date="2025-02-13T17:45:00Z" w16du:dateUtc="2025-02-13T15:45:00Z">
              <w:r w:rsidDel="004A2D26">
                <w:rPr>
                  <w:rFonts w:ascii="David" w:eastAsia="Times New Roman" w:hAnsi="David"/>
                  <w:b w:val="0"/>
                  <w:bCs w:val="0"/>
                  <w:color w:val="000000"/>
                </w:rPr>
                <w:delText>SHP</w:delText>
              </w:r>
              <w:bookmarkStart w:id="10853" w:name="_Toc190882336"/>
              <w:bookmarkStart w:id="10854" w:name="_Toc190885049"/>
              <w:bookmarkEnd w:id="10853"/>
              <w:bookmarkEnd w:id="10854"/>
            </w:del>
          </w:p>
        </w:tc>
        <w:tc>
          <w:tcPr>
            <w:tcW w:w="2406" w:type="dxa"/>
            <w:noWrap/>
            <w:vAlign w:val="center"/>
            <w:hideMark/>
          </w:tcPr>
          <w:p w14:paraId="755D767F" w14:textId="2CE851AB"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855" w:author="Gidon Kupietzky" w:date="2025-02-13T17:45:00Z" w16du:dateUtc="2025-02-13T15:45:00Z"/>
                <w:rFonts w:ascii="David" w:eastAsia="Times New Roman" w:hAnsi="David"/>
                <w:color w:val="000000"/>
                <w:rtl/>
              </w:rPr>
              <w:pPrChange w:id="10856"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857" w:author="Gidon Kupietzky" w:date="2025-02-13T17:45:00Z" w16du:dateUtc="2025-02-13T15:45:00Z">
              <w:r w:rsidRPr="00C7287E" w:rsidDel="004A2D26">
                <w:rPr>
                  <w:rFonts w:ascii="David" w:eastAsia="Times New Roman" w:hAnsi="David"/>
                  <w:color w:val="000000"/>
                </w:rPr>
                <w:delText>highBusinessFlag.shp</w:delText>
              </w:r>
              <w:bookmarkStart w:id="10858" w:name="_Toc190882337"/>
              <w:bookmarkStart w:id="10859" w:name="_Toc190885050"/>
              <w:bookmarkEnd w:id="10858"/>
              <w:bookmarkEnd w:id="10859"/>
            </w:del>
          </w:p>
        </w:tc>
        <w:tc>
          <w:tcPr>
            <w:tcW w:w="2268" w:type="dxa"/>
            <w:vAlign w:val="bottom"/>
          </w:tcPr>
          <w:p w14:paraId="1D97EF8F" w14:textId="639B39EF" w:rsidR="003A3648"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860" w:author="Gidon Kupietzky" w:date="2025-02-13T17:45:00Z" w16du:dateUtc="2025-02-13T15:45:00Z"/>
                <w:rFonts w:ascii="David" w:eastAsia="Times New Roman" w:hAnsi="David"/>
                <w:color w:val="000000"/>
                <w:rtl/>
              </w:rPr>
              <w:pPrChange w:id="1086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862" w:author="Mark Kungurov" w:date="2024-12-19T14:33:00Z" w16du:dateUtc="2024-12-19T12:33:00Z">
              <w:del w:id="10863" w:author="Gidon Kupietzky" w:date="2025-02-13T17:45:00Z" w16du:dateUtc="2025-02-13T15:45:00Z">
                <w:r w:rsidDel="004A2D26">
                  <w:rPr>
                    <w:rFonts w:ascii="Calibri" w:hAnsi="Calibri" w:cs="Calibri"/>
                    <w:color w:val="000000"/>
                  </w:rPr>
                  <w:delText>background_files</w:delText>
                </w:r>
              </w:del>
            </w:ins>
            <w:bookmarkStart w:id="10864" w:name="_Toc190882338"/>
            <w:bookmarkStart w:id="10865" w:name="_Toc190885051"/>
            <w:bookmarkEnd w:id="10864"/>
            <w:bookmarkEnd w:id="10865"/>
          </w:p>
        </w:tc>
        <w:tc>
          <w:tcPr>
            <w:tcW w:w="2977" w:type="dxa"/>
            <w:noWrap/>
            <w:vAlign w:val="center"/>
            <w:hideMark/>
          </w:tcPr>
          <w:p w14:paraId="68CDF985" w14:textId="0C607346"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866" w:author="Gidon Kupietzky" w:date="2025-02-13T17:45:00Z" w16du:dateUtc="2025-02-13T15:45:00Z"/>
                <w:rFonts w:ascii="David" w:eastAsia="Times New Roman" w:hAnsi="David"/>
                <w:color w:val="000000"/>
              </w:rPr>
              <w:pPrChange w:id="1086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868" w:author="Gidon Kupietzky" w:date="2025-02-13T17:45:00Z" w16du:dateUtc="2025-02-13T15:45:00Z">
              <w:r w:rsidRPr="00C7287E" w:rsidDel="004A2D26">
                <w:rPr>
                  <w:rFonts w:ascii="David" w:eastAsia="Times New Roman" w:hAnsi="David"/>
                  <w:color w:val="000000"/>
                  <w:rtl/>
                </w:rPr>
                <w:delText>הערכה של אזורי תנועה שכוללים מתחמי תעסוקה שמייצרים סירקולציה במשך היום של ניידות מוגברת</w:delText>
              </w:r>
              <w:bookmarkStart w:id="10869" w:name="_Toc190882339"/>
              <w:bookmarkStart w:id="10870" w:name="_Toc190885052"/>
              <w:bookmarkEnd w:id="10869"/>
              <w:bookmarkEnd w:id="10870"/>
            </w:del>
          </w:p>
        </w:tc>
        <w:tc>
          <w:tcPr>
            <w:tcW w:w="1983" w:type="dxa"/>
            <w:noWrap/>
            <w:vAlign w:val="center"/>
            <w:hideMark/>
          </w:tcPr>
          <w:p w14:paraId="40EA427A" w14:textId="1FD5B481"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871" w:author="Gidon Kupietzky" w:date="2025-02-13T17:45:00Z" w16du:dateUtc="2025-02-13T15:45:00Z"/>
                <w:rFonts w:ascii="David" w:eastAsia="Times New Roman" w:hAnsi="David"/>
                <w:color w:val="000000"/>
                <w:rtl/>
              </w:rPr>
              <w:pPrChange w:id="10872"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873" w:author="Gidon Kupietzky" w:date="2025-02-13T17:45:00Z" w16du:dateUtc="2025-02-13T15:45:00Z">
              <w:r w:rsidRPr="00C7287E" w:rsidDel="004A2D26">
                <w:rPr>
                  <w:rFonts w:ascii="David" w:eastAsia="Times New Roman" w:hAnsi="David"/>
                  <w:color w:val="000000"/>
                  <w:rtl/>
                </w:rPr>
                <w:delText>צתא"ל</w:delText>
              </w:r>
              <w:bookmarkStart w:id="10874" w:name="_Toc190882340"/>
              <w:bookmarkStart w:id="10875" w:name="_Toc190885053"/>
              <w:bookmarkEnd w:id="10874"/>
              <w:bookmarkEnd w:id="10875"/>
            </w:del>
          </w:p>
        </w:tc>
        <w:bookmarkStart w:id="10876" w:name="_Toc190882341"/>
        <w:bookmarkStart w:id="10877" w:name="_Toc190885054"/>
        <w:bookmarkEnd w:id="10876"/>
        <w:bookmarkEnd w:id="10877"/>
      </w:tr>
      <w:tr w:rsidR="003A3648" w:rsidRPr="00223434" w:rsidDel="004A2D26" w14:paraId="435F7F3A" w14:textId="20765D58" w:rsidTr="00B1266D">
        <w:trPr>
          <w:cnfStyle w:val="000000100000" w:firstRow="0" w:lastRow="0" w:firstColumn="0" w:lastColumn="0" w:oddVBand="0" w:evenVBand="0" w:oddHBand="1" w:evenHBand="0" w:firstRowFirstColumn="0" w:firstRowLastColumn="0" w:lastRowFirstColumn="0" w:lastRowLastColumn="0"/>
          <w:trHeight w:val="255"/>
          <w:del w:id="10878"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3B447785" w14:textId="6674F410" w:rsidR="003A3648" w:rsidRPr="00C7287E" w:rsidDel="004A2D26" w:rsidRDefault="003A3648">
            <w:pPr>
              <w:tabs>
                <w:tab w:val="left" w:pos="2446"/>
              </w:tabs>
              <w:spacing w:line="276" w:lineRule="auto"/>
              <w:rPr>
                <w:del w:id="10879" w:author="Gidon Kupietzky" w:date="2025-02-13T17:45:00Z" w16du:dateUtc="2025-02-13T15:45:00Z"/>
                <w:rFonts w:ascii="David" w:eastAsia="Times New Roman" w:hAnsi="David"/>
                <w:color w:val="000000"/>
              </w:rPr>
              <w:pPrChange w:id="10880" w:author="Gidon Kupietzky" w:date="2025-02-13T17:45:00Z" w16du:dateUtc="2025-02-13T15:45:00Z">
                <w:pPr>
                  <w:bidi w:val="0"/>
                  <w:spacing w:before="0" w:line="240" w:lineRule="auto"/>
                  <w:ind w:left="0"/>
                  <w:jc w:val="center"/>
                </w:pPr>
              </w:pPrChange>
            </w:pPr>
            <w:del w:id="10881" w:author="Gidon Kupietzky" w:date="2025-02-13T17:45:00Z" w16du:dateUtc="2025-02-13T15:45:00Z">
              <w:r w:rsidDel="004A2D26">
                <w:rPr>
                  <w:rFonts w:ascii="David" w:eastAsia="Times New Roman" w:hAnsi="David"/>
                  <w:b w:val="0"/>
                  <w:bCs w:val="0"/>
                  <w:color w:val="000000"/>
                </w:rPr>
                <w:delText>SHP</w:delText>
              </w:r>
              <w:bookmarkStart w:id="10882" w:name="_Toc190882342"/>
              <w:bookmarkStart w:id="10883" w:name="_Toc190885055"/>
              <w:bookmarkEnd w:id="10882"/>
              <w:bookmarkEnd w:id="10883"/>
            </w:del>
          </w:p>
        </w:tc>
        <w:tc>
          <w:tcPr>
            <w:tcW w:w="2406" w:type="dxa"/>
            <w:noWrap/>
            <w:vAlign w:val="center"/>
            <w:hideMark/>
          </w:tcPr>
          <w:p w14:paraId="4CA9EBC7" w14:textId="0BD88EA0"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884" w:author="Gidon Kupietzky" w:date="2025-02-13T17:45:00Z" w16du:dateUtc="2025-02-13T15:45:00Z"/>
                <w:rFonts w:ascii="David" w:eastAsia="Times New Roman" w:hAnsi="David"/>
                <w:color w:val="000000"/>
                <w:rtl/>
              </w:rPr>
              <w:pPrChange w:id="10885"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886" w:author="Gidon Kupietzky" w:date="2025-02-13T17:45:00Z" w16du:dateUtc="2025-02-13T15:45:00Z">
              <w:r w:rsidRPr="00C7287E" w:rsidDel="004A2D26">
                <w:rPr>
                  <w:rFonts w:ascii="David" w:eastAsia="Times New Roman" w:hAnsi="David"/>
                  <w:color w:val="000000"/>
                </w:rPr>
                <w:delText>in_jeru.shp</w:delText>
              </w:r>
              <w:bookmarkStart w:id="10887" w:name="_Toc190882343"/>
              <w:bookmarkStart w:id="10888" w:name="_Toc190885056"/>
              <w:bookmarkEnd w:id="10887"/>
              <w:bookmarkEnd w:id="10888"/>
            </w:del>
          </w:p>
        </w:tc>
        <w:tc>
          <w:tcPr>
            <w:tcW w:w="2268" w:type="dxa"/>
            <w:vAlign w:val="bottom"/>
          </w:tcPr>
          <w:p w14:paraId="2DC70F8E" w14:textId="07EB692A" w:rsidR="003A3648"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889" w:author="Gidon Kupietzky" w:date="2025-02-13T17:45:00Z" w16du:dateUtc="2025-02-13T15:45:00Z"/>
                <w:rFonts w:ascii="David" w:eastAsia="Times New Roman" w:hAnsi="David"/>
                <w:color w:val="000000"/>
                <w:rtl/>
              </w:rPr>
              <w:pPrChange w:id="10890"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891" w:author="Mark Kungurov" w:date="2024-12-19T14:33:00Z" w16du:dateUtc="2024-12-19T12:33:00Z">
              <w:del w:id="10892" w:author="Gidon Kupietzky" w:date="2025-02-13T17:45:00Z" w16du:dateUtc="2025-02-13T15:45:00Z">
                <w:r w:rsidDel="004A2D26">
                  <w:rPr>
                    <w:rFonts w:ascii="Calibri" w:hAnsi="Calibri" w:cs="Calibri"/>
                    <w:color w:val="000000"/>
                  </w:rPr>
                  <w:delText>background_files</w:delText>
                </w:r>
              </w:del>
            </w:ins>
            <w:bookmarkStart w:id="10893" w:name="_Toc190882344"/>
            <w:bookmarkStart w:id="10894" w:name="_Toc190885057"/>
            <w:bookmarkEnd w:id="10893"/>
            <w:bookmarkEnd w:id="10894"/>
          </w:p>
        </w:tc>
        <w:tc>
          <w:tcPr>
            <w:tcW w:w="2977" w:type="dxa"/>
            <w:noWrap/>
            <w:vAlign w:val="center"/>
            <w:hideMark/>
          </w:tcPr>
          <w:p w14:paraId="48AC8165" w14:textId="207679F1"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895" w:author="Gidon Kupietzky" w:date="2025-02-13T17:45:00Z" w16du:dateUtc="2025-02-13T15:45:00Z"/>
                <w:rFonts w:ascii="David" w:eastAsia="Times New Roman" w:hAnsi="David"/>
                <w:color w:val="000000"/>
              </w:rPr>
              <w:pPrChange w:id="10896"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897" w:author="Gidon Kupietzky" w:date="2025-02-13T17:45:00Z" w16du:dateUtc="2025-02-13T15:45:00Z">
              <w:r w:rsidRPr="00C7287E" w:rsidDel="004A2D26">
                <w:rPr>
                  <w:rFonts w:ascii="David" w:eastAsia="Times New Roman" w:hAnsi="David"/>
                  <w:color w:val="000000"/>
                  <w:rtl/>
                </w:rPr>
                <w:delText>גבול אזור הנחשב בירושלים ( רכיב במודל)</w:delText>
              </w:r>
              <w:bookmarkStart w:id="10898" w:name="_Toc190882345"/>
              <w:bookmarkStart w:id="10899" w:name="_Toc190885058"/>
              <w:bookmarkEnd w:id="10898"/>
              <w:bookmarkEnd w:id="10899"/>
            </w:del>
          </w:p>
        </w:tc>
        <w:tc>
          <w:tcPr>
            <w:tcW w:w="1983" w:type="dxa"/>
            <w:noWrap/>
            <w:vAlign w:val="center"/>
            <w:hideMark/>
          </w:tcPr>
          <w:p w14:paraId="1CECCC1F" w14:textId="79432885" w:rsidR="003A3648" w:rsidRPr="00C7287E" w:rsidDel="004A2D26" w:rsidRDefault="003A3648">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900" w:author="Gidon Kupietzky" w:date="2025-02-13T17:45:00Z" w16du:dateUtc="2025-02-13T15:45:00Z"/>
                <w:rFonts w:ascii="David" w:eastAsia="Times New Roman" w:hAnsi="David"/>
                <w:color w:val="000000"/>
                <w:rtl/>
              </w:rPr>
              <w:pPrChange w:id="10901"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902" w:author="Gidon Kupietzky" w:date="2025-02-13T17:45:00Z" w16du:dateUtc="2025-02-13T15:45:00Z">
              <w:r w:rsidRPr="00C7287E" w:rsidDel="004A2D26">
                <w:rPr>
                  <w:rFonts w:ascii="David" w:eastAsia="Times New Roman" w:hAnsi="David"/>
                  <w:color w:val="000000"/>
                  <w:rtl/>
                </w:rPr>
                <w:delText>צתא"ל</w:delText>
              </w:r>
              <w:bookmarkStart w:id="10903" w:name="_Toc190882346"/>
              <w:bookmarkStart w:id="10904" w:name="_Toc190885059"/>
              <w:bookmarkEnd w:id="10903"/>
              <w:bookmarkEnd w:id="10904"/>
            </w:del>
          </w:p>
        </w:tc>
        <w:bookmarkStart w:id="10905" w:name="_Toc190882347"/>
        <w:bookmarkStart w:id="10906" w:name="_Toc190885060"/>
        <w:bookmarkEnd w:id="10905"/>
        <w:bookmarkEnd w:id="10906"/>
      </w:tr>
      <w:tr w:rsidR="003A3648" w:rsidRPr="00C7287E" w:rsidDel="004A2D26" w14:paraId="60891453" w14:textId="6F98CD84" w:rsidTr="00B1266D">
        <w:trPr>
          <w:trHeight w:val="255"/>
          <w:del w:id="10907"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1A0B63A" w14:textId="122AB0E9" w:rsidR="003A3648" w:rsidRPr="00C7287E" w:rsidDel="004A2D26" w:rsidRDefault="003A3648">
            <w:pPr>
              <w:tabs>
                <w:tab w:val="left" w:pos="2446"/>
              </w:tabs>
              <w:spacing w:line="276" w:lineRule="auto"/>
              <w:rPr>
                <w:del w:id="10908" w:author="Gidon Kupietzky" w:date="2025-02-13T17:45:00Z" w16du:dateUtc="2025-02-13T15:45:00Z"/>
                <w:rFonts w:ascii="David" w:eastAsia="Times New Roman" w:hAnsi="David"/>
                <w:color w:val="000000"/>
              </w:rPr>
              <w:pPrChange w:id="10909" w:author="Gidon Kupietzky" w:date="2025-02-13T17:45:00Z" w16du:dateUtc="2025-02-13T15:45:00Z">
                <w:pPr>
                  <w:bidi w:val="0"/>
                  <w:spacing w:before="0" w:line="240" w:lineRule="auto"/>
                  <w:ind w:left="0"/>
                  <w:jc w:val="center"/>
                </w:pPr>
              </w:pPrChange>
            </w:pPr>
            <w:del w:id="10910" w:author="Gidon Kupietzky" w:date="2025-02-13T17:45:00Z" w16du:dateUtc="2025-02-13T15:45:00Z">
              <w:r w:rsidDel="004A2D26">
                <w:rPr>
                  <w:rFonts w:ascii="David" w:eastAsia="Times New Roman" w:hAnsi="David"/>
                  <w:b w:val="0"/>
                  <w:bCs w:val="0"/>
                  <w:color w:val="000000"/>
                </w:rPr>
                <w:delText>SHP</w:delText>
              </w:r>
              <w:bookmarkStart w:id="10911" w:name="_Toc190882348"/>
              <w:bookmarkStart w:id="10912" w:name="_Toc190885061"/>
              <w:bookmarkEnd w:id="10911"/>
              <w:bookmarkEnd w:id="10912"/>
            </w:del>
          </w:p>
        </w:tc>
        <w:tc>
          <w:tcPr>
            <w:tcW w:w="2406" w:type="dxa"/>
            <w:noWrap/>
            <w:vAlign w:val="center"/>
            <w:hideMark/>
          </w:tcPr>
          <w:p w14:paraId="4D7BA6F6" w14:textId="2611F83E"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913" w:author="Gidon Kupietzky" w:date="2025-02-13T17:45:00Z" w16du:dateUtc="2025-02-13T15:45:00Z"/>
                <w:rFonts w:ascii="David" w:eastAsia="Times New Roman" w:hAnsi="David"/>
                <w:color w:val="000000"/>
                <w:rtl/>
              </w:rPr>
              <w:pPrChange w:id="10914"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915" w:author="Gidon Kupietzky" w:date="2025-02-13T17:45:00Z" w16du:dateUtc="2025-02-13T15:45:00Z">
              <w:r w:rsidRPr="00C7287E" w:rsidDel="004A2D26">
                <w:rPr>
                  <w:rFonts w:ascii="David" w:eastAsia="Times New Roman" w:hAnsi="David"/>
                  <w:color w:val="000000"/>
                </w:rPr>
                <w:delText>jeru_metro_jtmt_border_240402.shp</w:delText>
              </w:r>
              <w:bookmarkStart w:id="10916" w:name="_Toc190882349"/>
              <w:bookmarkStart w:id="10917" w:name="_Toc190885062"/>
              <w:bookmarkEnd w:id="10916"/>
              <w:bookmarkEnd w:id="10917"/>
            </w:del>
          </w:p>
        </w:tc>
        <w:tc>
          <w:tcPr>
            <w:tcW w:w="2268" w:type="dxa"/>
            <w:vAlign w:val="bottom"/>
          </w:tcPr>
          <w:p w14:paraId="1BC107AE" w14:textId="6A8C5AA5" w:rsidR="003A3648"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918" w:author="Gidon Kupietzky" w:date="2025-02-13T17:45:00Z" w16du:dateUtc="2025-02-13T15:45:00Z"/>
                <w:rFonts w:ascii="David" w:eastAsia="Times New Roman" w:hAnsi="David"/>
                <w:color w:val="000000"/>
                <w:rtl/>
              </w:rPr>
              <w:pPrChange w:id="1091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920" w:author="Mark Kungurov" w:date="2024-12-19T14:33:00Z" w16du:dateUtc="2024-12-19T12:33:00Z">
              <w:del w:id="10921" w:author="Gidon Kupietzky" w:date="2025-02-13T17:45:00Z" w16du:dateUtc="2025-02-13T15:45:00Z">
                <w:r w:rsidDel="004A2D26">
                  <w:rPr>
                    <w:rFonts w:ascii="Calibri" w:hAnsi="Calibri" w:cs="Calibri"/>
                    <w:color w:val="000000"/>
                  </w:rPr>
                  <w:delText>background_files</w:delText>
                </w:r>
              </w:del>
            </w:ins>
            <w:bookmarkStart w:id="10922" w:name="_Toc190882350"/>
            <w:bookmarkStart w:id="10923" w:name="_Toc190885063"/>
            <w:bookmarkEnd w:id="10922"/>
            <w:bookmarkEnd w:id="10923"/>
          </w:p>
        </w:tc>
        <w:tc>
          <w:tcPr>
            <w:tcW w:w="2977" w:type="dxa"/>
            <w:noWrap/>
            <w:vAlign w:val="center"/>
            <w:hideMark/>
          </w:tcPr>
          <w:p w14:paraId="57506FA8" w14:textId="7DB71CBB"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924" w:author="Gidon Kupietzky" w:date="2025-02-13T17:45:00Z" w16du:dateUtc="2025-02-13T15:45:00Z"/>
                <w:rFonts w:ascii="David" w:eastAsia="Times New Roman" w:hAnsi="David"/>
                <w:color w:val="000000"/>
              </w:rPr>
              <w:pPrChange w:id="1092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926" w:author="Gidon Kupietzky" w:date="2025-02-13T17:45:00Z" w16du:dateUtc="2025-02-13T15:45:00Z">
              <w:r w:rsidRPr="00C7287E" w:rsidDel="004A2D26">
                <w:rPr>
                  <w:rFonts w:ascii="David" w:eastAsia="Times New Roman" w:hAnsi="David"/>
                  <w:color w:val="000000"/>
                  <w:rtl/>
                </w:rPr>
                <w:delText>גבול מרחב מטרופולין ירושלים (רכיב במודל)</w:delText>
              </w:r>
              <w:bookmarkStart w:id="10927" w:name="_Toc190882351"/>
              <w:bookmarkStart w:id="10928" w:name="_Toc190885064"/>
              <w:bookmarkEnd w:id="10927"/>
              <w:bookmarkEnd w:id="10928"/>
            </w:del>
          </w:p>
        </w:tc>
        <w:tc>
          <w:tcPr>
            <w:tcW w:w="1983" w:type="dxa"/>
            <w:noWrap/>
            <w:vAlign w:val="center"/>
            <w:hideMark/>
          </w:tcPr>
          <w:p w14:paraId="43D86AE1" w14:textId="58487AB8" w:rsidR="003A3648" w:rsidRPr="00C7287E" w:rsidDel="004A2D26" w:rsidRDefault="003A3648">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929" w:author="Gidon Kupietzky" w:date="2025-02-13T17:45:00Z" w16du:dateUtc="2025-02-13T15:45:00Z"/>
                <w:rFonts w:ascii="David" w:eastAsia="Times New Roman" w:hAnsi="David"/>
                <w:color w:val="000000"/>
                <w:rtl/>
              </w:rPr>
              <w:pPrChange w:id="10930"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931" w:author="Gidon Kupietzky" w:date="2025-02-13T17:45:00Z" w16du:dateUtc="2025-02-13T15:45:00Z">
              <w:r w:rsidRPr="00C7287E" w:rsidDel="004A2D26">
                <w:rPr>
                  <w:rFonts w:ascii="David" w:eastAsia="Times New Roman" w:hAnsi="David"/>
                  <w:color w:val="000000"/>
                  <w:rtl/>
                </w:rPr>
                <w:delText>צתא"ל</w:delText>
              </w:r>
              <w:bookmarkStart w:id="10932" w:name="_Toc190882352"/>
              <w:bookmarkStart w:id="10933" w:name="_Toc190885065"/>
              <w:bookmarkEnd w:id="10932"/>
              <w:bookmarkEnd w:id="10933"/>
            </w:del>
          </w:p>
        </w:tc>
        <w:bookmarkStart w:id="10934" w:name="_Toc190882353"/>
        <w:bookmarkStart w:id="10935" w:name="_Toc190885066"/>
        <w:bookmarkEnd w:id="10934"/>
        <w:bookmarkEnd w:id="10935"/>
      </w:tr>
      <w:tr w:rsidR="00331355" w:rsidRPr="00223434" w:rsidDel="004A2D26" w14:paraId="63D1B33E" w14:textId="0DD6D477">
        <w:trPr>
          <w:cnfStyle w:val="000000100000" w:firstRow="0" w:lastRow="0" w:firstColumn="0" w:lastColumn="0" w:oddVBand="0" w:evenVBand="0" w:oddHBand="1" w:evenHBand="0" w:firstRowFirstColumn="0" w:firstRowLastColumn="0" w:lastRowFirstColumn="0" w:lastRowLastColumn="0"/>
          <w:trHeight w:val="255"/>
          <w:del w:id="10936"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05DDA526" w14:textId="33905DA1" w:rsidR="00331355" w:rsidRPr="00C7287E" w:rsidDel="004A2D26" w:rsidRDefault="00331355">
            <w:pPr>
              <w:tabs>
                <w:tab w:val="left" w:pos="2446"/>
              </w:tabs>
              <w:spacing w:line="276" w:lineRule="auto"/>
              <w:rPr>
                <w:del w:id="10937" w:author="Gidon Kupietzky" w:date="2025-02-13T17:45:00Z" w16du:dateUtc="2025-02-13T15:45:00Z"/>
                <w:rFonts w:ascii="David" w:eastAsia="Times New Roman" w:hAnsi="David"/>
                <w:color w:val="000000"/>
              </w:rPr>
              <w:pPrChange w:id="10938" w:author="Gidon Kupietzky" w:date="2025-02-13T17:45:00Z" w16du:dateUtc="2025-02-13T15:45:00Z">
                <w:pPr>
                  <w:bidi w:val="0"/>
                  <w:spacing w:before="0" w:line="240" w:lineRule="auto"/>
                  <w:ind w:left="0"/>
                  <w:jc w:val="center"/>
                </w:pPr>
              </w:pPrChange>
            </w:pPr>
            <w:del w:id="10939" w:author="Gidon Kupietzky" w:date="2025-02-13T17:45:00Z" w16du:dateUtc="2025-02-13T15:45:00Z">
              <w:r w:rsidDel="004A2D26">
                <w:rPr>
                  <w:rFonts w:ascii="David" w:eastAsia="Times New Roman" w:hAnsi="David"/>
                  <w:b w:val="0"/>
                  <w:bCs w:val="0"/>
                  <w:color w:val="000000"/>
                </w:rPr>
                <w:lastRenderedPageBreak/>
                <w:delText>SHP</w:delText>
              </w:r>
              <w:bookmarkStart w:id="10940" w:name="_Toc190882354"/>
              <w:bookmarkStart w:id="10941" w:name="_Toc190885067"/>
              <w:bookmarkEnd w:id="10940"/>
              <w:bookmarkEnd w:id="10941"/>
            </w:del>
          </w:p>
        </w:tc>
        <w:tc>
          <w:tcPr>
            <w:tcW w:w="2406" w:type="dxa"/>
            <w:noWrap/>
            <w:vAlign w:val="center"/>
            <w:hideMark/>
          </w:tcPr>
          <w:p w14:paraId="231552FC" w14:textId="6686F7A1"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942" w:author="Gidon Kupietzky" w:date="2025-02-13T17:45:00Z" w16du:dateUtc="2025-02-13T15:45:00Z"/>
                <w:rFonts w:ascii="David" w:eastAsia="Times New Roman" w:hAnsi="David"/>
                <w:color w:val="000000"/>
                <w:rtl/>
              </w:rPr>
              <w:pPrChange w:id="10943"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944" w:author="Gidon Kupietzky" w:date="2025-02-13T17:45:00Z" w16du:dateUtc="2025-02-13T15:45:00Z">
              <w:r w:rsidRPr="00C7287E" w:rsidDel="004A2D26">
                <w:rPr>
                  <w:rFonts w:ascii="David" w:eastAsia="Times New Roman" w:hAnsi="David"/>
                  <w:color w:val="000000"/>
                </w:rPr>
                <w:delText>main_secto.shp</w:delText>
              </w:r>
              <w:bookmarkStart w:id="10945" w:name="_Toc190882355"/>
              <w:bookmarkStart w:id="10946" w:name="_Toc190885068"/>
              <w:bookmarkEnd w:id="10945"/>
              <w:bookmarkEnd w:id="10946"/>
            </w:del>
          </w:p>
        </w:tc>
        <w:tc>
          <w:tcPr>
            <w:tcW w:w="2268" w:type="dxa"/>
          </w:tcPr>
          <w:p w14:paraId="041D5F86" w14:textId="63A375EB"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947" w:author="Gidon Kupietzky" w:date="2025-02-13T17:45:00Z" w16du:dateUtc="2025-02-13T15:45:00Z"/>
                <w:rFonts w:ascii="David" w:eastAsia="Times New Roman" w:hAnsi="David"/>
                <w:color w:val="000000"/>
                <w:rtl/>
              </w:rPr>
              <w:pPrChange w:id="10948"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0949" w:author="Mark Kungurov" w:date="2024-12-19T14:33:00Z" w16du:dateUtc="2024-12-19T12:33:00Z">
              <w:del w:id="10950" w:author="Gidon Kupietzky" w:date="2025-02-13T17:45:00Z" w16du:dateUtc="2025-02-13T15:45:00Z">
                <w:r w:rsidRPr="00A175E6" w:rsidDel="004A2D26">
                  <w:rPr>
                    <w:rFonts w:ascii="Calibri" w:hAnsi="Calibri" w:cs="Calibri"/>
                    <w:color w:val="000000"/>
                  </w:rPr>
                  <w:delText>background_files</w:delText>
                </w:r>
              </w:del>
            </w:ins>
            <w:bookmarkStart w:id="10951" w:name="_Toc190882356"/>
            <w:bookmarkStart w:id="10952" w:name="_Toc190885069"/>
            <w:bookmarkEnd w:id="10951"/>
            <w:bookmarkEnd w:id="10952"/>
          </w:p>
        </w:tc>
        <w:tc>
          <w:tcPr>
            <w:tcW w:w="2977" w:type="dxa"/>
            <w:noWrap/>
            <w:vAlign w:val="center"/>
            <w:hideMark/>
          </w:tcPr>
          <w:p w14:paraId="75E64037" w14:textId="51AF1474"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953" w:author="Gidon Kupietzky" w:date="2025-02-13T17:45:00Z" w16du:dateUtc="2025-02-13T15:45:00Z"/>
                <w:rFonts w:ascii="David" w:eastAsia="Times New Roman" w:hAnsi="David"/>
                <w:color w:val="000000"/>
              </w:rPr>
              <w:pPrChange w:id="1095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955" w:author="Gidon Kupietzky" w:date="2025-02-13T17:45:00Z" w16du:dateUtc="2025-02-13T15:45:00Z">
              <w:r w:rsidRPr="00C7287E" w:rsidDel="004A2D26">
                <w:rPr>
                  <w:rFonts w:ascii="David" w:eastAsia="Times New Roman" w:hAnsi="David"/>
                  <w:color w:val="000000"/>
                  <w:rtl/>
                </w:rPr>
                <w:delText>המגזר המרכזי שמאכלס את אזור התנועה</w:delText>
              </w:r>
              <w:bookmarkStart w:id="10956" w:name="_Toc190882357"/>
              <w:bookmarkStart w:id="10957" w:name="_Toc190885070"/>
              <w:bookmarkEnd w:id="10956"/>
              <w:bookmarkEnd w:id="10957"/>
            </w:del>
          </w:p>
        </w:tc>
        <w:tc>
          <w:tcPr>
            <w:tcW w:w="1983" w:type="dxa"/>
            <w:noWrap/>
            <w:vAlign w:val="center"/>
            <w:hideMark/>
          </w:tcPr>
          <w:p w14:paraId="1D3A6216" w14:textId="41E874D5"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0958" w:author="Gidon Kupietzky" w:date="2025-02-13T17:45:00Z" w16du:dateUtc="2025-02-13T15:45:00Z"/>
                <w:rFonts w:ascii="David" w:eastAsia="Times New Roman" w:hAnsi="David"/>
                <w:color w:val="000000"/>
                <w:rtl/>
              </w:rPr>
              <w:pPrChange w:id="10959"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0960" w:author="Gidon Kupietzky" w:date="2025-02-13T17:45:00Z" w16du:dateUtc="2025-02-13T15:45:00Z">
              <w:r w:rsidRPr="00C7287E" w:rsidDel="004A2D26">
                <w:rPr>
                  <w:rFonts w:ascii="David" w:eastAsia="Times New Roman" w:hAnsi="David"/>
                  <w:color w:val="000000"/>
                  <w:rtl/>
                </w:rPr>
                <w:delText>צתא"ל</w:delText>
              </w:r>
              <w:bookmarkStart w:id="10961" w:name="_Toc190882358"/>
              <w:bookmarkStart w:id="10962" w:name="_Toc190885071"/>
              <w:bookmarkEnd w:id="10961"/>
              <w:bookmarkEnd w:id="10962"/>
            </w:del>
          </w:p>
        </w:tc>
        <w:bookmarkStart w:id="10963" w:name="_Toc190882359"/>
        <w:bookmarkStart w:id="10964" w:name="_Toc190885072"/>
        <w:bookmarkEnd w:id="10963"/>
        <w:bookmarkEnd w:id="10964"/>
      </w:tr>
      <w:tr w:rsidR="00331355" w:rsidRPr="00C7287E" w:rsidDel="004A2D26" w14:paraId="68C97430" w14:textId="017AD370">
        <w:trPr>
          <w:trHeight w:val="255"/>
          <w:del w:id="10965"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7ED635C6" w14:textId="24576E22" w:rsidR="00331355" w:rsidRPr="00C7287E" w:rsidDel="004A2D26" w:rsidRDefault="00331355">
            <w:pPr>
              <w:tabs>
                <w:tab w:val="left" w:pos="2446"/>
              </w:tabs>
              <w:spacing w:line="276" w:lineRule="auto"/>
              <w:rPr>
                <w:del w:id="10966" w:author="Gidon Kupietzky" w:date="2025-02-13T17:45:00Z" w16du:dateUtc="2025-02-13T15:45:00Z"/>
                <w:rFonts w:ascii="David" w:eastAsia="Times New Roman" w:hAnsi="David"/>
                <w:color w:val="000000"/>
              </w:rPr>
              <w:pPrChange w:id="10967" w:author="Gidon Kupietzky" w:date="2025-02-13T17:45:00Z" w16du:dateUtc="2025-02-13T15:45:00Z">
                <w:pPr>
                  <w:bidi w:val="0"/>
                  <w:spacing w:before="0" w:line="240" w:lineRule="auto"/>
                  <w:ind w:left="0"/>
                  <w:jc w:val="center"/>
                </w:pPr>
              </w:pPrChange>
            </w:pPr>
            <w:del w:id="10968" w:author="Gidon Kupietzky" w:date="2025-02-13T17:45:00Z" w16du:dateUtc="2025-02-13T15:45:00Z">
              <w:r w:rsidRPr="00845CAC" w:rsidDel="004A2D26">
                <w:rPr>
                  <w:rFonts w:ascii="David" w:eastAsia="Times New Roman" w:hAnsi="David"/>
                  <w:b w:val="0"/>
                  <w:bCs w:val="0"/>
                  <w:color w:val="000000"/>
                </w:rPr>
                <w:delText>GDB</w:delText>
              </w:r>
              <w:bookmarkStart w:id="10969" w:name="_Toc190882360"/>
              <w:bookmarkStart w:id="10970" w:name="_Toc190885073"/>
              <w:bookmarkEnd w:id="10969"/>
              <w:bookmarkEnd w:id="10970"/>
            </w:del>
          </w:p>
        </w:tc>
        <w:tc>
          <w:tcPr>
            <w:tcW w:w="2406" w:type="dxa"/>
            <w:noWrap/>
            <w:vAlign w:val="center"/>
            <w:hideMark/>
          </w:tcPr>
          <w:p w14:paraId="7AD9EE7A" w14:textId="3B953435"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971" w:author="Gidon Kupietzky" w:date="2025-02-13T17:45:00Z" w16du:dateUtc="2025-02-13T15:45:00Z"/>
                <w:rFonts w:ascii="David" w:eastAsia="Times New Roman" w:hAnsi="David"/>
                <w:color w:val="000000"/>
                <w:rtl/>
              </w:rPr>
              <w:pPrChange w:id="10972"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973" w:author="Gidon Kupietzky" w:date="2025-02-13T17:45:00Z" w16du:dateUtc="2025-02-13T15:45:00Z">
              <w:r w:rsidRPr="00C7287E" w:rsidDel="004A2D26">
                <w:rPr>
                  <w:rFonts w:ascii="David" w:eastAsia="Times New Roman" w:hAnsi="David"/>
                  <w:color w:val="000000"/>
                </w:rPr>
                <w:delText>parking_abm.gdb</w:delText>
              </w:r>
              <w:bookmarkStart w:id="10974" w:name="_Toc190882361"/>
              <w:bookmarkStart w:id="10975" w:name="_Toc190885074"/>
              <w:bookmarkEnd w:id="10974"/>
              <w:bookmarkEnd w:id="10975"/>
            </w:del>
          </w:p>
        </w:tc>
        <w:tc>
          <w:tcPr>
            <w:tcW w:w="2268" w:type="dxa"/>
          </w:tcPr>
          <w:p w14:paraId="159EC0C6" w14:textId="3FF163EE"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976" w:author="Gidon Kupietzky" w:date="2025-02-13T17:45:00Z" w16du:dateUtc="2025-02-13T15:45:00Z"/>
                <w:rFonts w:ascii="David" w:eastAsia="Times New Roman" w:hAnsi="David"/>
                <w:color w:val="000000"/>
                <w:rtl/>
              </w:rPr>
              <w:pPrChange w:id="10977"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0978" w:author="Mark Kungurov" w:date="2024-12-19T14:33:00Z" w16du:dateUtc="2024-12-19T12:33:00Z">
              <w:del w:id="10979" w:author="Gidon Kupietzky" w:date="2025-02-13T17:45:00Z" w16du:dateUtc="2025-02-13T15:45:00Z">
                <w:r w:rsidRPr="00A175E6" w:rsidDel="004A2D26">
                  <w:rPr>
                    <w:rFonts w:ascii="Calibri" w:hAnsi="Calibri" w:cs="Calibri"/>
                    <w:color w:val="000000"/>
                  </w:rPr>
                  <w:delText>background_files</w:delText>
                </w:r>
              </w:del>
            </w:ins>
            <w:bookmarkStart w:id="10980" w:name="_Toc190882362"/>
            <w:bookmarkStart w:id="10981" w:name="_Toc190885075"/>
            <w:bookmarkEnd w:id="10980"/>
            <w:bookmarkEnd w:id="10981"/>
          </w:p>
        </w:tc>
        <w:tc>
          <w:tcPr>
            <w:tcW w:w="2977" w:type="dxa"/>
            <w:noWrap/>
            <w:vAlign w:val="center"/>
            <w:hideMark/>
          </w:tcPr>
          <w:p w14:paraId="0656288D" w14:textId="76EE0AA4"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982" w:author="Gidon Kupietzky" w:date="2025-02-13T17:45:00Z" w16du:dateUtc="2025-02-13T15:45:00Z"/>
                <w:rFonts w:ascii="David" w:eastAsia="Times New Roman" w:hAnsi="David"/>
                <w:color w:val="000000"/>
              </w:rPr>
              <w:pPrChange w:id="1098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984" w:author="Gidon Kupietzky" w:date="2025-02-13T17:45:00Z" w16du:dateUtc="2025-02-13T15:45:00Z">
              <w:r w:rsidRPr="00C7287E" w:rsidDel="004A2D26">
                <w:rPr>
                  <w:rFonts w:ascii="David" w:eastAsia="Times New Roman" w:hAnsi="David"/>
                  <w:color w:val="000000"/>
                  <w:rtl/>
                </w:rPr>
                <w:delText>נתונים אודות חנייה</w:delText>
              </w:r>
              <w:bookmarkStart w:id="10985" w:name="_Toc190882363"/>
              <w:bookmarkStart w:id="10986" w:name="_Toc190885076"/>
              <w:bookmarkEnd w:id="10985"/>
              <w:bookmarkEnd w:id="10986"/>
            </w:del>
          </w:p>
        </w:tc>
        <w:tc>
          <w:tcPr>
            <w:tcW w:w="1983" w:type="dxa"/>
            <w:noWrap/>
            <w:vAlign w:val="center"/>
            <w:hideMark/>
          </w:tcPr>
          <w:p w14:paraId="325E5AAD" w14:textId="1FD9CC2E"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0987" w:author="Gidon Kupietzky" w:date="2025-02-13T17:45:00Z" w16du:dateUtc="2025-02-13T15:45:00Z"/>
                <w:rFonts w:ascii="David" w:eastAsia="Times New Roman" w:hAnsi="David"/>
                <w:color w:val="000000"/>
                <w:rtl/>
              </w:rPr>
              <w:pPrChange w:id="10988"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0989" w:author="Gidon Kupietzky" w:date="2025-02-13T17:45:00Z" w16du:dateUtc="2025-02-13T15:45:00Z">
              <w:r w:rsidRPr="00C7287E" w:rsidDel="004A2D26">
                <w:rPr>
                  <w:rFonts w:ascii="David" w:eastAsia="Times New Roman" w:hAnsi="David"/>
                  <w:color w:val="000000"/>
                  <w:rtl/>
                </w:rPr>
                <w:delText>צתא"ל</w:delText>
              </w:r>
              <w:bookmarkStart w:id="10990" w:name="_Toc190882364"/>
              <w:bookmarkStart w:id="10991" w:name="_Toc190885077"/>
              <w:bookmarkEnd w:id="10990"/>
              <w:bookmarkEnd w:id="10991"/>
            </w:del>
          </w:p>
        </w:tc>
        <w:bookmarkStart w:id="10992" w:name="_Toc190882365"/>
        <w:bookmarkStart w:id="10993" w:name="_Toc190885078"/>
        <w:bookmarkEnd w:id="10992"/>
        <w:bookmarkEnd w:id="10993"/>
      </w:tr>
      <w:tr w:rsidR="00331355" w:rsidRPr="00223434" w:rsidDel="004A2D26" w14:paraId="3421C82B" w14:textId="64227AA8">
        <w:trPr>
          <w:cnfStyle w:val="000000100000" w:firstRow="0" w:lastRow="0" w:firstColumn="0" w:lastColumn="0" w:oddVBand="0" w:evenVBand="0" w:oddHBand="1" w:evenHBand="0" w:firstRowFirstColumn="0" w:firstRowLastColumn="0" w:lastRowFirstColumn="0" w:lastRowLastColumn="0"/>
          <w:trHeight w:val="255"/>
          <w:del w:id="10994"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137B515F" w14:textId="16B5F2F9" w:rsidR="00331355" w:rsidRPr="00C7287E" w:rsidDel="004A2D26" w:rsidRDefault="00331355">
            <w:pPr>
              <w:tabs>
                <w:tab w:val="left" w:pos="2446"/>
              </w:tabs>
              <w:spacing w:line="276" w:lineRule="auto"/>
              <w:rPr>
                <w:del w:id="10995" w:author="Gidon Kupietzky" w:date="2025-02-13T17:45:00Z" w16du:dateUtc="2025-02-13T15:45:00Z"/>
                <w:rFonts w:ascii="David" w:eastAsia="Times New Roman" w:hAnsi="David"/>
                <w:color w:val="000000"/>
              </w:rPr>
              <w:pPrChange w:id="10996" w:author="Gidon Kupietzky" w:date="2025-02-13T17:45:00Z" w16du:dateUtc="2025-02-13T15:45:00Z">
                <w:pPr>
                  <w:bidi w:val="0"/>
                  <w:spacing w:before="0" w:line="240" w:lineRule="auto"/>
                  <w:ind w:left="0"/>
                  <w:jc w:val="center"/>
                </w:pPr>
              </w:pPrChange>
            </w:pPr>
            <w:del w:id="10997" w:author="Gidon Kupietzky" w:date="2025-02-13T17:45:00Z" w16du:dateUtc="2025-02-13T15:45:00Z">
              <w:r w:rsidDel="004A2D26">
                <w:rPr>
                  <w:rFonts w:ascii="David" w:eastAsia="Times New Roman" w:hAnsi="David"/>
                  <w:b w:val="0"/>
                  <w:bCs w:val="0"/>
                  <w:color w:val="000000"/>
                </w:rPr>
                <w:delText>SHP</w:delText>
              </w:r>
              <w:bookmarkStart w:id="10998" w:name="_Toc190882366"/>
              <w:bookmarkStart w:id="10999" w:name="_Toc190885079"/>
              <w:bookmarkEnd w:id="10998"/>
              <w:bookmarkEnd w:id="10999"/>
            </w:del>
          </w:p>
        </w:tc>
        <w:tc>
          <w:tcPr>
            <w:tcW w:w="2406" w:type="dxa"/>
            <w:noWrap/>
            <w:vAlign w:val="center"/>
            <w:hideMark/>
          </w:tcPr>
          <w:p w14:paraId="7CED6D9E" w14:textId="1FB756F9"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000" w:author="Gidon Kupietzky" w:date="2025-02-13T17:45:00Z" w16du:dateUtc="2025-02-13T15:45:00Z"/>
                <w:rFonts w:ascii="David" w:eastAsia="Times New Roman" w:hAnsi="David"/>
                <w:color w:val="000000"/>
                <w:rtl/>
              </w:rPr>
              <w:pPrChange w:id="11001"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1002" w:author="Gidon Kupietzky" w:date="2025-02-13T17:45:00Z" w16du:dateUtc="2025-02-13T15:45:00Z">
              <w:r w:rsidRPr="00C7287E" w:rsidDel="004A2D26">
                <w:rPr>
                  <w:rFonts w:ascii="David" w:eastAsia="Times New Roman" w:hAnsi="David"/>
                  <w:color w:val="000000"/>
                </w:rPr>
                <w:delText>schDistrict.shp</w:delText>
              </w:r>
              <w:bookmarkStart w:id="11003" w:name="_Toc190882367"/>
              <w:bookmarkStart w:id="11004" w:name="_Toc190885080"/>
              <w:bookmarkEnd w:id="11003"/>
              <w:bookmarkEnd w:id="11004"/>
            </w:del>
          </w:p>
        </w:tc>
        <w:tc>
          <w:tcPr>
            <w:tcW w:w="2268" w:type="dxa"/>
          </w:tcPr>
          <w:p w14:paraId="3B934ADF" w14:textId="558E905D"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005" w:author="Gidon Kupietzky" w:date="2025-02-13T17:45:00Z" w16du:dateUtc="2025-02-13T15:45:00Z"/>
                <w:rFonts w:ascii="David" w:eastAsia="Times New Roman" w:hAnsi="David"/>
                <w:color w:val="000000"/>
                <w:rtl/>
              </w:rPr>
              <w:pPrChange w:id="11006"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1007" w:author="Mark Kungurov" w:date="2024-12-19T14:33:00Z" w16du:dateUtc="2024-12-19T12:33:00Z">
              <w:del w:id="11008" w:author="Gidon Kupietzky" w:date="2025-02-13T17:45:00Z" w16du:dateUtc="2025-02-13T15:45:00Z">
                <w:r w:rsidRPr="00A175E6" w:rsidDel="004A2D26">
                  <w:rPr>
                    <w:rFonts w:ascii="Calibri" w:hAnsi="Calibri" w:cs="Calibri"/>
                    <w:color w:val="000000"/>
                  </w:rPr>
                  <w:delText>background_files</w:delText>
                </w:r>
              </w:del>
            </w:ins>
            <w:bookmarkStart w:id="11009" w:name="_Toc190882368"/>
            <w:bookmarkStart w:id="11010" w:name="_Toc190885081"/>
            <w:bookmarkEnd w:id="11009"/>
            <w:bookmarkEnd w:id="11010"/>
          </w:p>
        </w:tc>
        <w:tc>
          <w:tcPr>
            <w:tcW w:w="2977" w:type="dxa"/>
            <w:noWrap/>
            <w:vAlign w:val="center"/>
            <w:hideMark/>
          </w:tcPr>
          <w:p w14:paraId="1CAC2C40" w14:textId="4D5EE4FE"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011" w:author="Gidon Kupietzky" w:date="2025-02-13T17:45:00Z" w16du:dateUtc="2025-02-13T15:45:00Z"/>
                <w:rFonts w:ascii="David" w:eastAsia="Times New Roman" w:hAnsi="David"/>
                <w:color w:val="000000"/>
              </w:rPr>
              <w:pPrChange w:id="11012"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1013" w:author="Gidon Kupietzky" w:date="2025-02-13T17:45:00Z" w16du:dateUtc="2025-02-13T15:45:00Z">
              <w:r w:rsidRPr="00C7287E" w:rsidDel="004A2D26">
                <w:rPr>
                  <w:rFonts w:ascii="David" w:eastAsia="Times New Roman" w:hAnsi="David"/>
                  <w:color w:val="000000"/>
                  <w:rtl/>
                </w:rPr>
                <w:delText>ערך 1 עד 21 שמייצג מרחבי חינוך משותפים לאזורי התנועה</w:delText>
              </w:r>
              <w:bookmarkStart w:id="11014" w:name="_Toc190882369"/>
              <w:bookmarkStart w:id="11015" w:name="_Toc190885082"/>
              <w:bookmarkEnd w:id="11014"/>
              <w:bookmarkEnd w:id="11015"/>
            </w:del>
          </w:p>
        </w:tc>
        <w:tc>
          <w:tcPr>
            <w:tcW w:w="1983" w:type="dxa"/>
            <w:noWrap/>
            <w:vAlign w:val="center"/>
            <w:hideMark/>
          </w:tcPr>
          <w:p w14:paraId="142A418F" w14:textId="74831751"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016" w:author="Gidon Kupietzky" w:date="2025-02-13T17:45:00Z" w16du:dateUtc="2025-02-13T15:45:00Z"/>
                <w:rFonts w:ascii="David" w:eastAsia="Times New Roman" w:hAnsi="David"/>
                <w:color w:val="000000"/>
                <w:rtl/>
              </w:rPr>
              <w:pPrChange w:id="11017"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1018" w:author="Gidon Kupietzky" w:date="2025-02-13T17:45:00Z" w16du:dateUtc="2025-02-13T15:45:00Z">
              <w:r w:rsidRPr="00C7287E" w:rsidDel="004A2D26">
                <w:rPr>
                  <w:rFonts w:ascii="David" w:eastAsia="Times New Roman" w:hAnsi="David"/>
                  <w:color w:val="000000"/>
                  <w:rtl/>
                </w:rPr>
                <w:delText>צתא"ל</w:delText>
              </w:r>
              <w:bookmarkStart w:id="11019" w:name="_Toc190882370"/>
              <w:bookmarkStart w:id="11020" w:name="_Toc190885083"/>
              <w:bookmarkEnd w:id="11019"/>
              <w:bookmarkEnd w:id="11020"/>
            </w:del>
          </w:p>
        </w:tc>
        <w:bookmarkStart w:id="11021" w:name="_Toc190882371"/>
        <w:bookmarkStart w:id="11022" w:name="_Toc190885084"/>
        <w:bookmarkEnd w:id="11021"/>
        <w:bookmarkEnd w:id="11022"/>
      </w:tr>
      <w:tr w:rsidR="00331355" w:rsidRPr="00C7287E" w:rsidDel="004A2D26" w14:paraId="7904A4D6" w14:textId="266C9FD2">
        <w:trPr>
          <w:trHeight w:val="255"/>
          <w:del w:id="11023"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0F08DC76" w14:textId="36F7A9D2" w:rsidR="00331355" w:rsidRPr="00C7287E" w:rsidDel="004A2D26" w:rsidRDefault="00331355">
            <w:pPr>
              <w:tabs>
                <w:tab w:val="left" w:pos="2446"/>
              </w:tabs>
              <w:spacing w:line="276" w:lineRule="auto"/>
              <w:rPr>
                <w:del w:id="11024" w:author="Gidon Kupietzky" w:date="2025-02-13T17:45:00Z" w16du:dateUtc="2025-02-13T15:45:00Z"/>
                <w:rFonts w:ascii="David" w:eastAsia="Times New Roman" w:hAnsi="David"/>
                <w:color w:val="000000"/>
              </w:rPr>
              <w:pPrChange w:id="11025" w:author="Gidon Kupietzky" w:date="2025-02-13T17:45:00Z" w16du:dateUtc="2025-02-13T15:45:00Z">
                <w:pPr>
                  <w:bidi w:val="0"/>
                  <w:spacing w:before="0" w:line="240" w:lineRule="auto"/>
                  <w:ind w:left="0"/>
                  <w:jc w:val="center"/>
                </w:pPr>
              </w:pPrChange>
            </w:pPr>
            <w:del w:id="11026" w:author="Gidon Kupietzky" w:date="2025-02-13T17:45:00Z" w16du:dateUtc="2025-02-13T15:45:00Z">
              <w:r w:rsidDel="004A2D26">
                <w:rPr>
                  <w:rFonts w:ascii="David" w:eastAsia="Times New Roman" w:hAnsi="David"/>
                  <w:b w:val="0"/>
                  <w:bCs w:val="0"/>
                  <w:color w:val="000000"/>
                </w:rPr>
                <w:delText>SHP</w:delText>
              </w:r>
              <w:bookmarkStart w:id="11027" w:name="_Toc190882372"/>
              <w:bookmarkStart w:id="11028" w:name="_Toc190885085"/>
              <w:bookmarkEnd w:id="11027"/>
              <w:bookmarkEnd w:id="11028"/>
            </w:del>
          </w:p>
        </w:tc>
        <w:tc>
          <w:tcPr>
            <w:tcW w:w="2406" w:type="dxa"/>
            <w:noWrap/>
            <w:vAlign w:val="center"/>
            <w:hideMark/>
          </w:tcPr>
          <w:p w14:paraId="61FE4F3E" w14:textId="255C80FD"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029" w:author="Gidon Kupietzky" w:date="2025-02-13T17:45:00Z" w16du:dateUtc="2025-02-13T15:45:00Z"/>
                <w:rFonts w:ascii="David" w:eastAsia="Times New Roman" w:hAnsi="David"/>
                <w:color w:val="000000"/>
              </w:rPr>
              <w:pPrChange w:id="11030"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1031" w:author="Gidon Kupietzky" w:date="2025-02-13T17:45:00Z" w16du:dateUtc="2025-02-13T15:45:00Z">
              <w:r w:rsidRPr="00C7287E" w:rsidDel="004A2D26">
                <w:rPr>
                  <w:rFonts w:ascii="David" w:eastAsia="Times New Roman" w:hAnsi="David"/>
                  <w:color w:val="000000"/>
                </w:rPr>
                <w:delText>SCHN_NAME.shp</w:delText>
              </w:r>
              <w:bookmarkStart w:id="11032" w:name="_Toc190882373"/>
              <w:bookmarkStart w:id="11033" w:name="_Toc190885086"/>
              <w:bookmarkEnd w:id="11032"/>
              <w:bookmarkEnd w:id="11033"/>
            </w:del>
          </w:p>
        </w:tc>
        <w:tc>
          <w:tcPr>
            <w:tcW w:w="2268" w:type="dxa"/>
          </w:tcPr>
          <w:p w14:paraId="7432D616" w14:textId="2539F399"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034" w:author="Gidon Kupietzky" w:date="2025-02-13T17:45:00Z" w16du:dateUtc="2025-02-13T15:45:00Z"/>
                <w:rFonts w:ascii="David" w:eastAsia="Times New Roman" w:hAnsi="David"/>
                <w:color w:val="000000"/>
                <w:rtl/>
              </w:rPr>
              <w:pPrChange w:id="11035"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1036" w:author="Mark Kungurov" w:date="2024-12-19T14:33:00Z" w16du:dateUtc="2024-12-19T12:33:00Z">
              <w:del w:id="11037" w:author="Gidon Kupietzky" w:date="2025-02-13T17:45:00Z" w16du:dateUtc="2025-02-13T15:45:00Z">
                <w:r w:rsidRPr="00EF1BB8" w:rsidDel="004A2D26">
                  <w:rPr>
                    <w:rFonts w:ascii="Calibri" w:hAnsi="Calibri" w:cs="Calibri"/>
                    <w:color w:val="000000"/>
                  </w:rPr>
                  <w:delText>background_files</w:delText>
                </w:r>
              </w:del>
            </w:ins>
            <w:bookmarkStart w:id="11038" w:name="_Toc190882374"/>
            <w:bookmarkStart w:id="11039" w:name="_Toc190885087"/>
            <w:bookmarkEnd w:id="11038"/>
            <w:bookmarkEnd w:id="11039"/>
          </w:p>
        </w:tc>
        <w:tc>
          <w:tcPr>
            <w:tcW w:w="2977" w:type="dxa"/>
            <w:noWrap/>
            <w:vAlign w:val="center"/>
            <w:hideMark/>
          </w:tcPr>
          <w:p w14:paraId="5D4BFEA7" w14:textId="1271063E"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040" w:author="Gidon Kupietzky" w:date="2025-02-13T17:45:00Z" w16du:dateUtc="2025-02-13T15:45:00Z"/>
                <w:rFonts w:ascii="David" w:eastAsia="Times New Roman" w:hAnsi="David"/>
                <w:color w:val="000000"/>
              </w:rPr>
              <w:pPrChange w:id="11041"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1042" w:author="Gidon Kupietzky" w:date="2025-02-13T17:45:00Z" w16du:dateUtc="2025-02-13T15:45:00Z">
              <w:r w:rsidRPr="00C7287E" w:rsidDel="004A2D26">
                <w:rPr>
                  <w:rFonts w:ascii="David" w:eastAsia="Times New Roman" w:hAnsi="David"/>
                  <w:color w:val="000000"/>
                  <w:rtl/>
                </w:rPr>
                <w:delText>חלוקת שכונות בעיר ירושלים</w:delText>
              </w:r>
              <w:bookmarkStart w:id="11043" w:name="_Toc190882375"/>
              <w:bookmarkStart w:id="11044" w:name="_Toc190885088"/>
              <w:bookmarkEnd w:id="11043"/>
              <w:bookmarkEnd w:id="11044"/>
            </w:del>
          </w:p>
        </w:tc>
        <w:tc>
          <w:tcPr>
            <w:tcW w:w="1983" w:type="dxa"/>
            <w:noWrap/>
            <w:vAlign w:val="center"/>
            <w:hideMark/>
          </w:tcPr>
          <w:p w14:paraId="477545D4" w14:textId="1DAA3980"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045" w:author="Gidon Kupietzky" w:date="2025-02-13T17:45:00Z" w16du:dateUtc="2025-02-13T15:45:00Z"/>
                <w:rFonts w:ascii="David" w:eastAsia="Times New Roman" w:hAnsi="David"/>
                <w:color w:val="000000"/>
                <w:rtl/>
              </w:rPr>
              <w:pPrChange w:id="11046"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1047" w:author="Gidon Kupietzky" w:date="2025-02-13T17:45:00Z" w16du:dateUtc="2025-02-13T15:45:00Z">
              <w:r w:rsidRPr="00C7287E" w:rsidDel="004A2D26">
                <w:rPr>
                  <w:rFonts w:ascii="David" w:eastAsia="Times New Roman" w:hAnsi="David"/>
                  <w:color w:val="000000"/>
                  <w:rtl/>
                </w:rPr>
                <w:delText>עיריית ירושלים</w:delText>
              </w:r>
              <w:bookmarkStart w:id="11048" w:name="_Toc190882376"/>
              <w:bookmarkStart w:id="11049" w:name="_Toc190885089"/>
              <w:bookmarkEnd w:id="11048"/>
              <w:bookmarkEnd w:id="11049"/>
            </w:del>
          </w:p>
        </w:tc>
        <w:bookmarkStart w:id="11050" w:name="_Toc190882377"/>
        <w:bookmarkStart w:id="11051" w:name="_Toc190885090"/>
        <w:bookmarkEnd w:id="11050"/>
        <w:bookmarkEnd w:id="11051"/>
      </w:tr>
      <w:tr w:rsidR="00331355" w:rsidRPr="00223434" w:rsidDel="004A2D26" w14:paraId="63347913" w14:textId="36E68EEC">
        <w:trPr>
          <w:cnfStyle w:val="000000100000" w:firstRow="0" w:lastRow="0" w:firstColumn="0" w:lastColumn="0" w:oddVBand="0" w:evenVBand="0" w:oddHBand="1" w:evenHBand="0" w:firstRowFirstColumn="0" w:firstRowLastColumn="0" w:lastRowFirstColumn="0" w:lastRowLastColumn="0"/>
          <w:trHeight w:val="255"/>
          <w:del w:id="11052"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4234A93E" w14:textId="07887844" w:rsidR="00331355" w:rsidRPr="00C7287E" w:rsidDel="004A2D26" w:rsidRDefault="00331355">
            <w:pPr>
              <w:tabs>
                <w:tab w:val="left" w:pos="2446"/>
              </w:tabs>
              <w:spacing w:line="276" w:lineRule="auto"/>
              <w:rPr>
                <w:del w:id="11053" w:author="Gidon Kupietzky" w:date="2025-02-13T17:45:00Z" w16du:dateUtc="2025-02-13T15:45:00Z"/>
                <w:rFonts w:ascii="David" w:eastAsia="Times New Roman" w:hAnsi="David"/>
                <w:color w:val="000000"/>
              </w:rPr>
              <w:pPrChange w:id="11054" w:author="Gidon Kupietzky" w:date="2025-02-13T17:45:00Z" w16du:dateUtc="2025-02-13T15:45:00Z">
                <w:pPr>
                  <w:bidi w:val="0"/>
                  <w:spacing w:before="0" w:line="240" w:lineRule="auto"/>
                  <w:ind w:left="0"/>
                  <w:jc w:val="center"/>
                </w:pPr>
              </w:pPrChange>
            </w:pPr>
            <w:del w:id="11055" w:author="Gidon Kupietzky" w:date="2025-02-13T17:45:00Z" w16du:dateUtc="2025-02-13T15:45:00Z">
              <w:r w:rsidDel="004A2D26">
                <w:rPr>
                  <w:rFonts w:ascii="David" w:eastAsia="Times New Roman" w:hAnsi="David"/>
                  <w:b w:val="0"/>
                  <w:bCs w:val="0"/>
                  <w:color w:val="000000"/>
                </w:rPr>
                <w:delText>SHP</w:delText>
              </w:r>
              <w:bookmarkStart w:id="11056" w:name="_Toc190882378"/>
              <w:bookmarkStart w:id="11057" w:name="_Toc190885091"/>
              <w:bookmarkEnd w:id="11056"/>
              <w:bookmarkEnd w:id="11057"/>
            </w:del>
          </w:p>
        </w:tc>
        <w:tc>
          <w:tcPr>
            <w:tcW w:w="2406" w:type="dxa"/>
            <w:noWrap/>
            <w:vAlign w:val="center"/>
            <w:hideMark/>
          </w:tcPr>
          <w:p w14:paraId="794D80F8" w14:textId="0A1D6C58"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058" w:author="Gidon Kupietzky" w:date="2025-02-13T17:45:00Z" w16du:dateUtc="2025-02-13T15:45:00Z"/>
                <w:rFonts w:ascii="David" w:eastAsia="Times New Roman" w:hAnsi="David"/>
                <w:color w:val="000000"/>
                <w:rtl/>
              </w:rPr>
              <w:pPrChange w:id="11059"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1060" w:author="Gidon Kupietzky" w:date="2025-02-13T17:45:00Z" w16du:dateUtc="2025-02-13T15:45:00Z">
              <w:r w:rsidRPr="00C7287E" w:rsidDel="004A2D26">
                <w:rPr>
                  <w:rFonts w:ascii="David" w:eastAsia="Times New Roman" w:hAnsi="David"/>
                  <w:color w:val="000000"/>
                </w:rPr>
                <w:delText>subdistrict2008.shp</w:delText>
              </w:r>
              <w:bookmarkStart w:id="11061" w:name="_Toc190882379"/>
              <w:bookmarkStart w:id="11062" w:name="_Toc190885092"/>
              <w:bookmarkEnd w:id="11061"/>
              <w:bookmarkEnd w:id="11062"/>
            </w:del>
          </w:p>
        </w:tc>
        <w:tc>
          <w:tcPr>
            <w:tcW w:w="2268" w:type="dxa"/>
          </w:tcPr>
          <w:p w14:paraId="2D5994F1" w14:textId="0A8B78E4"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063" w:author="Gidon Kupietzky" w:date="2025-02-13T17:45:00Z" w16du:dateUtc="2025-02-13T15:45:00Z"/>
                <w:rFonts w:ascii="David" w:eastAsia="Times New Roman" w:hAnsi="David"/>
                <w:color w:val="000000"/>
                <w:rtl/>
              </w:rPr>
              <w:pPrChange w:id="11064"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ins w:id="11065" w:author="Mark Kungurov" w:date="2024-12-19T14:33:00Z" w16du:dateUtc="2024-12-19T12:33:00Z">
              <w:del w:id="11066" w:author="Gidon Kupietzky" w:date="2025-02-13T17:45:00Z" w16du:dateUtc="2025-02-13T15:45:00Z">
                <w:r w:rsidRPr="00EF1BB8" w:rsidDel="004A2D26">
                  <w:rPr>
                    <w:rFonts w:ascii="Calibri" w:hAnsi="Calibri" w:cs="Calibri"/>
                    <w:color w:val="000000"/>
                  </w:rPr>
                  <w:delText>background_files</w:delText>
                </w:r>
              </w:del>
            </w:ins>
            <w:bookmarkStart w:id="11067" w:name="_Toc190882380"/>
            <w:bookmarkStart w:id="11068" w:name="_Toc190885093"/>
            <w:bookmarkEnd w:id="11067"/>
            <w:bookmarkEnd w:id="11068"/>
          </w:p>
        </w:tc>
        <w:tc>
          <w:tcPr>
            <w:tcW w:w="2977" w:type="dxa"/>
            <w:noWrap/>
            <w:vAlign w:val="center"/>
            <w:hideMark/>
          </w:tcPr>
          <w:p w14:paraId="60B3BC4A" w14:textId="357493CC"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069" w:author="Gidon Kupietzky" w:date="2025-02-13T17:45:00Z" w16du:dateUtc="2025-02-13T15:45:00Z"/>
                <w:rFonts w:ascii="David" w:eastAsia="Times New Roman" w:hAnsi="David"/>
                <w:color w:val="000000"/>
              </w:rPr>
              <w:pPrChange w:id="11070" w:author="Gidon Kupietzky" w:date="2025-02-13T17:45:00Z" w16du:dateUtc="2025-02-13T15:45:00Z">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1071" w:author="Gidon Kupietzky" w:date="2025-02-13T17:45:00Z" w16du:dateUtc="2025-02-13T15:45:00Z">
              <w:r w:rsidRPr="00C7287E" w:rsidDel="004A2D26">
                <w:rPr>
                  <w:rFonts w:ascii="David" w:eastAsia="Times New Roman" w:hAnsi="David"/>
                  <w:color w:val="000000"/>
                  <w:rtl/>
                </w:rPr>
                <w:delText>חלוקת מחוזות משרד הפנים</w:delText>
              </w:r>
              <w:bookmarkStart w:id="11072" w:name="_Toc190882381"/>
              <w:bookmarkStart w:id="11073" w:name="_Toc190885094"/>
              <w:bookmarkEnd w:id="11072"/>
              <w:bookmarkEnd w:id="11073"/>
            </w:del>
          </w:p>
        </w:tc>
        <w:tc>
          <w:tcPr>
            <w:tcW w:w="1983" w:type="dxa"/>
            <w:noWrap/>
            <w:vAlign w:val="center"/>
            <w:hideMark/>
          </w:tcPr>
          <w:p w14:paraId="6A4B3B72" w14:textId="1E978C1A" w:rsidR="00331355" w:rsidRPr="00C7287E" w:rsidDel="004A2D26" w:rsidRDefault="00331355">
            <w:pPr>
              <w:tabs>
                <w:tab w:val="left" w:pos="2446"/>
              </w:tabs>
              <w:spacing w:line="276" w:lineRule="auto"/>
              <w:cnfStyle w:val="000000100000" w:firstRow="0" w:lastRow="0" w:firstColumn="0" w:lastColumn="0" w:oddVBand="0" w:evenVBand="0" w:oddHBand="1" w:evenHBand="0" w:firstRowFirstColumn="0" w:firstRowLastColumn="0" w:lastRowFirstColumn="0" w:lastRowLastColumn="0"/>
              <w:rPr>
                <w:del w:id="11074" w:author="Gidon Kupietzky" w:date="2025-02-13T17:45:00Z" w16du:dateUtc="2025-02-13T15:45:00Z"/>
                <w:rFonts w:ascii="David" w:eastAsia="Times New Roman" w:hAnsi="David"/>
                <w:color w:val="000000"/>
                <w:rtl/>
              </w:rPr>
              <w:pPrChange w:id="11075" w:author="Gidon Kupietzky" w:date="2025-02-13T17:45:00Z" w16du:dateUtc="2025-02-13T15:45:00Z">
                <w:pPr>
                  <w:bidi w:val="0"/>
                  <w:spacing w:before="0" w:line="240" w:lineRule="auto"/>
                  <w:ind w:left="0"/>
                  <w:jc w:val="center"/>
                  <w:cnfStyle w:val="000000100000" w:firstRow="0" w:lastRow="0" w:firstColumn="0" w:lastColumn="0" w:oddVBand="0" w:evenVBand="0" w:oddHBand="1" w:evenHBand="0" w:firstRowFirstColumn="0" w:firstRowLastColumn="0" w:lastRowFirstColumn="0" w:lastRowLastColumn="0"/>
                </w:pPr>
              </w:pPrChange>
            </w:pPr>
            <w:del w:id="11076" w:author="Gidon Kupietzky" w:date="2025-02-13T17:45:00Z" w16du:dateUtc="2025-02-13T15:45:00Z">
              <w:r w:rsidRPr="00C7287E" w:rsidDel="004A2D26">
                <w:rPr>
                  <w:rFonts w:ascii="David" w:eastAsia="Times New Roman" w:hAnsi="David"/>
                  <w:color w:val="000000"/>
                </w:rPr>
                <w:delText>https://www.gov.il/he/pages/info-gis</w:delText>
              </w:r>
              <w:bookmarkStart w:id="11077" w:name="_Toc190882382"/>
              <w:bookmarkStart w:id="11078" w:name="_Toc190885095"/>
              <w:bookmarkEnd w:id="11077"/>
              <w:bookmarkEnd w:id="11078"/>
            </w:del>
          </w:p>
        </w:tc>
        <w:bookmarkStart w:id="11079" w:name="_Toc190882383"/>
        <w:bookmarkStart w:id="11080" w:name="_Toc190885096"/>
        <w:bookmarkEnd w:id="11079"/>
        <w:bookmarkEnd w:id="11080"/>
      </w:tr>
      <w:tr w:rsidR="00331355" w:rsidRPr="00C7287E" w:rsidDel="004A2D26" w14:paraId="4E9B142A" w14:textId="482730A5">
        <w:trPr>
          <w:trHeight w:val="255"/>
          <w:del w:id="11081" w:author="Gidon Kupietzky" w:date="2025-02-13T17:45:00Z"/>
        </w:trPr>
        <w:tc>
          <w:tcPr>
            <w:cnfStyle w:val="001000000000" w:firstRow="0" w:lastRow="0" w:firstColumn="1" w:lastColumn="0" w:oddVBand="0" w:evenVBand="0" w:oddHBand="0" w:evenHBand="0" w:firstRowFirstColumn="0" w:firstRowLastColumn="0" w:lastRowFirstColumn="0" w:lastRowLastColumn="0"/>
            <w:tcW w:w="773" w:type="dxa"/>
            <w:vAlign w:val="center"/>
          </w:tcPr>
          <w:p w14:paraId="6F15C6FC" w14:textId="669E1E3B" w:rsidR="00331355" w:rsidRPr="00C7287E" w:rsidDel="004A2D26" w:rsidRDefault="00331355">
            <w:pPr>
              <w:tabs>
                <w:tab w:val="left" w:pos="2446"/>
              </w:tabs>
              <w:spacing w:line="276" w:lineRule="auto"/>
              <w:rPr>
                <w:del w:id="11082" w:author="Gidon Kupietzky" w:date="2025-02-13T17:45:00Z" w16du:dateUtc="2025-02-13T15:45:00Z"/>
                <w:rFonts w:ascii="David" w:eastAsia="Times New Roman" w:hAnsi="David"/>
                <w:color w:val="000000"/>
              </w:rPr>
              <w:pPrChange w:id="11083" w:author="Gidon Kupietzky" w:date="2025-02-13T17:45:00Z" w16du:dateUtc="2025-02-13T15:45:00Z">
                <w:pPr>
                  <w:bidi w:val="0"/>
                  <w:spacing w:before="0" w:line="240" w:lineRule="auto"/>
                  <w:ind w:left="0"/>
                  <w:jc w:val="center"/>
                </w:pPr>
              </w:pPrChange>
            </w:pPr>
            <w:del w:id="11084" w:author="Gidon Kupietzky" w:date="2025-02-13T17:45:00Z" w16du:dateUtc="2025-02-13T15:45:00Z">
              <w:r w:rsidDel="004A2D26">
                <w:rPr>
                  <w:rFonts w:ascii="David" w:eastAsia="Times New Roman" w:hAnsi="David"/>
                  <w:b w:val="0"/>
                  <w:bCs w:val="0"/>
                  <w:color w:val="000000"/>
                </w:rPr>
                <w:delText>SHP</w:delText>
              </w:r>
              <w:bookmarkStart w:id="11085" w:name="_Toc190882384"/>
              <w:bookmarkStart w:id="11086" w:name="_Toc190885097"/>
              <w:bookmarkEnd w:id="11085"/>
              <w:bookmarkEnd w:id="11086"/>
            </w:del>
          </w:p>
        </w:tc>
        <w:tc>
          <w:tcPr>
            <w:tcW w:w="2406" w:type="dxa"/>
            <w:noWrap/>
            <w:vAlign w:val="center"/>
            <w:hideMark/>
          </w:tcPr>
          <w:p w14:paraId="317F9FC5" w14:textId="5B08A469"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087" w:author="Gidon Kupietzky" w:date="2025-02-13T17:45:00Z" w16du:dateUtc="2025-02-13T15:45:00Z"/>
                <w:rFonts w:ascii="David" w:eastAsia="Times New Roman" w:hAnsi="David"/>
                <w:color w:val="000000"/>
              </w:rPr>
              <w:pPrChange w:id="11088" w:author="Gidon Kupietzky" w:date="2025-02-13T17:45:00Z" w16du:dateUtc="2025-02-13T15:45:00Z">
                <w:pPr>
                  <w:bidi w:val="0"/>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1089" w:author="Gidon Kupietzky" w:date="2025-02-13T17:45:00Z" w16du:dateUtc="2025-02-13T15:45:00Z">
              <w:r w:rsidRPr="00C7287E" w:rsidDel="004A2D26">
                <w:rPr>
                  <w:rFonts w:ascii="David" w:eastAsia="Times New Roman" w:hAnsi="David"/>
                  <w:color w:val="000000"/>
                </w:rPr>
                <w:delText>urban.shp</w:delText>
              </w:r>
              <w:bookmarkStart w:id="11090" w:name="_Toc190882385"/>
              <w:bookmarkStart w:id="11091" w:name="_Toc190885098"/>
              <w:bookmarkEnd w:id="11090"/>
              <w:bookmarkEnd w:id="11091"/>
            </w:del>
          </w:p>
        </w:tc>
        <w:tc>
          <w:tcPr>
            <w:tcW w:w="2268" w:type="dxa"/>
          </w:tcPr>
          <w:p w14:paraId="0821038A" w14:textId="6B10A8E3"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092" w:author="Gidon Kupietzky" w:date="2025-02-13T17:45:00Z" w16du:dateUtc="2025-02-13T15:45:00Z"/>
                <w:rFonts w:ascii="David" w:eastAsia="Times New Roman" w:hAnsi="David"/>
                <w:color w:val="000000"/>
                <w:rtl/>
              </w:rPr>
              <w:pPrChange w:id="11093"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ins w:id="11094" w:author="Mark Kungurov" w:date="2024-12-19T14:33:00Z" w16du:dateUtc="2024-12-19T12:33:00Z">
              <w:del w:id="11095" w:author="Gidon Kupietzky" w:date="2025-02-13T17:45:00Z" w16du:dateUtc="2025-02-13T15:45:00Z">
                <w:r w:rsidRPr="00EF1BB8" w:rsidDel="004A2D26">
                  <w:rPr>
                    <w:rFonts w:ascii="Calibri" w:hAnsi="Calibri" w:cs="Calibri"/>
                    <w:color w:val="000000"/>
                  </w:rPr>
                  <w:delText>background_files</w:delText>
                </w:r>
              </w:del>
            </w:ins>
            <w:bookmarkStart w:id="11096" w:name="_Toc190882386"/>
            <w:bookmarkStart w:id="11097" w:name="_Toc190885099"/>
            <w:bookmarkEnd w:id="11096"/>
            <w:bookmarkEnd w:id="11097"/>
          </w:p>
        </w:tc>
        <w:tc>
          <w:tcPr>
            <w:tcW w:w="2977" w:type="dxa"/>
            <w:noWrap/>
            <w:vAlign w:val="center"/>
            <w:hideMark/>
          </w:tcPr>
          <w:p w14:paraId="759176BB" w14:textId="2798E8C5"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098" w:author="Gidon Kupietzky" w:date="2025-02-13T17:45:00Z" w16du:dateUtc="2025-02-13T15:45:00Z"/>
                <w:rFonts w:ascii="David" w:eastAsia="Times New Roman" w:hAnsi="David"/>
                <w:color w:val="000000"/>
              </w:rPr>
              <w:pPrChange w:id="11099"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1100" w:author="Gidon Kupietzky" w:date="2025-02-13T17:45:00Z" w16du:dateUtc="2025-02-13T15:45:00Z">
              <w:r w:rsidRPr="00C7287E" w:rsidDel="004A2D26">
                <w:rPr>
                  <w:rFonts w:ascii="David" w:eastAsia="Times New Roman" w:hAnsi="David"/>
                  <w:color w:val="000000"/>
                  <w:rtl/>
                </w:rPr>
                <w:delText>הגדרת סוג יישוב (עירוני/סמי עירוני/כפרי)</w:delText>
              </w:r>
              <w:bookmarkStart w:id="11101" w:name="_Toc190882387"/>
              <w:bookmarkStart w:id="11102" w:name="_Toc190885100"/>
              <w:bookmarkEnd w:id="11101"/>
              <w:bookmarkEnd w:id="11102"/>
            </w:del>
          </w:p>
        </w:tc>
        <w:tc>
          <w:tcPr>
            <w:tcW w:w="1983" w:type="dxa"/>
            <w:noWrap/>
            <w:vAlign w:val="center"/>
            <w:hideMark/>
          </w:tcPr>
          <w:p w14:paraId="6884ED93" w14:textId="53283286" w:rsidR="00331355" w:rsidRPr="00C7287E" w:rsidDel="004A2D26" w:rsidRDefault="00331355">
            <w:pPr>
              <w:tabs>
                <w:tab w:val="left" w:pos="2446"/>
              </w:tabs>
              <w:spacing w:line="276" w:lineRule="auto"/>
              <w:cnfStyle w:val="000000000000" w:firstRow="0" w:lastRow="0" w:firstColumn="0" w:lastColumn="0" w:oddVBand="0" w:evenVBand="0" w:oddHBand="0" w:evenHBand="0" w:firstRowFirstColumn="0" w:firstRowLastColumn="0" w:lastRowFirstColumn="0" w:lastRowLastColumn="0"/>
              <w:rPr>
                <w:del w:id="11103" w:author="Gidon Kupietzky" w:date="2025-02-13T17:45:00Z" w16du:dateUtc="2025-02-13T15:45:00Z"/>
                <w:rFonts w:ascii="David" w:eastAsia="Times New Roman" w:hAnsi="David"/>
                <w:color w:val="000000"/>
                <w:rtl/>
              </w:rPr>
              <w:pPrChange w:id="11104" w:author="Gidon Kupietzky" w:date="2025-02-13T17:45:00Z" w16du:dateUtc="2025-02-13T15:45:00Z">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pPr>
              </w:pPrChange>
            </w:pPr>
            <w:del w:id="11105" w:author="Gidon Kupietzky" w:date="2025-02-13T17:45:00Z" w16du:dateUtc="2025-02-13T15:45:00Z">
              <w:r w:rsidRPr="00C7287E" w:rsidDel="004A2D26">
                <w:rPr>
                  <w:rFonts w:ascii="David" w:eastAsia="Times New Roman" w:hAnsi="David"/>
                  <w:color w:val="000000"/>
                  <w:rtl/>
                </w:rPr>
                <w:delText>צתא"ל</w:delText>
              </w:r>
              <w:bookmarkStart w:id="11106" w:name="_Toc190882388"/>
              <w:bookmarkStart w:id="11107" w:name="_Toc190885101"/>
              <w:bookmarkEnd w:id="11106"/>
              <w:bookmarkEnd w:id="11107"/>
            </w:del>
          </w:p>
        </w:tc>
        <w:bookmarkStart w:id="11108" w:name="_Toc190882389"/>
        <w:bookmarkStart w:id="11109" w:name="_Toc190885102"/>
        <w:bookmarkEnd w:id="11108"/>
        <w:bookmarkEnd w:id="11109"/>
      </w:tr>
    </w:tbl>
    <w:p w14:paraId="59D40C81" w14:textId="22820E59" w:rsidR="003A3648" w:rsidRPr="003A3648" w:rsidDel="004A2D26" w:rsidRDefault="003A3648">
      <w:pPr>
        <w:tabs>
          <w:tab w:val="left" w:pos="2446"/>
        </w:tabs>
        <w:spacing w:line="276" w:lineRule="auto"/>
        <w:rPr>
          <w:del w:id="11110" w:author="Gidon Kupietzky" w:date="2025-02-13T17:45:00Z" w16du:dateUtc="2025-02-13T15:45:00Z"/>
          <w:rtl/>
        </w:rPr>
        <w:pPrChange w:id="11111" w:author="Gidon Kupietzky" w:date="2025-02-13T17:45:00Z" w16du:dateUtc="2025-02-13T15:45:00Z">
          <w:pPr/>
        </w:pPrChange>
      </w:pPr>
      <w:bookmarkStart w:id="11112" w:name="_Toc190882390"/>
      <w:bookmarkStart w:id="11113" w:name="_Toc190885103"/>
      <w:bookmarkEnd w:id="11112"/>
      <w:bookmarkEnd w:id="11113"/>
    </w:p>
    <w:p w14:paraId="571EE280" w14:textId="08868AF4" w:rsidR="00617AE2" w:rsidRPr="00617AE2" w:rsidDel="004A2D26" w:rsidRDefault="00557FCB">
      <w:pPr>
        <w:tabs>
          <w:tab w:val="left" w:pos="2446"/>
        </w:tabs>
        <w:spacing w:line="276" w:lineRule="auto"/>
        <w:rPr>
          <w:del w:id="11114" w:author="Gidon Kupietzky" w:date="2025-02-13T17:45:00Z" w16du:dateUtc="2025-02-13T15:45:00Z"/>
          <w:rtl/>
        </w:rPr>
        <w:pPrChange w:id="11115" w:author="Gidon Kupietzky" w:date="2025-02-13T17:45:00Z" w16du:dateUtc="2025-02-13T15:45:00Z">
          <w:pPr>
            <w:pStyle w:val="2"/>
          </w:pPr>
        </w:pPrChange>
      </w:pPr>
      <w:bookmarkStart w:id="11116" w:name="_נספח_הסבר_עמודות_1"/>
      <w:bookmarkEnd w:id="11116"/>
      <w:del w:id="11117" w:author="Gidon Kupietzky" w:date="2025-02-13T17:45:00Z" w16du:dateUtc="2025-02-13T15:45:00Z">
        <w:r w:rsidDel="004A2D26">
          <w:rPr>
            <w:rFonts w:hint="cs"/>
            <w:rtl/>
          </w:rPr>
          <w:delText xml:space="preserve">נספח הסבר </w:delText>
        </w:r>
        <w:r w:rsidR="00845B51" w:rsidDel="004A2D26">
          <w:rPr>
            <w:rFonts w:hint="cs"/>
            <w:rtl/>
          </w:rPr>
          <w:delText>ל</w:delText>
        </w:r>
        <w:r w:rsidDel="004A2D26">
          <w:rPr>
            <w:rFonts w:hint="cs"/>
            <w:rtl/>
          </w:rPr>
          <w:delText>עמודות של תוצרים</w:delText>
        </w:r>
        <w:bookmarkStart w:id="11118" w:name="_TAZ_V4_241014_with_geo_info"/>
        <w:bookmarkStart w:id="11119" w:name="_Toc190882391"/>
        <w:bookmarkStart w:id="11120" w:name="_Toc190885104"/>
        <w:bookmarkEnd w:id="11118"/>
        <w:bookmarkEnd w:id="11119"/>
        <w:bookmarkEnd w:id="11120"/>
      </w:del>
    </w:p>
    <w:tbl>
      <w:tblPr>
        <w:bidiVisual/>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345"/>
        <w:gridCol w:w="2941"/>
        <w:gridCol w:w="3040"/>
      </w:tblGrid>
      <w:tr w:rsidR="00557FCB" w:rsidRPr="00E079AF" w:rsidDel="004A2D26" w14:paraId="6A6F2352" w14:textId="48EB8218" w:rsidTr="00DE2902">
        <w:trPr>
          <w:trHeight w:val="300"/>
          <w:tblHeader/>
          <w:del w:id="11121" w:author="Gidon Kupietzky" w:date="2025-02-13T17:45:00Z"/>
        </w:trPr>
        <w:tc>
          <w:tcPr>
            <w:tcW w:w="1795" w:type="dxa"/>
            <w:shd w:val="clear" w:color="156082" w:fill="156082"/>
            <w:noWrap/>
            <w:vAlign w:val="center"/>
            <w:hideMark/>
          </w:tcPr>
          <w:p w14:paraId="08DE99BC" w14:textId="48FAAE68" w:rsidR="00557FCB" w:rsidRPr="00E079AF" w:rsidDel="004A2D26" w:rsidRDefault="00557FCB">
            <w:pPr>
              <w:tabs>
                <w:tab w:val="left" w:pos="2446"/>
              </w:tabs>
              <w:spacing w:line="276" w:lineRule="auto"/>
              <w:rPr>
                <w:del w:id="11122" w:author="Gidon Kupietzky" w:date="2025-02-13T17:45:00Z" w16du:dateUtc="2025-02-13T15:45:00Z"/>
                <w:rFonts w:ascii="David" w:eastAsia="Times New Roman" w:hAnsi="David"/>
                <w:b/>
                <w:bCs/>
                <w:color w:val="FFFFFF"/>
              </w:rPr>
              <w:pPrChange w:id="11123" w:author="Gidon Kupietzky" w:date="2025-02-13T17:45:00Z" w16du:dateUtc="2025-02-13T15:45:00Z">
                <w:pPr>
                  <w:spacing w:before="0" w:line="240" w:lineRule="auto"/>
                  <w:ind w:left="0"/>
                  <w:jc w:val="center"/>
                </w:pPr>
              </w:pPrChange>
            </w:pPr>
            <w:del w:id="11124" w:author="Gidon Kupietzky" w:date="2025-02-13T17:45:00Z" w16du:dateUtc="2025-02-13T15:45:00Z">
              <w:r w:rsidRPr="00E079AF" w:rsidDel="004A2D26">
                <w:rPr>
                  <w:rFonts w:ascii="David" w:eastAsia="Times New Roman" w:hAnsi="David"/>
                  <w:b/>
                  <w:bCs/>
                  <w:color w:val="FFFFFF"/>
                  <w:rtl/>
                </w:rPr>
                <w:delText>שדה</w:delText>
              </w:r>
              <w:bookmarkStart w:id="11125" w:name="_Toc190882392"/>
              <w:bookmarkStart w:id="11126" w:name="_Toc190885105"/>
              <w:bookmarkEnd w:id="11125"/>
              <w:bookmarkEnd w:id="11126"/>
            </w:del>
          </w:p>
        </w:tc>
        <w:tc>
          <w:tcPr>
            <w:tcW w:w="1595" w:type="dxa"/>
            <w:shd w:val="clear" w:color="156082" w:fill="156082"/>
            <w:noWrap/>
            <w:vAlign w:val="center"/>
            <w:hideMark/>
          </w:tcPr>
          <w:p w14:paraId="5EBC6EC7" w14:textId="5BB4D388" w:rsidR="00557FCB" w:rsidRPr="00E079AF" w:rsidDel="004A2D26" w:rsidRDefault="00557FCB">
            <w:pPr>
              <w:tabs>
                <w:tab w:val="left" w:pos="2446"/>
              </w:tabs>
              <w:spacing w:line="276" w:lineRule="auto"/>
              <w:rPr>
                <w:del w:id="11127" w:author="Gidon Kupietzky" w:date="2025-02-13T17:45:00Z" w16du:dateUtc="2025-02-13T15:45:00Z"/>
                <w:rFonts w:ascii="David" w:eastAsia="Times New Roman" w:hAnsi="David"/>
                <w:b/>
                <w:bCs/>
                <w:color w:val="FFFFFF"/>
                <w:rtl/>
              </w:rPr>
              <w:pPrChange w:id="11128" w:author="Gidon Kupietzky" w:date="2025-02-13T17:45:00Z" w16du:dateUtc="2025-02-13T15:45:00Z">
                <w:pPr>
                  <w:spacing w:before="0" w:line="240" w:lineRule="auto"/>
                  <w:ind w:left="0"/>
                </w:pPr>
              </w:pPrChange>
            </w:pPr>
            <w:del w:id="11129" w:author="Gidon Kupietzky" w:date="2025-02-13T17:45:00Z" w16du:dateUtc="2025-02-13T15:45:00Z">
              <w:r w:rsidRPr="00E079AF" w:rsidDel="004A2D26">
                <w:rPr>
                  <w:rFonts w:ascii="David" w:eastAsia="Times New Roman" w:hAnsi="David"/>
                  <w:b/>
                  <w:bCs/>
                  <w:color w:val="FFFFFF"/>
                  <w:rtl/>
                </w:rPr>
                <w:delText>הסבר</w:delText>
              </w:r>
              <w:bookmarkStart w:id="11130" w:name="_Toc190882393"/>
              <w:bookmarkStart w:id="11131" w:name="_Toc190885106"/>
              <w:bookmarkEnd w:id="11130"/>
              <w:bookmarkEnd w:id="11131"/>
            </w:del>
          </w:p>
        </w:tc>
        <w:tc>
          <w:tcPr>
            <w:tcW w:w="0" w:type="auto"/>
            <w:shd w:val="clear" w:color="156082" w:fill="156082"/>
            <w:noWrap/>
            <w:vAlign w:val="center"/>
            <w:hideMark/>
          </w:tcPr>
          <w:p w14:paraId="7DF2ABF2" w14:textId="53943215" w:rsidR="00557FCB" w:rsidRPr="00E079AF" w:rsidDel="004A2D26" w:rsidRDefault="00557FCB">
            <w:pPr>
              <w:tabs>
                <w:tab w:val="left" w:pos="2446"/>
              </w:tabs>
              <w:spacing w:line="276" w:lineRule="auto"/>
              <w:rPr>
                <w:del w:id="11132" w:author="Gidon Kupietzky" w:date="2025-02-13T17:45:00Z" w16du:dateUtc="2025-02-13T15:45:00Z"/>
                <w:rFonts w:ascii="David" w:eastAsia="Times New Roman" w:hAnsi="David"/>
                <w:b/>
                <w:bCs/>
                <w:color w:val="FFFFFF"/>
                <w:rtl/>
              </w:rPr>
              <w:pPrChange w:id="11133" w:author="Gidon Kupietzky" w:date="2025-02-13T17:45:00Z" w16du:dateUtc="2025-02-13T15:45:00Z">
                <w:pPr>
                  <w:spacing w:before="0" w:line="240" w:lineRule="auto"/>
                  <w:ind w:left="0"/>
                </w:pPr>
              </w:pPrChange>
            </w:pPr>
            <w:del w:id="11134" w:author="Gidon Kupietzky" w:date="2025-02-13T17:45:00Z" w16du:dateUtc="2025-02-13T15:45:00Z">
              <w:r w:rsidRPr="00E079AF" w:rsidDel="004A2D26">
                <w:rPr>
                  <w:rFonts w:ascii="David" w:eastAsia="Times New Roman" w:hAnsi="David"/>
                  <w:b/>
                  <w:bCs/>
                  <w:color w:val="FFFFFF"/>
                  <w:rtl/>
                </w:rPr>
                <w:delText>פירוט</w:delText>
              </w:r>
              <w:bookmarkStart w:id="11135" w:name="_Toc190882394"/>
              <w:bookmarkStart w:id="11136" w:name="_Toc190885107"/>
              <w:bookmarkEnd w:id="11135"/>
              <w:bookmarkEnd w:id="11136"/>
            </w:del>
          </w:p>
        </w:tc>
        <w:tc>
          <w:tcPr>
            <w:tcW w:w="2861" w:type="dxa"/>
            <w:shd w:val="clear" w:color="156082" w:fill="156082"/>
            <w:noWrap/>
            <w:vAlign w:val="bottom"/>
            <w:hideMark/>
          </w:tcPr>
          <w:p w14:paraId="61BB5314" w14:textId="27B43F42" w:rsidR="00557FCB" w:rsidRPr="00E079AF" w:rsidDel="004A2D26" w:rsidRDefault="00557FCB">
            <w:pPr>
              <w:tabs>
                <w:tab w:val="left" w:pos="2446"/>
              </w:tabs>
              <w:spacing w:line="276" w:lineRule="auto"/>
              <w:rPr>
                <w:del w:id="11137" w:author="Gidon Kupietzky" w:date="2025-02-13T17:45:00Z" w16du:dateUtc="2025-02-13T15:45:00Z"/>
                <w:rFonts w:ascii="David" w:eastAsia="Times New Roman" w:hAnsi="David"/>
                <w:b/>
                <w:bCs/>
                <w:color w:val="FFFFFF"/>
                <w:rtl/>
              </w:rPr>
              <w:pPrChange w:id="11138" w:author="Gidon Kupietzky" w:date="2025-02-13T17:45:00Z" w16du:dateUtc="2025-02-13T15:45:00Z">
                <w:pPr>
                  <w:spacing w:before="0" w:line="240" w:lineRule="auto"/>
                  <w:ind w:left="0"/>
                </w:pPr>
              </w:pPrChange>
            </w:pPr>
            <w:del w:id="11139" w:author="Gidon Kupietzky" w:date="2025-02-13T17:45:00Z" w16du:dateUtc="2025-02-13T15:45:00Z">
              <w:r w:rsidRPr="00E079AF" w:rsidDel="004A2D26">
                <w:rPr>
                  <w:rFonts w:ascii="David" w:eastAsia="Times New Roman" w:hAnsi="David"/>
                  <w:b/>
                  <w:bCs/>
                  <w:color w:val="FFFFFF"/>
                  <w:rtl/>
                </w:rPr>
                <w:delText>מקור</w:delText>
              </w:r>
              <w:bookmarkStart w:id="11140" w:name="_Toc190882395"/>
              <w:bookmarkStart w:id="11141" w:name="_Toc190885108"/>
              <w:bookmarkEnd w:id="11140"/>
              <w:bookmarkEnd w:id="11141"/>
            </w:del>
          </w:p>
        </w:tc>
        <w:bookmarkStart w:id="11142" w:name="_Toc190882396"/>
        <w:bookmarkStart w:id="11143" w:name="_Toc190885109"/>
        <w:bookmarkEnd w:id="11142"/>
        <w:bookmarkEnd w:id="11143"/>
      </w:tr>
      <w:tr w:rsidR="00557FCB" w:rsidRPr="00E079AF" w:rsidDel="004A2D26" w14:paraId="434BB807" w14:textId="1E621439" w:rsidTr="00DE2902">
        <w:trPr>
          <w:trHeight w:val="285"/>
          <w:del w:id="11144" w:author="Gidon Kupietzky" w:date="2025-02-13T17:45:00Z"/>
        </w:trPr>
        <w:tc>
          <w:tcPr>
            <w:tcW w:w="1795" w:type="dxa"/>
            <w:shd w:val="clear" w:color="C0E6F5" w:fill="C0E6F5"/>
            <w:noWrap/>
            <w:vAlign w:val="center"/>
            <w:hideMark/>
          </w:tcPr>
          <w:p w14:paraId="44AAE0B3" w14:textId="00B986CE" w:rsidR="00557FCB" w:rsidRPr="00E079AF" w:rsidDel="004A2D26" w:rsidRDefault="00557FCB">
            <w:pPr>
              <w:tabs>
                <w:tab w:val="left" w:pos="2446"/>
              </w:tabs>
              <w:spacing w:line="276" w:lineRule="auto"/>
              <w:rPr>
                <w:del w:id="11145" w:author="Gidon Kupietzky" w:date="2025-02-13T17:45:00Z" w16du:dateUtc="2025-02-13T15:45:00Z"/>
                <w:rFonts w:ascii="David" w:eastAsia="Times New Roman" w:hAnsi="David"/>
                <w:color w:val="000000"/>
              </w:rPr>
              <w:pPrChange w:id="11146" w:author="Gidon Kupietzky" w:date="2025-02-13T17:45:00Z" w16du:dateUtc="2025-02-13T15:45:00Z">
                <w:pPr>
                  <w:bidi w:val="0"/>
                  <w:spacing w:before="0" w:line="240" w:lineRule="auto"/>
                  <w:ind w:left="0"/>
                  <w:jc w:val="center"/>
                </w:pPr>
              </w:pPrChange>
            </w:pPr>
            <w:del w:id="11147" w:author="Gidon Kupietzky" w:date="2025-02-13T17:45:00Z" w16du:dateUtc="2025-02-13T15:45:00Z">
              <w:r w:rsidRPr="00E079AF" w:rsidDel="004A2D26">
                <w:rPr>
                  <w:rFonts w:ascii="David" w:eastAsia="Times New Roman" w:hAnsi="David"/>
                  <w:color w:val="000000"/>
                </w:rPr>
                <w:delText>FID</w:delText>
              </w:r>
              <w:bookmarkStart w:id="11148" w:name="_Toc190882397"/>
              <w:bookmarkStart w:id="11149" w:name="_Toc190885110"/>
              <w:bookmarkEnd w:id="11148"/>
              <w:bookmarkEnd w:id="11149"/>
            </w:del>
          </w:p>
        </w:tc>
        <w:tc>
          <w:tcPr>
            <w:tcW w:w="1595" w:type="dxa"/>
            <w:shd w:val="clear" w:color="C0E6F5" w:fill="C0E6F5"/>
            <w:noWrap/>
            <w:vAlign w:val="bottom"/>
            <w:hideMark/>
          </w:tcPr>
          <w:p w14:paraId="6A7AF9AF" w14:textId="736DC309" w:rsidR="00557FCB" w:rsidRPr="00E079AF" w:rsidDel="004A2D26" w:rsidRDefault="00557FCB">
            <w:pPr>
              <w:tabs>
                <w:tab w:val="left" w:pos="2446"/>
              </w:tabs>
              <w:spacing w:line="276" w:lineRule="auto"/>
              <w:rPr>
                <w:del w:id="11150" w:author="Gidon Kupietzky" w:date="2025-02-13T17:45:00Z" w16du:dateUtc="2025-02-13T15:45:00Z"/>
                <w:rFonts w:ascii="David" w:eastAsia="Times New Roman" w:hAnsi="David"/>
                <w:color w:val="000000"/>
              </w:rPr>
              <w:pPrChange w:id="11151" w:author="Gidon Kupietzky" w:date="2025-02-13T17:45:00Z" w16du:dateUtc="2025-02-13T15:45:00Z">
                <w:pPr>
                  <w:spacing w:before="0" w:line="240" w:lineRule="auto"/>
                  <w:ind w:left="0"/>
                </w:pPr>
              </w:pPrChange>
            </w:pPr>
            <w:del w:id="11152" w:author="Gidon Kupietzky" w:date="2025-02-13T17:45:00Z" w16du:dateUtc="2025-02-13T15:45:00Z">
              <w:r w:rsidRPr="00E079AF" w:rsidDel="004A2D26">
                <w:rPr>
                  <w:rFonts w:ascii="David" w:eastAsia="Times New Roman" w:hAnsi="David"/>
                  <w:color w:val="000000"/>
                  <w:rtl/>
                </w:rPr>
                <w:delText>שדה אוטמטי ללא חשיבות</w:delText>
              </w:r>
              <w:bookmarkStart w:id="11153" w:name="_Toc190882398"/>
              <w:bookmarkStart w:id="11154" w:name="_Toc190885111"/>
              <w:bookmarkEnd w:id="11153"/>
              <w:bookmarkEnd w:id="11154"/>
            </w:del>
          </w:p>
        </w:tc>
        <w:tc>
          <w:tcPr>
            <w:tcW w:w="0" w:type="auto"/>
            <w:shd w:val="clear" w:color="C0E6F5" w:fill="C0E6F5"/>
            <w:noWrap/>
            <w:vAlign w:val="bottom"/>
            <w:hideMark/>
          </w:tcPr>
          <w:p w14:paraId="0AC9936E" w14:textId="54E03651" w:rsidR="00557FCB" w:rsidRPr="00E079AF" w:rsidDel="004A2D26" w:rsidRDefault="00557FCB">
            <w:pPr>
              <w:tabs>
                <w:tab w:val="left" w:pos="2446"/>
              </w:tabs>
              <w:spacing w:line="276" w:lineRule="auto"/>
              <w:rPr>
                <w:del w:id="11155" w:author="Gidon Kupietzky" w:date="2025-02-13T17:45:00Z" w16du:dateUtc="2025-02-13T15:45:00Z"/>
                <w:rFonts w:ascii="David" w:eastAsia="Times New Roman" w:hAnsi="David"/>
                <w:color w:val="000000"/>
                <w:rtl/>
              </w:rPr>
              <w:pPrChange w:id="11156" w:author="Gidon Kupietzky" w:date="2025-02-13T17:45:00Z" w16du:dateUtc="2025-02-13T15:45:00Z">
                <w:pPr>
                  <w:spacing w:before="0" w:line="240" w:lineRule="auto"/>
                  <w:ind w:left="0"/>
                </w:pPr>
              </w:pPrChange>
            </w:pPr>
            <w:bookmarkStart w:id="11157" w:name="_Toc190882399"/>
            <w:bookmarkStart w:id="11158" w:name="_Toc190885112"/>
            <w:bookmarkEnd w:id="11157"/>
            <w:bookmarkEnd w:id="11158"/>
          </w:p>
        </w:tc>
        <w:tc>
          <w:tcPr>
            <w:tcW w:w="2861" w:type="dxa"/>
            <w:shd w:val="clear" w:color="C0E6F5" w:fill="C0E6F5"/>
            <w:noWrap/>
            <w:vAlign w:val="bottom"/>
            <w:hideMark/>
          </w:tcPr>
          <w:p w14:paraId="7229A92A" w14:textId="3890999E" w:rsidR="00557FCB" w:rsidRPr="00E079AF" w:rsidDel="004A2D26" w:rsidRDefault="00557FCB">
            <w:pPr>
              <w:tabs>
                <w:tab w:val="left" w:pos="2446"/>
              </w:tabs>
              <w:spacing w:line="276" w:lineRule="auto"/>
              <w:rPr>
                <w:del w:id="11159" w:author="Gidon Kupietzky" w:date="2025-02-13T17:45:00Z" w16du:dateUtc="2025-02-13T15:45:00Z"/>
                <w:rFonts w:ascii="David" w:eastAsia="Times New Roman" w:hAnsi="David"/>
                <w:sz w:val="20"/>
                <w:szCs w:val="20"/>
              </w:rPr>
              <w:pPrChange w:id="11160" w:author="Gidon Kupietzky" w:date="2025-02-13T17:45:00Z" w16du:dateUtc="2025-02-13T15:45:00Z">
                <w:pPr>
                  <w:bidi w:val="0"/>
                  <w:spacing w:before="0" w:line="240" w:lineRule="auto"/>
                  <w:ind w:left="0"/>
                </w:pPr>
              </w:pPrChange>
            </w:pPr>
            <w:bookmarkStart w:id="11161" w:name="_Toc190882400"/>
            <w:bookmarkStart w:id="11162" w:name="_Toc190885113"/>
            <w:bookmarkEnd w:id="11161"/>
            <w:bookmarkEnd w:id="11162"/>
          </w:p>
        </w:tc>
        <w:bookmarkStart w:id="11163" w:name="_Toc190882401"/>
        <w:bookmarkStart w:id="11164" w:name="_Toc190885114"/>
        <w:bookmarkEnd w:id="11163"/>
        <w:bookmarkEnd w:id="11164"/>
      </w:tr>
      <w:tr w:rsidR="00557FCB" w:rsidRPr="00E079AF" w:rsidDel="004A2D26" w14:paraId="36915FCC" w14:textId="22A6162E" w:rsidTr="00DE2902">
        <w:trPr>
          <w:trHeight w:val="285"/>
          <w:del w:id="11165" w:author="Gidon Kupietzky" w:date="2025-02-13T17:45:00Z"/>
        </w:trPr>
        <w:tc>
          <w:tcPr>
            <w:tcW w:w="1795" w:type="dxa"/>
            <w:shd w:val="clear" w:color="auto" w:fill="auto"/>
            <w:noWrap/>
            <w:vAlign w:val="center"/>
            <w:hideMark/>
          </w:tcPr>
          <w:p w14:paraId="4ADFC37A" w14:textId="4ACA7F78" w:rsidR="00557FCB" w:rsidRPr="00E079AF" w:rsidDel="004A2D26" w:rsidRDefault="00557FCB">
            <w:pPr>
              <w:tabs>
                <w:tab w:val="left" w:pos="2446"/>
              </w:tabs>
              <w:spacing w:line="276" w:lineRule="auto"/>
              <w:rPr>
                <w:del w:id="11166" w:author="Gidon Kupietzky" w:date="2025-02-13T17:45:00Z" w16du:dateUtc="2025-02-13T15:45:00Z"/>
                <w:rFonts w:ascii="David" w:eastAsia="Times New Roman" w:hAnsi="David"/>
                <w:color w:val="000000"/>
              </w:rPr>
              <w:pPrChange w:id="11167" w:author="Gidon Kupietzky" w:date="2025-02-13T17:45:00Z" w16du:dateUtc="2025-02-13T15:45:00Z">
                <w:pPr>
                  <w:bidi w:val="0"/>
                  <w:spacing w:before="0" w:line="240" w:lineRule="auto"/>
                  <w:ind w:left="0"/>
                  <w:jc w:val="center"/>
                </w:pPr>
              </w:pPrChange>
            </w:pPr>
            <w:del w:id="11168" w:author="Gidon Kupietzky" w:date="2025-02-13T17:45:00Z" w16du:dateUtc="2025-02-13T15:45:00Z">
              <w:r w:rsidRPr="00E079AF" w:rsidDel="004A2D26">
                <w:rPr>
                  <w:rFonts w:ascii="David" w:eastAsia="Times New Roman" w:hAnsi="David"/>
                  <w:color w:val="000000"/>
                </w:rPr>
                <w:delText>Shape</w:delText>
              </w:r>
              <w:bookmarkStart w:id="11169" w:name="_Toc190882402"/>
              <w:bookmarkStart w:id="11170" w:name="_Toc190885115"/>
              <w:bookmarkEnd w:id="11169"/>
              <w:bookmarkEnd w:id="11170"/>
            </w:del>
          </w:p>
        </w:tc>
        <w:tc>
          <w:tcPr>
            <w:tcW w:w="1595" w:type="dxa"/>
            <w:shd w:val="clear" w:color="auto" w:fill="auto"/>
            <w:noWrap/>
            <w:vAlign w:val="bottom"/>
            <w:hideMark/>
          </w:tcPr>
          <w:p w14:paraId="055AFE7C" w14:textId="00AFE305" w:rsidR="00557FCB" w:rsidRPr="00E079AF" w:rsidDel="004A2D26" w:rsidRDefault="00557FCB">
            <w:pPr>
              <w:tabs>
                <w:tab w:val="left" w:pos="2446"/>
              </w:tabs>
              <w:spacing w:line="276" w:lineRule="auto"/>
              <w:rPr>
                <w:del w:id="11171" w:author="Gidon Kupietzky" w:date="2025-02-13T17:45:00Z" w16du:dateUtc="2025-02-13T15:45:00Z"/>
                <w:rFonts w:ascii="David" w:eastAsia="Times New Roman" w:hAnsi="David"/>
                <w:color w:val="000000"/>
              </w:rPr>
              <w:pPrChange w:id="11172" w:author="Gidon Kupietzky" w:date="2025-02-13T17:45:00Z" w16du:dateUtc="2025-02-13T15:45:00Z">
                <w:pPr>
                  <w:spacing w:before="0" w:line="240" w:lineRule="auto"/>
                  <w:ind w:left="0"/>
                </w:pPr>
              </w:pPrChange>
            </w:pPr>
            <w:del w:id="11173" w:author="Gidon Kupietzky" w:date="2025-02-13T17:45:00Z" w16du:dateUtc="2025-02-13T15:45:00Z">
              <w:r w:rsidRPr="00E079AF" w:rsidDel="004A2D26">
                <w:rPr>
                  <w:rFonts w:ascii="David" w:eastAsia="Times New Roman" w:hAnsi="David"/>
                  <w:color w:val="000000"/>
                  <w:rtl/>
                </w:rPr>
                <w:delText>שדה אוטמטי ללא חשיבות</w:delText>
              </w:r>
              <w:bookmarkStart w:id="11174" w:name="_Toc190882403"/>
              <w:bookmarkStart w:id="11175" w:name="_Toc190885116"/>
              <w:bookmarkEnd w:id="11174"/>
              <w:bookmarkEnd w:id="11175"/>
            </w:del>
          </w:p>
        </w:tc>
        <w:tc>
          <w:tcPr>
            <w:tcW w:w="0" w:type="auto"/>
            <w:shd w:val="clear" w:color="auto" w:fill="auto"/>
            <w:noWrap/>
            <w:vAlign w:val="bottom"/>
            <w:hideMark/>
          </w:tcPr>
          <w:p w14:paraId="0EE18263" w14:textId="76A4EE7C" w:rsidR="00557FCB" w:rsidRPr="00E079AF" w:rsidDel="004A2D26" w:rsidRDefault="00557FCB">
            <w:pPr>
              <w:tabs>
                <w:tab w:val="left" w:pos="2446"/>
              </w:tabs>
              <w:spacing w:line="276" w:lineRule="auto"/>
              <w:rPr>
                <w:del w:id="11176" w:author="Gidon Kupietzky" w:date="2025-02-13T17:45:00Z" w16du:dateUtc="2025-02-13T15:45:00Z"/>
                <w:rFonts w:ascii="David" w:eastAsia="Times New Roman" w:hAnsi="David"/>
                <w:color w:val="000000"/>
                <w:rtl/>
              </w:rPr>
              <w:pPrChange w:id="11177" w:author="Gidon Kupietzky" w:date="2025-02-13T17:45:00Z" w16du:dateUtc="2025-02-13T15:45:00Z">
                <w:pPr>
                  <w:spacing w:before="0" w:line="240" w:lineRule="auto"/>
                  <w:ind w:left="0"/>
                </w:pPr>
              </w:pPrChange>
            </w:pPr>
            <w:bookmarkStart w:id="11178" w:name="_Toc190882404"/>
            <w:bookmarkStart w:id="11179" w:name="_Toc190885117"/>
            <w:bookmarkEnd w:id="11178"/>
            <w:bookmarkEnd w:id="11179"/>
          </w:p>
        </w:tc>
        <w:tc>
          <w:tcPr>
            <w:tcW w:w="2861" w:type="dxa"/>
            <w:shd w:val="clear" w:color="auto" w:fill="auto"/>
            <w:noWrap/>
            <w:vAlign w:val="bottom"/>
            <w:hideMark/>
          </w:tcPr>
          <w:p w14:paraId="7C53D14D" w14:textId="305E09AE" w:rsidR="00557FCB" w:rsidRPr="00E079AF" w:rsidDel="004A2D26" w:rsidRDefault="00557FCB">
            <w:pPr>
              <w:tabs>
                <w:tab w:val="left" w:pos="2446"/>
              </w:tabs>
              <w:spacing w:line="276" w:lineRule="auto"/>
              <w:rPr>
                <w:del w:id="11180" w:author="Gidon Kupietzky" w:date="2025-02-13T17:45:00Z" w16du:dateUtc="2025-02-13T15:45:00Z"/>
                <w:rFonts w:ascii="David" w:eastAsia="Times New Roman" w:hAnsi="David"/>
                <w:sz w:val="20"/>
                <w:szCs w:val="20"/>
              </w:rPr>
              <w:pPrChange w:id="11181" w:author="Gidon Kupietzky" w:date="2025-02-13T17:45:00Z" w16du:dateUtc="2025-02-13T15:45:00Z">
                <w:pPr>
                  <w:bidi w:val="0"/>
                  <w:spacing w:before="0" w:line="240" w:lineRule="auto"/>
                  <w:ind w:left="0"/>
                </w:pPr>
              </w:pPrChange>
            </w:pPr>
            <w:bookmarkStart w:id="11182" w:name="_Toc190882405"/>
            <w:bookmarkStart w:id="11183" w:name="_Toc190885118"/>
            <w:bookmarkEnd w:id="11182"/>
            <w:bookmarkEnd w:id="11183"/>
          </w:p>
        </w:tc>
        <w:bookmarkStart w:id="11184" w:name="_Toc190882406"/>
        <w:bookmarkStart w:id="11185" w:name="_Toc190885119"/>
        <w:bookmarkEnd w:id="11184"/>
        <w:bookmarkEnd w:id="11185"/>
      </w:tr>
      <w:tr w:rsidR="00557FCB" w:rsidRPr="00E079AF" w:rsidDel="004A2D26" w14:paraId="70941A85" w14:textId="72036DF7" w:rsidTr="00DE2902">
        <w:trPr>
          <w:trHeight w:val="285"/>
          <w:del w:id="11186" w:author="Gidon Kupietzky" w:date="2025-02-13T17:45:00Z"/>
        </w:trPr>
        <w:tc>
          <w:tcPr>
            <w:tcW w:w="1795" w:type="dxa"/>
            <w:shd w:val="clear" w:color="C0E6F5" w:fill="C0E6F5"/>
            <w:noWrap/>
            <w:vAlign w:val="center"/>
            <w:hideMark/>
          </w:tcPr>
          <w:p w14:paraId="0214F373" w14:textId="17A692C2" w:rsidR="00557FCB" w:rsidRPr="00E079AF" w:rsidDel="004A2D26" w:rsidRDefault="00557FCB">
            <w:pPr>
              <w:tabs>
                <w:tab w:val="left" w:pos="2446"/>
              </w:tabs>
              <w:spacing w:line="276" w:lineRule="auto"/>
              <w:rPr>
                <w:del w:id="11187" w:author="Gidon Kupietzky" w:date="2025-02-13T17:45:00Z" w16du:dateUtc="2025-02-13T15:45:00Z"/>
                <w:rFonts w:ascii="David" w:eastAsia="Times New Roman" w:hAnsi="David"/>
                <w:color w:val="000000"/>
              </w:rPr>
              <w:pPrChange w:id="11188" w:author="Gidon Kupietzky" w:date="2025-02-13T17:45:00Z" w16du:dateUtc="2025-02-13T15:45:00Z">
                <w:pPr>
                  <w:bidi w:val="0"/>
                  <w:spacing w:before="0" w:line="240" w:lineRule="auto"/>
                  <w:ind w:left="0"/>
                  <w:jc w:val="center"/>
                </w:pPr>
              </w:pPrChange>
            </w:pPr>
            <w:del w:id="11189" w:author="Gidon Kupietzky" w:date="2025-02-13T17:45:00Z" w16du:dateUtc="2025-02-13T15:45:00Z">
              <w:r w:rsidRPr="00E079AF" w:rsidDel="004A2D26">
                <w:rPr>
                  <w:rFonts w:ascii="David" w:eastAsia="Times New Roman" w:hAnsi="David"/>
                  <w:color w:val="000000"/>
                </w:rPr>
                <w:delText>Taz_num</w:delText>
              </w:r>
              <w:bookmarkStart w:id="11190" w:name="_Toc190882407"/>
              <w:bookmarkStart w:id="11191" w:name="_Toc190885120"/>
              <w:bookmarkEnd w:id="11190"/>
              <w:bookmarkEnd w:id="11191"/>
            </w:del>
          </w:p>
        </w:tc>
        <w:tc>
          <w:tcPr>
            <w:tcW w:w="1595" w:type="dxa"/>
            <w:shd w:val="clear" w:color="C0E6F5" w:fill="C0E6F5"/>
            <w:noWrap/>
            <w:vAlign w:val="center"/>
            <w:hideMark/>
          </w:tcPr>
          <w:p w14:paraId="78CC2A30" w14:textId="268D710C" w:rsidR="00557FCB" w:rsidRPr="00E079AF" w:rsidDel="004A2D26" w:rsidRDefault="00557FCB">
            <w:pPr>
              <w:tabs>
                <w:tab w:val="left" w:pos="2446"/>
              </w:tabs>
              <w:spacing w:line="276" w:lineRule="auto"/>
              <w:rPr>
                <w:del w:id="11192" w:author="Gidon Kupietzky" w:date="2025-02-13T17:45:00Z" w16du:dateUtc="2025-02-13T15:45:00Z"/>
                <w:rFonts w:ascii="David" w:eastAsia="Times New Roman" w:hAnsi="David"/>
                <w:color w:val="000000"/>
              </w:rPr>
              <w:pPrChange w:id="11193" w:author="Gidon Kupietzky" w:date="2025-02-13T17:45:00Z" w16du:dateUtc="2025-02-13T15:45:00Z">
                <w:pPr>
                  <w:spacing w:before="0" w:line="240" w:lineRule="auto"/>
                  <w:ind w:left="0"/>
                  <w:jc w:val="center"/>
                </w:pPr>
              </w:pPrChange>
            </w:pPr>
            <w:del w:id="11194" w:author="Gidon Kupietzky" w:date="2025-02-13T17:45:00Z" w16du:dateUtc="2025-02-13T15:45:00Z">
              <w:r w:rsidRPr="00E079AF" w:rsidDel="004A2D26">
                <w:rPr>
                  <w:rFonts w:ascii="David" w:eastAsia="Times New Roman" w:hAnsi="David"/>
                  <w:color w:val="000000"/>
                  <w:rtl/>
                </w:rPr>
                <w:delText>מספר אזור תנועה</w:delText>
              </w:r>
              <w:bookmarkStart w:id="11195" w:name="_Toc190882408"/>
              <w:bookmarkStart w:id="11196" w:name="_Toc190885121"/>
              <w:bookmarkEnd w:id="11195"/>
              <w:bookmarkEnd w:id="11196"/>
            </w:del>
          </w:p>
        </w:tc>
        <w:tc>
          <w:tcPr>
            <w:tcW w:w="0" w:type="auto"/>
            <w:shd w:val="clear" w:color="C0E6F5" w:fill="C0E6F5"/>
            <w:noWrap/>
            <w:vAlign w:val="bottom"/>
            <w:hideMark/>
          </w:tcPr>
          <w:p w14:paraId="4B7B621C" w14:textId="1B369DEC" w:rsidR="00557FCB" w:rsidRPr="00E079AF" w:rsidDel="004A2D26" w:rsidRDefault="00557FCB">
            <w:pPr>
              <w:tabs>
                <w:tab w:val="left" w:pos="2446"/>
              </w:tabs>
              <w:spacing w:line="276" w:lineRule="auto"/>
              <w:rPr>
                <w:del w:id="11197" w:author="Gidon Kupietzky" w:date="2025-02-13T17:45:00Z" w16du:dateUtc="2025-02-13T15:45:00Z"/>
                <w:rFonts w:ascii="David" w:eastAsia="Times New Roman" w:hAnsi="David"/>
                <w:color w:val="000000"/>
                <w:rtl/>
              </w:rPr>
              <w:pPrChange w:id="11198" w:author="Gidon Kupietzky" w:date="2025-02-13T17:45:00Z" w16du:dateUtc="2025-02-13T15:45:00Z">
                <w:pPr>
                  <w:spacing w:before="0" w:line="240" w:lineRule="auto"/>
                  <w:ind w:left="0"/>
                  <w:jc w:val="center"/>
                </w:pPr>
              </w:pPrChange>
            </w:pPr>
            <w:bookmarkStart w:id="11199" w:name="_Toc190882409"/>
            <w:bookmarkStart w:id="11200" w:name="_Toc190885122"/>
            <w:bookmarkEnd w:id="11199"/>
            <w:bookmarkEnd w:id="11200"/>
          </w:p>
        </w:tc>
        <w:tc>
          <w:tcPr>
            <w:tcW w:w="2861" w:type="dxa"/>
            <w:shd w:val="clear" w:color="C0E6F5" w:fill="C0E6F5"/>
            <w:noWrap/>
            <w:vAlign w:val="bottom"/>
            <w:hideMark/>
          </w:tcPr>
          <w:p w14:paraId="576FA184" w14:textId="195521EE" w:rsidR="00557FCB" w:rsidRPr="00E079AF" w:rsidDel="004A2D26" w:rsidRDefault="00557FCB">
            <w:pPr>
              <w:tabs>
                <w:tab w:val="left" w:pos="2446"/>
              </w:tabs>
              <w:spacing w:line="276" w:lineRule="auto"/>
              <w:rPr>
                <w:del w:id="11201" w:author="Gidon Kupietzky" w:date="2025-02-13T17:45:00Z" w16du:dateUtc="2025-02-13T15:45:00Z"/>
                <w:rFonts w:ascii="David" w:eastAsia="Times New Roman" w:hAnsi="David"/>
                <w:sz w:val="20"/>
                <w:szCs w:val="20"/>
              </w:rPr>
              <w:pPrChange w:id="11202" w:author="Gidon Kupietzky" w:date="2025-02-13T17:45:00Z" w16du:dateUtc="2025-02-13T15:45:00Z">
                <w:pPr>
                  <w:bidi w:val="0"/>
                  <w:spacing w:before="0" w:line="240" w:lineRule="auto"/>
                  <w:ind w:left="0"/>
                </w:pPr>
              </w:pPrChange>
            </w:pPr>
            <w:bookmarkStart w:id="11203" w:name="_Toc190882410"/>
            <w:bookmarkStart w:id="11204" w:name="_Toc190885123"/>
            <w:bookmarkEnd w:id="11203"/>
            <w:bookmarkEnd w:id="11204"/>
          </w:p>
        </w:tc>
        <w:bookmarkStart w:id="11205" w:name="_Toc190882411"/>
        <w:bookmarkStart w:id="11206" w:name="_Toc190885124"/>
        <w:bookmarkEnd w:id="11205"/>
        <w:bookmarkEnd w:id="11206"/>
      </w:tr>
      <w:tr w:rsidR="00557FCB" w:rsidRPr="00E079AF" w:rsidDel="004A2D26" w14:paraId="28E43F3D" w14:textId="1ED445A4" w:rsidTr="00DE2902">
        <w:trPr>
          <w:trHeight w:val="285"/>
          <w:del w:id="11207" w:author="Gidon Kupietzky" w:date="2025-02-13T17:45:00Z"/>
        </w:trPr>
        <w:tc>
          <w:tcPr>
            <w:tcW w:w="1795" w:type="dxa"/>
            <w:shd w:val="clear" w:color="auto" w:fill="auto"/>
            <w:noWrap/>
            <w:vAlign w:val="center"/>
            <w:hideMark/>
          </w:tcPr>
          <w:p w14:paraId="7CCA4AC9" w14:textId="4787338A" w:rsidR="00557FCB" w:rsidRPr="00E079AF" w:rsidDel="004A2D26" w:rsidRDefault="00557FCB">
            <w:pPr>
              <w:tabs>
                <w:tab w:val="left" w:pos="2446"/>
              </w:tabs>
              <w:spacing w:line="276" w:lineRule="auto"/>
              <w:rPr>
                <w:del w:id="11208" w:author="Gidon Kupietzky" w:date="2025-02-13T17:45:00Z" w16du:dateUtc="2025-02-13T15:45:00Z"/>
                <w:rFonts w:ascii="David" w:eastAsia="Times New Roman" w:hAnsi="David"/>
                <w:color w:val="000000"/>
              </w:rPr>
              <w:pPrChange w:id="11209" w:author="Gidon Kupietzky" w:date="2025-02-13T17:45:00Z" w16du:dateUtc="2025-02-13T15:45:00Z">
                <w:pPr>
                  <w:bidi w:val="0"/>
                  <w:spacing w:before="0" w:line="240" w:lineRule="auto"/>
                  <w:ind w:left="0"/>
                  <w:jc w:val="center"/>
                </w:pPr>
              </w:pPrChange>
            </w:pPr>
            <w:del w:id="11210" w:author="Gidon Kupietzky" w:date="2025-02-13T17:45:00Z" w16du:dateUtc="2025-02-13T15:45:00Z">
              <w:r w:rsidRPr="00E079AF" w:rsidDel="004A2D26">
                <w:rPr>
                  <w:rFonts w:ascii="David" w:eastAsia="Times New Roman" w:hAnsi="David"/>
                  <w:color w:val="000000"/>
                </w:rPr>
                <w:lastRenderedPageBreak/>
                <w:delText>Taz_name</w:delText>
              </w:r>
              <w:bookmarkStart w:id="11211" w:name="_Toc190882412"/>
              <w:bookmarkStart w:id="11212" w:name="_Toc190885125"/>
              <w:bookmarkEnd w:id="11211"/>
              <w:bookmarkEnd w:id="11212"/>
            </w:del>
          </w:p>
        </w:tc>
        <w:tc>
          <w:tcPr>
            <w:tcW w:w="1595" w:type="dxa"/>
            <w:shd w:val="clear" w:color="auto" w:fill="auto"/>
            <w:noWrap/>
            <w:vAlign w:val="bottom"/>
            <w:hideMark/>
          </w:tcPr>
          <w:p w14:paraId="77A40591" w14:textId="783DCC5B" w:rsidR="00557FCB" w:rsidRPr="00E079AF" w:rsidDel="004A2D26" w:rsidRDefault="00557FCB">
            <w:pPr>
              <w:tabs>
                <w:tab w:val="left" w:pos="2446"/>
              </w:tabs>
              <w:spacing w:line="276" w:lineRule="auto"/>
              <w:rPr>
                <w:del w:id="11213" w:author="Gidon Kupietzky" w:date="2025-02-13T17:45:00Z" w16du:dateUtc="2025-02-13T15:45:00Z"/>
                <w:rFonts w:ascii="David" w:eastAsia="Times New Roman" w:hAnsi="David"/>
                <w:color w:val="000000"/>
              </w:rPr>
              <w:pPrChange w:id="11214" w:author="Gidon Kupietzky" w:date="2025-02-13T17:45:00Z" w16du:dateUtc="2025-02-13T15:45:00Z">
                <w:pPr>
                  <w:spacing w:before="0" w:line="240" w:lineRule="auto"/>
                  <w:ind w:left="0"/>
                </w:pPr>
              </w:pPrChange>
            </w:pPr>
            <w:del w:id="11215" w:author="Gidon Kupietzky" w:date="2025-02-13T17:45:00Z" w16du:dateUtc="2025-02-13T15:45:00Z">
              <w:r w:rsidRPr="00E079AF" w:rsidDel="004A2D26">
                <w:rPr>
                  <w:rFonts w:ascii="David" w:eastAsia="Times New Roman" w:hAnsi="David"/>
                  <w:color w:val="000000"/>
                  <w:rtl/>
                </w:rPr>
                <w:delText>שם אזור תנועה</w:delText>
              </w:r>
              <w:bookmarkStart w:id="11216" w:name="_Toc190882413"/>
              <w:bookmarkStart w:id="11217" w:name="_Toc190885126"/>
              <w:bookmarkEnd w:id="11216"/>
              <w:bookmarkEnd w:id="11217"/>
            </w:del>
          </w:p>
        </w:tc>
        <w:tc>
          <w:tcPr>
            <w:tcW w:w="0" w:type="auto"/>
            <w:shd w:val="clear" w:color="auto" w:fill="auto"/>
            <w:noWrap/>
            <w:vAlign w:val="bottom"/>
            <w:hideMark/>
          </w:tcPr>
          <w:p w14:paraId="6A7671F3" w14:textId="75D5C76D" w:rsidR="00557FCB" w:rsidRPr="00E079AF" w:rsidDel="004A2D26" w:rsidRDefault="00557FCB">
            <w:pPr>
              <w:tabs>
                <w:tab w:val="left" w:pos="2446"/>
              </w:tabs>
              <w:spacing w:line="276" w:lineRule="auto"/>
              <w:rPr>
                <w:del w:id="11218" w:author="Gidon Kupietzky" w:date="2025-02-13T17:45:00Z" w16du:dateUtc="2025-02-13T15:45:00Z"/>
                <w:rFonts w:ascii="David" w:eastAsia="Times New Roman" w:hAnsi="David"/>
                <w:color w:val="000000"/>
                <w:rtl/>
              </w:rPr>
              <w:pPrChange w:id="11219" w:author="Gidon Kupietzky" w:date="2025-02-13T17:45:00Z" w16du:dateUtc="2025-02-13T15:45:00Z">
                <w:pPr>
                  <w:spacing w:before="0" w:line="240" w:lineRule="auto"/>
                  <w:ind w:left="0"/>
                </w:pPr>
              </w:pPrChange>
            </w:pPr>
            <w:bookmarkStart w:id="11220" w:name="_Toc190882414"/>
            <w:bookmarkStart w:id="11221" w:name="_Toc190885127"/>
            <w:bookmarkEnd w:id="11220"/>
            <w:bookmarkEnd w:id="11221"/>
          </w:p>
        </w:tc>
        <w:tc>
          <w:tcPr>
            <w:tcW w:w="2861" w:type="dxa"/>
            <w:shd w:val="clear" w:color="auto" w:fill="auto"/>
            <w:noWrap/>
            <w:vAlign w:val="bottom"/>
            <w:hideMark/>
          </w:tcPr>
          <w:p w14:paraId="5CFE753B" w14:textId="255090EB" w:rsidR="00557FCB" w:rsidRPr="00E079AF" w:rsidDel="004A2D26" w:rsidRDefault="00557FCB">
            <w:pPr>
              <w:tabs>
                <w:tab w:val="left" w:pos="2446"/>
              </w:tabs>
              <w:spacing w:line="276" w:lineRule="auto"/>
              <w:rPr>
                <w:del w:id="11222" w:author="Gidon Kupietzky" w:date="2025-02-13T17:45:00Z" w16du:dateUtc="2025-02-13T15:45:00Z"/>
                <w:rFonts w:ascii="David" w:eastAsia="Times New Roman" w:hAnsi="David"/>
                <w:sz w:val="20"/>
                <w:szCs w:val="20"/>
              </w:rPr>
              <w:pPrChange w:id="11223" w:author="Gidon Kupietzky" w:date="2025-02-13T17:45:00Z" w16du:dateUtc="2025-02-13T15:45:00Z">
                <w:pPr>
                  <w:bidi w:val="0"/>
                  <w:spacing w:before="0" w:line="240" w:lineRule="auto"/>
                  <w:ind w:left="0"/>
                </w:pPr>
              </w:pPrChange>
            </w:pPr>
            <w:bookmarkStart w:id="11224" w:name="_Toc190882415"/>
            <w:bookmarkStart w:id="11225" w:name="_Toc190885128"/>
            <w:bookmarkEnd w:id="11224"/>
            <w:bookmarkEnd w:id="11225"/>
          </w:p>
        </w:tc>
        <w:bookmarkStart w:id="11226" w:name="_Toc190882416"/>
        <w:bookmarkStart w:id="11227" w:name="_Toc190885129"/>
        <w:bookmarkEnd w:id="11226"/>
        <w:bookmarkEnd w:id="11227"/>
      </w:tr>
      <w:tr w:rsidR="00557FCB" w:rsidRPr="00E079AF" w:rsidDel="004A2D26" w14:paraId="2C391EA0" w14:textId="3560B867" w:rsidTr="00DE2902">
        <w:trPr>
          <w:trHeight w:val="570"/>
          <w:del w:id="11228" w:author="Gidon Kupietzky" w:date="2025-02-13T17:45:00Z"/>
        </w:trPr>
        <w:tc>
          <w:tcPr>
            <w:tcW w:w="1795" w:type="dxa"/>
            <w:shd w:val="clear" w:color="C0E6F5" w:fill="C0E6F5"/>
            <w:noWrap/>
            <w:vAlign w:val="center"/>
            <w:hideMark/>
          </w:tcPr>
          <w:p w14:paraId="575AC2BA" w14:textId="666B8682" w:rsidR="00557FCB" w:rsidRPr="00E079AF" w:rsidDel="004A2D26" w:rsidRDefault="00557FCB">
            <w:pPr>
              <w:tabs>
                <w:tab w:val="left" w:pos="2446"/>
              </w:tabs>
              <w:spacing w:line="276" w:lineRule="auto"/>
              <w:rPr>
                <w:del w:id="11229" w:author="Gidon Kupietzky" w:date="2025-02-13T17:45:00Z" w16du:dateUtc="2025-02-13T15:45:00Z"/>
                <w:rFonts w:ascii="David" w:eastAsia="Times New Roman" w:hAnsi="David"/>
                <w:color w:val="000000"/>
              </w:rPr>
              <w:pPrChange w:id="11230" w:author="Gidon Kupietzky" w:date="2025-02-13T17:45:00Z" w16du:dateUtc="2025-02-13T15:45:00Z">
                <w:pPr>
                  <w:bidi w:val="0"/>
                  <w:spacing w:before="0" w:line="240" w:lineRule="auto"/>
                  <w:ind w:left="0"/>
                  <w:jc w:val="center"/>
                </w:pPr>
              </w:pPrChange>
            </w:pPr>
            <w:del w:id="11231" w:author="Gidon Kupietzky" w:date="2025-02-13T17:45:00Z" w16du:dateUtc="2025-02-13T15:45:00Z">
              <w:r w:rsidRPr="00E079AF" w:rsidDel="004A2D26">
                <w:rPr>
                  <w:rFonts w:ascii="David" w:eastAsia="Times New Roman" w:hAnsi="David"/>
                  <w:color w:val="000000"/>
                </w:rPr>
                <w:delText>jeru_metro</w:delText>
              </w:r>
              <w:bookmarkStart w:id="11232" w:name="_Toc190882417"/>
              <w:bookmarkStart w:id="11233" w:name="_Toc190885130"/>
              <w:bookmarkEnd w:id="11232"/>
              <w:bookmarkEnd w:id="11233"/>
            </w:del>
          </w:p>
        </w:tc>
        <w:tc>
          <w:tcPr>
            <w:tcW w:w="1595" w:type="dxa"/>
            <w:shd w:val="clear" w:color="C0E6F5" w:fill="C0E6F5"/>
            <w:noWrap/>
            <w:vAlign w:val="center"/>
            <w:hideMark/>
          </w:tcPr>
          <w:p w14:paraId="4FED42EB" w14:textId="15116E6E" w:rsidR="00557FCB" w:rsidRPr="00E079AF" w:rsidDel="004A2D26" w:rsidRDefault="00557FCB">
            <w:pPr>
              <w:tabs>
                <w:tab w:val="left" w:pos="2446"/>
              </w:tabs>
              <w:spacing w:line="276" w:lineRule="auto"/>
              <w:rPr>
                <w:del w:id="11234" w:author="Gidon Kupietzky" w:date="2025-02-13T17:45:00Z" w16du:dateUtc="2025-02-13T15:45:00Z"/>
                <w:rFonts w:ascii="David" w:eastAsia="Times New Roman" w:hAnsi="David"/>
                <w:color w:val="000000"/>
              </w:rPr>
              <w:pPrChange w:id="11235" w:author="Gidon Kupietzky" w:date="2025-02-13T17:45:00Z" w16du:dateUtc="2025-02-13T15:45:00Z">
                <w:pPr>
                  <w:spacing w:before="0" w:line="240" w:lineRule="auto"/>
                  <w:ind w:left="0"/>
                  <w:jc w:val="center"/>
                </w:pPr>
              </w:pPrChange>
            </w:pPr>
            <w:del w:id="11236" w:author="Gidon Kupietzky" w:date="2025-02-13T17:45:00Z" w16du:dateUtc="2025-02-13T15:45:00Z">
              <w:r w:rsidRPr="00E079AF" w:rsidDel="004A2D26">
                <w:rPr>
                  <w:rFonts w:ascii="David" w:eastAsia="Times New Roman" w:hAnsi="David"/>
                  <w:color w:val="000000"/>
                  <w:rtl/>
                </w:rPr>
                <w:delText>האם האם אזור התנועה נמצא במטרופולין ירושלים לפי הגדרת צתא"ל (שכבה מגדירה מצורפת)</w:delText>
              </w:r>
              <w:bookmarkStart w:id="11237" w:name="_Toc190882418"/>
              <w:bookmarkStart w:id="11238" w:name="_Toc190885131"/>
              <w:bookmarkEnd w:id="11237"/>
              <w:bookmarkEnd w:id="11238"/>
            </w:del>
          </w:p>
        </w:tc>
        <w:tc>
          <w:tcPr>
            <w:tcW w:w="0" w:type="auto"/>
            <w:shd w:val="clear" w:color="C0E6F5" w:fill="C0E6F5"/>
            <w:vAlign w:val="center"/>
            <w:hideMark/>
          </w:tcPr>
          <w:p w14:paraId="5C2D1A0B" w14:textId="6BB2412C" w:rsidR="00557FCB" w:rsidRPr="00E079AF" w:rsidDel="004A2D26" w:rsidRDefault="00557FCB">
            <w:pPr>
              <w:tabs>
                <w:tab w:val="left" w:pos="2446"/>
              </w:tabs>
              <w:spacing w:line="276" w:lineRule="auto"/>
              <w:rPr>
                <w:del w:id="11239" w:author="Gidon Kupietzky" w:date="2025-02-13T17:45:00Z" w16du:dateUtc="2025-02-13T15:45:00Z"/>
                <w:rFonts w:ascii="David" w:eastAsia="Times New Roman" w:hAnsi="David"/>
                <w:color w:val="000000"/>
                <w:rtl/>
              </w:rPr>
              <w:pPrChange w:id="11240" w:author="Gidon Kupietzky" w:date="2025-02-13T17:45:00Z" w16du:dateUtc="2025-02-13T15:45:00Z">
                <w:pPr>
                  <w:bidi w:val="0"/>
                  <w:spacing w:before="0" w:line="240" w:lineRule="auto"/>
                  <w:ind w:left="0"/>
                </w:pPr>
              </w:pPrChange>
            </w:pPr>
            <w:del w:id="11241" w:author="Gidon Kupietzky" w:date="2025-02-13T17:45:00Z" w16du:dateUtc="2025-02-13T15:45:00Z">
              <w:r w:rsidRPr="00E079AF" w:rsidDel="004A2D26">
                <w:rPr>
                  <w:rFonts w:ascii="David" w:eastAsia="Times New Roman" w:hAnsi="David"/>
                  <w:color w:val="000000"/>
                </w:rPr>
                <w:delText xml:space="preserve">1- </w:delText>
              </w:r>
              <w:r w:rsidRPr="00E079AF" w:rsidDel="004A2D26">
                <w:rPr>
                  <w:rFonts w:ascii="David" w:eastAsia="Times New Roman" w:hAnsi="David"/>
                  <w:color w:val="000000"/>
                  <w:rtl/>
                </w:rPr>
                <w:delText>במטרופולין</w:delText>
              </w:r>
              <w:r w:rsidRPr="00E079AF" w:rsidDel="004A2D26">
                <w:rPr>
                  <w:rFonts w:ascii="David" w:eastAsia="Times New Roman" w:hAnsi="David"/>
                  <w:color w:val="000000"/>
                </w:rPr>
                <w:delText xml:space="preserve"> </w:delText>
              </w:r>
              <w:r w:rsidRPr="00E079AF" w:rsidDel="004A2D26">
                <w:rPr>
                  <w:rFonts w:ascii="David" w:eastAsia="Times New Roman" w:hAnsi="David"/>
                  <w:color w:val="000000"/>
                  <w:rtl/>
                </w:rPr>
                <w:delText>ירושלים</w:delText>
              </w:r>
              <w:r w:rsidRPr="00E079AF" w:rsidDel="004A2D26">
                <w:rPr>
                  <w:rFonts w:ascii="David" w:eastAsia="Times New Roman" w:hAnsi="David"/>
                  <w:color w:val="000000"/>
                </w:rPr>
                <w:br/>
                <w:delText xml:space="preserve">0- </w:delText>
              </w:r>
              <w:r w:rsidRPr="00E079AF" w:rsidDel="004A2D26">
                <w:rPr>
                  <w:rFonts w:ascii="David" w:eastAsia="Times New Roman" w:hAnsi="David"/>
                  <w:color w:val="000000"/>
                  <w:rtl/>
                </w:rPr>
                <w:delText>לא במטרופולין ירושלים</w:delText>
              </w:r>
              <w:bookmarkStart w:id="11242" w:name="_Toc190882419"/>
              <w:bookmarkStart w:id="11243" w:name="_Toc190885132"/>
              <w:bookmarkEnd w:id="11242"/>
              <w:bookmarkEnd w:id="11243"/>
            </w:del>
          </w:p>
        </w:tc>
        <w:tc>
          <w:tcPr>
            <w:tcW w:w="2861" w:type="dxa"/>
            <w:shd w:val="clear" w:color="C0E6F5" w:fill="C0E6F5"/>
            <w:noWrap/>
            <w:vAlign w:val="bottom"/>
            <w:hideMark/>
          </w:tcPr>
          <w:p w14:paraId="494D0EAF" w14:textId="7E198DC5" w:rsidR="00557FCB" w:rsidRPr="00E079AF" w:rsidDel="004A2D26" w:rsidRDefault="00557FCB">
            <w:pPr>
              <w:tabs>
                <w:tab w:val="left" w:pos="2446"/>
              </w:tabs>
              <w:spacing w:line="276" w:lineRule="auto"/>
              <w:rPr>
                <w:del w:id="11244" w:author="Gidon Kupietzky" w:date="2025-02-13T17:45:00Z" w16du:dateUtc="2025-02-13T15:45:00Z"/>
                <w:rFonts w:ascii="David" w:eastAsia="Times New Roman" w:hAnsi="David"/>
                <w:color w:val="000000"/>
              </w:rPr>
              <w:pPrChange w:id="11245" w:author="Gidon Kupietzky" w:date="2025-02-13T17:45:00Z" w16du:dateUtc="2025-02-13T15:45:00Z">
                <w:pPr>
                  <w:bidi w:val="0"/>
                  <w:spacing w:before="0" w:line="240" w:lineRule="auto"/>
                  <w:ind w:left="0"/>
                </w:pPr>
              </w:pPrChange>
            </w:pPr>
            <w:del w:id="11246" w:author="Gidon Kupietzky" w:date="2025-02-13T17:45:00Z" w16du:dateUtc="2025-02-13T15:45:00Z">
              <w:r w:rsidRPr="00E079AF" w:rsidDel="004A2D26">
                <w:rPr>
                  <w:rFonts w:ascii="David" w:eastAsia="Times New Roman" w:hAnsi="David"/>
                  <w:color w:val="000000"/>
                </w:rPr>
                <w:delText>jeru_metro_jtmt_border_240402.shp</w:delText>
              </w:r>
              <w:bookmarkStart w:id="11247" w:name="_Toc190882420"/>
              <w:bookmarkStart w:id="11248" w:name="_Toc190885133"/>
              <w:bookmarkEnd w:id="11247"/>
              <w:bookmarkEnd w:id="11248"/>
            </w:del>
          </w:p>
        </w:tc>
        <w:bookmarkStart w:id="11249" w:name="_Toc190882421"/>
        <w:bookmarkStart w:id="11250" w:name="_Toc190885134"/>
        <w:bookmarkEnd w:id="11249"/>
        <w:bookmarkEnd w:id="11250"/>
      </w:tr>
      <w:tr w:rsidR="00557FCB" w:rsidRPr="00E079AF" w:rsidDel="004A2D26" w14:paraId="1F37819D" w14:textId="3E7DFE8D" w:rsidTr="00DE2902">
        <w:trPr>
          <w:trHeight w:val="570"/>
          <w:del w:id="11251" w:author="Gidon Kupietzky" w:date="2025-02-13T17:45:00Z"/>
        </w:trPr>
        <w:tc>
          <w:tcPr>
            <w:tcW w:w="1795" w:type="dxa"/>
            <w:shd w:val="clear" w:color="auto" w:fill="auto"/>
            <w:noWrap/>
            <w:vAlign w:val="center"/>
            <w:hideMark/>
          </w:tcPr>
          <w:p w14:paraId="2658ABCE" w14:textId="3C415D96" w:rsidR="00557FCB" w:rsidRPr="00E079AF" w:rsidDel="004A2D26" w:rsidRDefault="00557FCB">
            <w:pPr>
              <w:tabs>
                <w:tab w:val="left" w:pos="2446"/>
              </w:tabs>
              <w:spacing w:line="276" w:lineRule="auto"/>
              <w:rPr>
                <w:del w:id="11252" w:author="Gidon Kupietzky" w:date="2025-02-13T17:45:00Z" w16du:dateUtc="2025-02-13T15:45:00Z"/>
                <w:rFonts w:ascii="David" w:eastAsia="Times New Roman" w:hAnsi="David"/>
                <w:color w:val="000000"/>
              </w:rPr>
              <w:pPrChange w:id="11253" w:author="Gidon Kupietzky" w:date="2025-02-13T17:45:00Z" w16du:dateUtc="2025-02-13T15:45:00Z">
                <w:pPr>
                  <w:bidi w:val="0"/>
                  <w:spacing w:before="0" w:line="240" w:lineRule="auto"/>
                  <w:ind w:left="0"/>
                  <w:jc w:val="center"/>
                </w:pPr>
              </w:pPrChange>
            </w:pPr>
            <w:del w:id="11254" w:author="Gidon Kupietzky" w:date="2025-02-13T17:45:00Z" w16du:dateUtc="2025-02-13T15:45:00Z">
              <w:r w:rsidRPr="00E079AF" w:rsidDel="004A2D26">
                <w:rPr>
                  <w:rFonts w:ascii="David" w:eastAsia="Times New Roman" w:hAnsi="David"/>
                  <w:color w:val="000000"/>
                </w:rPr>
                <w:delText>in_jerusal</w:delText>
              </w:r>
              <w:bookmarkStart w:id="11255" w:name="_Toc190882422"/>
              <w:bookmarkStart w:id="11256" w:name="_Toc190885135"/>
              <w:bookmarkEnd w:id="11255"/>
              <w:bookmarkEnd w:id="11256"/>
            </w:del>
          </w:p>
        </w:tc>
        <w:tc>
          <w:tcPr>
            <w:tcW w:w="1595" w:type="dxa"/>
            <w:shd w:val="clear" w:color="auto" w:fill="auto"/>
            <w:noWrap/>
            <w:vAlign w:val="center"/>
            <w:hideMark/>
          </w:tcPr>
          <w:p w14:paraId="32C3C2D9" w14:textId="27626E93" w:rsidR="00557FCB" w:rsidRPr="00E079AF" w:rsidDel="004A2D26" w:rsidRDefault="00557FCB">
            <w:pPr>
              <w:tabs>
                <w:tab w:val="left" w:pos="2446"/>
              </w:tabs>
              <w:spacing w:line="276" w:lineRule="auto"/>
              <w:rPr>
                <w:del w:id="11257" w:author="Gidon Kupietzky" w:date="2025-02-13T17:45:00Z" w16du:dateUtc="2025-02-13T15:45:00Z"/>
                <w:rFonts w:ascii="David" w:eastAsia="Times New Roman" w:hAnsi="David"/>
                <w:color w:val="000000"/>
              </w:rPr>
              <w:pPrChange w:id="11258" w:author="Gidon Kupietzky" w:date="2025-02-13T17:45:00Z" w16du:dateUtc="2025-02-13T15:45:00Z">
                <w:pPr>
                  <w:spacing w:before="0" w:line="240" w:lineRule="auto"/>
                  <w:ind w:left="0"/>
                  <w:jc w:val="center"/>
                </w:pPr>
              </w:pPrChange>
            </w:pPr>
            <w:del w:id="11259" w:author="Gidon Kupietzky" w:date="2025-02-13T17:45:00Z" w16du:dateUtc="2025-02-13T15:45:00Z">
              <w:r w:rsidRPr="00E079AF" w:rsidDel="004A2D26">
                <w:rPr>
                  <w:rFonts w:ascii="David" w:eastAsia="Times New Roman" w:hAnsi="David"/>
                  <w:color w:val="000000"/>
                  <w:rtl/>
                </w:rPr>
                <w:delText>האם אזור התנועה נמצא בעיר ירושלים (שכבה מגדירה מצורפת)</w:delText>
              </w:r>
              <w:bookmarkStart w:id="11260" w:name="_Toc190882423"/>
              <w:bookmarkStart w:id="11261" w:name="_Toc190885136"/>
              <w:bookmarkEnd w:id="11260"/>
              <w:bookmarkEnd w:id="11261"/>
            </w:del>
          </w:p>
        </w:tc>
        <w:tc>
          <w:tcPr>
            <w:tcW w:w="0" w:type="auto"/>
            <w:shd w:val="clear" w:color="auto" w:fill="auto"/>
            <w:vAlign w:val="center"/>
            <w:hideMark/>
          </w:tcPr>
          <w:p w14:paraId="1B16BD7A" w14:textId="72099410" w:rsidR="00557FCB" w:rsidRPr="00E079AF" w:rsidDel="004A2D26" w:rsidRDefault="00557FCB">
            <w:pPr>
              <w:tabs>
                <w:tab w:val="left" w:pos="2446"/>
              </w:tabs>
              <w:spacing w:line="276" w:lineRule="auto"/>
              <w:rPr>
                <w:del w:id="11262" w:author="Gidon Kupietzky" w:date="2025-02-13T17:45:00Z" w16du:dateUtc="2025-02-13T15:45:00Z"/>
                <w:rFonts w:ascii="David" w:eastAsia="Times New Roman" w:hAnsi="David"/>
                <w:color w:val="000000"/>
                <w:rtl/>
              </w:rPr>
              <w:pPrChange w:id="11263" w:author="Gidon Kupietzky" w:date="2025-02-13T17:45:00Z" w16du:dateUtc="2025-02-13T15:45:00Z">
                <w:pPr>
                  <w:bidi w:val="0"/>
                  <w:spacing w:before="0" w:line="240" w:lineRule="auto"/>
                  <w:ind w:left="0"/>
                </w:pPr>
              </w:pPrChange>
            </w:pPr>
            <w:del w:id="11264" w:author="Gidon Kupietzky" w:date="2025-02-13T17:45:00Z" w16du:dateUtc="2025-02-13T15:45:00Z">
              <w:r w:rsidRPr="00E079AF" w:rsidDel="004A2D26">
                <w:rPr>
                  <w:rFonts w:ascii="David" w:eastAsia="Times New Roman" w:hAnsi="David"/>
                  <w:color w:val="000000"/>
                </w:rPr>
                <w:delText xml:space="preserve">yes- </w:delText>
              </w:r>
              <w:r w:rsidRPr="00E079AF" w:rsidDel="004A2D26">
                <w:rPr>
                  <w:rFonts w:ascii="David" w:eastAsia="Times New Roman" w:hAnsi="David"/>
                  <w:color w:val="000000"/>
                  <w:rtl/>
                </w:rPr>
                <w:delText>בעיר ירושלים</w:delText>
              </w:r>
              <w:r w:rsidRPr="00E079AF" w:rsidDel="004A2D26">
                <w:rPr>
                  <w:rFonts w:ascii="David" w:eastAsia="Times New Roman" w:hAnsi="David"/>
                  <w:color w:val="000000"/>
                </w:rPr>
                <w:br/>
                <w:delText xml:space="preserve">no- </w:delText>
              </w:r>
              <w:r w:rsidRPr="00E079AF" w:rsidDel="004A2D26">
                <w:rPr>
                  <w:rFonts w:ascii="David" w:eastAsia="Times New Roman" w:hAnsi="David"/>
                  <w:color w:val="000000"/>
                  <w:rtl/>
                </w:rPr>
                <w:delText>לא בעיר ירושלים</w:delText>
              </w:r>
              <w:bookmarkStart w:id="11265" w:name="_Toc190882424"/>
              <w:bookmarkStart w:id="11266" w:name="_Toc190885137"/>
              <w:bookmarkEnd w:id="11265"/>
              <w:bookmarkEnd w:id="11266"/>
            </w:del>
          </w:p>
        </w:tc>
        <w:tc>
          <w:tcPr>
            <w:tcW w:w="2861" w:type="dxa"/>
            <w:shd w:val="clear" w:color="auto" w:fill="auto"/>
            <w:noWrap/>
            <w:vAlign w:val="bottom"/>
            <w:hideMark/>
          </w:tcPr>
          <w:p w14:paraId="526F9F1A" w14:textId="4019F2A2" w:rsidR="00557FCB" w:rsidRPr="00E079AF" w:rsidDel="004A2D26" w:rsidRDefault="00557FCB">
            <w:pPr>
              <w:tabs>
                <w:tab w:val="left" w:pos="2446"/>
              </w:tabs>
              <w:spacing w:line="276" w:lineRule="auto"/>
              <w:rPr>
                <w:del w:id="11267" w:author="Gidon Kupietzky" w:date="2025-02-13T17:45:00Z" w16du:dateUtc="2025-02-13T15:45:00Z"/>
                <w:rFonts w:ascii="David" w:eastAsia="Times New Roman" w:hAnsi="David"/>
                <w:color w:val="000000"/>
              </w:rPr>
              <w:pPrChange w:id="11268" w:author="Gidon Kupietzky" w:date="2025-02-13T17:45:00Z" w16du:dateUtc="2025-02-13T15:45:00Z">
                <w:pPr>
                  <w:bidi w:val="0"/>
                  <w:spacing w:before="0" w:line="240" w:lineRule="auto"/>
                  <w:ind w:left="0"/>
                </w:pPr>
              </w:pPrChange>
            </w:pPr>
            <w:del w:id="11269" w:author="Gidon Kupietzky" w:date="2025-02-13T17:45:00Z" w16du:dateUtc="2025-02-13T15:45:00Z">
              <w:r w:rsidRPr="00E079AF" w:rsidDel="004A2D26">
                <w:rPr>
                  <w:rFonts w:ascii="David" w:eastAsia="Times New Roman" w:hAnsi="David"/>
                  <w:color w:val="000000"/>
                </w:rPr>
                <w:delText>in_jeru.shp</w:delText>
              </w:r>
              <w:bookmarkStart w:id="11270" w:name="_Toc190882425"/>
              <w:bookmarkStart w:id="11271" w:name="_Toc190885138"/>
              <w:bookmarkEnd w:id="11270"/>
              <w:bookmarkEnd w:id="11271"/>
            </w:del>
          </w:p>
        </w:tc>
        <w:bookmarkStart w:id="11272" w:name="_Toc190882426"/>
        <w:bookmarkStart w:id="11273" w:name="_Toc190885139"/>
        <w:bookmarkEnd w:id="11272"/>
        <w:bookmarkEnd w:id="11273"/>
      </w:tr>
      <w:tr w:rsidR="00557FCB" w:rsidRPr="00E079AF" w:rsidDel="004A2D26" w14:paraId="1272D46F" w14:textId="5F98BA90" w:rsidTr="00DE2902">
        <w:trPr>
          <w:trHeight w:val="1785"/>
          <w:del w:id="11274" w:author="Gidon Kupietzky" w:date="2025-02-13T17:45:00Z"/>
        </w:trPr>
        <w:tc>
          <w:tcPr>
            <w:tcW w:w="1795" w:type="dxa"/>
            <w:shd w:val="clear" w:color="C0E6F5" w:fill="C0E6F5"/>
            <w:noWrap/>
            <w:vAlign w:val="center"/>
            <w:hideMark/>
          </w:tcPr>
          <w:p w14:paraId="2F741D5B" w14:textId="1B2F9C90" w:rsidR="00557FCB" w:rsidRPr="00E079AF" w:rsidDel="004A2D26" w:rsidRDefault="00557FCB">
            <w:pPr>
              <w:tabs>
                <w:tab w:val="left" w:pos="2446"/>
              </w:tabs>
              <w:spacing w:line="276" w:lineRule="auto"/>
              <w:rPr>
                <w:del w:id="11275" w:author="Gidon Kupietzky" w:date="2025-02-13T17:45:00Z" w16du:dateUtc="2025-02-13T15:45:00Z"/>
                <w:rFonts w:ascii="David" w:eastAsia="Times New Roman" w:hAnsi="David"/>
                <w:color w:val="000000"/>
              </w:rPr>
              <w:pPrChange w:id="11276" w:author="Gidon Kupietzky" w:date="2025-02-13T17:45:00Z" w16du:dateUtc="2025-02-13T15:45:00Z">
                <w:pPr>
                  <w:bidi w:val="0"/>
                  <w:spacing w:before="0" w:line="240" w:lineRule="auto"/>
                  <w:ind w:left="0"/>
                  <w:jc w:val="center"/>
                </w:pPr>
              </w:pPrChange>
            </w:pPr>
            <w:del w:id="11277" w:author="Gidon Kupietzky" w:date="2025-02-13T17:45:00Z" w16du:dateUtc="2025-02-13T15:45:00Z">
              <w:r w:rsidRPr="00E079AF" w:rsidDel="004A2D26">
                <w:rPr>
                  <w:rFonts w:ascii="David" w:eastAsia="Times New Roman" w:hAnsi="David"/>
                  <w:color w:val="000000"/>
                </w:rPr>
                <w:delText>main_secto</w:delText>
              </w:r>
              <w:bookmarkStart w:id="11278" w:name="_Toc190882427"/>
              <w:bookmarkStart w:id="11279" w:name="_Toc190885140"/>
              <w:bookmarkEnd w:id="11278"/>
              <w:bookmarkEnd w:id="11279"/>
            </w:del>
          </w:p>
        </w:tc>
        <w:tc>
          <w:tcPr>
            <w:tcW w:w="1595" w:type="dxa"/>
            <w:shd w:val="clear" w:color="C0E6F5" w:fill="C0E6F5"/>
            <w:noWrap/>
            <w:vAlign w:val="center"/>
            <w:hideMark/>
          </w:tcPr>
          <w:p w14:paraId="1497042D" w14:textId="70600D6D" w:rsidR="00557FCB" w:rsidRPr="00E079AF" w:rsidDel="004A2D26" w:rsidRDefault="00557FCB">
            <w:pPr>
              <w:tabs>
                <w:tab w:val="left" w:pos="2446"/>
              </w:tabs>
              <w:spacing w:line="276" w:lineRule="auto"/>
              <w:rPr>
                <w:del w:id="11280" w:author="Gidon Kupietzky" w:date="2025-02-13T17:45:00Z" w16du:dateUtc="2025-02-13T15:45:00Z"/>
                <w:rFonts w:ascii="David" w:eastAsia="Times New Roman" w:hAnsi="David"/>
                <w:color w:val="000000"/>
              </w:rPr>
              <w:pPrChange w:id="11281" w:author="Gidon Kupietzky" w:date="2025-02-13T17:45:00Z" w16du:dateUtc="2025-02-13T15:45:00Z">
                <w:pPr>
                  <w:spacing w:before="0" w:line="240" w:lineRule="auto"/>
                  <w:ind w:left="0"/>
                  <w:jc w:val="center"/>
                </w:pPr>
              </w:pPrChange>
            </w:pPr>
            <w:del w:id="11282" w:author="Gidon Kupietzky" w:date="2025-02-13T17:45:00Z" w16du:dateUtc="2025-02-13T15:45:00Z">
              <w:r w:rsidRPr="00E079AF" w:rsidDel="004A2D26">
                <w:rPr>
                  <w:rFonts w:ascii="David" w:eastAsia="Times New Roman" w:hAnsi="David"/>
                  <w:color w:val="000000"/>
                  <w:rtl/>
                </w:rPr>
                <w:delText>המגזר המרכזי שמאכלס את אזור התנועה</w:delText>
              </w:r>
              <w:bookmarkStart w:id="11283" w:name="_Toc190882428"/>
              <w:bookmarkStart w:id="11284" w:name="_Toc190885141"/>
              <w:bookmarkEnd w:id="11283"/>
              <w:bookmarkEnd w:id="11284"/>
            </w:del>
          </w:p>
        </w:tc>
        <w:tc>
          <w:tcPr>
            <w:tcW w:w="0" w:type="auto"/>
            <w:shd w:val="clear" w:color="C0E6F5" w:fill="C0E6F5"/>
            <w:vAlign w:val="center"/>
            <w:hideMark/>
          </w:tcPr>
          <w:p w14:paraId="0087FD35" w14:textId="20087C10" w:rsidR="00557FCB" w:rsidRPr="00E079AF" w:rsidDel="004A2D26" w:rsidRDefault="00557FCB">
            <w:pPr>
              <w:tabs>
                <w:tab w:val="left" w:pos="2446"/>
              </w:tabs>
              <w:spacing w:line="276" w:lineRule="auto"/>
              <w:rPr>
                <w:del w:id="11285" w:author="Gidon Kupietzky" w:date="2025-02-13T17:45:00Z" w16du:dateUtc="2025-02-13T15:45:00Z"/>
                <w:rFonts w:ascii="David" w:eastAsia="Times New Roman" w:hAnsi="David"/>
                <w:color w:val="000000"/>
                <w:rtl/>
              </w:rPr>
              <w:pPrChange w:id="11286" w:author="Gidon Kupietzky" w:date="2025-02-13T17:45:00Z" w16du:dateUtc="2025-02-13T15:45:00Z">
                <w:pPr>
                  <w:bidi w:val="0"/>
                  <w:spacing w:before="0" w:line="240" w:lineRule="auto"/>
                  <w:ind w:left="0"/>
                </w:pPr>
              </w:pPrChange>
            </w:pPr>
            <w:del w:id="11287" w:author="Gidon Kupietzky" w:date="2025-02-13T17:45:00Z" w16du:dateUtc="2025-02-13T15:45:00Z">
              <w:r w:rsidRPr="00E079AF" w:rsidDel="004A2D26">
                <w:rPr>
                  <w:rFonts w:ascii="David" w:eastAsia="Times New Roman" w:hAnsi="David"/>
                  <w:b/>
                  <w:bCs/>
                  <w:color w:val="000000"/>
                </w:rPr>
                <w:delText>Arab</w:delText>
              </w:r>
              <w:r w:rsidRPr="00E079AF" w:rsidDel="004A2D26">
                <w:rPr>
                  <w:rFonts w:ascii="David" w:eastAsia="Times New Roman" w:hAnsi="David"/>
                  <w:color w:val="000000"/>
                </w:rPr>
                <w:delText>-</w:delText>
              </w:r>
              <w:r w:rsidRPr="00E079AF" w:rsidDel="004A2D26">
                <w:rPr>
                  <w:rFonts w:ascii="David" w:eastAsia="Times New Roman" w:hAnsi="David"/>
                  <w:color w:val="000000"/>
                  <w:rtl/>
                </w:rPr>
                <w:delText>ערבי</w:delText>
              </w:r>
              <w:r w:rsidRPr="00E079AF" w:rsidDel="004A2D26">
                <w:rPr>
                  <w:rFonts w:ascii="David" w:eastAsia="Times New Roman" w:hAnsi="David"/>
                  <w:color w:val="000000"/>
                </w:rPr>
                <w:br/>
              </w:r>
              <w:r w:rsidRPr="00E079AF" w:rsidDel="004A2D26">
                <w:rPr>
                  <w:rFonts w:ascii="David" w:eastAsia="Times New Roman" w:hAnsi="David"/>
                  <w:b/>
                  <w:bCs/>
                  <w:color w:val="000000"/>
                </w:rPr>
                <w:delText>arabs_behined_seperation_wall</w:delText>
              </w:r>
              <w:r w:rsidRPr="00E079AF" w:rsidDel="004A2D26">
                <w:rPr>
                  <w:rFonts w:ascii="David" w:eastAsia="Times New Roman" w:hAnsi="David"/>
                  <w:color w:val="000000"/>
                </w:rPr>
                <w:delText>-</w:delText>
              </w:r>
              <w:r w:rsidRPr="00E079AF" w:rsidDel="004A2D26">
                <w:rPr>
                  <w:rFonts w:ascii="David" w:eastAsia="Times New Roman" w:hAnsi="David"/>
                  <w:color w:val="000000"/>
                  <w:rtl/>
                </w:rPr>
                <w:delText>ערבי שמעבר לגדר הביטחון</w:delText>
              </w:r>
              <w:r w:rsidRPr="00E079AF" w:rsidDel="004A2D26">
                <w:rPr>
                  <w:rFonts w:ascii="David" w:eastAsia="Times New Roman" w:hAnsi="David"/>
                  <w:color w:val="000000"/>
                </w:rPr>
                <w:br/>
              </w:r>
              <w:r w:rsidRPr="00E079AF" w:rsidDel="004A2D26">
                <w:rPr>
                  <w:rFonts w:ascii="David" w:eastAsia="Times New Roman" w:hAnsi="David"/>
                  <w:b/>
                  <w:bCs/>
                  <w:color w:val="000000"/>
                </w:rPr>
                <w:delText>Palestinian</w:delText>
              </w:r>
              <w:r w:rsidRPr="00E079AF" w:rsidDel="004A2D26">
                <w:rPr>
                  <w:rFonts w:ascii="David" w:eastAsia="Times New Roman" w:hAnsi="David"/>
                  <w:color w:val="000000"/>
                </w:rPr>
                <w:delText>-</w:delText>
              </w:r>
              <w:r w:rsidRPr="00E079AF" w:rsidDel="004A2D26">
                <w:rPr>
                  <w:rFonts w:ascii="David" w:eastAsia="Times New Roman" w:hAnsi="David"/>
                  <w:color w:val="000000"/>
                  <w:rtl/>
                </w:rPr>
                <w:delText>פלסטינאים</w:delText>
              </w:r>
              <w:r w:rsidRPr="00E079AF" w:rsidDel="004A2D26">
                <w:rPr>
                  <w:rFonts w:ascii="David" w:eastAsia="Times New Roman" w:hAnsi="David"/>
                  <w:color w:val="000000"/>
                </w:rPr>
                <w:br/>
              </w:r>
              <w:r w:rsidRPr="00E079AF" w:rsidDel="004A2D26">
                <w:rPr>
                  <w:rFonts w:ascii="David" w:eastAsia="Times New Roman" w:hAnsi="David"/>
                  <w:b/>
                  <w:bCs/>
                  <w:color w:val="000000"/>
                </w:rPr>
                <w:delText>U_Orthodox</w:delText>
              </w:r>
              <w:r w:rsidRPr="00E079AF" w:rsidDel="004A2D26">
                <w:rPr>
                  <w:rFonts w:ascii="David" w:eastAsia="Times New Roman" w:hAnsi="David"/>
                  <w:color w:val="000000"/>
                </w:rPr>
                <w:delText xml:space="preserve">- </w:delText>
              </w:r>
              <w:r w:rsidRPr="00E079AF" w:rsidDel="004A2D26">
                <w:rPr>
                  <w:rFonts w:ascii="David" w:eastAsia="Times New Roman" w:hAnsi="David"/>
                  <w:color w:val="000000"/>
                  <w:rtl/>
                </w:rPr>
                <w:delText>חרדי</w:delText>
              </w:r>
              <w:r w:rsidRPr="00E079AF" w:rsidDel="004A2D26">
                <w:rPr>
                  <w:rFonts w:ascii="David" w:eastAsia="Times New Roman" w:hAnsi="David"/>
                  <w:color w:val="000000"/>
                </w:rPr>
                <w:br/>
              </w:r>
              <w:r w:rsidRPr="00E079AF" w:rsidDel="004A2D26">
                <w:rPr>
                  <w:rFonts w:ascii="David" w:eastAsia="Times New Roman" w:hAnsi="David"/>
                  <w:b/>
                  <w:bCs/>
                  <w:color w:val="000000"/>
                </w:rPr>
                <w:delText>Jewish</w:delText>
              </w:r>
              <w:r w:rsidRPr="00E079AF" w:rsidDel="004A2D26">
                <w:rPr>
                  <w:rFonts w:ascii="David" w:eastAsia="Times New Roman" w:hAnsi="David"/>
                  <w:color w:val="000000"/>
                </w:rPr>
                <w:delText xml:space="preserve">- </w:delText>
              </w:r>
              <w:r w:rsidRPr="00E079AF" w:rsidDel="004A2D26">
                <w:rPr>
                  <w:rFonts w:ascii="David" w:eastAsia="Times New Roman" w:hAnsi="David"/>
                  <w:color w:val="000000"/>
                  <w:rtl/>
                </w:rPr>
                <w:delText>כללי (יהודי</w:delText>
              </w:r>
              <w:r w:rsidRPr="00E079AF" w:rsidDel="004A2D26">
                <w:rPr>
                  <w:rFonts w:ascii="David" w:eastAsia="Times New Roman" w:hAnsi="David"/>
                  <w:color w:val="000000"/>
                </w:rPr>
                <w:delText xml:space="preserve"> </w:delText>
              </w:r>
              <w:r w:rsidRPr="00E079AF" w:rsidDel="004A2D26">
                <w:rPr>
                  <w:rFonts w:ascii="David" w:eastAsia="Times New Roman" w:hAnsi="David"/>
                  <w:color w:val="000000"/>
                  <w:rtl/>
                </w:rPr>
                <w:delText>לא חרדי</w:delText>
              </w:r>
              <w:r w:rsidRPr="00E079AF" w:rsidDel="004A2D26">
                <w:rPr>
                  <w:rFonts w:ascii="David" w:eastAsia="Times New Roman" w:hAnsi="David"/>
                  <w:color w:val="000000"/>
                </w:rPr>
                <w:delText>)</w:delText>
              </w:r>
              <w:bookmarkStart w:id="11288" w:name="_Toc190882429"/>
              <w:bookmarkStart w:id="11289" w:name="_Toc190885142"/>
              <w:bookmarkEnd w:id="11288"/>
              <w:bookmarkEnd w:id="11289"/>
            </w:del>
          </w:p>
        </w:tc>
        <w:tc>
          <w:tcPr>
            <w:tcW w:w="2861" w:type="dxa"/>
            <w:shd w:val="clear" w:color="C0E6F5" w:fill="C0E6F5"/>
            <w:noWrap/>
            <w:vAlign w:val="bottom"/>
            <w:hideMark/>
          </w:tcPr>
          <w:p w14:paraId="7C0978F9" w14:textId="1E8496C5" w:rsidR="00557FCB" w:rsidRPr="00E079AF" w:rsidDel="004A2D26" w:rsidRDefault="00557FCB">
            <w:pPr>
              <w:tabs>
                <w:tab w:val="left" w:pos="2446"/>
              </w:tabs>
              <w:spacing w:line="276" w:lineRule="auto"/>
              <w:rPr>
                <w:del w:id="11290" w:author="Gidon Kupietzky" w:date="2025-02-13T17:45:00Z" w16du:dateUtc="2025-02-13T15:45:00Z"/>
                <w:rFonts w:ascii="David" w:eastAsia="Times New Roman" w:hAnsi="David"/>
                <w:color w:val="000000"/>
              </w:rPr>
              <w:pPrChange w:id="11291" w:author="Gidon Kupietzky" w:date="2025-02-13T17:45:00Z" w16du:dateUtc="2025-02-13T15:45:00Z">
                <w:pPr>
                  <w:bidi w:val="0"/>
                  <w:spacing w:before="0" w:line="240" w:lineRule="auto"/>
                  <w:ind w:left="0"/>
                </w:pPr>
              </w:pPrChange>
            </w:pPr>
            <w:del w:id="11292" w:author="Gidon Kupietzky" w:date="2025-02-13T17:45:00Z" w16du:dateUtc="2025-02-13T15:45:00Z">
              <w:r w:rsidRPr="00E079AF" w:rsidDel="004A2D26">
                <w:rPr>
                  <w:rFonts w:ascii="David" w:eastAsia="Times New Roman" w:hAnsi="David"/>
                  <w:color w:val="000000"/>
                </w:rPr>
                <w:delText>main_secto.shp</w:delText>
              </w:r>
              <w:bookmarkStart w:id="11293" w:name="_Toc190882430"/>
              <w:bookmarkStart w:id="11294" w:name="_Toc190885143"/>
              <w:bookmarkEnd w:id="11293"/>
              <w:bookmarkEnd w:id="11294"/>
            </w:del>
          </w:p>
        </w:tc>
        <w:bookmarkStart w:id="11295" w:name="_Toc190882431"/>
        <w:bookmarkStart w:id="11296" w:name="_Toc190885144"/>
        <w:bookmarkEnd w:id="11295"/>
        <w:bookmarkEnd w:id="11296"/>
      </w:tr>
      <w:tr w:rsidR="00557FCB" w:rsidRPr="00E079AF" w:rsidDel="004A2D26" w14:paraId="07FF4AEC" w14:textId="086D42B4" w:rsidTr="00DE2902">
        <w:trPr>
          <w:trHeight w:val="285"/>
          <w:del w:id="11297" w:author="Gidon Kupietzky" w:date="2025-02-13T17:45:00Z"/>
        </w:trPr>
        <w:tc>
          <w:tcPr>
            <w:tcW w:w="1795" w:type="dxa"/>
            <w:shd w:val="clear" w:color="auto" w:fill="auto"/>
            <w:noWrap/>
            <w:vAlign w:val="center"/>
            <w:hideMark/>
          </w:tcPr>
          <w:p w14:paraId="5A4C5B99" w14:textId="2CBB108F" w:rsidR="00557FCB" w:rsidRPr="00E079AF" w:rsidDel="004A2D26" w:rsidRDefault="00557FCB">
            <w:pPr>
              <w:tabs>
                <w:tab w:val="left" w:pos="2446"/>
              </w:tabs>
              <w:spacing w:line="276" w:lineRule="auto"/>
              <w:rPr>
                <w:del w:id="11298" w:author="Gidon Kupietzky" w:date="2025-02-13T17:45:00Z" w16du:dateUtc="2025-02-13T15:45:00Z"/>
                <w:rFonts w:ascii="David" w:eastAsia="Times New Roman" w:hAnsi="David"/>
                <w:color w:val="000000"/>
              </w:rPr>
              <w:pPrChange w:id="11299" w:author="Gidon Kupietzky" w:date="2025-02-13T17:45:00Z" w16du:dateUtc="2025-02-13T15:45:00Z">
                <w:pPr>
                  <w:bidi w:val="0"/>
                  <w:spacing w:before="0" w:line="240" w:lineRule="auto"/>
                  <w:ind w:left="0"/>
                  <w:jc w:val="center"/>
                </w:pPr>
              </w:pPrChange>
            </w:pPr>
            <w:del w:id="11300" w:author="Gidon Kupietzky" w:date="2025-02-13T17:45:00Z" w16du:dateUtc="2025-02-13T15:45:00Z">
              <w:r w:rsidRPr="00E079AF" w:rsidDel="004A2D26">
                <w:rPr>
                  <w:rFonts w:ascii="David" w:eastAsia="Times New Roman" w:hAnsi="David"/>
                  <w:color w:val="000000"/>
                </w:rPr>
                <w:delText>SCHN_NAME</w:delText>
              </w:r>
              <w:bookmarkStart w:id="11301" w:name="_Toc190882432"/>
              <w:bookmarkStart w:id="11302" w:name="_Toc190885145"/>
              <w:bookmarkEnd w:id="11301"/>
              <w:bookmarkEnd w:id="11302"/>
            </w:del>
          </w:p>
        </w:tc>
        <w:tc>
          <w:tcPr>
            <w:tcW w:w="1595" w:type="dxa"/>
            <w:shd w:val="clear" w:color="auto" w:fill="auto"/>
            <w:noWrap/>
            <w:vAlign w:val="bottom"/>
            <w:hideMark/>
          </w:tcPr>
          <w:p w14:paraId="3E62DC0B" w14:textId="35740D98" w:rsidR="00557FCB" w:rsidRPr="00E079AF" w:rsidDel="004A2D26" w:rsidRDefault="00557FCB">
            <w:pPr>
              <w:tabs>
                <w:tab w:val="left" w:pos="2446"/>
              </w:tabs>
              <w:spacing w:line="276" w:lineRule="auto"/>
              <w:rPr>
                <w:del w:id="11303" w:author="Gidon Kupietzky" w:date="2025-02-13T17:45:00Z" w16du:dateUtc="2025-02-13T15:45:00Z"/>
                <w:rFonts w:ascii="David" w:eastAsia="Times New Roman" w:hAnsi="David"/>
                <w:color w:val="000000"/>
              </w:rPr>
              <w:pPrChange w:id="11304" w:author="Gidon Kupietzky" w:date="2025-02-13T17:45:00Z" w16du:dateUtc="2025-02-13T15:45:00Z">
                <w:pPr>
                  <w:spacing w:before="0" w:line="240" w:lineRule="auto"/>
                  <w:ind w:left="0"/>
                </w:pPr>
              </w:pPrChange>
            </w:pPr>
            <w:del w:id="11305" w:author="Gidon Kupietzky" w:date="2025-02-13T17:45:00Z" w16du:dateUtc="2025-02-13T15:45:00Z">
              <w:r w:rsidRPr="00E079AF" w:rsidDel="004A2D26">
                <w:rPr>
                  <w:rFonts w:ascii="David" w:eastAsia="Times New Roman" w:hAnsi="David"/>
                  <w:color w:val="000000"/>
                  <w:rtl/>
                </w:rPr>
                <w:delText>שם שכונה בעיר ירושלים</w:delText>
              </w:r>
              <w:bookmarkStart w:id="11306" w:name="_Toc190882433"/>
              <w:bookmarkStart w:id="11307" w:name="_Toc190885146"/>
              <w:bookmarkEnd w:id="11306"/>
              <w:bookmarkEnd w:id="11307"/>
            </w:del>
          </w:p>
        </w:tc>
        <w:tc>
          <w:tcPr>
            <w:tcW w:w="0" w:type="auto"/>
            <w:shd w:val="clear" w:color="auto" w:fill="auto"/>
            <w:noWrap/>
            <w:vAlign w:val="bottom"/>
            <w:hideMark/>
          </w:tcPr>
          <w:p w14:paraId="71A05534" w14:textId="403A4E2F" w:rsidR="00557FCB" w:rsidRPr="00E079AF" w:rsidDel="004A2D26" w:rsidRDefault="00557FCB">
            <w:pPr>
              <w:tabs>
                <w:tab w:val="left" w:pos="2446"/>
              </w:tabs>
              <w:spacing w:line="276" w:lineRule="auto"/>
              <w:rPr>
                <w:del w:id="11308" w:author="Gidon Kupietzky" w:date="2025-02-13T17:45:00Z" w16du:dateUtc="2025-02-13T15:45:00Z"/>
                <w:rFonts w:ascii="David" w:eastAsia="Times New Roman" w:hAnsi="David"/>
                <w:color w:val="000000"/>
                <w:rtl/>
              </w:rPr>
              <w:pPrChange w:id="11309" w:author="Gidon Kupietzky" w:date="2025-02-13T17:45:00Z" w16du:dateUtc="2025-02-13T15:45:00Z">
                <w:pPr>
                  <w:spacing w:before="0" w:line="240" w:lineRule="auto"/>
                  <w:ind w:left="0"/>
                </w:pPr>
              </w:pPrChange>
            </w:pPr>
            <w:bookmarkStart w:id="11310" w:name="_Toc190882434"/>
            <w:bookmarkStart w:id="11311" w:name="_Toc190885147"/>
            <w:bookmarkEnd w:id="11310"/>
            <w:bookmarkEnd w:id="11311"/>
          </w:p>
        </w:tc>
        <w:tc>
          <w:tcPr>
            <w:tcW w:w="2861" w:type="dxa"/>
            <w:shd w:val="clear" w:color="auto" w:fill="auto"/>
            <w:noWrap/>
            <w:vAlign w:val="bottom"/>
            <w:hideMark/>
          </w:tcPr>
          <w:p w14:paraId="2EF1A979" w14:textId="0DBC35EB" w:rsidR="00557FCB" w:rsidRPr="00E079AF" w:rsidDel="004A2D26" w:rsidRDefault="00557FCB">
            <w:pPr>
              <w:tabs>
                <w:tab w:val="left" w:pos="2446"/>
              </w:tabs>
              <w:spacing w:line="276" w:lineRule="auto"/>
              <w:rPr>
                <w:del w:id="11312" w:author="Gidon Kupietzky" w:date="2025-02-13T17:45:00Z" w16du:dateUtc="2025-02-13T15:45:00Z"/>
                <w:rFonts w:ascii="David" w:eastAsia="Times New Roman" w:hAnsi="David"/>
                <w:color w:val="000000"/>
              </w:rPr>
              <w:pPrChange w:id="11313" w:author="Gidon Kupietzky" w:date="2025-02-13T17:45:00Z" w16du:dateUtc="2025-02-13T15:45:00Z">
                <w:pPr>
                  <w:bidi w:val="0"/>
                  <w:spacing w:before="0" w:line="240" w:lineRule="auto"/>
                  <w:ind w:left="0"/>
                </w:pPr>
              </w:pPrChange>
            </w:pPr>
            <w:del w:id="11314" w:author="Gidon Kupietzky" w:date="2025-02-13T17:45:00Z" w16du:dateUtc="2025-02-13T15:45:00Z">
              <w:r w:rsidRPr="00E079AF" w:rsidDel="004A2D26">
                <w:rPr>
                  <w:rFonts w:ascii="David" w:eastAsia="Times New Roman" w:hAnsi="David"/>
                  <w:color w:val="000000"/>
                </w:rPr>
                <w:delText>SCHN_NAME.shp</w:delText>
              </w:r>
              <w:bookmarkStart w:id="11315" w:name="_Toc190882435"/>
              <w:bookmarkStart w:id="11316" w:name="_Toc190885148"/>
              <w:bookmarkEnd w:id="11315"/>
              <w:bookmarkEnd w:id="11316"/>
            </w:del>
          </w:p>
        </w:tc>
        <w:bookmarkStart w:id="11317" w:name="_Toc190882436"/>
        <w:bookmarkStart w:id="11318" w:name="_Toc190885149"/>
        <w:bookmarkEnd w:id="11317"/>
        <w:bookmarkEnd w:id="11318"/>
      </w:tr>
      <w:tr w:rsidR="00557FCB" w:rsidRPr="00E079AF" w:rsidDel="004A2D26" w14:paraId="51E2112F" w14:textId="29C29103" w:rsidTr="00DE2902">
        <w:trPr>
          <w:trHeight w:val="855"/>
          <w:del w:id="11319" w:author="Gidon Kupietzky" w:date="2025-02-13T17:45:00Z"/>
        </w:trPr>
        <w:tc>
          <w:tcPr>
            <w:tcW w:w="1795" w:type="dxa"/>
            <w:shd w:val="clear" w:color="C0E6F5" w:fill="C0E6F5"/>
            <w:noWrap/>
            <w:vAlign w:val="center"/>
            <w:hideMark/>
          </w:tcPr>
          <w:p w14:paraId="67E9E98B" w14:textId="62B657E7" w:rsidR="00557FCB" w:rsidRPr="00E079AF" w:rsidDel="004A2D26" w:rsidRDefault="00557FCB">
            <w:pPr>
              <w:tabs>
                <w:tab w:val="left" w:pos="2446"/>
              </w:tabs>
              <w:spacing w:line="276" w:lineRule="auto"/>
              <w:rPr>
                <w:del w:id="11320" w:author="Gidon Kupietzky" w:date="2025-02-13T17:45:00Z" w16du:dateUtc="2025-02-13T15:45:00Z"/>
                <w:rFonts w:ascii="David" w:eastAsia="Times New Roman" w:hAnsi="David"/>
                <w:color w:val="000000"/>
              </w:rPr>
              <w:pPrChange w:id="11321" w:author="Gidon Kupietzky" w:date="2025-02-13T17:45:00Z" w16du:dateUtc="2025-02-13T15:45:00Z">
                <w:pPr>
                  <w:bidi w:val="0"/>
                  <w:spacing w:before="0" w:line="240" w:lineRule="auto"/>
                  <w:ind w:left="0"/>
                  <w:jc w:val="center"/>
                </w:pPr>
              </w:pPrChange>
            </w:pPr>
            <w:del w:id="11322" w:author="Gidon Kupietzky" w:date="2025-02-13T17:45:00Z" w16du:dateUtc="2025-02-13T15:45:00Z">
              <w:r w:rsidRPr="00E079AF" w:rsidDel="004A2D26">
                <w:rPr>
                  <w:rFonts w:ascii="David" w:eastAsia="Times New Roman" w:hAnsi="David"/>
                  <w:color w:val="000000"/>
                </w:rPr>
                <w:delText>ENG_NAME_n</w:delText>
              </w:r>
              <w:bookmarkStart w:id="11323" w:name="_Toc190882437"/>
              <w:bookmarkStart w:id="11324" w:name="_Toc190885150"/>
              <w:bookmarkEnd w:id="11323"/>
              <w:bookmarkEnd w:id="11324"/>
            </w:del>
          </w:p>
        </w:tc>
        <w:tc>
          <w:tcPr>
            <w:tcW w:w="1595" w:type="dxa"/>
            <w:shd w:val="clear" w:color="C0E6F5" w:fill="C0E6F5"/>
            <w:noWrap/>
            <w:vAlign w:val="bottom"/>
            <w:hideMark/>
          </w:tcPr>
          <w:p w14:paraId="13B160FA" w14:textId="135A0168" w:rsidR="00557FCB" w:rsidRPr="00E079AF" w:rsidDel="004A2D26" w:rsidRDefault="00557FCB">
            <w:pPr>
              <w:tabs>
                <w:tab w:val="left" w:pos="2446"/>
              </w:tabs>
              <w:spacing w:line="276" w:lineRule="auto"/>
              <w:rPr>
                <w:del w:id="11325" w:author="Gidon Kupietzky" w:date="2025-02-13T17:45:00Z" w16du:dateUtc="2025-02-13T15:45:00Z"/>
                <w:rFonts w:ascii="David" w:eastAsia="Times New Roman" w:hAnsi="David"/>
                <w:color w:val="000000"/>
              </w:rPr>
              <w:pPrChange w:id="11326" w:author="Gidon Kupietzky" w:date="2025-02-13T17:45:00Z" w16du:dateUtc="2025-02-13T15:45:00Z">
                <w:pPr>
                  <w:spacing w:before="0" w:line="240" w:lineRule="auto"/>
                  <w:ind w:left="0"/>
                </w:pPr>
              </w:pPrChange>
            </w:pPr>
            <w:del w:id="11327" w:author="Gidon Kupietzky" w:date="2025-02-13T17:45:00Z" w16du:dateUtc="2025-02-13T15:45:00Z">
              <w:r w:rsidRPr="00E079AF" w:rsidDel="004A2D26">
                <w:rPr>
                  <w:rFonts w:ascii="David" w:eastAsia="Times New Roman" w:hAnsi="David"/>
                  <w:color w:val="000000"/>
                  <w:rtl/>
                </w:rPr>
                <w:delText>מחוז</w:delText>
              </w:r>
              <w:bookmarkStart w:id="11328" w:name="_Toc190882438"/>
              <w:bookmarkStart w:id="11329" w:name="_Toc190885151"/>
              <w:bookmarkEnd w:id="11328"/>
              <w:bookmarkEnd w:id="11329"/>
            </w:del>
          </w:p>
        </w:tc>
        <w:tc>
          <w:tcPr>
            <w:tcW w:w="0" w:type="auto"/>
            <w:shd w:val="clear" w:color="C0E6F5" w:fill="C0E6F5"/>
            <w:vAlign w:val="bottom"/>
            <w:hideMark/>
          </w:tcPr>
          <w:p w14:paraId="16E20461" w14:textId="22E38539" w:rsidR="00557FCB" w:rsidRPr="00E079AF" w:rsidDel="004A2D26" w:rsidRDefault="00557FCB">
            <w:pPr>
              <w:tabs>
                <w:tab w:val="left" w:pos="2446"/>
              </w:tabs>
              <w:spacing w:line="276" w:lineRule="auto"/>
              <w:rPr>
                <w:del w:id="11330" w:author="Gidon Kupietzky" w:date="2025-02-13T17:45:00Z" w16du:dateUtc="2025-02-13T15:45:00Z"/>
                <w:rFonts w:ascii="David" w:eastAsia="Times New Roman" w:hAnsi="David"/>
                <w:color w:val="000000"/>
                <w:rtl/>
              </w:rPr>
              <w:pPrChange w:id="11331" w:author="Gidon Kupietzky" w:date="2025-02-13T17:45:00Z" w16du:dateUtc="2025-02-13T15:45:00Z">
                <w:pPr>
                  <w:bidi w:val="0"/>
                  <w:spacing w:before="0" w:line="240" w:lineRule="auto"/>
                  <w:ind w:left="0"/>
                </w:pPr>
              </w:pPrChange>
            </w:pPr>
            <w:del w:id="11332" w:author="Gidon Kupietzky" w:date="2025-02-13T17:45:00Z" w16du:dateUtc="2025-02-13T15:45:00Z">
              <w:r w:rsidRPr="00E079AF" w:rsidDel="004A2D26">
                <w:rPr>
                  <w:rFonts w:ascii="David" w:eastAsia="Times New Roman" w:hAnsi="David"/>
                  <w:color w:val="000000"/>
                </w:rPr>
                <w:delText>Judea and Samaria-</w:delText>
              </w:r>
              <w:r w:rsidRPr="00E079AF" w:rsidDel="004A2D26">
                <w:rPr>
                  <w:rFonts w:ascii="David" w:eastAsia="Times New Roman" w:hAnsi="David"/>
                  <w:color w:val="000000"/>
                  <w:rtl/>
                </w:rPr>
                <w:delText>יהודה ושומרון</w:delText>
              </w:r>
              <w:r w:rsidRPr="00E079AF" w:rsidDel="004A2D26">
                <w:rPr>
                  <w:rFonts w:ascii="David" w:eastAsia="Times New Roman" w:hAnsi="David"/>
                  <w:color w:val="000000"/>
                </w:rPr>
                <w:br/>
                <w:delText>Ramla-</w:delText>
              </w:r>
              <w:r w:rsidRPr="00E079AF" w:rsidDel="004A2D26">
                <w:rPr>
                  <w:rFonts w:ascii="David" w:eastAsia="Times New Roman" w:hAnsi="David"/>
                  <w:color w:val="000000"/>
                  <w:rtl/>
                </w:rPr>
                <w:delText>רמלה</w:delText>
              </w:r>
              <w:r w:rsidRPr="00E079AF" w:rsidDel="004A2D26">
                <w:rPr>
                  <w:rFonts w:ascii="David" w:eastAsia="Times New Roman" w:hAnsi="David"/>
                  <w:color w:val="000000"/>
                </w:rPr>
                <w:br/>
                <w:delText>Jerusalem-</w:delText>
              </w:r>
              <w:r w:rsidRPr="00E079AF" w:rsidDel="004A2D26">
                <w:rPr>
                  <w:rFonts w:ascii="David" w:eastAsia="Times New Roman" w:hAnsi="David"/>
                  <w:color w:val="000000"/>
                  <w:rtl/>
                </w:rPr>
                <w:delText>ירושלים</w:delText>
              </w:r>
              <w:bookmarkStart w:id="11333" w:name="_Toc190882439"/>
              <w:bookmarkStart w:id="11334" w:name="_Toc190885152"/>
              <w:bookmarkEnd w:id="11333"/>
              <w:bookmarkEnd w:id="11334"/>
            </w:del>
          </w:p>
        </w:tc>
        <w:tc>
          <w:tcPr>
            <w:tcW w:w="2861" w:type="dxa"/>
            <w:shd w:val="clear" w:color="C0E6F5" w:fill="C0E6F5"/>
            <w:noWrap/>
            <w:vAlign w:val="bottom"/>
            <w:hideMark/>
          </w:tcPr>
          <w:p w14:paraId="77CEC17F" w14:textId="31E7EED8" w:rsidR="00557FCB" w:rsidRPr="00E079AF" w:rsidDel="004A2D26" w:rsidRDefault="00557FCB">
            <w:pPr>
              <w:tabs>
                <w:tab w:val="left" w:pos="2446"/>
              </w:tabs>
              <w:spacing w:line="276" w:lineRule="auto"/>
              <w:rPr>
                <w:del w:id="11335" w:author="Gidon Kupietzky" w:date="2025-02-13T17:45:00Z" w16du:dateUtc="2025-02-13T15:45:00Z"/>
                <w:rFonts w:ascii="David" w:eastAsia="Times New Roman" w:hAnsi="David"/>
                <w:color w:val="000000"/>
              </w:rPr>
              <w:pPrChange w:id="11336" w:author="Gidon Kupietzky" w:date="2025-02-13T17:45:00Z" w16du:dateUtc="2025-02-13T15:45:00Z">
                <w:pPr>
                  <w:bidi w:val="0"/>
                  <w:spacing w:before="0" w:line="240" w:lineRule="auto"/>
                  <w:ind w:left="0"/>
                </w:pPr>
              </w:pPrChange>
            </w:pPr>
            <w:del w:id="11337" w:author="Gidon Kupietzky" w:date="2025-02-13T17:45:00Z" w16du:dateUtc="2025-02-13T15:45:00Z">
              <w:r w:rsidRPr="00E079AF" w:rsidDel="004A2D26">
                <w:rPr>
                  <w:rFonts w:ascii="David" w:eastAsia="Times New Roman" w:hAnsi="David"/>
                  <w:color w:val="000000"/>
                </w:rPr>
                <w:delText>subdistrict2008.shp</w:delText>
              </w:r>
              <w:bookmarkStart w:id="11338" w:name="_Toc190882440"/>
              <w:bookmarkStart w:id="11339" w:name="_Toc190885153"/>
              <w:bookmarkEnd w:id="11338"/>
              <w:bookmarkEnd w:id="11339"/>
            </w:del>
          </w:p>
        </w:tc>
        <w:bookmarkStart w:id="11340" w:name="_Toc190882441"/>
        <w:bookmarkStart w:id="11341" w:name="_Toc190885154"/>
        <w:bookmarkEnd w:id="11340"/>
        <w:bookmarkEnd w:id="11341"/>
      </w:tr>
      <w:tr w:rsidR="00557FCB" w:rsidRPr="00E079AF" w:rsidDel="004A2D26" w14:paraId="3113CB74" w14:textId="0BE257AB" w:rsidTr="00DE2902">
        <w:trPr>
          <w:trHeight w:val="1140"/>
          <w:del w:id="11342" w:author="Gidon Kupietzky" w:date="2025-02-13T17:45:00Z"/>
        </w:trPr>
        <w:tc>
          <w:tcPr>
            <w:tcW w:w="1795" w:type="dxa"/>
            <w:shd w:val="clear" w:color="auto" w:fill="auto"/>
            <w:noWrap/>
            <w:vAlign w:val="center"/>
            <w:hideMark/>
          </w:tcPr>
          <w:p w14:paraId="68BA0F37" w14:textId="04C500A8" w:rsidR="00557FCB" w:rsidRPr="00E079AF" w:rsidDel="004A2D26" w:rsidRDefault="00557FCB">
            <w:pPr>
              <w:tabs>
                <w:tab w:val="left" w:pos="2446"/>
              </w:tabs>
              <w:spacing w:line="276" w:lineRule="auto"/>
              <w:rPr>
                <w:del w:id="11343" w:author="Gidon Kupietzky" w:date="2025-02-13T17:45:00Z" w16du:dateUtc="2025-02-13T15:45:00Z"/>
                <w:rFonts w:ascii="David" w:eastAsia="Times New Roman" w:hAnsi="David"/>
                <w:color w:val="000000"/>
              </w:rPr>
              <w:pPrChange w:id="11344" w:author="Gidon Kupietzky" w:date="2025-02-13T17:45:00Z" w16du:dateUtc="2025-02-13T15:45:00Z">
                <w:pPr>
                  <w:bidi w:val="0"/>
                  <w:spacing w:before="0" w:line="240" w:lineRule="auto"/>
                  <w:ind w:left="0"/>
                  <w:jc w:val="center"/>
                </w:pPr>
              </w:pPrChange>
            </w:pPr>
            <w:del w:id="11345" w:author="Gidon Kupietzky" w:date="2025-02-13T17:45:00Z" w16du:dateUtc="2025-02-13T15:45:00Z">
              <w:r w:rsidRPr="00E079AF" w:rsidDel="004A2D26">
                <w:rPr>
                  <w:rFonts w:ascii="David" w:eastAsia="Times New Roman" w:hAnsi="David"/>
                  <w:color w:val="000000"/>
                </w:rPr>
                <w:lastRenderedPageBreak/>
                <w:delText>zonetype</w:delText>
              </w:r>
              <w:bookmarkStart w:id="11346" w:name="_Toc190882442"/>
              <w:bookmarkStart w:id="11347" w:name="_Toc190885155"/>
              <w:bookmarkEnd w:id="11346"/>
              <w:bookmarkEnd w:id="11347"/>
            </w:del>
          </w:p>
        </w:tc>
        <w:tc>
          <w:tcPr>
            <w:tcW w:w="1595" w:type="dxa"/>
            <w:shd w:val="clear" w:color="auto" w:fill="auto"/>
            <w:noWrap/>
            <w:vAlign w:val="bottom"/>
            <w:hideMark/>
          </w:tcPr>
          <w:p w14:paraId="44E69456" w14:textId="461D74EB" w:rsidR="00557FCB" w:rsidRPr="00E079AF" w:rsidDel="004A2D26" w:rsidRDefault="00557FCB">
            <w:pPr>
              <w:tabs>
                <w:tab w:val="left" w:pos="2446"/>
              </w:tabs>
              <w:spacing w:line="276" w:lineRule="auto"/>
              <w:rPr>
                <w:del w:id="11348" w:author="Gidon Kupietzky" w:date="2025-02-13T17:45:00Z" w16du:dateUtc="2025-02-13T15:45:00Z"/>
                <w:rFonts w:ascii="David" w:eastAsia="Times New Roman" w:hAnsi="David"/>
                <w:color w:val="000000"/>
              </w:rPr>
              <w:pPrChange w:id="11349" w:author="Gidon Kupietzky" w:date="2025-02-13T17:45:00Z" w16du:dateUtc="2025-02-13T15:45:00Z">
                <w:pPr>
                  <w:spacing w:before="0" w:line="240" w:lineRule="auto"/>
                  <w:ind w:left="0"/>
                </w:pPr>
              </w:pPrChange>
            </w:pPr>
            <w:del w:id="11350" w:author="Gidon Kupietzky" w:date="2025-02-13T17:45:00Z" w16du:dateUtc="2025-02-13T15:45:00Z">
              <w:r w:rsidRPr="00E079AF" w:rsidDel="004A2D26">
                <w:rPr>
                  <w:rFonts w:ascii="David" w:eastAsia="Times New Roman" w:hAnsi="David"/>
                  <w:color w:val="000000"/>
                  <w:rtl/>
                </w:rPr>
                <w:delText>מחוז (למעט פלסטינאים)</w:delText>
              </w:r>
              <w:bookmarkStart w:id="11351" w:name="_Toc190882443"/>
              <w:bookmarkStart w:id="11352" w:name="_Toc190885156"/>
              <w:bookmarkEnd w:id="11351"/>
              <w:bookmarkEnd w:id="11352"/>
            </w:del>
          </w:p>
        </w:tc>
        <w:tc>
          <w:tcPr>
            <w:tcW w:w="0" w:type="auto"/>
            <w:shd w:val="clear" w:color="auto" w:fill="auto"/>
            <w:vAlign w:val="bottom"/>
            <w:hideMark/>
          </w:tcPr>
          <w:p w14:paraId="5CD57B89" w14:textId="6E10FAFD" w:rsidR="00557FCB" w:rsidRPr="00E079AF" w:rsidDel="004A2D26" w:rsidRDefault="00557FCB">
            <w:pPr>
              <w:tabs>
                <w:tab w:val="left" w:pos="2446"/>
              </w:tabs>
              <w:spacing w:line="276" w:lineRule="auto"/>
              <w:rPr>
                <w:del w:id="11353" w:author="Gidon Kupietzky" w:date="2025-02-13T17:45:00Z" w16du:dateUtc="2025-02-13T15:45:00Z"/>
                <w:rFonts w:ascii="David" w:eastAsia="Times New Roman" w:hAnsi="David"/>
                <w:color w:val="000000"/>
                <w:rtl/>
              </w:rPr>
              <w:pPrChange w:id="11354" w:author="Gidon Kupietzky" w:date="2025-02-13T17:45:00Z" w16du:dateUtc="2025-02-13T15:45:00Z">
                <w:pPr>
                  <w:bidi w:val="0"/>
                  <w:spacing w:before="0" w:line="240" w:lineRule="auto"/>
                  <w:ind w:left="0"/>
                </w:pPr>
              </w:pPrChange>
            </w:pPr>
            <w:del w:id="11355" w:author="Gidon Kupietzky" w:date="2025-02-13T17:45:00Z" w16du:dateUtc="2025-02-13T15:45:00Z">
              <w:r w:rsidRPr="00E079AF" w:rsidDel="004A2D26">
                <w:rPr>
                  <w:rFonts w:ascii="David" w:eastAsia="Times New Roman" w:hAnsi="David"/>
                  <w:color w:val="000000"/>
                </w:rPr>
                <w:delText>Judea and Samaria-</w:delText>
              </w:r>
              <w:r w:rsidRPr="00E079AF" w:rsidDel="004A2D26">
                <w:rPr>
                  <w:rFonts w:ascii="David" w:eastAsia="Times New Roman" w:hAnsi="David"/>
                  <w:color w:val="000000"/>
                  <w:rtl/>
                </w:rPr>
                <w:delText>יהודה ושומרון</w:delText>
              </w:r>
              <w:r w:rsidRPr="00E079AF" w:rsidDel="004A2D26">
                <w:rPr>
                  <w:rFonts w:ascii="David" w:eastAsia="Times New Roman" w:hAnsi="David"/>
                  <w:color w:val="000000"/>
                </w:rPr>
                <w:br/>
                <w:delText>Ramla-</w:delText>
              </w:r>
              <w:r w:rsidRPr="00E079AF" w:rsidDel="004A2D26">
                <w:rPr>
                  <w:rFonts w:ascii="David" w:eastAsia="Times New Roman" w:hAnsi="David"/>
                  <w:color w:val="000000"/>
                  <w:rtl/>
                </w:rPr>
                <w:delText>רמלה</w:delText>
              </w:r>
              <w:r w:rsidRPr="00E079AF" w:rsidDel="004A2D26">
                <w:rPr>
                  <w:rFonts w:ascii="David" w:eastAsia="Times New Roman" w:hAnsi="David"/>
                  <w:color w:val="000000"/>
                </w:rPr>
                <w:br/>
                <w:delText>Jerusalem-</w:delText>
              </w:r>
              <w:r w:rsidRPr="00E079AF" w:rsidDel="004A2D26">
                <w:rPr>
                  <w:rFonts w:ascii="David" w:eastAsia="Times New Roman" w:hAnsi="David"/>
                  <w:color w:val="000000"/>
                  <w:rtl/>
                </w:rPr>
                <w:delText>ירושלים</w:delText>
              </w:r>
              <w:r w:rsidRPr="00E079AF" w:rsidDel="004A2D26">
                <w:rPr>
                  <w:rFonts w:ascii="David" w:eastAsia="Times New Roman" w:hAnsi="David"/>
                  <w:color w:val="000000"/>
                </w:rPr>
                <w:br/>
                <w:delText>Palestinian-</w:delText>
              </w:r>
              <w:r w:rsidRPr="00E079AF" w:rsidDel="004A2D26">
                <w:rPr>
                  <w:rFonts w:ascii="David" w:eastAsia="Times New Roman" w:hAnsi="David"/>
                  <w:color w:val="000000"/>
                  <w:rtl/>
                </w:rPr>
                <w:delText>פלסטינאי</w:delText>
              </w:r>
              <w:bookmarkStart w:id="11356" w:name="_Toc190882444"/>
              <w:bookmarkStart w:id="11357" w:name="_Toc190885157"/>
              <w:bookmarkEnd w:id="11356"/>
              <w:bookmarkEnd w:id="11357"/>
            </w:del>
          </w:p>
        </w:tc>
        <w:tc>
          <w:tcPr>
            <w:tcW w:w="2861" w:type="dxa"/>
            <w:shd w:val="clear" w:color="auto" w:fill="auto"/>
            <w:noWrap/>
            <w:vAlign w:val="bottom"/>
            <w:hideMark/>
          </w:tcPr>
          <w:p w14:paraId="04F11DE0" w14:textId="040D437A" w:rsidR="00557FCB" w:rsidRPr="00E079AF" w:rsidDel="004A2D26" w:rsidRDefault="00557FCB">
            <w:pPr>
              <w:tabs>
                <w:tab w:val="left" w:pos="2446"/>
              </w:tabs>
              <w:spacing w:line="276" w:lineRule="auto"/>
              <w:rPr>
                <w:del w:id="11358" w:author="Gidon Kupietzky" w:date="2025-02-13T17:45:00Z" w16du:dateUtc="2025-02-13T15:45:00Z"/>
                <w:rFonts w:ascii="David" w:eastAsia="Times New Roman" w:hAnsi="David"/>
                <w:color w:val="000000"/>
              </w:rPr>
              <w:pPrChange w:id="11359" w:author="Gidon Kupietzky" w:date="2025-02-13T17:45:00Z" w16du:dateUtc="2025-02-13T15:45:00Z">
                <w:pPr>
                  <w:spacing w:before="0" w:line="240" w:lineRule="auto"/>
                  <w:ind w:left="0"/>
                </w:pPr>
              </w:pPrChange>
            </w:pPr>
            <w:del w:id="11360" w:author="Gidon Kupietzky" w:date="2025-02-13T17:45:00Z" w16du:dateUtc="2025-02-13T15:45:00Z">
              <w:r w:rsidRPr="00E079AF" w:rsidDel="004A2D26">
                <w:rPr>
                  <w:rFonts w:ascii="David" w:eastAsia="Times New Roman" w:hAnsi="David"/>
                  <w:color w:val="000000"/>
                  <w:rtl/>
                </w:rPr>
                <w:delText>מחושב</w:delText>
              </w:r>
              <w:bookmarkStart w:id="11361" w:name="_Toc190882445"/>
              <w:bookmarkStart w:id="11362" w:name="_Toc190885158"/>
              <w:bookmarkEnd w:id="11361"/>
              <w:bookmarkEnd w:id="11362"/>
            </w:del>
          </w:p>
        </w:tc>
        <w:bookmarkStart w:id="11363" w:name="_Toc190882446"/>
        <w:bookmarkStart w:id="11364" w:name="_Toc190885159"/>
        <w:bookmarkEnd w:id="11363"/>
        <w:bookmarkEnd w:id="11364"/>
      </w:tr>
      <w:tr w:rsidR="00557FCB" w:rsidRPr="00E079AF" w:rsidDel="004A2D26" w14:paraId="0F4142D2" w14:textId="7805B978" w:rsidTr="00DE2902">
        <w:trPr>
          <w:trHeight w:val="285"/>
          <w:del w:id="11365" w:author="Gidon Kupietzky" w:date="2025-02-13T17:45:00Z"/>
        </w:trPr>
        <w:tc>
          <w:tcPr>
            <w:tcW w:w="1795" w:type="dxa"/>
            <w:shd w:val="clear" w:color="C0E6F5" w:fill="C0E6F5"/>
            <w:noWrap/>
            <w:vAlign w:val="center"/>
            <w:hideMark/>
          </w:tcPr>
          <w:p w14:paraId="5F70FA01" w14:textId="03BD0DF1" w:rsidR="00557FCB" w:rsidRPr="00E079AF" w:rsidDel="004A2D26" w:rsidRDefault="00557FCB">
            <w:pPr>
              <w:tabs>
                <w:tab w:val="left" w:pos="2446"/>
              </w:tabs>
              <w:spacing w:line="276" w:lineRule="auto"/>
              <w:rPr>
                <w:del w:id="11366" w:author="Gidon Kupietzky" w:date="2025-02-13T17:45:00Z" w16du:dateUtc="2025-02-13T15:45:00Z"/>
                <w:rFonts w:ascii="David" w:eastAsia="Times New Roman" w:hAnsi="David"/>
                <w:color w:val="000000"/>
                <w:rtl/>
              </w:rPr>
              <w:pPrChange w:id="11367" w:author="Gidon Kupietzky" w:date="2025-02-13T17:45:00Z" w16du:dateUtc="2025-02-13T15:45:00Z">
                <w:pPr>
                  <w:bidi w:val="0"/>
                  <w:spacing w:before="0" w:line="240" w:lineRule="auto"/>
                  <w:ind w:left="0"/>
                  <w:jc w:val="center"/>
                </w:pPr>
              </w:pPrChange>
            </w:pPr>
            <w:del w:id="11368" w:author="Gidon Kupietzky" w:date="2025-02-13T17:45:00Z" w16du:dateUtc="2025-02-13T15:45:00Z">
              <w:r w:rsidRPr="00E079AF" w:rsidDel="004A2D26">
                <w:rPr>
                  <w:rFonts w:ascii="David" w:eastAsia="Times New Roman" w:hAnsi="David"/>
                  <w:color w:val="000000"/>
                </w:rPr>
                <w:delText>Muni_Heb</w:delText>
              </w:r>
              <w:bookmarkStart w:id="11369" w:name="_Toc190882447"/>
              <w:bookmarkStart w:id="11370" w:name="_Toc190885160"/>
              <w:bookmarkEnd w:id="11369"/>
              <w:bookmarkEnd w:id="11370"/>
            </w:del>
          </w:p>
        </w:tc>
        <w:tc>
          <w:tcPr>
            <w:tcW w:w="1595" w:type="dxa"/>
            <w:shd w:val="clear" w:color="C0E6F5" w:fill="C0E6F5"/>
            <w:noWrap/>
            <w:vAlign w:val="bottom"/>
            <w:hideMark/>
          </w:tcPr>
          <w:p w14:paraId="0C33E28A" w14:textId="71C0AA3A" w:rsidR="00557FCB" w:rsidRPr="00E079AF" w:rsidDel="004A2D26" w:rsidRDefault="00557FCB">
            <w:pPr>
              <w:tabs>
                <w:tab w:val="left" w:pos="2446"/>
              </w:tabs>
              <w:spacing w:line="276" w:lineRule="auto"/>
              <w:rPr>
                <w:del w:id="11371" w:author="Gidon Kupietzky" w:date="2025-02-13T17:45:00Z" w16du:dateUtc="2025-02-13T15:45:00Z"/>
                <w:rFonts w:ascii="David" w:eastAsia="Times New Roman" w:hAnsi="David"/>
                <w:color w:val="000000"/>
              </w:rPr>
              <w:pPrChange w:id="11372" w:author="Gidon Kupietzky" w:date="2025-02-13T17:45:00Z" w16du:dateUtc="2025-02-13T15:45:00Z">
                <w:pPr>
                  <w:spacing w:before="0" w:line="240" w:lineRule="auto"/>
                  <w:ind w:left="0"/>
                </w:pPr>
              </w:pPrChange>
            </w:pPr>
            <w:del w:id="11373" w:author="Gidon Kupietzky" w:date="2025-02-13T17:45:00Z" w16du:dateUtc="2025-02-13T15:45:00Z">
              <w:r w:rsidRPr="00E079AF" w:rsidDel="004A2D26">
                <w:rPr>
                  <w:rFonts w:ascii="David" w:eastAsia="Times New Roman" w:hAnsi="David"/>
                  <w:color w:val="000000"/>
                  <w:rtl/>
                </w:rPr>
                <w:delText>שם רשות</w:delText>
              </w:r>
              <w:bookmarkStart w:id="11374" w:name="_Toc190882448"/>
              <w:bookmarkStart w:id="11375" w:name="_Toc190885161"/>
              <w:bookmarkEnd w:id="11374"/>
              <w:bookmarkEnd w:id="11375"/>
            </w:del>
          </w:p>
        </w:tc>
        <w:tc>
          <w:tcPr>
            <w:tcW w:w="0" w:type="auto"/>
            <w:shd w:val="clear" w:color="C0E6F5" w:fill="C0E6F5"/>
            <w:noWrap/>
            <w:vAlign w:val="bottom"/>
            <w:hideMark/>
          </w:tcPr>
          <w:p w14:paraId="3D868A5F" w14:textId="074F68C9" w:rsidR="00557FCB" w:rsidRPr="00E079AF" w:rsidDel="004A2D26" w:rsidRDefault="00557FCB">
            <w:pPr>
              <w:tabs>
                <w:tab w:val="left" w:pos="2446"/>
              </w:tabs>
              <w:spacing w:line="276" w:lineRule="auto"/>
              <w:rPr>
                <w:del w:id="11376" w:author="Gidon Kupietzky" w:date="2025-02-13T17:45:00Z" w16du:dateUtc="2025-02-13T15:45:00Z"/>
                <w:rFonts w:ascii="David" w:eastAsia="Times New Roman" w:hAnsi="David"/>
                <w:color w:val="000000"/>
                <w:rtl/>
              </w:rPr>
              <w:pPrChange w:id="11377" w:author="Gidon Kupietzky" w:date="2025-02-13T17:45:00Z" w16du:dateUtc="2025-02-13T15:45:00Z">
                <w:pPr>
                  <w:spacing w:before="0" w:line="240" w:lineRule="auto"/>
                  <w:ind w:left="0"/>
                </w:pPr>
              </w:pPrChange>
            </w:pPr>
            <w:bookmarkStart w:id="11378" w:name="_Toc190882449"/>
            <w:bookmarkStart w:id="11379" w:name="_Toc190885162"/>
            <w:bookmarkEnd w:id="11378"/>
            <w:bookmarkEnd w:id="11379"/>
          </w:p>
        </w:tc>
        <w:tc>
          <w:tcPr>
            <w:tcW w:w="2861" w:type="dxa"/>
            <w:shd w:val="clear" w:color="C0E6F5" w:fill="C0E6F5"/>
            <w:noWrap/>
            <w:vAlign w:val="bottom"/>
            <w:hideMark/>
          </w:tcPr>
          <w:p w14:paraId="6D7727DD" w14:textId="4C0BB403" w:rsidR="00557FCB" w:rsidRPr="00E079AF" w:rsidDel="004A2D26" w:rsidRDefault="00557FCB">
            <w:pPr>
              <w:tabs>
                <w:tab w:val="left" w:pos="2446"/>
              </w:tabs>
              <w:spacing w:line="276" w:lineRule="auto"/>
              <w:rPr>
                <w:del w:id="11380" w:author="Gidon Kupietzky" w:date="2025-02-13T17:45:00Z" w16du:dateUtc="2025-02-13T15:45:00Z"/>
                <w:rFonts w:ascii="David" w:eastAsia="Times New Roman" w:hAnsi="David"/>
                <w:color w:val="000000"/>
              </w:rPr>
              <w:pPrChange w:id="11381" w:author="Gidon Kupietzky" w:date="2025-02-13T17:45:00Z" w16du:dateUtc="2025-02-13T15:45:00Z">
                <w:pPr>
                  <w:bidi w:val="0"/>
                  <w:spacing w:before="0" w:line="240" w:lineRule="auto"/>
                  <w:ind w:left="0"/>
                </w:pPr>
              </w:pPrChange>
            </w:pPr>
            <w:del w:id="11382" w:author="Gidon Kupietzky" w:date="2025-02-13T17:45:00Z" w16du:dateUtc="2025-02-13T15:45:00Z">
              <w:r w:rsidRPr="00E079AF" w:rsidDel="004A2D26">
                <w:rPr>
                  <w:rFonts w:ascii="David" w:eastAsia="Times New Roman" w:hAnsi="David"/>
                  <w:color w:val="000000"/>
                </w:rPr>
                <w:delText>muni_under_JTMT_ITM.shp</w:delText>
              </w:r>
              <w:bookmarkStart w:id="11383" w:name="_Toc190882450"/>
              <w:bookmarkStart w:id="11384" w:name="_Toc190885163"/>
              <w:bookmarkEnd w:id="11383"/>
              <w:bookmarkEnd w:id="11384"/>
            </w:del>
          </w:p>
        </w:tc>
        <w:bookmarkStart w:id="11385" w:name="_Toc190882451"/>
        <w:bookmarkStart w:id="11386" w:name="_Toc190885164"/>
        <w:bookmarkEnd w:id="11385"/>
        <w:bookmarkEnd w:id="11386"/>
      </w:tr>
      <w:tr w:rsidR="00557FCB" w:rsidRPr="00E079AF" w:rsidDel="004A2D26" w14:paraId="007215AB" w14:textId="6C8E1728" w:rsidTr="00DE2902">
        <w:trPr>
          <w:trHeight w:val="1140"/>
          <w:del w:id="11387" w:author="Gidon Kupietzky" w:date="2025-02-13T17:45:00Z"/>
        </w:trPr>
        <w:tc>
          <w:tcPr>
            <w:tcW w:w="1795" w:type="dxa"/>
            <w:shd w:val="clear" w:color="auto" w:fill="auto"/>
            <w:noWrap/>
            <w:vAlign w:val="center"/>
            <w:hideMark/>
          </w:tcPr>
          <w:p w14:paraId="55AD3DBE" w14:textId="08D95548" w:rsidR="00557FCB" w:rsidRPr="00E079AF" w:rsidDel="004A2D26" w:rsidRDefault="00557FCB">
            <w:pPr>
              <w:tabs>
                <w:tab w:val="left" w:pos="2446"/>
              </w:tabs>
              <w:spacing w:line="276" w:lineRule="auto"/>
              <w:rPr>
                <w:del w:id="11388" w:author="Gidon Kupietzky" w:date="2025-02-13T17:45:00Z" w16du:dateUtc="2025-02-13T15:45:00Z"/>
                <w:rFonts w:ascii="David" w:eastAsia="Times New Roman" w:hAnsi="David"/>
                <w:color w:val="000000"/>
              </w:rPr>
              <w:pPrChange w:id="11389" w:author="Gidon Kupietzky" w:date="2025-02-13T17:45:00Z" w16du:dateUtc="2025-02-13T15:45:00Z">
                <w:pPr>
                  <w:bidi w:val="0"/>
                  <w:spacing w:before="0" w:line="240" w:lineRule="auto"/>
                  <w:ind w:left="0"/>
                  <w:jc w:val="center"/>
                </w:pPr>
              </w:pPrChange>
            </w:pPr>
            <w:del w:id="11390" w:author="Gidon Kupietzky" w:date="2025-02-13T17:45:00Z" w16du:dateUtc="2025-02-13T15:45:00Z">
              <w:r w:rsidRPr="00E079AF" w:rsidDel="004A2D26">
                <w:rPr>
                  <w:rFonts w:ascii="David" w:eastAsia="Times New Roman" w:hAnsi="David"/>
                  <w:color w:val="000000"/>
                </w:rPr>
                <w:delText>Sug_Muni</w:delText>
              </w:r>
              <w:bookmarkStart w:id="11391" w:name="_Toc190882452"/>
              <w:bookmarkStart w:id="11392" w:name="_Toc190885165"/>
              <w:bookmarkEnd w:id="11391"/>
              <w:bookmarkEnd w:id="11392"/>
            </w:del>
          </w:p>
        </w:tc>
        <w:tc>
          <w:tcPr>
            <w:tcW w:w="1595" w:type="dxa"/>
            <w:shd w:val="clear" w:color="auto" w:fill="auto"/>
            <w:noWrap/>
            <w:vAlign w:val="bottom"/>
            <w:hideMark/>
          </w:tcPr>
          <w:p w14:paraId="7226787D" w14:textId="3F896B12" w:rsidR="00557FCB" w:rsidRPr="00E079AF" w:rsidDel="004A2D26" w:rsidRDefault="00557FCB">
            <w:pPr>
              <w:tabs>
                <w:tab w:val="left" w:pos="2446"/>
              </w:tabs>
              <w:spacing w:line="276" w:lineRule="auto"/>
              <w:rPr>
                <w:del w:id="11393" w:author="Gidon Kupietzky" w:date="2025-02-13T17:45:00Z" w16du:dateUtc="2025-02-13T15:45:00Z"/>
                <w:rFonts w:ascii="David" w:eastAsia="Times New Roman" w:hAnsi="David"/>
                <w:color w:val="000000"/>
              </w:rPr>
              <w:pPrChange w:id="11394" w:author="Gidon Kupietzky" w:date="2025-02-13T17:45:00Z" w16du:dateUtc="2025-02-13T15:45:00Z">
                <w:pPr>
                  <w:spacing w:before="0" w:line="240" w:lineRule="auto"/>
                  <w:ind w:left="0"/>
                </w:pPr>
              </w:pPrChange>
            </w:pPr>
            <w:del w:id="11395" w:author="Gidon Kupietzky" w:date="2025-02-13T17:45:00Z" w16du:dateUtc="2025-02-13T15:45:00Z">
              <w:r w:rsidRPr="00E079AF" w:rsidDel="004A2D26">
                <w:rPr>
                  <w:rFonts w:ascii="David" w:eastAsia="Times New Roman" w:hAnsi="David"/>
                  <w:color w:val="000000"/>
                  <w:rtl/>
                </w:rPr>
                <w:delText>סוג רשות</w:delText>
              </w:r>
              <w:bookmarkStart w:id="11396" w:name="_Toc190882453"/>
              <w:bookmarkStart w:id="11397" w:name="_Toc190885166"/>
              <w:bookmarkEnd w:id="11396"/>
              <w:bookmarkEnd w:id="11397"/>
            </w:del>
          </w:p>
        </w:tc>
        <w:tc>
          <w:tcPr>
            <w:tcW w:w="0" w:type="auto"/>
            <w:shd w:val="clear" w:color="auto" w:fill="auto"/>
            <w:vAlign w:val="bottom"/>
            <w:hideMark/>
          </w:tcPr>
          <w:p w14:paraId="48E944C7" w14:textId="67064118" w:rsidR="00557FCB" w:rsidRPr="00E079AF" w:rsidDel="004A2D26" w:rsidRDefault="00557FCB">
            <w:pPr>
              <w:tabs>
                <w:tab w:val="left" w:pos="2446"/>
              </w:tabs>
              <w:spacing w:line="276" w:lineRule="auto"/>
              <w:rPr>
                <w:del w:id="11398" w:author="Gidon Kupietzky" w:date="2025-02-13T17:45:00Z" w16du:dateUtc="2025-02-13T15:45:00Z"/>
                <w:rFonts w:ascii="David" w:eastAsia="Times New Roman" w:hAnsi="David"/>
                <w:color w:val="000000"/>
                <w:rtl/>
              </w:rPr>
              <w:pPrChange w:id="11399" w:author="Gidon Kupietzky" w:date="2025-02-13T17:45:00Z" w16du:dateUtc="2025-02-13T15:45:00Z">
                <w:pPr>
                  <w:spacing w:before="0" w:line="240" w:lineRule="auto"/>
                  <w:ind w:left="0"/>
                </w:pPr>
              </w:pPrChange>
            </w:pPr>
            <w:del w:id="11400" w:author="Gidon Kupietzky" w:date="2025-02-13T17:45:00Z" w16du:dateUtc="2025-02-13T15:45:00Z">
              <w:r w:rsidRPr="00E079AF" w:rsidDel="004A2D26">
                <w:rPr>
                  <w:rFonts w:ascii="David" w:eastAsia="Times New Roman" w:hAnsi="David"/>
                  <w:color w:val="000000"/>
                  <w:rtl/>
                </w:rPr>
                <w:delText>עירייה</w:delText>
              </w:r>
              <w:r w:rsidRPr="00E079AF" w:rsidDel="004A2D26">
                <w:rPr>
                  <w:rFonts w:ascii="David" w:eastAsia="Times New Roman" w:hAnsi="David"/>
                  <w:color w:val="000000"/>
                  <w:rtl/>
                </w:rPr>
                <w:br/>
                <w:delText>רשות מקומית</w:delText>
              </w:r>
              <w:r w:rsidRPr="00E079AF" w:rsidDel="004A2D26">
                <w:rPr>
                  <w:rFonts w:ascii="David" w:eastAsia="Times New Roman" w:hAnsi="David"/>
                  <w:color w:val="000000"/>
                  <w:rtl/>
                </w:rPr>
                <w:br/>
                <w:delText>מועצה מקומית</w:delText>
              </w:r>
              <w:r w:rsidRPr="00E079AF" w:rsidDel="004A2D26">
                <w:rPr>
                  <w:rFonts w:ascii="David" w:eastAsia="Times New Roman" w:hAnsi="David"/>
                  <w:color w:val="000000"/>
                  <w:rtl/>
                </w:rPr>
                <w:br/>
                <w:delText>מועצה אזורית</w:delText>
              </w:r>
              <w:bookmarkStart w:id="11401" w:name="_Toc190882454"/>
              <w:bookmarkStart w:id="11402" w:name="_Toc190885167"/>
              <w:bookmarkEnd w:id="11401"/>
              <w:bookmarkEnd w:id="11402"/>
            </w:del>
          </w:p>
        </w:tc>
        <w:tc>
          <w:tcPr>
            <w:tcW w:w="2861" w:type="dxa"/>
            <w:shd w:val="clear" w:color="auto" w:fill="auto"/>
            <w:noWrap/>
            <w:vAlign w:val="bottom"/>
            <w:hideMark/>
          </w:tcPr>
          <w:p w14:paraId="38005964" w14:textId="65042F0E" w:rsidR="00557FCB" w:rsidRPr="00E079AF" w:rsidDel="004A2D26" w:rsidRDefault="00557FCB">
            <w:pPr>
              <w:tabs>
                <w:tab w:val="left" w:pos="2446"/>
              </w:tabs>
              <w:spacing w:line="276" w:lineRule="auto"/>
              <w:rPr>
                <w:del w:id="11403" w:author="Gidon Kupietzky" w:date="2025-02-13T17:45:00Z" w16du:dateUtc="2025-02-13T15:45:00Z"/>
                <w:rFonts w:ascii="David" w:eastAsia="Times New Roman" w:hAnsi="David"/>
                <w:color w:val="000000"/>
                <w:rtl/>
              </w:rPr>
              <w:pPrChange w:id="11404" w:author="Gidon Kupietzky" w:date="2025-02-13T17:45:00Z" w16du:dateUtc="2025-02-13T15:45:00Z">
                <w:pPr>
                  <w:bidi w:val="0"/>
                  <w:spacing w:before="0" w:line="240" w:lineRule="auto"/>
                  <w:ind w:left="0"/>
                </w:pPr>
              </w:pPrChange>
            </w:pPr>
            <w:del w:id="11405" w:author="Gidon Kupietzky" w:date="2025-02-13T17:45:00Z" w16du:dateUtc="2025-02-13T15:45:00Z">
              <w:r w:rsidRPr="00E079AF" w:rsidDel="004A2D26">
                <w:rPr>
                  <w:rFonts w:ascii="David" w:eastAsia="Times New Roman" w:hAnsi="David"/>
                  <w:color w:val="000000"/>
                </w:rPr>
                <w:delText>muni_under_JTMT_ITM.shp</w:delText>
              </w:r>
              <w:bookmarkStart w:id="11406" w:name="_Toc190882455"/>
              <w:bookmarkStart w:id="11407" w:name="_Toc190885168"/>
              <w:bookmarkEnd w:id="11406"/>
              <w:bookmarkEnd w:id="11407"/>
            </w:del>
          </w:p>
        </w:tc>
        <w:bookmarkStart w:id="11408" w:name="_Toc190882456"/>
        <w:bookmarkStart w:id="11409" w:name="_Toc190885169"/>
        <w:bookmarkEnd w:id="11408"/>
        <w:bookmarkEnd w:id="11409"/>
      </w:tr>
      <w:tr w:rsidR="00557FCB" w:rsidRPr="00E079AF" w:rsidDel="004A2D26" w14:paraId="55906BD1" w14:textId="2E37EBFA" w:rsidTr="00DE2902">
        <w:trPr>
          <w:trHeight w:val="285"/>
          <w:del w:id="11410" w:author="Gidon Kupietzky" w:date="2025-02-13T17:45:00Z"/>
        </w:trPr>
        <w:tc>
          <w:tcPr>
            <w:tcW w:w="1795" w:type="dxa"/>
            <w:shd w:val="clear" w:color="C0E6F5" w:fill="C0E6F5"/>
            <w:noWrap/>
            <w:vAlign w:val="center"/>
            <w:hideMark/>
          </w:tcPr>
          <w:p w14:paraId="33B5E769" w14:textId="0BCD4FD0" w:rsidR="00557FCB" w:rsidRPr="00E079AF" w:rsidDel="004A2D26" w:rsidRDefault="00557FCB">
            <w:pPr>
              <w:tabs>
                <w:tab w:val="left" w:pos="2446"/>
              </w:tabs>
              <w:spacing w:line="276" w:lineRule="auto"/>
              <w:rPr>
                <w:del w:id="11411" w:author="Gidon Kupietzky" w:date="2025-02-13T17:45:00Z" w16du:dateUtc="2025-02-13T15:45:00Z"/>
                <w:rFonts w:ascii="David" w:eastAsia="Times New Roman" w:hAnsi="David"/>
                <w:color w:val="000000"/>
              </w:rPr>
              <w:pPrChange w:id="11412" w:author="Gidon Kupietzky" w:date="2025-02-13T17:45:00Z" w16du:dateUtc="2025-02-13T15:45:00Z">
                <w:pPr>
                  <w:bidi w:val="0"/>
                  <w:spacing w:before="0" w:line="240" w:lineRule="auto"/>
                  <w:ind w:left="0"/>
                  <w:jc w:val="center"/>
                </w:pPr>
              </w:pPrChange>
            </w:pPr>
            <w:del w:id="11413" w:author="Gidon Kupietzky" w:date="2025-02-13T17:45:00Z" w16du:dateUtc="2025-02-13T15:45:00Z">
              <w:r w:rsidRPr="00E079AF" w:rsidDel="004A2D26">
                <w:rPr>
                  <w:rFonts w:ascii="David" w:eastAsia="Times New Roman" w:hAnsi="David"/>
                  <w:color w:val="000000"/>
                </w:rPr>
                <w:delText>CR_PNIM</w:delText>
              </w:r>
              <w:bookmarkStart w:id="11414" w:name="_Toc190882457"/>
              <w:bookmarkStart w:id="11415" w:name="_Toc190885170"/>
              <w:bookmarkEnd w:id="11414"/>
              <w:bookmarkEnd w:id="11415"/>
            </w:del>
          </w:p>
        </w:tc>
        <w:tc>
          <w:tcPr>
            <w:tcW w:w="1595" w:type="dxa"/>
            <w:shd w:val="clear" w:color="C0E6F5" w:fill="C0E6F5"/>
            <w:noWrap/>
            <w:vAlign w:val="bottom"/>
            <w:hideMark/>
          </w:tcPr>
          <w:p w14:paraId="647B7A04" w14:textId="454AFF0E" w:rsidR="00557FCB" w:rsidRPr="00E079AF" w:rsidDel="004A2D26" w:rsidRDefault="00557FCB">
            <w:pPr>
              <w:tabs>
                <w:tab w:val="left" w:pos="2446"/>
              </w:tabs>
              <w:spacing w:line="276" w:lineRule="auto"/>
              <w:rPr>
                <w:del w:id="11416" w:author="Gidon Kupietzky" w:date="2025-02-13T17:45:00Z" w16du:dateUtc="2025-02-13T15:45:00Z"/>
                <w:rFonts w:ascii="David" w:eastAsia="Times New Roman" w:hAnsi="David"/>
                <w:color w:val="000000"/>
              </w:rPr>
              <w:pPrChange w:id="11417" w:author="Gidon Kupietzky" w:date="2025-02-13T17:45:00Z" w16du:dateUtc="2025-02-13T15:45:00Z">
                <w:pPr>
                  <w:spacing w:before="0" w:line="240" w:lineRule="auto"/>
                  <w:ind w:left="0"/>
                </w:pPr>
              </w:pPrChange>
            </w:pPr>
            <w:del w:id="11418" w:author="Gidon Kupietzky" w:date="2025-02-13T17:45:00Z" w16du:dateUtc="2025-02-13T15:45:00Z">
              <w:r w:rsidRPr="00E079AF" w:rsidDel="004A2D26">
                <w:rPr>
                  <w:rFonts w:ascii="David" w:eastAsia="Times New Roman" w:hAnsi="David"/>
                  <w:color w:val="000000"/>
                  <w:rtl/>
                </w:rPr>
                <w:delText>קוד רשות (למ"ס)</w:delText>
              </w:r>
              <w:bookmarkStart w:id="11419" w:name="_Toc190882458"/>
              <w:bookmarkStart w:id="11420" w:name="_Toc190885171"/>
              <w:bookmarkEnd w:id="11419"/>
              <w:bookmarkEnd w:id="11420"/>
            </w:del>
          </w:p>
        </w:tc>
        <w:tc>
          <w:tcPr>
            <w:tcW w:w="0" w:type="auto"/>
            <w:shd w:val="clear" w:color="C0E6F5" w:fill="C0E6F5"/>
            <w:noWrap/>
            <w:vAlign w:val="bottom"/>
            <w:hideMark/>
          </w:tcPr>
          <w:p w14:paraId="7004CCBF" w14:textId="692799E5" w:rsidR="00557FCB" w:rsidRPr="00E079AF" w:rsidDel="004A2D26" w:rsidRDefault="00557FCB">
            <w:pPr>
              <w:tabs>
                <w:tab w:val="left" w:pos="2446"/>
              </w:tabs>
              <w:spacing w:line="276" w:lineRule="auto"/>
              <w:rPr>
                <w:del w:id="11421" w:author="Gidon Kupietzky" w:date="2025-02-13T17:45:00Z" w16du:dateUtc="2025-02-13T15:45:00Z"/>
                <w:rFonts w:ascii="David" w:eastAsia="Times New Roman" w:hAnsi="David"/>
                <w:color w:val="000000"/>
                <w:rtl/>
              </w:rPr>
              <w:pPrChange w:id="11422" w:author="Gidon Kupietzky" w:date="2025-02-13T17:45:00Z" w16du:dateUtc="2025-02-13T15:45:00Z">
                <w:pPr>
                  <w:spacing w:before="0" w:line="240" w:lineRule="auto"/>
                  <w:ind w:left="0"/>
                </w:pPr>
              </w:pPrChange>
            </w:pPr>
            <w:bookmarkStart w:id="11423" w:name="_Toc190882459"/>
            <w:bookmarkStart w:id="11424" w:name="_Toc190885172"/>
            <w:bookmarkEnd w:id="11423"/>
            <w:bookmarkEnd w:id="11424"/>
          </w:p>
        </w:tc>
        <w:tc>
          <w:tcPr>
            <w:tcW w:w="2861" w:type="dxa"/>
            <w:shd w:val="clear" w:color="C0E6F5" w:fill="C0E6F5"/>
            <w:noWrap/>
            <w:vAlign w:val="bottom"/>
            <w:hideMark/>
          </w:tcPr>
          <w:p w14:paraId="032FA317" w14:textId="71002929" w:rsidR="00557FCB" w:rsidRPr="00E079AF" w:rsidDel="004A2D26" w:rsidRDefault="00557FCB">
            <w:pPr>
              <w:tabs>
                <w:tab w:val="left" w:pos="2446"/>
              </w:tabs>
              <w:spacing w:line="276" w:lineRule="auto"/>
              <w:rPr>
                <w:del w:id="11425" w:author="Gidon Kupietzky" w:date="2025-02-13T17:45:00Z" w16du:dateUtc="2025-02-13T15:45:00Z"/>
                <w:rFonts w:ascii="David" w:eastAsia="Times New Roman" w:hAnsi="David"/>
                <w:color w:val="000000"/>
              </w:rPr>
              <w:pPrChange w:id="11426" w:author="Gidon Kupietzky" w:date="2025-02-13T17:45:00Z" w16du:dateUtc="2025-02-13T15:45:00Z">
                <w:pPr>
                  <w:bidi w:val="0"/>
                  <w:spacing w:before="0" w:line="240" w:lineRule="auto"/>
                  <w:ind w:left="0"/>
                </w:pPr>
              </w:pPrChange>
            </w:pPr>
            <w:del w:id="11427" w:author="Gidon Kupietzky" w:date="2025-02-13T17:45:00Z" w16du:dateUtc="2025-02-13T15:45:00Z">
              <w:r w:rsidRPr="00E079AF" w:rsidDel="004A2D26">
                <w:rPr>
                  <w:rFonts w:ascii="David" w:eastAsia="Times New Roman" w:hAnsi="David"/>
                  <w:color w:val="000000"/>
                </w:rPr>
                <w:delText>muni_under_JTMT_ITM.shp</w:delText>
              </w:r>
              <w:bookmarkStart w:id="11428" w:name="_Toc190882460"/>
              <w:bookmarkStart w:id="11429" w:name="_Toc190885173"/>
              <w:bookmarkEnd w:id="11428"/>
              <w:bookmarkEnd w:id="11429"/>
            </w:del>
          </w:p>
        </w:tc>
        <w:bookmarkStart w:id="11430" w:name="_Toc190882461"/>
        <w:bookmarkStart w:id="11431" w:name="_Toc190885174"/>
        <w:bookmarkEnd w:id="11430"/>
        <w:bookmarkEnd w:id="11431"/>
      </w:tr>
      <w:tr w:rsidR="00557FCB" w:rsidRPr="00E079AF" w:rsidDel="004A2D26" w14:paraId="4A5CC5BC" w14:textId="5AAE0857" w:rsidTr="00DE2902">
        <w:trPr>
          <w:trHeight w:val="285"/>
          <w:del w:id="11432" w:author="Gidon Kupietzky" w:date="2025-02-13T17:45:00Z"/>
        </w:trPr>
        <w:tc>
          <w:tcPr>
            <w:tcW w:w="1795" w:type="dxa"/>
            <w:shd w:val="clear" w:color="auto" w:fill="auto"/>
            <w:noWrap/>
            <w:vAlign w:val="center"/>
            <w:hideMark/>
          </w:tcPr>
          <w:p w14:paraId="20850F31" w14:textId="5A608753" w:rsidR="00557FCB" w:rsidRPr="00E079AF" w:rsidDel="004A2D26" w:rsidRDefault="00557FCB">
            <w:pPr>
              <w:tabs>
                <w:tab w:val="left" w:pos="2446"/>
              </w:tabs>
              <w:spacing w:line="276" w:lineRule="auto"/>
              <w:rPr>
                <w:del w:id="11433" w:author="Gidon Kupietzky" w:date="2025-02-13T17:45:00Z" w16du:dateUtc="2025-02-13T15:45:00Z"/>
                <w:rFonts w:ascii="David" w:eastAsia="Times New Roman" w:hAnsi="David"/>
                <w:color w:val="000000"/>
              </w:rPr>
              <w:pPrChange w:id="11434" w:author="Gidon Kupietzky" w:date="2025-02-13T17:45:00Z" w16du:dateUtc="2025-02-13T15:45:00Z">
                <w:pPr>
                  <w:bidi w:val="0"/>
                  <w:spacing w:before="0" w:line="240" w:lineRule="auto"/>
                  <w:ind w:left="0"/>
                  <w:jc w:val="center"/>
                </w:pPr>
              </w:pPrChange>
            </w:pPr>
            <w:del w:id="11435" w:author="Gidon Kupietzky" w:date="2025-02-13T17:45:00Z" w16du:dateUtc="2025-02-13T15:45:00Z">
              <w:r w:rsidRPr="00E079AF" w:rsidDel="004A2D26">
                <w:rPr>
                  <w:rFonts w:ascii="David" w:eastAsia="Times New Roman" w:hAnsi="David"/>
                  <w:color w:val="000000"/>
                </w:rPr>
                <w:delText>highBusine</w:delText>
              </w:r>
              <w:bookmarkStart w:id="11436" w:name="_Toc190882462"/>
              <w:bookmarkStart w:id="11437" w:name="_Toc190885175"/>
              <w:bookmarkEnd w:id="11436"/>
              <w:bookmarkEnd w:id="11437"/>
            </w:del>
          </w:p>
        </w:tc>
        <w:tc>
          <w:tcPr>
            <w:tcW w:w="1595" w:type="dxa"/>
            <w:shd w:val="clear" w:color="auto" w:fill="auto"/>
            <w:noWrap/>
            <w:vAlign w:val="center"/>
            <w:hideMark/>
          </w:tcPr>
          <w:p w14:paraId="2BA48240" w14:textId="2A7EB9FA" w:rsidR="00557FCB" w:rsidRPr="00E079AF" w:rsidDel="004A2D26" w:rsidRDefault="00557FCB">
            <w:pPr>
              <w:tabs>
                <w:tab w:val="left" w:pos="2446"/>
              </w:tabs>
              <w:spacing w:line="276" w:lineRule="auto"/>
              <w:rPr>
                <w:del w:id="11438" w:author="Gidon Kupietzky" w:date="2025-02-13T17:45:00Z" w16du:dateUtc="2025-02-13T15:45:00Z"/>
                <w:rFonts w:ascii="David" w:eastAsia="Times New Roman" w:hAnsi="David"/>
                <w:color w:val="000000"/>
              </w:rPr>
              <w:pPrChange w:id="11439" w:author="Gidon Kupietzky" w:date="2025-02-13T17:45:00Z" w16du:dateUtc="2025-02-13T15:45:00Z">
                <w:pPr>
                  <w:spacing w:before="0" w:line="240" w:lineRule="auto"/>
                  <w:ind w:left="0"/>
                  <w:jc w:val="center"/>
                </w:pPr>
              </w:pPrChange>
            </w:pPr>
            <w:del w:id="11440" w:author="Gidon Kupietzky" w:date="2025-02-13T17:45:00Z" w16du:dateUtc="2025-02-13T15:45:00Z">
              <w:r w:rsidRPr="00E079AF" w:rsidDel="004A2D26">
                <w:rPr>
                  <w:rFonts w:ascii="David" w:eastAsia="Times New Roman" w:hAnsi="David"/>
                  <w:color w:val="000000"/>
                  <w:rtl/>
                </w:rPr>
                <w:delText>אזורי תנועה שכוללים מתחמי תעסוקה שמייצרים סירקולציה במשך היום של ניידות מוגברת</w:delText>
              </w:r>
              <w:bookmarkStart w:id="11441" w:name="_Toc190882463"/>
              <w:bookmarkStart w:id="11442" w:name="_Toc190885176"/>
              <w:bookmarkEnd w:id="11441"/>
              <w:bookmarkEnd w:id="11442"/>
            </w:del>
          </w:p>
        </w:tc>
        <w:tc>
          <w:tcPr>
            <w:tcW w:w="0" w:type="auto"/>
            <w:shd w:val="clear" w:color="auto" w:fill="auto"/>
            <w:noWrap/>
            <w:vAlign w:val="bottom"/>
            <w:hideMark/>
          </w:tcPr>
          <w:p w14:paraId="6125949C" w14:textId="5AB17121" w:rsidR="00557FCB" w:rsidRPr="00E079AF" w:rsidDel="004A2D26" w:rsidRDefault="00557FCB">
            <w:pPr>
              <w:tabs>
                <w:tab w:val="left" w:pos="2446"/>
              </w:tabs>
              <w:spacing w:line="276" w:lineRule="auto"/>
              <w:rPr>
                <w:del w:id="11443" w:author="Gidon Kupietzky" w:date="2025-02-13T17:45:00Z" w16du:dateUtc="2025-02-13T15:45:00Z"/>
                <w:rFonts w:ascii="David" w:eastAsia="Times New Roman" w:hAnsi="David"/>
                <w:color w:val="000000"/>
                <w:rtl/>
              </w:rPr>
              <w:pPrChange w:id="11444" w:author="Gidon Kupietzky" w:date="2025-02-13T17:45:00Z" w16du:dateUtc="2025-02-13T15:45:00Z">
                <w:pPr>
                  <w:spacing w:before="0" w:line="240" w:lineRule="auto"/>
                  <w:ind w:left="0"/>
                  <w:jc w:val="center"/>
                </w:pPr>
              </w:pPrChange>
            </w:pPr>
            <w:bookmarkStart w:id="11445" w:name="_Toc190882464"/>
            <w:bookmarkStart w:id="11446" w:name="_Toc190885177"/>
            <w:bookmarkEnd w:id="11445"/>
            <w:bookmarkEnd w:id="11446"/>
          </w:p>
        </w:tc>
        <w:tc>
          <w:tcPr>
            <w:tcW w:w="2861" w:type="dxa"/>
            <w:shd w:val="clear" w:color="auto" w:fill="auto"/>
            <w:noWrap/>
            <w:vAlign w:val="bottom"/>
            <w:hideMark/>
          </w:tcPr>
          <w:p w14:paraId="79C309D2" w14:textId="199DED87" w:rsidR="00557FCB" w:rsidRPr="00E079AF" w:rsidDel="004A2D26" w:rsidRDefault="00557FCB">
            <w:pPr>
              <w:tabs>
                <w:tab w:val="left" w:pos="2446"/>
              </w:tabs>
              <w:spacing w:line="276" w:lineRule="auto"/>
              <w:rPr>
                <w:del w:id="11447" w:author="Gidon Kupietzky" w:date="2025-02-13T17:45:00Z" w16du:dateUtc="2025-02-13T15:45:00Z"/>
                <w:rFonts w:ascii="David" w:eastAsia="Times New Roman" w:hAnsi="David"/>
                <w:color w:val="000000"/>
              </w:rPr>
              <w:pPrChange w:id="11448" w:author="Gidon Kupietzky" w:date="2025-02-13T17:45:00Z" w16du:dateUtc="2025-02-13T15:45:00Z">
                <w:pPr>
                  <w:bidi w:val="0"/>
                  <w:spacing w:before="0" w:line="240" w:lineRule="auto"/>
                  <w:ind w:left="0"/>
                </w:pPr>
              </w:pPrChange>
            </w:pPr>
            <w:del w:id="11449" w:author="Gidon Kupietzky" w:date="2025-02-13T17:45:00Z" w16du:dateUtc="2025-02-13T15:45:00Z">
              <w:r w:rsidRPr="00E079AF" w:rsidDel="004A2D26">
                <w:rPr>
                  <w:rFonts w:ascii="David" w:eastAsia="Times New Roman" w:hAnsi="David"/>
                  <w:color w:val="000000"/>
                </w:rPr>
                <w:delText>highBusinessFlag.shp</w:delText>
              </w:r>
              <w:bookmarkStart w:id="11450" w:name="_Toc190882465"/>
              <w:bookmarkStart w:id="11451" w:name="_Toc190885178"/>
              <w:bookmarkEnd w:id="11450"/>
              <w:bookmarkEnd w:id="11451"/>
            </w:del>
          </w:p>
        </w:tc>
        <w:bookmarkStart w:id="11452" w:name="_Toc190882466"/>
        <w:bookmarkStart w:id="11453" w:name="_Toc190885179"/>
        <w:bookmarkEnd w:id="11452"/>
        <w:bookmarkEnd w:id="11453"/>
      </w:tr>
      <w:tr w:rsidR="00557FCB" w:rsidRPr="00E079AF" w:rsidDel="004A2D26" w14:paraId="3C9581BB" w14:textId="16B16E37" w:rsidTr="00DE2902">
        <w:trPr>
          <w:trHeight w:val="285"/>
          <w:del w:id="11454" w:author="Gidon Kupietzky" w:date="2025-02-13T17:45:00Z"/>
        </w:trPr>
        <w:tc>
          <w:tcPr>
            <w:tcW w:w="1795" w:type="dxa"/>
            <w:shd w:val="clear" w:color="C0E6F5" w:fill="C0E6F5"/>
            <w:noWrap/>
            <w:vAlign w:val="center"/>
            <w:hideMark/>
          </w:tcPr>
          <w:p w14:paraId="641A8E4B" w14:textId="76473218" w:rsidR="00557FCB" w:rsidRPr="00E079AF" w:rsidDel="004A2D26" w:rsidRDefault="00557FCB">
            <w:pPr>
              <w:tabs>
                <w:tab w:val="left" w:pos="2446"/>
              </w:tabs>
              <w:spacing w:line="276" w:lineRule="auto"/>
              <w:rPr>
                <w:del w:id="11455" w:author="Gidon Kupietzky" w:date="2025-02-13T17:45:00Z" w16du:dateUtc="2025-02-13T15:45:00Z"/>
                <w:rFonts w:ascii="David" w:eastAsia="Times New Roman" w:hAnsi="David"/>
                <w:color w:val="000000"/>
              </w:rPr>
              <w:pPrChange w:id="11456" w:author="Gidon Kupietzky" w:date="2025-02-13T17:45:00Z" w16du:dateUtc="2025-02-13T15:45:00Z">
                <w:pPr>
                  <w:bidi w:val="0"/>
                  <w:spacing w:before="0" w:line="240" w:lineRule="auto"/>
                  <w:ind w:left="0"/>
                  <w:jc w:val="center"/>
                </w:pPr>
              </w:pPrChange>
            </w:pPr>
            <w:del w:id="11457" w:author="Gidon Kupietzky" w:date="2025-02-13T17:45:00Z" w16du:dateUtc="2025-02-13T15:45:00Z">
              <w:r w:rsidRPr="00E079AF" w:rsidDel="004A2D26">
                <w:rPr>
                  <w:rFonts w:ascii="David" w:eastAsia="Times New Roman" w:hAnsi="David"/>
                  <w:color w:val="000000"/>
                </w:rPr>
                <w:delText>SCHOOLDIST</w:delText>
              </w:r>
              <w:bookmarkStart w:id="11458" w:name="_Toc190882467"/>
              <w:bookmarkStart w:id="11459" w:name="_Toc190885180"/>
              <w:bookmarkEnd w:id="11458"/>
              <w:bookmarkEnd w:id="11459"/>
            </w:del>
          </w:p>
        </w:tc>
        <w:tc>
          <w:tcPr>
            <w:tcW w:w="1595" w:type="dxa"/>
            <w:shd w:val="clear" w:color="C0E6F5" w:fill="C0E6F5"/>
            <w:noWrap/>
            <w:vAlign w:val="center"/>
            <w:hideMark/>
          </w:tcPr>
          <w:p w14:paraId="69D1BAA5" w14:textId="2178366A" w:rsidR="00557FCB" w:rsidRPr="00E079AF" w:rsidDel="004A2D26" w:rsidRDefault="00557FCB">
            <w:pPr>
              <w:tabs>
                <w:tab w:val="left" w:pos="2446"/>
              </w:tabs>
              <w:spacing w:line="276" w:lineRule="auto"/>
              <w:rPr>
                <w:del w:id="11460" w:author="Gidon Kupietzky" w:date="2025-02-13T17:45:00Z" w16du:dateUtc="2025-02-13T15:45:00Z"/>
                <w:rFonts w:ascii="David" w:eastAsia="Times New Roman" w:hAnsi="David"/>
                <w:color w:val="000000"/>
              </w:rPr>
              <w:pPrChange w:id="11461" w:author="Gidon Kupietzky" w:date="2025-02-13T17:45:00Z" w16du:dateUtc="2025-02-13T15:45:00Z">
                <w:pPr>
                  <w:spacing w:before="0" w:line="240" w:lineRule="auto"/>
                  <w:ind w:left="0"/>
                  <w:jc w:val="center"/>
                </w:pPr>
              </w:pPrChange>
            </w:pPr>
            <w:del w:id="11462" w:author="Gidon Kupietzky" w:date="2025-02-13T17:45:00Z" w16du:dateUtc="2025-02-13T15:45:00Z">
              <w:r w:rsidRPr="00E079AF" w:rsidDel="004A2D26">
                <w:rPr>
                  <w:rFonts w:ascii="David" w:eastAsia="Times New Roman" w:hAnsi="David"/>
                  <w:color w:val="000000"/>
                  <w:rtl/>
                </w:rPr>
                <w:delText>ערך 1 עד 21 שמייצג מרחבי חינוך משותפים לאזורי התנועה</w:delText>
              </w:r>
              <w:bookmarkStart w:id="11463" w:name="_Toc190882468"/>
              <w:bookmarkStart w:id="11464" w:name="_Toc190885181"/>
              <w:bookmarkEnd w:id="11463"/>
              <w:bookmarkEnd w:id="11464"/>
            </w:del>
          </w:p>
        </w:tc>
        <w:tc>
          <w:tcPr>
            <w:tcW w:w="0" w:type="auto"/>
            <w:shd w:val="clear" w:color="C0E6F5" w:fill="C0E6F5"/>
            <w:noWrap/>
            <w:vAlign w:val="bottom"/>
            <w:hideMark/>
          </w:tcPr>
          <w:p w14:paraId="2DF23F42" w14:textId="1BCC56FA" w:rsidR="00557FCB" w:rsidRPr="00E079AF" w:rsidDel="004A2D26" w:rsidRDefault="00557FCB">
            <w:pPr>
              <w:tabs>
                <w:tab w:val="left" w:pos="2446"/>
              </w:tabs>
              <w:spacing w:line="276" w:lineRule="auto"/>
              <w:rPr>
                <w:del w:id="11465" w:author="Gidon Kupietzky" w:date="2025-02-13T17:45:00Z" w16du:dateUtc="2025-02-13T15:45:00Z"/>
                <w:rFonts w:ascii="David" w:eastAsia="Times New Roman" w:hAnsi="David"/>
                <w:color w:val="000000"/>
                <w:rtl/>
              </w:rPr>
              <w:pPrChange w:id="11466" w:author="Gidon Kupietzky" w:date="2025-02-13T17:45:00Z" w16du:dateUtc="2025-02-13T15:45:00Z">
                <w:pPr>
                  <w:spacing w:before="0" w:line="240" w:lineRule="auto"/>
                  <w:ind w:left="0"/>
                  <w:jc w:val="center"/>
                </w:pPr>
              </w:pPrChange>
            </w:pPr>
            <w:bookmarkStart w:id="11467" w:name="_Toc190882469"/>
            <w:bookmarkStart w:id="11468" w:name="_Toc190885182"/>
            <w:bookmarkEnd w:id="11467"/>
            <w:bookmarkEnd w:id="11468"/>
          </w:p>
        </w:tc>
        <w:tc>
          <w:tcPr>
            <w:tcW w:w="2861" w:type="dxa"/>
            <w:shd w:val="clear" w:color="C0E6F5" w:fill="C0E6F5"/>
            <w:noWrap/>
            <w:vAlign w:val="bottom"/>
            <w:hideMark/>
          </w:tcPr>
          <w:p w14:paraId="41718F5C" w14:textId="4B0194AC" w:rsidR="00557FCB" w:rsidRPr="00E079AF" w:rsidDel="004A2D26" w:rsidRDefault="00557FCB">
            <w:pPr>
              <w:tabs>
                <w:tab w:val="left" w:pos="2446"/>
              </w:tabs>
              <w:spacing w:line="276" w:lineRule="auto"/>
              <w:rPr>
                <w:del w:id="11469" w:author="Gidon Kupietzky" w:date="2025-02-13T17:45:00Z" w16du:dateUtc="2025-02-13T15:45:00Z"/>
                <w:rFonts w:ascii="David" w:eastAsia="Times New Roman" w:hAnsi="David"/>
                <w:color w:val="000000"/>
              </w:rPr>
              <w:pPrChange w:id="11470" w:author="Gidon Kupietzky" w:date="2025-02-13T17:45:00Z" w16du:dateUtc="2025-02-13T15:45:00Z">
                <w:pPr>
                  <w:bidi w:val="0"/>
                  <w:spacing w:before="0" w:line="240" w:lineRule="auto"/>
                  <w:ind w:left="0"/>
                </w:pPr>
              </w:pPrChange>
            </w:pPr>
            <w:del w:id="11471" w:author="Gidon Kupietzky" w:date="2025-02-13T17:45:00Z" w16du:dateUtc="2025-02-13T15:45:00Z">
              <w:r w:rsidRPr="00E079AF" w:rsidDel="004A2D26">
                <w:rPr>
                  <w:rFonts w:ascii="David" w:eastAsia="Times New Roman" w:hAnsi="David"/>
                  <w:color w:val="000000"/>
                </w:rPr>
                <w:delText>schDistrict.shp</w:delText>
              </w:r>
              <w:bookmarkStart w:id="11472" w:name="_Toc190882470"/>
              <w:bookmarkStart w:id="11473" w:name="_Toc190885183"/>
              <w:bookmarkEnd w:id="11472"/>
              <w:bookmarkEnd w:id="11473"/>
            </w:del>
          </w:p>
        </w:tc>
        <w:bookmarkStart w:id="11474" w:name="_Toc190882471"/>
        <w:bookmarkStart w:id="11475" w:name="_Toc190885184"/>
        <w:bookmarkEnd w:id="11474"/>
        <w:bookmarkEnd w:id="11475"/>
      </w:tr>
      <w:tr w:rsidR="00557FCB" w:rsidRPr="00E079AF" w:rsidDel="004A2D26" w14:paraId="7547A8AA" w14:textId="073AB5AA" w:rsidTr="00DE2902">
        <w:trPr>
          <w:trHeight w:val="855"/>
          <w:del w:id="11476" w:author="Gidon Kupietzky" w:date="2025-02-13T17:45:00Z"/>
        </w:trPr>
        <w:tc>
          <w:tcPr>
            <w:tcW w:w="1795" w:type="dxa"/>
            <w:shd w:val="clear" w:color="auto" w:fill="auto"/>
            <w:noWrap/>
            <w:vAlign w:val="center"/>
            <w:hideMark/>
          </w:tcPr>
          <w:p w14:paraId="4E9EBD72" w14:textId="7369329B" w:rsidR="00557FCB" w:rsidRPr="00E079AF" w:rsidDel="004A2D26" w:rsidRDefault="00557FCB">
            <w:pPr>
              <w:tabs>
                <w:tab w:val="left" w:pos="2446"/>
              </w:tabs>
              <w:spacing w:line="276" w:lineRule="auto"/>
              <w:rPr>
                <w:del w:id="11477" w:author="Gidon Kupietzky" w:date="2025-02-13T17:45:00Z" w16du:dateUtc="2025-02-13T15:45:00Z"/>
                <w:rFonts w:ascii="David" w:eastAsia="Times New Roman" w:hAnsi="David"/>
                <w:color w:val="000000"/>
              </w:rPr>
              <w:pPrChange w:id="11478" w:author="Gidon Kupietzky" w:date="2025-02-13T17:45:00Z" w16du:dateUtc="2025-02-13T15:45:00Z">
                <w:pPr>
                  <w:bidi w:val="0"/>
                  <w:spacing w:before="0" w:line="240" w:lineRule="auto"/>
                  <w:ind w:left="0"/>
                  <w:jc w:val="center"/>
                </w:pPr>
              </w:pPrChange>
            </w:pPr>
            <w:del w:id="11479" w:author="Gidon Kupietzky" w:date="2025-02-13T17:45:00Z" w16du:dateUtc="2025-02-13T15:45:00Z">
              <w:r w:rsidRPr="00E079AF" w:rsidDel="004A2D26">
                <w:rPr>
                  <w:rFonts w:ascii="David" w:eastAsia="Times New Roman" w:hAnsi="David"/>
                  <w:color w:val="000000"/>
                </w:rPr>
                <w:delText>Urban</w:delText>
              </w:r>
              <w:bookmarkStart w:id="11480" w:name="_Toc190882472"/>
              <w:bookmarkStart w:id="11481" w:name="_Toc190885185"/>
              <w:bookmarkEnd w:id="11480"/>
              <w:bookmarkEnd w:id="11481"/>
            </w:del>
          </w:p>
        </w:tc>
        <w:tc>
          <w:tcPr>
            <w:tcW w:w="1595" w:type="dxa"/>
            <w:shd w:val="clear" w:color="auto" w:fill="auto"/>
            <w:noWrap/>
            <w:vAlign w:val="center"/>
            <w:hideMark/>
          </w:tcPr>
          <w:p w14:paraId="3AD6A870" w14:textId="6D53A82A" w:rsidR="00557FCB" w:rsidRPr="00E079AF" w:rsidDel="004A2D26" w:rsidRDefault="00557FCB">
            <w:pPr>
              <w:tabs>
                <w:tab w:val="left" w:pos="2446"/>
              </w:tabs>
              <w:spacing w:line="276" w:lineRule="auto"/>
              <w:rPr>
                <w:del w:id="11482" w:author="Gidon Kupietzky" w:date="2025-02-13T17:45:00Z" w16du:dateUtc="2025-02-13T15:45:00Z"/>
                <w:rFonts w:ascii="David" w:eastAsia="Times New Roman" w:hAnsi="David"/>
                <w:color w:val="000000"/>
              </w:rPr>
              <w:pPrChange w:id="11483" w:author="Gidon Kupietzky" w:date="2025-02-13T17:45:00Z" w16du:dateUtc="2025-02-13T15:45:00Z">
                <w:pPr>
                  <w:spacing w:before="0" w:line="240" w:lineRule="auto"/>
                  <w:ind w:left="0"/>
                  <w:jc w:val="center"/>
                </w:pPr>
              </w:pPrChange>
            </w:pPr>
            <w:del w:id="11484" w:author="Gidon Kupietzky" w:date="2025-02-13T17:45:00Z" w16du:dateUtc="2025-02-13T15:45:00Z">
              <w:r w:rsidRPr="00E079AF" w:rsidDel="004A2D26">
                <w:rPr>
                  <w:rFonts w:ascii="David" w:eastAsia="Times New Roman" w:hAnsi="David"/>
                  <w:color w:val="000000"/>
                  <w:rtl/>
                </w:rPr>
                <w:delText>הגדרת סוג יישוב (שכבה מגדירה מצורפת)</w:delText>
              </w:r>
              <w:bookmarkStart w:id="11485" w:name="_Toc190882473"/>
              <w:bookmarkStart w:id="11486" w:name="_Toc190885186"/>
              <w:bookmarkEnd w:id="11485"/>
              <w:bookmarkEnd w:id="11486"/>
            </w:del>
          </w:p>
        </w:tc>
        <w:tc>
          <w:tcPr>
            <w:tcW w:w="0" w:type="auto"/>
            <w:shd w:val="clear" w:color="auto" w:fill="auto"/>
            <w:vAlign w:val="center"/>
            <w:hideMark/>
          </w:tcPr>
          <w:p w14:paraId="5808AB59" w14:textId="220CC00B" w:rsidR="00557FCB" w:rsidRPr="00E079AF" w:rsidDel="004A2D26" w:rsidRDefault="00557FCB">
            <w:pPr>
              <w:tabs>
                <w:tab w:val="left" w:pos="2446"/>
              </w:tabs>
              <w:spacing w:line="276" w:lineRule="auto"/>
              <w:rPr>
                <w:del w:id="11487" w:author="Gidon Kupietzky" w:date="2025-02-13T17:45:00Z" w16du:dateUtc="2025-02-13T15:45:00Z"/>
                <w:rFonts w:ascii="David" w:eastAsia="Times New Roman" w:hAnsi="David"/>
                <w:color w:val="000000"/>
                <w:rtl/>
              </w:rPr>
              <w:pPrChange w:id="11488" w:author="Gidon Kupietzky" w:date="2025-02-13T17:45:00Z" w16du:dateUtc="2025-02-13T15:45:00Z">
                <w:pPr>
                  <w:bidi w:val="0"/>
                  <w:spacing w:before="0" w:line="240" w:lineRule="auto"/>
                  <w:ind w:left="0"/>
                </w:pPr>
              </w:pPrChange>
            </w:pPr>
            <w:del w:id="11489" w:author="Gidon Kupietzky" w:date="2025-02-13T17:45:00Z" w16du:dateUtc="2025-02-13T15:45:00Z">
              <w:r w:rsidRPr="00E079AF" w:rsidDel="004A2D26">
                <w:rPr>
                  <w:rFonts w:ascii="David" w:eastAsia="Times New Roman" w:hAnsi="David"/>
                  <w:color w:val="000000"/>
                </w:rPr>
                <w:delText>0-</w:delText>
              </w:r>
              <w:r w:rsidRPr="00E079AF" w:rsidDel="004A2D26">
                <w:rPr>
                  <w:rFonts w:ascii="David" w:eastAsia="Times New Roman" w:hAnsi="David"/>
                  <w:color w:val="000000"/>
                  <w:rtl/>
                </w:rPr>
                <w:delText>כפרי</w:delText>
              </w:r>
              <w:r w:rsidRPr="00E079AF" w:rsidDel="004A2D26">
                <w:rPr>
                  <w:rFonts w:ascii="David" w:eastAsia="Times New Roman" w:hAnsi="David"/>
                  <w:color w:val="000000"/>
                </w:rPr>
                <w:br/>
                <w:delText>1-</w:delText>
              </w:r>
              <w:r w:rsidRPr="00E079AF" w:rsidDel="004A2D26">
                <w:rPr>
                  <w:rFonts w:ascii="David" w:eastAsia="Times New Roman" w:hAnsi="David"/>
                  <w:color w:val="000000"/>
                  <w:rtl/>
                </w:rPr>
                <w:delText>סמי עירוני</w:delText>
              </w:r>
              <w:r w:rsidRPr="00E079AF" w:rsidDel="004A2D26">
                <w:rPr>
                  <w:rFonts w:ascii="David" w:eastAsia="Times New Roman" w:hAnsi="David"/>
                  <w:color w:val="000000"/>
                </w:rPr>
                <w:br/>
                <w:delText>2-</w:delText>
              </w:r>
              <w:r w:rsidRPr="00E079AF" w:rsidDel="004A2D26">
                <w:rPr>
                  <w:rFonts w:ascii="David" w:eastAsia="Times New Roman" w:hAnsi="David"/>
                  <w:color w:val="000000"/>
                  <w:rtl/>
                </w:rPr>
                <w:delText>עירוני</w:delText>
              </w:r>
              <w:bookmarkStart w:id="11490" w:name="_Toc190882474"/>
              <w:bookmarkStart w:id="11491" w:name="_Toc190885187"/>
              <w:bookmarkEnd w:id="11490"/>
              <w:bookmarkEnd w:id="11491"/>
            </w:del>
          </w:p>
        </w:tc>
        <w:tc>
          <w:tcPr>
            <w:tcW w:w="2861" w:type="dxa"/>
            <w:shd w:val="clear" w:color="auto" w:fill="auto"/>
            <w:noWrap/>
            <w:vAlign w:val="bottom"/>
            <w:hideMark/>
          </w:tcPr>
          <w:p w14:paraId="5FA26D4A" w14:textId="7653C85E" w:rsidR="00557FCB" w:rsidRPr="00E079AF" w:rsidDel="004A2D26" w:rsidRDefault="00557FCB">
            <w:pPr>
              <w:tabs>
                <w:tab w:val="left" w:pos="2446"/>
              </w:tabs>
              <w:spacing w:line="276" w:lineRule="auto"/>
              <w:rPr>
                <w:del w:id="11492" w:author="Gidon Kupietzky" w:date="2025-02-13T17:45:00Z" w16du:dateUtc="2025-02-13T15:45:00Z"/>
                <w:rFonts w:ascii="David" w:eastAsia="Times New Roman" w:hAnsi="David"/>
                <w:color w:val="000000"/>
              </w:rPr>
              <w:pPrChange w:id="11493" w:author="Gidon Kupietzky" w:date="2025-02-13T17:45:00Z" w16du:dateUtc="2025-02-13T15:45:00Z">
                <w:pPr>
                  <w:bidi w:val="0"/>
                  <w:spacing w:before="0" w:line="240" w:lineRule="auto"/>
                  <w:ind w:left="0"/>
                </w:pPr>
              </w:pPrChange>
            </w:pPr>
            <w:del w:id="11494" w:author="Gidon Kupietzky" w:date="2025-02-13T17:45:00Z" w16du:dateUtc="2025-02-13T15:45:00Z">
              <w:r w:rsidRPr="00E079AF" w:rsidDel="004A2D26">
                <w:rPr>
                  <w:rFonts w:ascii="David" w:eastAsia="Times New Roman" w:hAnsi="David"/>
                  <w:color w:val="000000"/>
                </w:rPr>
                <w:delText>urban.shp</w:delText>
              </w:r>
              <w:bookmarkStart w:id="11495" w:name="_Toc190882475"/>
              <w:bookmarkStart w:id="11496" w:name="_Toc190885188"/>
              <w:bookmarkEnd w:id="11495"/>
              <w:bookmarkEnd w:id="11496"/>
            </w:del>
          </w:p>
        </w:tc>
        <w:bookmarkStart w:id="11497" w:name="_Toc190882476"/>
        <w:bookmarkStart w:id="11498" w:name="_Toc190885189"/>
        <w:bookmarkEnd w:id="11497"/>
        <w:bookmarkEnd w:id="11498"/>
      </w:tr>
      <w:tr w:rsidR="00557FCB" w:rsidRPr="00E079AF" w:rsidDel="004A2D26" w14:paraId="5EBE9D55" w14:textId="763F349F" w:rsidTr="00DE2902">
        <w:trPr>
          <w:trHeight w:val="285"/>
          <w:del w:id="11499" w:author="Gidon Kupietzky" w:date="2025-02-13T17:45:00Z"/>
        </w:trPr>
        <w:tc>
          <w:tcPr>
            <w:tcW w:w="1795" w:type="dxa"/>
            <w:shd w:val="clear" w:color="C0E6F5" w:fill="C0E6F5"/>
            <w:noWrap/>
            <w:vAlign w:val="center"/>
            <w:hideMark/>
          </w:tcPr>
          <w:p w14:paraId="591E7A77" w14:textId="30BD5818" w:rsidR="00557FCB" w:rsidRPr="00E079AF" w:rsidDel="004A2D26" w:rsidRDefault="00557FCB">
            <w:pPr>
              <w:tabs>
                <w:tab w:val="left" w:pos="2446"/>
              </w:tabs>
              <w:spacing w:line="276" w:lineRule="auto"/>
              <w:rPr>
                <w:del w:id="11500" w:author="Gidon Kupietzky" w:date="2025-02-13T17:45:00Z" w16du:dateUtc="2025-02-13T15:45:00Z"/>
                <w:rFonts w:ascii="David" w:eastAsia="Times New Roman" w:hAnsi="David"/>
                <w:color w:val="000000"/>
              </w:rPr>
              <w:pPrChange w:id="11501" w:author="Gidon Kupietzky" w:date="2025-02-13T17:45:00Z" w16du:dateUtc="2025-02-13T15:45:00Z">
                <w:pPr>
                  <w:bidi w:val="0"/>
                  <w:spacing w:before="0" w:line="240" w:lineRule="auto"/>
                  <w:ind w:left="0"/>
                  <w:jc w:val="center"/>
                </w:pPr>
              </w:pPrChange>
            </w:pPr>
            <w:del w:id="11502" w:author="Gidon Kupietzky" w:date="2025-02-13T17:45:00Z" w16du:dateUtc="2025-02-13T15:45:00Z">
              <w:r w:rsidRPr="00E079AF" w:rsidDel="004A2D26">
                <w:rPr>
                  <w:rFonts w:ascii="David" w:eastAsia="Times New Roman" w:hAnsi="David"/>
                  <w:color w:val="000000"/>
                </w:rPr>
                <w:lastRenderedPageBreak/>
                <w:delText>EIProp</w:delText>
              </w:r>
              <w:bookmarkStart w:id="11503" w:name="_Toc190882477"/>
              <w:bookmarkStart w:id="11504" w:name="_Toc190885190"/>
              <w:bookmarkEnd w:id="11503"/>
              <w:bookmarkEnd w:id="11504"/>
            </w:del>
          </w:p>
        </w:tc>
        <w:tc>
          <w:tcPr>
            <w:tcW w:w="1595" w:type="dxa"/>
            <w:shd w:val="clear" w:color="C0E6F5" w:fill="C0E6F5"/>
            <w:noWrap/>
            <w:vAlign w:val="center"/>
            <w:hideMark/>
          </w:tcPr>
          <w:p w14:paraId="014D190D" w14:textId="14906551" w:rsidR="00557FCB" w:rsidRPr="00E079AF" w:rsidDel="004A2D26" w:rsidRDefault="00557FCB">
            <w:pPr>
              <w:tabs>
                <w:tab w:val="left" w:pos="2446"/>
              </w:tabs>
              <w:spacing w:line="276" w:lineRule="auto"/>
              <w:rPr>
                <w:del w:id="11505" w:author="Gidon Kupietzky" w:date="2025-02-13T17:45:00Z" w16du:dateUtc="2025-02-13T15:45:00Z"/>
                <w:rFonts w:ascii="David" w:eastAsia="Times New Roman" w:hAnsi="David"/>
                <w:color w:val="000000"/>
              </w:rPr>
              <w:pPrChange w:id="11506" w:author="Gidon Kupietzky" w:date="2025-02-13T17:45:00Z" w16du:dateUtc="2025-02-13T15:45:00Z">
                <w:pPr>
                  <w:spacing w:before="0" w:line="240" w:lineRule="auto"/>
                  <w:ind w:left="0"/>
                  <w:jc w:val="center"/>
                </w:pPr>
              </w:pPrChange>
            </w:pPr>
            <w:del w:id="11507" w:author="Gidon Kupietzky" w:date="2025-02-13T17:45:00Z" w16du:dateUtc="2025-02-13T15:45:00Z">
              <w:r w:rsidRPr="00E079AF" w:rsidDel="004A2D26">
                <w:rPr>
                  <w:rFonts w:ascii="David" w:eastAsia="Times New Roman" w:hAnsi="David"/>
                  <w:color w:val="000000"/>
                  <w:rtl/>
                </w:rPr>
                <w:delText>אחוז ממקומות העבודה באזור תנועה שמאוייש על ידי מועסק שהגיע מחוץ למרחב צתאל</w:delText>
              </w:r>
              <w:bookmarkStart w:id="11508" w:name="_Toc190882478"/>
              <w:bookmarkStart w:id="11509" w:name="_Toc190885191"/>
              <w:bookmarkEnd w:id="11508"/>
              <w:bookmarkEnd w:id="11509"/>
            </w:del>
          </w:p>
        </w:tc>
        <w:tc>
          <w:tcPr>
            <w:tcW w:w="0" w:type="auto"/>
            <w:shd w:val="clear" w:color="C0E6F5" w:fill="C0E6F5"/>
            <w:noWrap/>
            <w:vAlign w:val="bottom"/>
            <w:hideMark/>
          </w:tcPr>
          <w:p w14:paraId="05C6B7D5" w14:textId="028BA07B" w:rsidR="00557FCB" w:rsidRPr="00E079AF" w:rsidDel="004A2D26" w:rsidRDefault="00557FCB">
            <w:pPr>
              <w:tabs>
                <w:tab w:val="left" w:pos="2446"/>
              </w:tabs>
              <w:spacing w:line="276" w:lineRule="auto"/>
              <w:rPr>
                <w:del w:id="11510" w:author="Gidon Kupietzky" w:date="2025-02-13T17:45:00Z" w16du:dateUtc="2025-02-13T15:45:00Z"/>
                <w:rFonts w:ascii="David" w:eastAsia="Times New Roman" w:hAnsi="David"/>
                <w:color w:val="000000"/>
                <w:rtl/>
              </w:rPr>
              <w:pPrChange w:id="11511" w:author="Gidon Kupietzky" w:date="2025-02-13T17:45:00Z" w16du:dateUtc="2025-02-13T15:45:00Z">
                <w:pPr>
                  <w:spacing w:before="0" w:line="240" w:lineRule="auto"/>
                  <w:ind w:left="0"/>
                  <w:jc w:val="center"/>
                </w:pPr>
              </w:pPrChange>
            </w:pPr>
            <w:bookmarkStart w:id="11512" w:name="_Toc190882479"/>
            <w:bookmarkStart w:id="11513" w:name="_Toc190885192"/>
            <w:bookmarkEnd w:id="11512"/>
            <w:bookmarkEnd w:id="11513"/>
          </w:p>
        </w:tc>
        <w:tc>
          <w:tcPr>
            <w:tcW w:w="2861" w:type="dxa"/>
            <w:shd w:val="clear" w:color="C0E6F5" w:fill="C0E6F5"/>
            <w:noWrap/>
            <w:vAlign w:val="bottom"/>
            <w:hideMark/>
          </w:tcPr>
          <w:p w14:paraId="33870B05" w14:textId="0B487863" w:rsidR="00557FCB" w:rsidRPr="00E079AF" w:rsidDel="004A2D26" w:rsidRDefault="00557FCB">
            <w:pPr>
              <w:tabs>
                <w:tab w:val="left" w:pos="2446"/>
              </w:tabs>
              <w:spacing w:line="276" w:lineRule="auto"/>
              <w:rPr>
                <w:del w:id="11514" w:author="Gidon Kupietzky" w:date="2025-02-13T17:45:00Z" w16du:dateUtc="2025-02-13T15:45:00Z"/>
                <w:rFonts w:ascii="David" w:eastAsia="Times New Roman" w:hAnsi="David"/>
                <w:color w:val="000000"/>
              </w:rPr>
              <w:pPrChange w:id="11515" w:author="Gidon Kupietzky" w:date="2025-02-13T17:45:00Z" w16du:dateUtc="2025-02-13T15:45:00Z">
                <w:pPr>
                  <w:bidi w:val="0"/>
                  <w:spacing w:before="0" w:line="240" w:lineRule="auto"/>
                  <w:ind w:left="0"/>
                </w:pPr>
              </w:pPrChange>
            </w:pPr>
            <w:del w:id="11516" w:author="Gidon Kupietzky" w:date="2025-02-13T17:45:00Z" w16du:dateUtc="2025-02-13T15:45:00Z">
              <w:r w:rsidRPr="00E079AF" w:rsidDel="004A2D26">
                <w:rPr>
                  <w:rFonts w:ascii="David" w:eastAsia="Times New Roman" w:hAnsi="David"/>
                  <w:color w:val="000000"/>
                </w:rPr>
                <w:delText>EIProp.shp</w:delText>
              </w:r>
              <w:bookmarkStart w:id="11517" w:name="_Toc190882480"/>
              <w:bookmarkStart w:id="11518" w:name="_Toc190885193"/>
              <w:bookmarkEnd w:id="11517"/>
              <w:bookmarkEnd w:id="11518"/>
            </w:del>
          </w:p>
        </w:tc>
        <w:bookmarkStart w:id="11519" w:name="_Toc190882481"/>
        <w:bookmarkStart w:id="11520" w:name="_Toc190885194"/>
        <w:bookmarkEnd w:id="11519"/>
        <w:bookmarkEnd w:id="11520"/>
      </w:tr>
      <w:tr w:rsidR="00557FCB" w:rsidRPr="00E079AF" w:rsidDel="004A2D26" w14:paraId="7EF3B0BA" w14:textId="7AB4B3F2" w:rsidTr="00DE2902">
        <w:trPr>
          <w:trHeight w:val="285"/>
          <w:del w:id="11521" w:author="Gidon Kupietzky" w:date="2025-02-13T17:45:00Z"/>
        </w:trPr>
        <w:tc>
          <w:tcPr>
            <w:tcW w:w="1795" w:type="dxa"/>
            <w:shd w:val="clear" w:color="auto" w:fill="auto"/>
            <w:noWrap/>
            <w:vAlign w:val="center"/>
            <w:hideMark/>
          </w:tcPr>
          <w:p w14:paraId="51A6B09D" w14:textId="37CF1FC2" w:rsidR="00557FCB" w:rsidRPr="00E079AF" w:rsidDel="004A2D26" w:rsidRDefault="00557FCB">
            <w:pPr>
              <w:tabs>
                <w:tab w:val="left" w:pos="2446"/>
              </w:tabs>
              <w:spacing w:line="276" w:lineRule="auto"/>
              <w:rPr>
                <w:del w:id="11522" w:author="Gidon Kupietzky" w:date="2025-02-13T17:45:00Z" w16du:dateUtc="2025-02-13T15:45:00Z"/>
                <w:rFonts w:ascii="David" w:eastAsia="Times New Roman" w:hAnsi="David"/>
                <w:color w:val="000000"/>
              </w:rPr>
              <w:pPrChange w:id="11523" w:author="Gidon Kupietzky" w:date="2025-02-13T17:45:00Z" w16du:dateUtc="2025-02-13T15:45:00Z">
                <w:pPr>
                  <w:bidi w:val="0"/>
                  <w:spacing w:before="0" w:line="240" w:lineRule="auto"/>
                  <w:ind w:left="0"/>
                  <w:jc w:val="center"/>
                </w:pPr>
              </w:pPrChange>
            </w:pPr>
            <w:del w:id="11524" w:author="Gidon Kupietzky" w:date="2025-02-13T17:45:00Z" w16du:dateUtc="2025-02-13T15:45:00Z">
              <w:r w:rsidRPr="00E079AF" w:rsidDel="004A2D26">
                <w:rPr>
                  <w:rFonts w:ascii="David" w:eastAsia="Times New Roman" w:hAnsi="David"/>
                  <w:color w:val="000000"/>
                </w:rPr>
                <w:delText>poly_puma</w:delText>
              </w:r>
              <w:bookmarkStart w:id="11525" w:name="_Toc190882482"/>
              <w:bookmarkStart w:id="11526" w:name="_Toc190885195"/>
              <w:bookmarkEnd w:id="11525"/>
              <w:bookmarkEnd w:id="11526"/>
            </w:del>
          </w:p>
        </w:tc>
        <w:tc>
          <w:tcPr>
            <w:tcW w:w="1595" w:type="dxa"/>
            <w:shd w:val="clear" w:color="auto" w:fill="auto"/>
            <w:noWrap/>
            <w:vAlign w:val="bottom"/>
            <w:hideMark/>
          </w:tcPr>
          <w:p w14:paraId="02D25A65" w14:textId="0C5A2512" w:rsidR="00557FCB" w:rsidRPr="00E079AF" w:rsidDel="004A2D26" w:rsidRDefault="00557FCB">
            <w:pPr>
              <w:tabs>
                <w:tab w:val="left" w:pos="2446"/>
              </w:tabs>
              <w:spacing w:line="276" w:lineRule="auto"/>
              <w:rPr>
                <w:del w:id="11527" w:author="Gidon Kupietzky" w:date="2025-02-13T17:45:00Z" w16du:dateUtc="2025-02-13T15:45:00Z"/>
                <w:rFonts w:ascii="David" w:eastAsia="Times New Roman" w:hAnsi="David"/>
                <w:color w:val="000000"/>
              </w:rPr>
              <w:pPrChange w:id="11528" w:author="Gidon Kupietzky" w:date="2025-02-13T17:45:00Z" w16du:dateUtc="2025-02-13T15:45:00Z">
                <w:pPr>
                  <w:spacing w:before="0" w:line="240" w:lineRule="auto"/>
                  <w:ind w:left="0"/>
                </w:pPr>
              </w:pPrChange>
            </w:pPr>
            <w:del w:id="11529" w:author="Gidon Kupietzky" w:date="2025-02-13T17:45:00Z" w16du:dateUtc="2025-02-13T15:45:00Z">
              <w:r w:rsidRPr="00E079AF" w:rsidDel="004A2D26">
                <w:rPr>
                  <w:rFonts w:ascii="David" w:eastAsia="Times New Roman" w:hAnsi="David"/>
                  <w:color w:val="000000"/>
                  <w:rtl/>
                </w:rPr>
                <w:delText>מספר  1-15. משמש להגדיר איזה פומה האזור תנועה</w:delText>
              </w:r>
              <w:bookmarkStart w:id="11530" w:name="_Toc190882483"/>
              <w:bookmarkStart w:id="11531" w:name="_Toc190885196"/>
              <w:bookmarkEnd w:id="11530"/>
              <w:bookmarkEnd w:id="11531"/>
            </w:del>
          </w:p>
        </w:tc>
        <w:tc>
          <w:tcPr>
            <w:tcW w:w="0" w:type="auto"/>
            <w:shd w:val="clear" w:color="auto" w:fill="auto"/>
            <w:noWrap/>
            <w:vAlign w:val="bottom"/>
            <w:hideMark/>
          </w:tcPr>
          <w:p w14:paraId="5AE2829F" w14:textId="794CD8F6" w:rsidR="00557FCB" w:rsidRPr="00E079AF" w:rsidDel="004A2D26" w:rsidRDefault="00557FCB">
            <w:pPr>
              <w:tabs>
                <w:tab w:val="left" w:pos="2446"/>
              </w:tabs>
              <w:spacing w:line="276" w:lineRule="auto"/>
              <w:rPr>
                <w:del w:id="11532" w:author="Gidon Kupietzky" w:date="2025-02-13T17:45:00Z" w16du:dateUtc="2025-02-13T15:45:00Z"/>
                <w:rFonts w:ascii="David" w:eastAsia="Times New Roman" w:hAnsi="David"/>
                <w:color w:val="000000"/>
                <w:rtl/>
              </w:rPr>
              <w:pPrChange w:id="11533" w:author="Gidon Kupietzky" w:date="2025-02-13T17:45:00Z" w16du:dateUtc="2025-02-13T15:45:00Z">
                <w:pPr>
                  <w:spacing w:before="0" w:line="240" w:lineRule="auto"/>
                  <w:ind w:left="0"/>
                </w:pPr>
              </w:pPrChange>
            </w:pPr>
            <w:bookmarkStart w:id="11534" w:name="_Toc190882484"/>
            <w:bookmarkStart w:id="11535" w:name="_Toc190885197"/>
            <w:bookmarkEnd w:id="11534"/>
            <w:bookmarkEnd w:id="11535"/>
          </w:p>
        </w:tc>
        <w:tc>
          <w:tcPr>
            <w:tcW w:w="2861" w:type="dxa"/>
            <w:shd w:val="clear" w:color="auto" w:fill="auto"/>
            <w:noWrap/>
            <w:vAlign w:val="bottom"/>
            <w:hideMark/>
          </w:tcPr>
          <w:p w14:paraId="3EB9F4DE" w14:textId="010A142D" w:rsidR="00557FCB" w:rsidRPr="00E079AF" w:rsidDel="004A2D26" w:rsidRDefault="00557FCB">
            <w:pPr>
              <w:tabs>
                <w:tab w:val="left" w:pos="2446"/>
              </w:tabs>
              <w:spacing w:line="276" w:lineRule="auto"/>
              <w:rPr>
                <w:del w:id="11536" w:author="Gidon Kupietzky" w:date="2025-02-13T17:45:00Z" w16du:dateUtc="2025-02-13T15:45:00Z"/>
                <w:rFonts w:ascii="David" w:eastAsia="Times New Roman" w:hAnsi="David"/>
                <w:color w:val="000000"/>
              </w:rPr>
              <w:pPrChange w:id="11537" w:author="Gidon Kupietzky" w:date="2025-02-13T17:45:00Z" w16du:dateUtc="2025-02-13T15:45:00Z">
                <w:pPr>
                  <w:bidi w:val="0"/>
                  <w:spacing w:before="0" w:line="240" w:lineRule="auto"/>
                  <w:ind w:left="0"/>
                </w:pPr>
              </w:pPrChange>
            </w:pPr>
            <w:del w:id="11538" w:author="Gidon Kupietzky" w:date="2025-02-13T17:45:00Z" w16du:dateUtc="2025-02-13T15:45:00Z">
              <w:r w:rsidRPr="00E079AF" w:rsidDel="004A2D26">
                <w:rPr>
                  <w:rFonts w:ascii="David" w:eastAsia="Times New Roman" w:hAnsi="David"/>
                  <w:color w:val="000000"/>
                </w:rPr>
                <w:delText>poly_pumas.shp</w:delText>
              </w:r>
              <w:bookmarkStart w:id="11539" w:name="_Toc190882485"/>
              <w:bookmarkStart w:id="11540" w:name="_Toc190885198"/>
              <w:bookmarkEnd w:id="11539"/>
              <w:bookmarkEnd w:id="11540"/>
            </w:del>
          </w:p>
        </w:tc>
        <w:bookmarkStart w:id="11541" w:name="_Toc190882486"/>
        <w:bookmarkStart w:id="11542" w:name="_Toc190885199"/>
        <w:bookmarkEnd w:id="11541"/>
        <w:bookmarkEnd w:id="11542"/>
      </w:tr>
      <w:tr w:rsidR="00557FCB" w:rsidRPr="00E079AF" w:rsidDel="004A2D26" w14:paraId="52712E1A" w14:textId="360B585D" w:rsidTr="00DE2902">
        <w:trPr>
          <w:trHeight w:val="285"/>
          <w:del w:id="11543" w:author="Gidon Kupietzky" w:date="2025-02-13T17:45:00Z"/>
        </w:trPr>
        <w:tc>
          <w:tcPr>
            <w:tcW w:w="1795" w:type="dxa"/>
            <w:shd w:val="clear" w:color="C0E6F5" w:fill="C0E6F5"/>
            <w:noWrap/>
            <w:vAlign w:val="center"/>
            <w:hideMark/>
          </w:tcPr>
          <w:p w14:paraId="65CFC5BB" w14:textId="1A80CAE4" w:rsidR="00557FCB" w:rsidRPr="00E079AF" w:rsidDel="004A2D26" w:rsidRDefault="00557FCB">
            <w:pPr>
              <w:tabs>
                <w:tab w:val="left" w:pos="2446"/>
              </w:tabs>
              <w:spacing w:line="276" w:lineRule="auto"/>
              <w:rPr>
                <w:del w:id="11544" w:author="Gidon Kupietzky" w:date="2025-02-13T17:45:00Z" w16du:dateUtc="2025-02-13T15:45:00Z"/>
                <w:rFonts w:ascii="David" w:eastAsia="Times New Roman" w:hAnsi="David"/>
                <w:color w:val="000000"/>
              </w:rPr>
              <w:pPrChange w:id="11545" w:author="Gidon Kupietzky" w:date="2025-02-13T17:45:00Z" w16du:dateUtc="2025-02-13T15:45:00Z">
                <w:pPr>
                  <w:bidi w:val="0"/>
                  <w:spacing w:before="0" w:line="240" w:lineRule="auto"/>
                  <w:ind w:left="0"/>
                  <w:jc w:val="center"/>
                </w:pPr>
              </w:pPrChange>
            </w:pPr>
            <w:del w:id="11546" w:author="Gidon Kupietzky" w:date="2025-02-13T17:45:00Z" w16du:dateUtc="2025-02-13T15:45:00Z">
              <w:r w:rsidRPr="00E079AF" w:rsidDel="004A2D26">
                <w:rPr>
                  <w:rFonts w:ascii="David" w:eastAsia="Times New Roman" w:hAnsi="David"/>
                  <w:color w:val="000000"/>
                </w:rPr>
                <w:delText>F3</w:delText>
              </w:r>
              <w:bookmarkStart w:id="11547" w:name="_Toc190882487"/>
              <w:bookmarkStart w:id="11548" w:name="_Toc190885200"/>
              <w:bookmarkEnd w:id="11547"/>
              <w:bookmarkEnd w:id="11548"/>
            </w:del>
          </w:p>
        </w:tc>
        <w:tc>
          <w:tcPr>
            <w:tcW w:w="1595" w:type="dxa"/>
            <w:shd w:val="clear" w:color="C0E6F5" w:fill="C0E6F5"/>
            <w:noWrap/>
            <w:vAlign w:val="bottom"/>
            <w:hideMark/>
          </w:tcPr>
          <w:p w14:paraId="6EE18201" w14:textId="0DD1C54B" w:rsidR="00557FCB" w:rsidRPr="00E079AF" w:rsidDel="004A2D26" w:rsidRDefault="00557FCB">
            <w:pPr>
              <w:tabs>
                <w:tab w:val="left" w:pos="2446"/>
              </w:tabs>
              <w:spacing w:line="276" w:lineRule="auto"/>
              <w:rPr>
                <w:del w:id="11549" w:author="Gidon Kupietzky" w:date="2025-02-13T17:45:00Z" w16du:dateUtc="2025-02-13T15:45:00Z"/>
                <w:rFonts w:ascii="David" w:eastAsia="Times New Roman" w:hAnsi="David"/>
                <w:color w:val="000000"/>
              </w:rPr>
              <w:pPrChange w:id="11550" w:author="Gidon Kupietzky" w:date="2025-02-13T17:45:00Z" w16du:dateUtc="2025-02-13T15:45:00Z">
                <w:pPr>
                  <w:spacing w:before="0" w:line="240" w:lineRule="auto"/>
                  <w:ind w:left="0"/>
                </w:pPr>
              </w:pPrChange>
            </w:pPr>
            <w:del w:id="11551" w:author="Gidon Kupietzky" w:date="2025-02-13T17:45:00Z" w16du:dateUtc="2025-02-13T15:45:00Z">
              <w:r w:rsidRPr="00E079AF" w:rsidDel="004A2D26">
                <w:rPr>
                  <w:rFonts w:ascii="David" w:eastAsia="Times New Roman" w:hAnsi="David"/>
                  <w:color w:val="000000"/>
                  <w:rtl/>
                </w:rPr>
                <w:delText>פומה של האזור תנועה  אם המגזר מוגדר ככללי</w:delText>
              </w:r>
              <w:bookmarkStart w:id="11552" w:name="_Toc190882488"/>
              <w:bookmarkStart w:id="11553" w:name="_Toc190885201"/>
              <w:bookmarkEnd w:id="11552"/>
              <w:bookmarkEnd w:id="11553"/>
            </w:del>
          </w:p>
        </w:tc>
        <w:tc>
          <w:tcPr>
            <w:tcW w:w="0" w:type="auto"/>
            <w:shd w:val="clear" w:color="C0E6F5" w:fill="C0E6F5"/>
            <w:noWrap/>
            <w:vAlign w:val="bottom"/>
            <w:hideMark/>
          </w:tcPr>
          <w:p w14:paraId="5C454FDB" w14:textId="438A804C" w:rsidR="00557FCB" w:rsidRPr="00E079AF" w:rsidDel="004A2D26" w:rsidRDefault="00557FCB">
            <w:pPr>
              <w:tabs>
                <w:tab w:val="left" w:pos="2446"/>
              </w:tabs>
              <w:spacing w:line="276" w:lineRule="auto"/>
              <w:rPr>
                <w:del w:id="11554" w:author="Gidon Kupietzky" w:date="2025-02-13T17:45:00Z" w16du:dateUtc="2025-02-13T15:45:00Z"/>
                <w:rFonts w:ascii="David" w:eastAsia="Times New Roman" w:hAnsi="David"/>
                <w:color w:val="000000"/>
                <w:rtl/>
              </w:rPr>
              <w:pPrChange w:id="11555" w:author="Gidon Kupietzky" w:date="2025-02-13T17:45:00Z" w16du:dateUtc="2025-02-13T15:45:00Z">
                <w:pPr>
                  <w:spacing w:before="0" w:line="240" w:lineRule="auto"/>
                  <w:ind w:left="0"/>
                </w:pPr>
              </w:pPrChange>
            </w:pPr>
            <w:bookmarkStart w:id="11556" w:name="_Toc190882489"/>
            <w:bookmarkStart w:id="11557" w:name="_Toc190885202"/>
            <w:bookmarkEnd w:id="11556"/>
            <w:bookmarkEnd w:id="11557"/>
          </w:p>
        </w:tc>
        <w:tc>
          <w:tcPr>
            <w:tcW w:w="2861" w:type="dxa"/>
            <w:shd w:val="clear" w:color="C0E6F5" w:fill="C0E6F5"/>
            <w:noWrap/>
            <w:vAlign w:val="bottom"/>
            <w:hideMark/>
          </w:tcPr>
          <w:p w14:paraId="6A15692F" w14:textId="56272034" w:rsidR="00557FCB" w:rsidRPr="00E079AF" w:rsidDel="004A2D26" w:rsidRDefault="00557FCB">
            <w:pPr>
              <w:tabs>
                <w:tab w:val="left" w:pos="2446"/>
              </w:tabs>
              <w:spacing w:line="276" w:lineRule="auto"/>
              <w:rPr>
                <w:del w:id="11558" w:author="Gidon Kupietzky" w:date="2025-02-13T17:45:00Z" w16du:dateUtc="2025-02-13T15:45:00Z"/>
                <w:rFonts w:ascii="David" w:eastAsia="Times New Roman" w:hAnsi="David"/>
                <w:color w:val="000000"/>
              </w:rPr>
              <w:pPrChange w:id="11559" w:author="Gidon Kupietzky" w:date="2025-02-13T17:45:00Z" w16du:dateUtc="2025-02-13T15:45:00Z">
                <w:pPr>
                  <w:bidi w:val="0"/>
                  <w:spacing w:before="0" w:line="240" w:lineRule="auto"/>
                  <w:ind w:left="0"/>
                </w:pPr>
              </w:pPrChange>
            </w:pPr>
            <w:del w:id="11560" w:author="Gidon Kupietzky" w:date="2025-02-13T17:45:00Z" w16du:dateUtc="2025-02-13T15:45:00Z">
              <w:r w:rsidRPr="00E079AF" w:rsidDel="004A2D26">
                <w:rPr>
                  <w:rFonts w:ascii="David" w:eastAsia="Times New Roman" w:hAnsi="David"/>
                  <w:color w:val="000000"/>
                </w:rPr>
                <w:delText>poly_pumas.shp</w:delText>
              </w:r>
              <w:bookmarkStart w:id="11561" w:name="_Toc190882490"/>
              <w:bookmarkStart w:id="11562" w:name="_Toc190885203"/>
              <w:bookmarkEnd w:id="11561"/>
              <w:bookmarkEnd w:id="11562"/>
            </w:del>
          </w:p>
        </w:tc>
        <w:bookmarkStart w:id="11563" w:name="_Toc190882491"/>
        <w:bookmarkStart w:id="11564" w:name="_Toc190885204"/>
        <w:bookmarkEnd w:id="11563"/>
        <w:bookmarkEnd w:id="11564"/>
      </w:tr>
      <w:tr w:rsidR="00557FCB" w:rsidRPr="00E079AF" w:rsidDel="004A2D26" w14:paraId="73463672" w14:textId="3533D860" w:rsidTr="00DE2902">
        <w:trPr>
          <w:trHeight w:val="285"/>
          <w:del w:id="11565" w:author="Gidon Kupietzky" w:date="2025-02-13T17:45:00Z"/>
        </w:trPr>
        <w:tc>
          <w:tcPr>
            <w:tcW w:w="1795" w:type="dxa"/>
            <w:shd w:val="clear" w:color="auto" w:fill="auto"/>
            <w:noWrap/>
            <w:vAlign w:val="center"/>
            <w:hideMark/>
          </w:tcPr>
          <w:p w14:paraId="5B028937" w14:textId="6100F20D" w:rsidR="00557FCB" w:rsidRPr="00E079AF" w:rsidDel="004A2D26" w:rsidRDefault="00557FCB">
            <w:pPr>
              <w:tabs>
                <w:tab w:val="left" w:pos="2446"/>
              </w:tabs>
              <w:spacing w:line="276" w:lineRule="auto"/>
              <w:rPr>
                <w:del w:id="11566" w:author="Gidon Kupietzky" w:date="2025-02-13T17:45:00Z" w16du:dateUtc="2025-02-13T15:45:00Z"/>
                <w:rFonts w:ascii="David" w:eastAsia="Times New Roman" w:hAnsi="David"/>
                <w:color w:val="000000"/>
              </w:rPr>
              <w:pPrChange w:id="11567" w:author="Gidon Kupietzky" w:date="2025-02-13T17:45:00Z" w16du:dateUtc="2025-02-13T15:45:00Z">
                <w:pPr>
                  <w:bidi w:val="0"/>
                  <w:spacing w:before="0" w:line="240" w:lineRule="auto"/>
                  <w:ind w:left="0"/>
                  <w:jc w:val="center"/>
                </w:pPr>
              </w:pPrChange>
            </w:pPr>
            <w:del w:id="11568" w:author="Gidon Kupietzky" w:date="2025-02-13T17:45:00Z" w16du:dateUtc="2025-02-13T15:45:00Z">
              <w:r w:rsidRPr="00E079AF" w:rsidDel="004A2D26">
                <w:rPr>
                  <w:rFonts w:ascii="David" w:eastAsia="Times New Roman" w:hAnsi="David"/>
                  <w:color w:val="000000"/>
                </w:rPr>
                <w:delText>F2</w:delText>
              </w:r>
              <w:bookmarkStart w:id="11569" w:name="_Toc190882492"/>
              <w:bookmarkStart w:id="11570" w:name="_Toc190885205"/>
              <w:bookmarkEnd w:id="11569"/>
              <w:bookmarkEnd w:id="11570"/>
            </w:del>
          </w:p>
        </w:tc>
        <w:tc>
          <w:tcPr>
            <w:tcW w:w="1595" w:type="dxa"/>
            <w:shd w:val="clear" w:color="auto" w:fill="auto"/>
            <w:noWrap/>
            <w:vAlign w:val="bottom"/>
            <w:hideMark/>
          </w:tcPr>
          <w:p w14:paraId="0B56E0CB" w14:textId="0DADF2EB" w:rsidR="00557FCB" w:rsidRPr="00E079AF" w:rsidDel="004A2D26" w:rsidRDefault="00557FCB">
            <w:pPr>
              <w:tabs>
                <w:tab w:val="left" w:pos="2446"/>
              </w:tabs>
              <w:spacing w:line="276" w:lineRule="auto"/>
              <w:rPr>
                <w:del w:id="11571" w:author="Gidon Kupietzky" w:date="2025-02-13T17:45:00Z" w16du:dateUtc="2025-02-13T15:45:00Z"/>
                <w:rFonts w:ascii="David" w:eastAsia="Times New Roman" w:hAnsi="David"/>
                <w:color w:val="000000"/>
              </w:rPr>
              <w:pPrChange w:id="11572" w:author="Gidon Kupietzky" w:date="2025-02-13T17:45:00Z" w16du:dateUtc="2025-02-13T15:45:00Z">
                <w:pPr>
                  <w:spacing w:before="0" w:line="240" w:lineRule="auto"/>
                  <w:ind w:left="0"/>
                </w:pPr>
              </w:pPrChange>
            </w:pPr>
            <w:del w:id="11573" w:author="Gidon Kupietzky" w:date="2025-02-13T17:45:00Z" w16du:dateUtc="2025-02-13T15:45:00Z">
              <w:r w:rsidRPr="00E079AF" w:rsidDel="004A2D26">
                <w:rPr>
                  <w:rFonts w:ascii="David" w:eastAsia="Times New Roman" w:hAnsi="David"/>
                  <w:color w:val="000000"/>
                  <w:rtl/>
                </w:rPr>
                <w:delText>פומה של האזור תנועה  אם המגזר מוגדר כחרדי</w:delText>
              </w:r>
              <w:bookmarkStart w:id="11574" w:name="_Toc190882493"/>
              <w:bookmarkStart w:id="11575" w:name="_Toc190885206"/>
              <w:bookmarkEnd w:id="11574"/>
              <w:bookmarkEnd w:id="11575"/>
            </w:del>
          </w:p>
        </w:tc>
        <w:tc>
          <w:tcPr>
            <w:tcW w:w="0" w:type="auto"/>
            <w:shd w:val="clear" w:color="auto" w:fill="auto"/>
            <w:noWrap/>
            <w:vAlign w:val="bottom"/>
            <w:hideMark/>
          </w:tcPr>
          <w:p w14:paraId="1EFA8F1C" w14:textId="654CCDA7" w:rsidR="00557FCB" w:rsidRPr="00E079AF" w:rsidDel="004A2D26" w:rsidRDefault="00557FCB">
            <w:pPr>
              <w:tabs>
                <w:tab w:val="left" w:pos="2446"/>
              </w:tabs>
              <w:spacing w:line="276" w:lineRule="auto"/>
              <w:rPr>
                <w:del w:id="11576" w:author="Gidon Kupietzky" w:date="2025-02-13T17:45:00Z" w16du:dateUtc="2025-02-13T15:45:00Z"/>
                <w:rFonts w:ascii="David" w:eastAsia="Times New Roman" w:hAnsi="David"/>
                <w:color w:val="000000"/>
                <w:rtl/>
              </w:rPr>
              <w:pPrChange w:id="11577" w:author="Gidon Kupietzky" w:date="2025-02-13T17:45:00Z" w16du:dateUtc="2025-02-13T15:45:00Z">
                <w:pPr>
                  <w:spacing w:before="0" w:line="240" w:lineRule="auto"/>
                  <w:ind w:left="0"/>
                </w:pPr>
              </w:pPrChange>
            </w:pPr>
            <w:bookmarkStart w:id="11578" w:name="_Toc190882494"/>
            <w:bookmarkStart w:id="11579" w:name="_Toc190885207"/>
            <w:bookmarkEnd w:id="11578"/>
            <w:bookmarkEnd w:id="11579"/>
          </w:p>
        </w:tc>
        <w:tc>
          <w:tcPr>
            <w:tcW w:w="2861" w:type="dxa"/>
            <w:shd w:val="clear" w:color="auto" w:fill="auto"/>
            <w:noWrap/>
            <w:vAlign w:val="bottom"/>
            <w:hideMark/>
          </w:tcPr>
          <w:p w14:paraId="0D50E3F7" w14:textId="48CB2AC0" w:rsidR="00557FCB" w:rsidRPr="00E079AF" w:rsidDel="004A2D26" w:rsidRDefault="00557FCB">
            <w:pPr>
              <w:tabs>
                <w:tab w:val="left" w:pos="2446"/>
              </w:tabs>
              <w:spacing w:line="276" w:lineRule="auto"/>
              <w:rPr>
                <w:del w:id="11580" w:author="Gidon Kupietzky" w:date="2025-02-13T17:45:00Z" w16du:dateUtc="2025-02-13T15:45:00Z"/>
                <w:rFonts w:ascii="David" w:eastAsia="Times New Roman" w:hAnsi="David"/>
                <w:color w:val="000000"/>
              </w:rPr>
              <w:pPrChange w:id="11581" w:author="Gidon Kupietzky" w:date="2025-02-13T17:45:00Z" w16du:dateUtc="2025-02-13T15:45:00Z">
                <w:pPr>
                  <w:bidi w:val="0"/>
                  <w:spacing w:before="0" w:line="240" w:lineRule="auto"/>
                  <w:ind w:left="0"/>
                </w:pPr>
              </w:pPrChange>
            </w:pPr>
            <w:del w:id="11582" w:author="Gidon Kupietzky" w:date="2025-02-13T17:45:00Z" w16du:dateUtc="2025-02-13T15:45:00Z">
              <w:r w:rsidRPr="00E079AF" w:rsidDel="004A2D26">
                <w:rPr>
                  <w:rFonts w:ascii="David" w:eastAsia="Times New Roman" w:hAnsi="David"/>
                  <w:color w:val="000000"/>
                </w:rPr>
                <w:delText>poly_pumas.shp</w:delText>
              </w:r>
              <w:bookmarkStart w:id="11583" w:name="_Toc190882495"/>
              <w:bookmarkStart w:id="11584" w:name="_Toc190885208"/>
              <w:bookmarkEnd w:id="11583"/>
              <w:bookmarkEnd w:id="11584"/>
            </w:del>
          </w:p>
        </w:tc>
        <w:bookmarkStart w:id="11585" w:name="_Toc190882496"/>
        <w:bookmarkStart w:id="11586" w:name="_Toc190885209"/>
        <w:bookmarkEnd w:id="11585"/>
        <w:bookmarkEnd w:id="11586"/>
      </w:tr>
      <w:tr w:rsidR="00557FCB" w:rsidRPr="00E079AF" w:rsidDel="004A2D26" w14:paraId="183A67C8" w14:textId="2BDFA342" w:rsidTr="00DE2902">
        <w:trPr>
          <w:trHeight w:val="285"/>
          <w:del w:id="11587" w:author="Gidon Kupietzky" w:date="2025-02-13T17:45:00Z"/>
        </w:trPr>
        <w:tc>
          <w:tcPr>
            <w:tcW w:w="1795" w:type="dxa"/>
            <w:shd w:val="clear" w:color="C0E6F5" w:fill="C0E6F5"/>
            <w:noWrap/>
            <w:vAlign w:val="center"/>
            <w:hideMark/>
          </w:tcPr>
          <w:p w14:paraId="67A3AAB3" w14:textId="2FF146E2" w:rsidR="00557FCB" w:rsidRPr="00E079AF" w:rsidDel="004A2D26" w:rsidRDefault="00557FCB">
            <w:pPr>
              <w:tabs>
                <w:tab w:val="left" w:pos="2446"/>
              </w:tabs>
              <w:spacing w:line="276" w:lineRule="auto"/>
              <w:rPr>
                <w:del w:id="11588" w:author="Gidon Kupietzky" w:date="2025-02-13T17:45:00Z" w16du:dateUtc="2025-02-13T15:45:00Z"/>
                <w:rFonts w:ascii="David" w:eastAsia="Times New Roman" w:hAnsi="David"/>
                <w:color w:val="000000"/>
              </w:rPr>
              <w:pPrChange w:id="11589" w:author="Gidon Kupietzky" w:date="2025-02-13T17:45:00Z" w16du:dateUtc="2025-02-13T15:45:00Z">
                <w:pPr>
                  <w:bidi w:val="0"/>
                  <w:spacing w:before="0" w:line="240" w:lineRule="auto"/>
                  <w:ind w:left="0"/>
                  <w:jc w:val="center"/>
                </w:pPr>
              </w:pPrChange>
            </w:pPr>
            <w:del w:id="11590" w:author="Gidon Kupietzky" w:date="2025-02-13T17:45:00Z" w16du:dateUtc="2025-02-13T15:45:00Z">
              <w:r w:rsidRPr="00E079AF" w:rsidDel="004A2D26">
                <w:rPr>
                  <w:rFonts w:ascii="David" w:eastAsia="Times New Roman" w:hAnsi="David"/>
                  <w:color w:val="000000"/>
                </w:rPr>
                <w:delText>F1</w:delText>
              </w:r>
              <w:bookmarkStart w:id="11591" w:name="_Toc190882497"/>
              <w:bookmarkStart w:id="11592" w:name="_Toc190885210"/>
              <w:bookmarkEnd w:id="11591"/>
              <w:bookmarkEnd w:id="11592"/>
            </w:del>
          </w:p>
        </w:tc>
        <w:tc>
          <w:tcPr>
            <w:tcW w:w="1595" w:type="dxa"/>
            <w:shd w:val="clear" w:color="C0E6F5" w:fill="C0E6F5"/>
            <w:noWrap/>
            <w:vAlign w:val="bottom"/>
            <w:hideMark/>
          </w:tcPr>
          <w:p w14:paraId="0CD87577" w14:textId="668BC196" w:rsidR="00557FCB" w:rsidRPr="00E079AF" w:rsidDel="004A2D26" w:rsidRDefault="00557FCB">
            <w:pPr>
              <w:tabs>
                <w:tab w:val="left" w:pos="2446"/>
              </w:tabs>
              <w:spacing w:line="276" w:lineRule="auto"/>
              <w:rPr>
                <w:del w:id="11593" w:author="Gidon Kupietzky" w:date="2025-02-13T17:45:00Z" w16du:dateUtc="2025-02-13T15:45:00Z"/>
                <w:rFonts w:ascii="David" w:eastAsia="Times New Roman" w:hAnsi="David"/>
                <w:color w:val="000000"/>
              </w:rPr>
              <w:pPrChange w:id="11594" w:author="Gidon Kupietzky" w:date="2025-02-13T17:45:00Z" w16du:dateUtc="2025-02-13T15:45:00Z">
                <w:pPr>
                  <w:spacing w:before="0" w:line="240" w:lineRule="auto"/>
                  <w:ind w:left="0"/>
                </w:pPr>
              </w:pPrChange>
            </w:pPr>
            <w:del w:id="11595" w:author="Gidon Kupietzky" w:date="2025-02-13T17:45:00Z" w16du:dateUtc="2025-02-13T15:45:00Z">
              <w:r w:rsidRPr="00E079AF" w:rsidDel="004A2D26">
                <w:rPr>
                  <w:rFonts w:ascii="David" w:eastAsia="Times New Roman" w:hAnsi="David"/>
                  <w:color w:val="000000"/>
                  <w:rtl/>
                </w:rPr>
                <w:delText>פומה של האזור תנועה  אם המגזר מוגדר כערבי</w:delText>
              </w:r>
              <w:bookmarkStart w:id="11596" w:name="_Toc190882498"/>
              <w:bookmarkStart w:id="11597" w:name="_Toc190885211"/>
              <w:bookmarkEnd w:id="11596"/>
              <w:bookmarkEnd w:id="11597"/>
            </w:del>
          </w:p>
        </w:tc>
        <w:tc>
          <w:tcPr>
            <w:tcW w:w="0" w:type="auto"/>
            <w:shd w:val="clear" w:color="C0E6F5" w:fill="C0E6F5"/>
            <w:noWrap/>
            <w:vAlign w:val="bottom"/>
            <w:hideMark/>
          </w:tcPr>
          <w:p w14:paraId="671F00F0" w14:textId="1A8E8C4F" w:rsidR="00557FCB" w:rsidRPr="00E079AF" w:rsidDel="004A2D26" w:rsidRDefault="00557FCB">
            <w:pPr>
              <w:tabs>
                <w:tab w:val="left" w:pos="2446"/>
              </w:tabs>
              <w:spacing w:line="276" w:lineRule="auto"/>
              <w:rPr>
                <w:del w:id="11598" w:author="Gidon Kupietzky" w:date="2025-02-13T17:45:00Z" w16du:dateUtc="2025-02-13T15:45:00Z"/>
                <w:rFonts w:ascii="David" w:eastAsia="Times New Roman" w:hAnsi="David"/>
                <w:color w:val="000000"/>
                <w:rtl/>
              </w:rPr>
              <w:pPrChange w:id="11599" w:author="Gidon Kupietzky" w:date="2025-02-13T17:45:00Z" w16du:dateUtc="2025-02-13T15:45:00Z">
                <w:pPr>
                  <w:spacing w:before="0" w:line="240" w:lineRule="auto"/>
                  <w:ind w:left="0"/>
                </w:pPr>
              </w:pPrChange>
            </w:pPr>
            <w:bookmarkStart w:id="11600" w:name="_Toc190882499"/>
            <w:bookmarkStart w:id="11601" w:name="_Toc190885212"/>
            <w:bookmarkEnd w:id="11600"/>
            <w:bookmarkEnd w:id="11601"/>
          </w:p>
        </w:tc>
        <w:tc>
          <w:tcPr>
            <w:tcW w:w="2861" w:type="dxa"/>
            <w:shd w:val="clear" w:color="C0E6F5" w:fill="C0E6F5"/>
            <w:noWrap/>
            <w:vAlign w:val="bottom"/>
            <w:hideMark/>
          </w:tcPr>
          <w:p w14:paraId="2B73E58F" w14:textId="23C73241" w:rsidR="00557FCB" w:rsidRPr="00E079AF" w:rsidDel="004A2D26" w:rsidRDefault="00557FCB">
            <w:pPr>
              <w:tabs>
                <w:tab w:val="left" w:pos="2446"/>
              </w:tabs>
              <w:spacing w:line="276" w:lineRule="auto"/>
              <w:rPr>
                <w:del w:id="11602" w:author="Gidon Kupietzky" w:date="2025-02-13T17:45:00Z" w16du:dateUtc="2025-02-13T15:45:00Z"/>
                <w:rFonts w:ascii="David" w:eastAsia="Times New Roman" w:hAnsi="David"/>
                <w:color w:val="000000"/>
              </w:rPr>
              <w:pPrChange w:id="11603" w:author="Gidon Kupietzky" w:date="2025-02-13T17:45:00Z" w16du:dateUtc="2025-02-13T15:45:00Z">
                <w:pPr>
                  <w:bidi w:val="0"/>
                  <w:spacing w:before="0" w:line="240" w:lineRule="auto"/>
                  <w:ind w:left="0"/>
                </w:pPr>
              </w:pPrChange>
            </w:pPr>
            <w:del w:id="11604" w:author="Gidon Kupietzky" w:date="2025-02-13T17:45:00Z" w16du:dateUtc="2025-02-13T15:45:00Z">
              <w:r w:rsidRPr="00E079AF" w:rsidDel="004A2D26">
                <w:rPr>
                  <w:rFonts w:ascii="David" w:eastAsia="Times New Roman" w:hAnsi="David"/>
                  <w:color w:val="000000"/>
                </w:rPr>
                <w:delText>poly_pumas.shp</w:delText>
              </w:r>
              <w:bookmarkStart w:id="11605" w:name="_Toc190882500"/>
              <w:bookmarkStart w:id="11606" w:name="_Toc190885213"/>
              <w:bookmarkEnd w:id="11605"/>
              <w:bookmarkEnd w:id="11606"/>
            </w:del>
          </w:p>
        </w:tc>
        <w:bookmarkStart w:id="11607" w:name="_Toc190882501"/>
        <w:bookmarkStart w:id="11608" w:name="_Toc190885214"/>
        <w:bookmarkEnd w:id="11607"/>
        <w:bookmarkEnd w:id="11608"/>
      </w:tr>
      <w:tr w:rsidR="00557FCB" w:rsidRPr="00E079AF" w:rsidDel="004A2D26" w14:paraId="6CD0CC3F" w14:textId="4AB46539" w:rsidTr="00DE2902">
        <w:trPr>
          <w:trHeight w:val="285"/>
          <w:del w:id="11609" w:author="Gidon Kupietzky" w:date="2025-02-13T17:45:00Z"/>
        </w:trPr>
        <w:tc>
          <w:tcPr>
            <w:tcW w:w="1795" w:type="dxa"/>
            <w:shd w:val="clear" w:color="auto" w:fill="auto"/>
            <w:noWrap/>
            <w:vAlign w:val="center"/>
            <w:hideMark/>
          </w:tcPr>
          <w:p w14:paraId="13AC2C6A" w14:textId="7B096303" w:rsidR="00557FCB" w:rsidRPr="00E079AF" w:rsidDel="004A2D26" w:rsidRDefault="00557FCB">
            <w:pPr>
              <w:tabs>
                <w:tab w:val="left" w:pos="2446"/>
              </w:tabs>
              <w:spacing w:line="276" w:lineRule="auto"/>
              <w:rPr>
                <w:del w:id="11610" w:author="Gidon Kupietzky" w:date="2025-02-13T17:45:00Z" w16du:dateUtc="2025-02-13T15:45:00Z"/>
                <w:rFonts w:ascii="David" w:eastAsia="Times New Roman" w:hAnsi="David"/>
                <w:color w:val="000000"/>
              </w:rPr>
              <w:pPrChange w:id="11611" w:author="Gidon Kupietzky" w:date="2025-02-13T17:45:00Z" w16du:dateUtc="2025-02-13T15:45:00Z">
                <w:pPr>
                  <w:bidi w:val="0"/>
                  <w:spacing w:before="0" w:line="240" w:lineRule="auto"/>
                  <w:ind w:left="0"/>
                  <w:jc w:val="center"/>
                </w:pPr>
              </w:pPrChange>
            </w:pPr>
            <w:del w:id="11612" w:author="Gidon Kupietzky" w:date="2025-02-13T17:45:00Z" w16du:dateUtc="2025-02-13T15:45:00Z">
              <w:r w:rsidRPr="00E079AF" w:rsidDel="004A2D26">
                <w:rPr>
                  <w:rFonts w:ascii="David" w:eastAsia="Times New Roman" w:hAnsi="David"/>
                  <w:color w:val="000000"/>
                </w:rPr>
                <w:delText>agri</w:delText>
              </w:r>
              <w:bookmarkStart w:id="11613" w:name="_Toc190882502"/>
              <w:bookmarkStart w:id="11614" w:name="_Toc190885215"/>
              <w:bookmarkEnd w:id="11613"/>
              <w:bookmarkEnd w:id="11614"/>
            </w:del>
          </w:p>
        </w:tc>
        <w:tc>
          <w:tcPr>
            <w:tcW w:w="1595" w:type="dxa"/>
            <w:shd w:val="clear" w:color="auto" w:fill="auto"/>
            <w:noWrap/>
            <w:vAlign w:val="bottom"/>
            <w:hideMark/>
          </w:tcPr>
          <w:p w14:paraId="4F30A04B" w14:textId="5223E0C5" w:rsidR="00557FCB" w:rsidRPr="00E079AF" w:rsidDel="004A2D26" w:rsidRDefault="00557FCB">
            <w:pPr>
              <w:tabs>
                <w:tab w:val="left" w:pos="2446"/>
              </w:tabs>
              <w:spacing w:line="276" w:lineRule="auto"/>
              <w:rPr>
                <w:del w:id="11615" w:author="Gidon Kupietzky" w:date="2025-02-13T17:45:00Z" w16du:dateUtc="2025-02-13T15:45:00Z"/>
                <w:rFonts w:ascii="David" w:eastAsia="Times New Roman" w:hAnsi="David"/>
                <w:color w:val="000000"/>
              </w:rPr>
              <w:pPrChange w:id="11616" w:author="Gidon Kupietzky" w:date="2025-02-13T17:45:00Z" w16du:dateUtc="2025-02-13T15:45:00Z">
                <w:pPr>
                  <w:spacing w:before="0" w:line="240" w:lineRule="auto"/>
                  <w:ind w:left="0"/>
                </w:pPr>
              </w:pPrChange>
            </w:pPr>
            <w:del w:id="11617" w:author="Gidon Kupietzky" w:date="2025-02-13T17:45:00Z" w16du:dateUtc="2025-02-13T15:45:00Z">
              <w:r w:rsidRPr="00E079AF" w:rsidDel="004A2D26">
                <w:rPr>
                  <w:rFonts w:ascii="David" w:eastAsia="Times New Roman" w:hAnsi="David"/>
                  <w:color w:val="000000"/>
                  <w:rtl/>
                </w:rPr>
                <w:delText xml:space="preserve">אחוז מקומות </w:delText>
              </w:r>
              <w:r w:rsidRPr="00E079AF" w:rsidDel="004A2D26">
                <w:rPr>
                  <w:rFonts w:ascii="David" w:eastAsia="Times New Roman" w:hAnsi="David"/>
                  <w:color w:val="000000"/>
                  <w:rtl/>
                </w:rPr>
                <w:lastRenderedPageBreak/>
                <w:delText>העבודה (לא כולל חינוך) - בחקלאות</w:delText>
              </w:r>
              <w:bookmarkStart w:id="11618" w:name="_Toc190882503"/>
              <w:bookmarkStart w:id="11619" w:name="_Toc190885216"/>
              <w:bookmarkEnd w:id="11618"/>
              <w:bookmarkEnd w:id="11619"/>
            </w:del>
          </w:p>
        </w:tc>
        <w:tc>
          <w:tcPr>
            <w:tcW w:w="0" w:type="auto"/>
            <w:shd w:val="clear" w:color="auto" w:fill="auto"/>
            <w:noWrap/>
            <w:vAlign w:val="bottom"/>
            <w:hideMark/>
          </w:tcPr>
          <w:p w14:paraId="17824985" w14:textId="4572C9F8" w:rsidR="00557FCB" w:rsidRPr="00E079AF" w:rsidDel="004A2D26" w:rsidRDefault="00557FCB">
            <w:pPr>
              <w:tabs>
                <w:tab w:val="left" w:pos="2446"/>
              </w:tabs>
              <w:spacing w:line="276" w:lineRule="auto"/>
              <w:rPr>
                <w:del w:id="11620" w:author="Gidon Kupietzky" w:date="2025-02-13T17:45:00Z" w16du:dateUtc="2025-02-13T15:45:00Z"/>
                <w:rFonts w:ascii="David" w:eastAsia="Times New Roman" w:hAnsi="David"/>
                <w:color w:val="000000"/>
                <w:rtl/>
              </w:rPr>
              <w:pPrChange w:id="11621" w:author="Gidon Kupietzky" w:date="2025-02-13T17:45:00Z" w16du:dateUtc="2025-02-13T15:45:00Z">
                <w:pPr>
                  <w:spacing w:before="0" w:line="240" w:lineRule="auto"/>
                  <w:ind w:left="0"/>
                </w:pPr>
              </w:pPrChange>
            </w:pPr>
            <w:bookmarkStart w:id="11622" w:name="_Toc190882504"/>
            <w:bookmarkStart w:id="11623" w:name="_Toc190885217"/>
            <w:bookmarkEnd w:id="11622"/>
            <w:bookmarkEnd w:id="11623"/>
          </w:p>
        </w:tc>
        <w:tc>
          <w:tcPr>
            <w:tcW w:w="2861" w:type="dxa"/>
            <w:shd w:val="clear" w:color="auto" w:fill="auto"/>
            <w:noWrap/>
            <w:vAlign w:val="bottom"/>
            <w:hideMark/>
          </w:tcPr>
          <w:p w14:paraId="7C4B38D9" w14:textId="279CF01E" w:rsidR="00557FCB" w:rsidRPr="00E079AF" w:rsidDel="004A2D26" w:rsidRDefault="00557FCB">
            <w:pPr>
              <w:tabs>
                <w:tab w:val="left" w:pos="2446"/>
              </w:tabs>
              <w:spacing w:line="276" w:lineRule="auto"/>
              <w:rPr>
                <w:del w:id="11624" w:author="Gidon Kupietzky" w:date="2025-02-13T17:45:00Z" w16du:dateUtc="2025-02-13T15:45:00Z"/>
                <w:rFonts w:ascii="David" w:eastAsia="Times New Roman" w:hAnsi="David"/>
                <w:color w:val="000000"/>
              </w:rPr>
              <w:pPrChange w:id="11625" w:author="Gidon Kupietzky" w:date="2025-02-13T17:45:00Z" w16du:dateUtc="2025-02-13T15:45:00Z">
                <w:pPr>
                  <w:bidi w:val="0"/>
                  <w:spacing w:before="0" w:line="240" w:lineRule="auto"/>
                  <w:ind w:left="0"/>
                </w:pPr>
              </w:pPrChange>
            </w:pPr>
            <w:del w:id="11626" w:author="Gidon Kupietzky" w:date="2025-02-13T17:45:00Z" w16du:dateUtc="2025-02-13T15:45:00Z">
              <w:r w:rsidRPr="00E079AF" w:rsidDel="004A2D26">
                <w:rPr>
                  <w:rFonts w:ascii="David" w:eastAsia="Times New Roman" w:hAnsi="David"/>
                  <w:color w:val="000000"/>
                </w:rPr>
                <w:delText>emp_category_type.shp</w:delText>
              </w:r>
              <w:bookmarkStart w:id="11627" w:name="_Toc190882505"/>
              <w:bookmarkStart w:id="11628" w:name="_Toc190885218"/>
              <w:bookmarkEnd w:id="11627"/>
              <w:bookmarkEnd w:id="11628"/>
            </w:del>
          </w:p>
        </w:tc>
        <w:bookmarkStart w:id="11629" w:name="_Toc190882506"/>
        <w:bookmarkStart w:id="11630" w:name="_Toc190885219"/>
        <w:bookmarkEnd w:id="11629"/>
        <w:bookmarkEnd w:id="11630"/>
      </w:tr>
      <w:tr w:rsidR="00557FCB" w:rsidRPr="00E079AF" w:rsidDel="004A2D26" w14:paraId="329BCEDE" w14:textId="65A22181" w:rsidTr="00DE2902">
        <w:trPr>
          <w:trHeight w:val="285"/>
          <w:del w:id="11631" w:author="Gidon Kupietzky" w:date="2025-02-13T17:45:00Z"/>
        </w:trPr>
        <w:tc>
          <w:tcPr>
            <w:tcW w:w="1795" w:type="dxa"/>
            <w:shd w:val="clear" w:color="C0E6F5" w:fill="C0E6F5"/>
            <w:noWrap/>
            <w:vAlign w:val="center"/>
            <w:hideMark/>
          </w:tcPr>
          <w:p w14:paraId="213890FD" w14:textId="4E2A6218" w:rsidR="00557FCB" w:rsidRPr="00E079AF" w:rsidDel="004A2D26" w:rsidRDefault="00557FCB">
            <w:pPr>
              <w:tabs>
                <w:tab w:val="left" w:pos="2446"/>
              </w:tabs>
              <w:spacing w:line="276" w:lineRule="auto"/>
              <w:rPr>
                <w:del w:id="11632" w:author="Gidon Kupietzky" w:date="2025-02-13T17:45:00Z" w16du:dateUtc="2025-02-13T15:45:00Z"/>
                <w:rFonts w:ascii="David" w:eastAsia="Times New Roman" w:hAnsi="David"/>
                <w:color w:val="000000"/>
              </w:rPr>
              <w:pPrChange w:id="11633" w:author="Gidon Kupietzky" w:date="2025-02-13T17:45:00Z" w16du:dateUtc="2025-02-13T15:45:00Z">
                <w:pPr>
                  <w:bidi w:val="0"/>
                  <w:spacing w:before="0" w:line="240" w:lineRule="auto"/>
                  <w:ind w:left="0"/>
                  <w:jc w:val="center"/>
                </w:pPr>
              </w:pPrChange>
            </w:pPr>
            <w:del w:id="11634" w:author="Gidon Kupietzky" w:date="2025-02-13T17:45:00Z" w16du:dateUtc="2025-02-13T15:45:00Z">
              <w:r w:rsidRPr="00E079AF" w:rsidDel="004A2D26">
                <w:rPr>
                  <w:rFonts w:ascii="David" w:eastAsia="Times New Roman" w:hAnsi="David"/>
                  <w:color w:val="000000"/>
                </w:rPr>
                <w:delText>Indus</w:delText>
              </w:r>
              <w:bookmarkStart w:id="11635" w:name="_Toc190882507"/>
              <w:bookmarkStart w:id="11636" w:name="_Toc190885220"/>
              <w:bookmarkEnd w:id="11635"/>
              <w:bookmarkEnd w:id="11636"/>
            </w:del>
          </w:p>
        </w:tc>
        <w:tc>
          <w:tcPr>
            <w:tcW w:w="1595" w:type="dxa"/>
            <w:shd w:val="clear" w:color="C0E6F5" w:fill="C0E6F5"/>
            <w:noWrap/>
            <w:vAlign w:val="bottom"/>
            <w:hideMark/>
          </w:tcPr>
          <w:p w14:paraId="121EF661" w14:textId="7B077652" w:rsidR="00557FCB" w:rsidRPr="00E079AF" w:rsidDel="004A2D26" w:rsidRDefault="00557FCB">
            <w:pPr>
              <w:tabs>
                <w:tab w:val="left" w:pos="2446"/>
              </w:tabs>
              <w:spacing w:line="276" w:lineRule="auto"/>
              <w:rPr>
                <w:del w:id="11637" w:author="Gidon Kupietzky" w:date="2025-02-13T17:45:00Z" w16du:dateUtc="2025-02-13T15:45:00Z"/>
                <w:rFonts w:ascii="David" w:eastAsia="Times New Roman" w:hAnsi="David"/>
                <w:color w:val="000000"/>
              </w:rPr>
              <w:pPrChange w:id="11638" w:author="Gidon Kupietzky" w:date="2025-02-13T17:45:00Z" w16du:dateUtc="2025-02-13T15:45:00Z">
                <w:pPr>
                  <w:spacing w:before="0" w:line="240" w:lineRule="auto"/>
                  <w:ind w:left="0"/>
                </w:pPr>
              </w:pPrChange>
            </w:pPr>
            <w:del w:id="11639" w:author="Gidon Kupietzky" w:date="2025-02-13T17:45:00Z" w16du:dateUtc="2025-02-13T15:45:00Z">
              <w:r w:rsidRPr="00E079AF" w:rsidDel="004A2D26">
                <w:rPr>
                  <w:rFonts w:ascii="David" w:eastAsia="Times New Roman" w:hAnsi="David"/>
                  <w:color w:val="000000"/>
                  <w:rtl/>
                </w:rPr>
                <w:delText>אחוז מקומות העבודה (לא כולל חינוך) - תעשייה</w:delText>
              </w:r>
              <w:bookmarkStart w:id="11640" w:name="_Toc190882508"/>
              <w:bookmarkStart w:id="11641" w:name="_Toc190885221"/>
              <w:bookmarkEnd w:id="11640"/>
              <w:bookmarkEnd w:id="11641"/>
            </w:del>
          </w:p>
        </w:tc>
        <w:tc>
          <w:tcPr>
            <w:tcW w:w="0" w:type="auto"/>
            <w:shd w:val="clear" w:color="C0E6F5" w:fill="C0E6F5"/>
            <w:noWrap/>
            <w:vAlign w:val="bottom"/>
            <w:hideMark/>
          </w:tcPr>
          <w:p w14:paraId="48DEB11E" w14:textId="6853297D" w:rsidR="00557FCB" w:rsidRPr="00E079AF" w:rsidDel="004A2D26" w:rsidRDefault="00557FCB">
            <w:pPr>
              <w:tabs>
                <w:tab w:val="left" w:pos="2446"/>
              </w:tabs>
              <w:spacing w:line="276" w:lineRule="auto"/>
              <w:rPr>
                <w:del w:id="11642" w:author="Gidon Kupietzky" w:date="2025-02-13T17:45:00Z" w16du:dateUtc="2025-02-13T15:45:00Z"/>
                <w:rFonts w:ascii="David" w:eastAsia="Times New Roman" w:hAnsi="David"/>
                <w:color w:val="000000"/>
                <w:rtl/>
              </w:rPr>
              <w:pPrChange w:id="11643" w:author="Gidon Kupietzky" w:date="2025-02-13T17:45:00Z" w16du:dateUtc="2025-02-13T15:45:00Z">
                <w:pPr>
                  <w:spacing w:before="0" w:line="240" w:lineRule="auto"/>
                  <w:ind w:left="0"/>
                </w:pPr>
              </w:pPrChange>
            </w:pPr>
            <w:bookmarkStart w:id="11644" w:name="_Toc190882509"/>
            <w:bookmarkStart w:id="11645" w:name="_Toc190885222"/>
            <w:bookmarkEnd w:id="11644"/>
            <w:bookmarkEnd w:id="11645"/>
          </w:p>
        </w:tc>
        <w:tc>
          <w:tcPr>
            <w:tcW w:w="2861" w:type="dxa"/>
            <w:shd w:val="clear" w:color="C0E6F5" w:fill="C0E6F5"/>
            <w:noWrap/>
            <w:vAlign w:val="bottom"/>
            <w:hideMark/>
          </w:tcPr>
          <w:p w14:paraId="223DA97C" w14:textId="0DAA9EFE" w:rsidR="00557FCB" w:rsidRPr="00E079AF" w:rsidDel="004A2D26" w:rsidRDefault="00557FCB">
            <w:pPr>
              <w:tabs>
                <w:tab w:val="left" w:pos="2446"/>
              </w:tabs>
              <w:spacing w:line="276" w:lineRule="auto"/>
              <w:rPr>
                <w:del w:id="11646" w:author="Gidon Kupietzky" w:date="2025-02-13T17:45:00Z" w16du:dateUtc="2025-02-13T15:45:00Z"/>
                <w:rFonts w:ascii="David" w:eastAsia="Times New Roman" w:hAnsi="David"/>
                <w:color w:val="000000"/>
              </w:rPr>
              <w:pPrChange w:id="11647" w:author="Gidon Kupietzky" w:date="2025-02-13T17:45:00Z" w16du:dateUtc="2025-02-13T15:45:00Z">
                <w:pPr>
                  <w:bidi w:val="0"/>
                  <w:spacing w:before="0" w:line="240" w:lineRule="auto"/>
                  <w:ind w:left="0"/>
                </w:pPr>
              </w:pPrChange>
            </w:pPr>
            <w:del w:id="11648" w:author="Gidon Kupietzky" w:date="2025-02-13T17:45:00Z" w16du:dateUtc="2025-02-13T15:45:00Z">
              <w:r w:rsidRPr="00E079AF" w:rsidDel="004A2D26">
                <w:rPr>
                  <w:rFonts w:ascii="David" w:eastAsia="Times New Roman" w:hAnsi="David"/>
                  <w:color w:val="000000"/>
                </w:rPr>
                <w:delText>emp_category_type.shp</w:delText>
              </w:r>
              <w:bookmarkStart w:id="11649" w:name="_Toc190882510"/>
              <w:bookmarkStart w:id="11650" w:name="_Toc190885223"/>
              <w:bookmarkEnd w:id="11649"/>
              <w:bookmarkEnd w:id="11650"/>
            </w:del>
          </w:p>
        </w:tc>
        <w:bookmarkStart w:id="11651" w:name="_Toc190882511"/>
        <w:bookmarkStart w:id="11652" w:name="_Toc190885224"/>
        <w:bookmarkEnd w:id="11651"/>
        <w:bookmarkEnd w:id="11652"/>
      </w:tr>
      <w:tr w:rsidR="00557FCB" w:rsidRPr="00E079AF" w:rsidDel="004A2D26" w14:paraId="5BC04F6D" w14:textId="174EC6A2" w:rsidTr="00DE2902">
        <w:trPr>
          <w:trHeight w:val="285"/>
          <w:del w:id="11653" w:author="Gidon Kupietzky" w:date="2025-02-13T17:45:00Z"/>
        </w:trPr>
        <w:tc>
          <w:tcPr>
            <w:tcW w:w="1795" w:type="dxa"/>
            <w:shd w:val="clear" w:color="auto" w:fill="auto"/>
            <w:noWrap/>
            <w:vAlign w:val="center"/>
            <w:hideMark/>
          </w:tcPr>
          <w:p w14:paraId="1E5BE5CE" w14:textId="5EF894A6" w:rsidR="00557FCB" w:rsidRPr="00E079AF" w:rsidDel="004A2D26" w:rsidRDefault="00557FCB">
            <w:pPr>
              <w:tabs>
                <w:tab w:val="left" w:pos="2446"/>
              </w:tabs>
              <w:spacing w:line="276" w:lineRule="auto"/>
              <w:rPr>
                <w:del w:id="11654" w:author="Gidon Kupietzky" w:date="2025-02-13T17:45:00Z" w16du:dateUtc="2025-02-13T15:45:00Z"/>
                <w:rFonts w:ascii="David" w:eastAsia="Times New Roman" w:hAnsi="David"/>
                <w:color w:val="000000"/>
              </w:rPr>
              <w:pPrChange w:id="11655" w:author="Gidon Kupietzky" w:date="2025-02-13T17:45:00Z" w16du:dateUtc="2025-02-13T15:45:00Z">
                <w:pPr>
                  <w:bidi w:val="0"/>
                  <w:spacing w:before="0" w:line="240" w:lineRule="auto"/>
                  <w:ind w:left="0"/>
                  <w:jc w:val="center"/>
                </w:pPr>
              </w:pPrChange>
            </w:pPr>
            <w:del w:id="11656" w:author="Gidon Kupietzky" w:date="2025-02-13T17:45:00Z" w16du:dateUtc="2025-02-13T15:45:00Z">
              <w:r w:rsidRPr="00E079AF" w:rsidDel="004A2D26">
                <w:rPr>
                  <w:rFonts w:ascii="David" w:eastAsia="Times New Roman" w:hAnsi="David"/>
                  <w:color w:val="000000"/>
                </w:rPr>
                <w:delText>Com_hotel</w:delText>
              </w:r>
              <w:bookmarkStart w:id="11657" w:name="_Toc190882512"/>
              <w:bookmarkStart w:id="11658" w:name="_Toc190885225"/>
              <w:bookmarkEnd w:id="11657"/>
              <w:bookmarkEnd w:id="11658"/>
            </w:del>
          </w:p>
        </w:tc>
        <w:tc>
          <w:tcPr>
            <w:tcW w:w="1595" w:type="dxa"/>
            <w:shd w:val="clear" w:color="auto" w:fill="auto"/>
            <w:noWrap/>
            <w:vAlign w:val="bottom"/>
            <w:hideMark/>
          </w:tcPr>
          <w:p w14:paraId="468BCA6E" w14:textId="176819DC" w:rsidR="00557FCB" w:rsidRPr="00E079AF" w:rsidDel="004A2D26" w:rsidRDefault="00557FCB">
            <w:pPr>
              <w:tabs>
                <w:tab w:val="left" w:pos="2446"/>
              </w:tabs>
              <w:spacing w:line="276" w:lineRule="auto"/>
              <w:rPr>
                <w:del w:id="11659" w:author="Gidon Kupietzky" w:date="2025-02-13T17:45:00Z" w16du:dateUtc="2025-02-13T15:45:00Z"/>
                <w:rFonts w:ascii="David" w:eastAsia="Times New Roman" w:hAnsi="David"/>
                <w:color w:val="000000"/>
              </w:rPr>
              <w:pPrChange w:id="11660" w:author="Gidon Kupietzky" w:date="2025-02-13T17:45:00Z" w16du:dateUtc="2025-02-13T15:45:00Z">
                <w:pPr>
                  <w:spacing w:before="0" w:line="240" w:lineRule="auto"/>
                  <w:ind w:left="0"/>
                </w:pPr>
              </w:pPrChange>
            </w:pPr>
            <w:del w:id="11661" w:author="Gidon Kupietzky" w:date="2025-02-13T17:45:00Z" w16du:dateUtc="2025-02-13T15:45:00Z">
              <w:r w:rsidRPr="00E079AF" w:rsidDel="004A2D26">
                <w:rPr>
                  <w:rFonts w:ascii="David" w:eastAsia="Times New Roman" w:hAnsi="David"/>
                  <w:color w:val="000000"/>
                  <w:rtl/>
                </w:rPr>
                <w:delText>אחוז מקומות העבודה (לא כולל חינוך) - מסחר ותייירות</w:delText>
              </w:r>
              <w:bookmarkStart w:id="11662" w:name="_Toc190882513"/>
              <w:bookmarkStart w:id="11663" w:name="_Toc190885226"/>
              <w:bookmarkEnd w:id="11662"/>
              <w:bookmarkEnd w:id="11663"/>
            </w:del>
          </w:p>
        </w:tc>
        <w:tc>
          <w:tcPr>
            <w:tcW w:w="0" w:type="auto"/>
            <w:shd w:val="clear" w:color="auto" w:fill="auto"/>
            <w:noWrap/>
            <w:vAlign w:val="bottom"/>
            <w:hideMark/>
          </w:tcPr>
          <w:p w14:paraId="7BE1B972" w14:textId="0FB4DC0D" w:rsidR="00557FCB" w:rsidRPr="00E079AF" w:rsidDel="004A2D26" w:rsidRDefault="00557FCB">
            <w:pPr>
              <w:tabs>
                <w:tab w:val="left" w:pos="2446"/>
              </w:tabs>
              <w:spacing w:line="276" w:lineRule="auto"/>
              <w:rPr>
                <w:del w:id="11664" w:author="Gidon Kupietzky" w:date="2025-02-13T17:45:00Z" w16du:dateUtc="2025-02-13T15:45:00Z"/>
                <w:rFonts w:ascii="David" w:eastAsia="Times New Roman" w:hAnsi="David"/>
                <w:color w:val="000000"/>
                <w:rtl/>
              </w:rPr>
              <w:pPrChange w:id="11665" w:author="Gidon Kupietzky" w:date="2025-02-13T17:45:00Z" w16du:dateUtc="2025-02-13T15:45:00Z">
                <w:pPr>
                  <w:spacing w:before="0" w:line="240" w:lineRule="auto"/>
                  <w:ind w:left="0"/>
                </w:pPr>
              </w:pPrChange>
            </w:pPr>
            <w:bookmarkStart w:id="11666" w:name="_Toc190882514"/>
            <w:bookmarkStart w:id="11667" w:name="_Toc190885227"/>
            <w:bookmarkEnd w:id="11666"/>
            <w:bookmarkEnd w:id="11667"/>
          </w:p>
        </w:tc>
        <w:tc>
          <w:tcPr>
            <w:tcW w:w="2861" w:type="dxa"/>
            <w:shd w:val="clear" w:color="auto" w:fill="auto"/>
            <w:noWrap/>
            <w:vAlign w:val="bottom"/>
            <w:hideMark/>
          </w:tcPr>
          <w:p w14:paraId="1D94424D" w14:textId="1C1CC8C4" w:rsidR="00557FCB" w:rsidRPr="00E079AF" w:rsidDel="004A2D26" w:rsidRDefault="00557FCB">
            <w:pPr>
              <w:tabs>
                <w:tab w:val="left" w:pos="2446"/>
              </w:tabs>
              <w:spacing w:line="276" w:lineRule="auto"/>
              <w:rPr>
                <w:del w:id="11668" w:author="Gidon Kupietzky" w:date="2025-02-13T17:45:00Z" w16du:dateUtc="2025-02-13T15:45:00Z"/>
                <w:rFonts w:ascii="David" w:eastAsia="Times New Roman" w:hAnsi="David"/>
                <w:color w:val="000000"/>
              </w:rPr>
              <w:pPrChange w:id="11669" w:author="Gidon Kupietzky" w:date="2025-02-13T17:45:00Z" w16du:dateUtc="2025-02-13T15:45:00Z">
                <w:pPr>
                  <w:bidi w:val="0"/>
                  <w:spacing w:before="0" w:line="240" w:lineRule="auto"/>
                  <w:ind w:left="0"/>
                </w:pPr>
              </w:pPrChange>
            </w:pPr>
            <w:del w:id="11670" w:author="Gidon Kupietzky" w:date="2025-02-13T17:45:00Z" w16du:dateUtc="2025-02-13T15:45:00Z">
              <w:r w:rsidRPr="00E079AF" w:rsidDel="004A2D26">
                <w:rPr>
                  <w:rFonts w:ascii="David" w:eastAsia="Times New Roman" w:hAnsi="David"/>
                  <w:color w:val="000000"/>
                </w:rPr>
                <w:delText>emp_category_type.shp</w:delText>
              </w:r>
              <w:bookmarkStart w:id="11671" w:name="_Toc190882515"/>
              <w:bookmarkStart w:id="11672" w:name="_Toc190885228"/>
              <w:bookmarkEnd w:id="11671"/>
              <w:bookmarkEnd w:id="11672"/>
            </w:del>
          </w:p>
        </w:tc>
        <w:bookmarkStart w:id="11673" w:name="_Toc190882516"/>
        <w:bookmarkStart w:id="11674" w:name="_Toc190885229"/>
        <w:bookmarkEnd w:id="11673"/>
        <w:bookmarkEnd w:id="11674"/>
      </w:tr>
      <w:tr w:rsidR="00557FCB" w:rsidRPr="00E079AF" w:rsidDel="004A2D26" w14:paraId="484BCA6C" w14:textId="4EA34A36" w:rsidTr="00DE2902">
        <w:trPr>
          <w:trHeight w:val="285"/>
          <w:del w:id="11675" w:author="Gidon Kupietzky" w:date="2025-02-13T17:45:00Z"/>
        </w:trPr>
        <w:tc>
          <w:tcPr>
            <w:tcW w:w="1795" w:type="dxa"/>
            <w:shd w:val="clear" w:color="C0E6F5" w:fill="C0E6F5"/>
            <w:noWrap/>
            <w:vAlign w:val="center"/>
            <w:hideMark/>
          </w:tcPr>
          <w:p w14:paraId="7BB3DF10" w14:textId="25288F0E" w:rsidR="00557FCB" w:rsidRPr="00E079AF" w:rsidDel="004A2D26" w:rsidRDefault="00557FCB">
            <w:pPr>
              <w:tabs>
                <w:tab w:val="left" w:pos="2446"/>
              </w:tabs>
              <w:spacing w:line="276" w:lineRule="auto"/>
              <w:rPr>
                <w:del w:id="11676" w:author="Gidon Kupietzky" w:date="2025-02-13T17:45:00Z" w16du:dateUtc="2025-02-13T15:45:00Z"/>
                <w:rFonts w:ascii="David" w:eastAsia="Times New Roman" w:hAnsi="David"/>
                <w:color w:val="000000"/>
              </w:rPr>
              <w:pPrChange w:id="11677" w:author="Gidon Kupietzky" w:date="2025-02-13T17:45:00Z" w16du:dateUtc="2025-02-13T15:45:00Z">
                <w:pPr>
                  <w:bidi w:val="0"/>
                  <w:spacing w:before="0" w:line="240" w:lineRule="auto"/>
                  <w:ind w:left="0"/>
                  <w:jc w:val="center"/>
                </w:pPr>
              </w:pPrChange>
            </w:pPr>
            <w:del w:id="11678" w:author="Gidon Kupietzky" w:date="2025-02-13T17:45:00Z" w16du:dateUtc="2025-02-13T15:45:00Z">
              <w:r w:rsidRPr="00E079AF" w:rsidDel="004A2D26">
                <w:rPr>
                  <w:rFonts w:ascii="David" w:eastAsia="Times New Roman" w:hAnsi="David"/>
                  <w:color w:val="000000"/>
                </w:rPr>
                <w:delText>Business</w:delText>
              </w:r>
              <w:bookmarkStart w:id="11679" w:name="_Toc190882517"/>
              <w:bookmarkStart w:id="11680" w:name="_Toc190885230"/>
              <w:bookmarkEnd w:id="11679"/>
              <w:bookmarkEnd w:id="11680"/>
            </w:del>
          </w:p>
        </w:tc>
        <w:tc>
          <w:tcPr>
            <w:tcW w:w="1595" w:type="dxa"/>
            <w:shd w:val="clear" w:color="C0E6F5" w:fill="C0E6F5"/>
            <w:noWrap/>
            <w:vAlign w:val="bottom"/>
            <w:hideMark/>
          </w:tcPr>
          <w:p w14:paraId="3E815A2E" w14:textId="72AE580A" w:rsidR="00557FCB" w:rsidRPr="00E079AF" w:rsidDel="004A2D26" w:rsidRDefault="00557FCB">
            <w:pPr>
              <w:tabs>
                <w:tab w:val="left" w:pos="2446"/>
              </w:tabs>
              <w:spacing w:line="276" w:lineRule="auto"/>
              <w:rPr>
                <w:del w:id="11681" w:author="Gidon Kupietzky" w:date="2025-02-13T17:45:00Z" w16du:dateUtc="2025-02-13T15:45:00Z"/>
                <w:rFonts w:ascii="David" w:eastAsia="Times New Roman" w:hAnsi="David"/>
                <w:color w:val="000000"/>
              </w:rPr>
              <w:pPrChange w:id="11682" w:author="Gidon Kupietzky" w:date="2025-02-13T17:45:00Z" w16du:dateUtc="2025-02-13T15:45:00Z">
                <w:pPr>
                  <w:spacing w:before="0" w:line="240" w:lineRule="auto"/>
                  <w:ind w:left="0"/>
                </w:pPr>
              </w:pPrChange>
            </w:pPr>
            <w:del w:id="11683" w:author="Gidon Kupietzky" w:date="2025-02-13T17:45:00Z" w16du:dateUtc="2025-02-13T15:45:00Z">
              <w:r w:rsidRPr="00E079AF" w:rsidDel="004A2D26">
                <w:rPr>
                  <w:rFonts w:ascii="David" w:eastAsia="Times New Roman" w:hAnsi="David"/>
                  <w:color w:val="000000"/>
                  <w:rtl/>
                </w:rPr>
                <w:delText>אחוז מקומות העבודה (לא כולל חינוך) - משרדים</w:delText>
              </w:r>
              <w:bookmarkStart w:id="11684" w:name="_Toc190882518"/>
              <w:bookmarkStart w:id="11685" w:name="_Toc190885231"/>
              <w:bookmarkEnd w:id="11684"/>
              <w:bookmarkEnd w:id="11685"/>
            </w:del>
          </w:p>
        </w:tc>
        <w:tc>
          <w:tcPr>
            <w:tcW w:w="0" w:type="auto"/>
            <w:shd w:val="clear" w:color="C0E6F5" w:fill="C0E6F5"/>
            <w:noWrap/>
            <w:vAlign w:val="bottom"/>
            <w:hideMark/>
          </w:tcPr>
          <w:p w14:paraId="036D69CF" w14:textId="2574749D" w:rsidR="00557FCB" w:rsidRPr="00E079AF" w:rsidDel="004A2D26" w:rsidRDefault="00557FCB">
            <w:pPr>
              <w:tabs>
                <w:tab w:val="left" w:pos="2446"/>
              </w:tabs>
              <w:spacing w:line="276" w:lineRule="auto"/>
              <w:rPr>
                <w:del w:id="11686" w:author="Gidon Kupietzky" w:date="2025-02-13T17:45:00Z" w16du:dateUtc="2025-02-13T15:45:00Z"/>
                <w:rFonts w:ascii="David" w:eastAsia="Times New Roman" w:hAnsi="David"/>
                <w:color w:val="000000"/>
                <w:rtl/>
              </w:rPr>
              <w:pPrChange w:id="11687" w:author="Gidon Kupietzky" w:date="2025-02-13T17:45:00Z" w16du:dateUtc="2025-02-13T15:45:00Z">
                <w:pPr>
                  <w:spacing w:before="0" w:line="240" w:lineRule="auto"/>
                  <w:ind w:left="0"/>
                </w:pPr>
              </w:pPrChange>
            </w:pPr>
            <w:bookmarkStart w:id="11688" w:name="_Toc190882519"/>
            <w:bookmarkStart w:id="11689" w:name="_Toc190885232"/>
            <w:bookmarkEnd w:id="11688"/>
            <w:bookmarkEnd w:id="11689"/>
          </w:p>
        </w:tc>
        <w:tc>
          <w:tcPr>
            <w:tcW w:w="2861" w:type="dxa"/>
            <w:shd w:val="clear" w:color="C0E6F5" w:fill="C0E6F5"/>
            <w:noWrap/>
            <w:vAlign w:val="bottom"/>
            <w:hideMark/>
          </w:tcPr>
          <w:p w14:paraId="1780EE89" w14:textId="4B95D899" w:rsidR="00557FCB" w:rsidRPr="00E079AF" w:rsidDel="004A2D26" w:rsidRDefault="00557FCB">
            <w:pPr>
              <w:tabs>
                <w:tab w:val="left" w:pos="2446"/>
              </w:tabs>
              <w:spacing w:line="276" w:lineRule="auto"/>
              <w:rPr>
                <w:del w:id="11690" w:author="Gidon Kupietzky" w:date="2025-02-13T17:45:00Z" w16du:dateUtc="2025-02-13T15:45:00Z"/>
                <w:rFonts w:ascii="David" w:eastAsia="Times New Roman" w:hAnsi="David"/>
                <w:color w:val="000000"/>
              </w:rPr>
              <w:pPrChange w:id="11691" w:author="Gidon Kupietzky" w:date="2025-02-13T17:45:00Z" w16du:dateUtc="2025-02-13T15:45:00Z">
                <w:pPr>
                  <w:bidi w:val="0"/>
                  <w:spacing w:before="0" w:line="240" w:lineRule="auto"/>
                  <w:ind w:left="0"/>
                </w:pPr>
              </w:pPrChange>
            </w:pPr>
            <w:del w:id="11692" w:author="Gidon Kupietzky" w:date="2025-02-13T17:45:00Z" w16du:dateUtc="2025-02-13T15:45:00Z">
              <w:r w:rsidRPr="00E079AF" w:rsidDel="004A2D26">
                <w:rPr>
                  <w:rFonts w:ascii="David" w:eastAsia="Times New Roman" w:hAnsi="David"/>
                  <w:color w:val="000000"/>
                </w:rPr>
                <w:delText>emp_category_type.shp</w:delText>
              </w:r>
              <w:bookmarkStart w:id="11693" w:name="_Toc190882520"/>
              <w:bookmarkStart w:id="11694" w:name="_Toc190885233"/>
              <w:bookmarkEnd w:id="11693"/>
              <w:bookmarkEnd w:id="11694"/>
            </w:del>
          </w:p>
        </w:tc>
        <w:bookmarkStart w:id="11695" w:name="_Toc190882521"/>
        <w:bookmarkStart w:id="11696" w:name="_Toc190885234"/>
        <w:bookmarkEnd w:id="11695"/>
        <w:bookmarkEnd w:id="11696"/>
      </w:tr>
      <w:tr w:rsidR="00557FCB" w:rsidRPr="00E079AF" w:rsidDel="004A2D26" w14:paraId="5FA320E4" w14:textId="69D2B8F8" w:rsidTr="00DE2902">
        <w:trPr>
          <w:trHeight w:val="285"/>
          <w:del w:id="11697" w:author="Gidon Kupietzky" w:date="2025-02-13T17:45:00Z"/>
        </w:trPr>
        <w:tc>
          <w:tcPr>
            <w:tcW w:w="1795" w:type="dxa"/>
            <w:shd w:val="clear" w:color="auto" w:fill="auto"/>
            <w:noWrap/>
            <w:vAlign w:val="center"/>
            <w:hideMark/>
          </w:tcPr>
          <w:p w14:paraId="1EA1641C" w14:textId="0F03A4EE" w:rsidR="00557FCB" w:rsidRPr="00E079AF" w:rsidDel="004A2D26" w:rsidRDefault="00557FCB">
            <w:pPr>
              <w:tabs>
                <w:tab w:val="left" w:pos="2446"/>
              </w:tabs>
              <w:spacing w:line="276" w:lineRule="auto"/>
              <w:rPr>
                <w:del w:id="11698" w:author="Gidon Kupietzky" w:date="2025-02-13T17:45:00Z" w16du:dateUtc="2025-02-13T15:45:00Z"/>
                <w:rFonts w:ascii="David" w:eastAsia="Times New Roman" w:hAnsi="David"/>
                <w:color w:val="000000"/>
              </w:rPr>
              <w:pPrChange w:id="11699" w:author="Gidon Kupietzky" w:date="2025-02-13T17:45:00Z" w16du:dateUtc="2025-02-13T15:45:00Z">
                <w:pPr>
                  <w:bidi w:val="0"/>
                  <w:spacing w:before="0" w:line="240" w:lineRule="auto"/>
                  <w:ind w:left="0"/>
                  <w:jc w:val="center"/>
                </w:pPr>
              </w:pPrChange>
            </w:pPr>
            <w:del w:id="11700" w:author="Gidon Kupietzky" w:date="2025-02-13T17:45:00Z" w16du:dateUtc="2025-02-13T15:45:00Z">
              <w:r w:rsidRPr="00E079AF" w:rsidDel="004A2D26">
                <w:rPr>
                  <w:rFonts w:ascii="David" w:eastAsia="Times New Roman" w:hAnsi="David"/>
                  <w:color w:val="000000"/>
                </w:rPr>
                <w:delText>Public</w:delText>
              </w:r>
              <w:bookmarkStart w:id="11701" w:name="_Toc190882522"/>
              <w:bookmarkStart w:id="11702" w:name="_Toc190885235"/>
              <w:bookmarkEnd w:id="11701"/>
              <w:bookmarkEnd w:id="11702"/>
            </w:del>
          </w:p>
        </w:tc>
        <w:tc>
          <w:tcPr>
            <w:tcW w:w="1595" w:type="dxa"/>
            <w:shd w:val="clear" w:color="auto" w:fill="auto"/>
            <w:noWrap/>
            <w:vAlign w:val="bottom"/>
            <w:hideMark/>
          </w:tcPr>
          <w:p w14:paraId="308A359A" w14:textId="4DFE9E84" w:rsidR="00557FCB" w:rsidRPr="00E079AF" w:rsidDel="004A2D26" w:rsidRDefault="00557FCB">
            <w:pPr>
              <w:tabs>
                <w:tab w:val="left" w:pos="2446"/>
              </w:tabs>
              <w:spacing w:line="276" w:lineRule="auto"/>
              <w:rPr>
                <w:del w:id="11703" w:author="Gidon Kupietzky" w:date="2025-02-13T17:45:00Z" w16du:dateUtc="2025-02-13T15:45:00Z"/>
                <w:rFonts w:ascii="David" w:eastAsia="Times New Roman" w:hAnsi="David"/>
                <w:color w:val="000000"/>
              </w:rPr>
              <w:pPrChange w:id="11704" w:author="Gidon Kupietzky" w:date="2025-02-13T17:45:00Z" w16du:dateUtc="2025-02-13T15:45:00Z">
                <w:pPr>
                  <w:spacing w:before="0" w:line="240" w:lineRule="auto"/>
                  <w:ind w:left="0"/>
                </w:pPr>
              </w:pPrChange>
            </w:pPr>
            <w:del w:id="11705" w:author="Gidon Kupietzky" w:date="2025-02-13T17:45:00Z" w16du:dateUtc="2025-02-13T15:45:00Z">
              <w:r w:rsidRPr="00E079AF" w:rsidDel="004A2D26">
                <w:rPr>
                  <w:rFonts w:ascii="David" w:eastAsia="Times New Roman" w:hAnsi="David"/>
                  <w:color w:val="000000"/>
                  <w:rtl/>
                </w:rPr>
                <w:delText>אחוז מקומות העבודה (לא כולל חינוך) - ציבורי (מקבל קהל)</w:delText>
              </w:r>
              <w:bookmarkStart w:id="11706" w:name="_Toc190882523"/>
              <w:bookmarkStart w:id="11707" w:name="_Toc190885236"/>
              <w:bookmarkEnd w:id="11706"/>
              <w:bookmarkEnd w:id="11707"/>
            </w:del>
          </w:p>
        </w:tc>
        <w:tc>
          <w:tcPr>
            <w:tcW w:w="0" w:type="auto"/>
            <w:shd w:val="clear" w:color="auto" w:fill="auto"/>
            <w:noWrap/>
            <w:vAlign w:val="bottom"/>
            <w:hideMark/>
          </w:tcPr>
          <w:p w14:paraId="41372DF6" w14:textId="3C141009" w:rsidR="00557FCB" w:rsidRPr="00E079AF" w:rsidDel="004A2D26" w:rsidRDefault="00557FCB">
            <w:pPr>
              <w:tabs>
                <w:tab w:val="left" w:pos="2446"/>
              </w:tabs>
              <w:spacing w:line="276" w:lineRule="auto"/>
              <w:rPr>
                <w:del w:id="11708" w:author="Gidon Kupietzky" w:date="2025-02-13T17:45:00Z" w16du:dateUtc="2025-02-13T15:45:00Z"/>
                <w:rFonts w:ascii="David" w:eastAsia="Times New Roman" w:hAnsi="David"/>
                <w:color w:val="000000"/>
                <w:rtl/>
              </w:rPr>
              <w:pPrChange w:id="11709" w:author="Gidon Kupietzky" w:date="2025-02-13T17:45:00Z" w16du:dateUtc="2025-02-13T15:45:00Z">
                <w:pPr>
                  <w:spacing w:before="0" w:line="240" w:lineRule="auto"/>
                  <w:ind w:left="0"/>
                </w:pPr>
              </w:pPrChange>
            </w:pPr>
            <w:bookmarkStart w:id="11710" w:name="_Toc190882524"/>
            <w:bookmarkStart w:id="11711" w:name="_Toc190885237"/>
            <w:bookmarkEnd w:id="11710"/>
            <w:bookmarkEnd w:id="11711"/>
          </w:p>
        </w:tc>
        <w:tc>
          <w:tcPr>
            <w:tcW w:w="2861" w:type="dxa"/>
            <w:shd w:val="clear" w:color="auto" w:fill="auto"/>
            <w:noWrap/>
            <w:vAlign w:val="bottom"/>
            <w:hideMark/>
          </w:tcPr>
          <w:p w14:paraId="7CEB081C" w14:textId="771132B1" w:rsidR="00557FCB" w:rsidRPr="00E079AF" w:rsidDel="004A2D26" w:rsidRDefault="00557FCB">
            <w:pPr>
              <w:tabs>
                <w:tab w:val="left" w:pos="2446"/>
              </w:tabs>
              <w:spacing w:line="276" w:lineRule="auto"/>
              <w:rPr>
                <w:del w:id="11712" w:author="Gidon Kupietzky" w:date="2025-02-13T17:45:00Z" w16du:dateUtc="2025-02-13T15:45:00Z"/>
                <w:rFonts w:ascii="David" w:eastAsia="Times New Roman" w:hAnsi="David"/>
                <w:color w:val="000000"/>
              </w:rPr>
              <w:pPrChange w:id="11713" w:author="Gidon Kupietzky" w:date="2025-02-13T17:45:00Z" w16du:dateUtc="2025-02-13T15:45:00Z">
                <w:pPr>
                  <w:bidi w:val="0"/>
                  <w:spacing w:before="0" w:line="240" w:lineRule="auto"/>
                  <w:ind w:left="0"/>
                </w:pPr>
              </w:pPrChange>
            </w:pPr>
            <w:del w:id="11714" w:author="Gidon Kupietzky" w:date="2025-02-13T17:45:00Z" w16du:dateUtc="2025-02-13T15:45:00Z">
              <w:r w:rsidRPr="00E079AF" w:rsidDel="004A2D26">
                <w:rPr>
                  <w:rFonts w:ascii="David" w:eastAsia="Times New Roman" w:hAnsi="David"/>
                  <w:color w:val="000000"/>
                </w:rPr>
                <w:delText>emp_category_type.shp</w:delText>
              </w:r>
              <w:bookmarkStart w:id="11715" w:name="_Toc190882525"/>
              <w:bookmarkStart w:id="11716" w:name="_Toc190885238"/>
              <w:bookmarkEnd w:id="11715"/>
              <w:bookmarkEnd w:id="11716"/>
            </w:del>
          </w:p>
        </w:tc>
        <w:bookmarkStart w:id="11717" w:name="_Toc190882526"/>
        <w:bookmarkStart w:id="11718" w:name="_Toc190885239"/>
        <w:bookmarkEnd w:id="11717"/>
        <w:bookmarkEnd w:id="11718"/>
      </w:tr>
      <w:tr w:rsidR="00557FCB" w:rsidRPr="00E079AF" w:rsidDel="004A2D26" w14:paraId="23FC4B7B" w14:textId="7D530CB4" w:rsidTr="00DE2902">
        <w:trPr>
          <w:trHeight w:val="285"/>
          <w:del w:id="11719" w:author="Gidon Kupietzky" w:date="2025-02-13T17:45:00Z"/>
        </w:trPr>
        <w:tc>
          <w:tcPr>
            <w:tcW w:w="1795" w:type="dxa"/>
            <w:shd w:val="clear" w:color="C0E6F5" w:fill="C0E6F5"/>
            <w:noWrap/>
            <w:vAlign w:val="center"/>
            <w:hideMark/>
          </w:tcPr>
          <w:p w14:paraId="1031BB73" w14:textId="5AE41CCD" w:rsidR="00557FCB" w:rsidRPr="00E079AF" w:rsidDel="004A2D26" w:rsidRDefault="00557FCB">
            <w:pPr>
              <w:tabs>
                <w:tab w:val="left" w:pos="2446"/>
              </w:tabs>
              <w:spacing w:line="276" w:lineRule="auto"/>
              <w:rPr>
                <w:del w:id="11720" w:author="Gidon Kupietzky" w:date="2025-02-13T17:45:00Z" w16du:dateUtc="2025-02-13T15:45:00Z"/>
                <w:rFonts w:ascii="David" w:eastAsia="Times New Roman" w:hAnsi="David"/>
                <w:color w:val="000000"/>
              </w:rPr>
              <w:pPrChange w:id="11721" w:author="Gidon Kupietzky" w:date="2025-02-13T17:45:00Z" w16du:dateUtc="2025-02-13T15:45:00Z">
                <w:pPr>
                  <w:bidi w:val="0"/>
                  <w:spacing w:before="0" w:line="240" w:lineRule="auto"/>
                  <w:ind w:left="0"/>
                  <w:jc w:val="center"/>
                </w:pPr>
              </w:pPrChange>
            </w:pPr>
            <w:del w:id="11722" w:author="Gidon Kupietzky" w:date="2025-02-13T17:45:00Z" w16du:dateUtc="2025-02-13T15:45:00Z">
              <w:r w:rsidRPr="00E079AF" w:rsidDel="004A2D26">
                <w:rPr>
                  <w:rFonts w:ascii="David" w:eastAsia="Times New Roman" w:hAnsi="David"/>
                  <w:color w:val="000000"/>
                </w:rPr>
                <w:delText>commuting</w:delText>
              </w:r>
              <w:bookmarkStart w:id="11723" w:name="_Toc190882527"/>
              <w:bookmarkStart w:id="11724" w:name="_Toc190885240"/>
              <w:bookmarkEnd w:id="11723"/>
              <w:bookmarkEnd w:id="11724"/>
            </w:del>
          </w:p>
        </w:tc>
        <w:tc>
          <w:tcPr>
            <w:tcW w:w="1595" w:type="dxa"/>
            <w:shd w:val="clear" w:color="C0E6F5" w:fill="C0E6F5"/>
            <w:noWrap/>
            <w:vAlign w:val="center"/>
            <w:hideMark/>
          </w:tcPr>
          <w:p w14:paraId="5EF0DE7A" w14:textId="1FF95FB7" w:rsidR="00557FCB" w:rsidRPr="00E079AF" w:rsidDel="004A2D26" w:rsidRDefault="00557FCB">
            <w:pPr>
              <w:tabs>
                <w:tab w:val="left" w:pos="2446"/>
              </w:tabs>
              <w:spacing w:line="276" w:lineRule="auto"/>
              <w:rPr>
                <w:del w:id="11725" w:author="Gidon Kupietzky" w:date="2025-02-13T17:45:00Z" w16du:dateUtc="2025-02-13T15:45:00Z"/>
                <w:rFonts w:ascii="David" w:eastAsia="Times New Roman" w:hAnsi="David"/>
                <w:color w:val="000000"/>
              </w:rPr>
              <w:pPrChange w:id="11726" w:author="Gidon Kupietzky" w:date="2025-02-13T17:45:00Z" w16du:dateUtc="2025-02-13T15:45:00Z">
                <w:pPr>
                  <w:spacing w:before="0" w:line="240" w:lineRule="auto"/>
                  <w:ind w:left="0"/>
                  <w:jc w:val="center"/>
                </w:pPr>
              </w:pPrChange>
            </w:pPr>
            <w:del w:id="11727" w:author="Gidon Kupietzky" w:date="2025-02-13T17:45:00Z" w16du:dateUtc="2025-02-13T15:45:00Z">
              <w:r w:rsidRPr="00E079AF" w:rsidDel="004A2D26">
                <w:rPr>
                  <w:rFonts w:ascii="David" w:eastAsia="Times New Roman" w:hAnsi="David"/>
                  <w:color w:val="000000"/>
                  <w:rtl/>
                </w:rPr>
                <w:delText xml:space="preserve">אחוז מהמועסקים שגרים באזור תנועה שמיוממים מחוץ </w:delText>
              </w:r>
              <w:r w:rsidRPr="00E079AF" w:rsidDel="004A2D26">
                <w:rPr>
                  <w:rFonts w:ascii="David" w:eastAsia="Times New Roman" w:hAnsi="David"/>
                  <w:color w:val="000000"/>
                  <w:rtl/>
                </w:rPr>
                <w:lastRenderedPageBreak/>
                <w:delText>למרחב צתא"ל</w:delText>
              </w:r>
              <w:bookmarkStart w:id="11728" w:name="_Toc190882528"/>
              <w:bookmarkStart w:id="11729" w:name="_Toc190885241"/>
              <w:bookmarkEnd w:id="11728"/>
              <w:bookmarkEnd w:id="11729"/>
            </w:del>
          </w:p>
        </w:tc>
        <w:tc>
          <w:tcPr>
            <w:tcW w:w="0" w:type="auto"/>
            <w:shd w:val="clear" w:color="C0E6F5" w:fill="C0E6F5"/>
            <w:noWrap/>
            <w:vAlign w:val="bottom"/>
            <w:hideMark/>
          </w:tcPr>
          <w:p w14:paraId="5993D4E5" w14:textId="3CD9A0DC" w:rsidR="00557FCB" w:rsidRPr="00E079AF" w:rsidDel="004A2D26" w:rsidRDefault="00557FCB">
            <w:pPr>
              <w:tabs>
                <w:tab w:val="left" w:pos="2446"/>
              </w:tabs>
              <w:spacing w:line="276" w:lineRule="auto"/>
              <w:rPr>
                <w:del w:id="11730" w:author="Gidon Kupietzky" w:date="2025-02-13T17:45:00Z" w16du:dateUtc="2025-02-13T15:45:00Z"/>
                <w:rFonts w:ascii="David" w:eastAsia="Times New Roman" w:hAnsi="David"/>
                <w:color w:val="000000"/>
                <w:rtl/>
              </w:rPr>
              <w:pPrChange w:id="11731" w:author="Gidon Kupietzky" w:date="2025-02-13T17:45:00Z" w16du:dateUtc="2025-02-13T15:45:00Z">
                <w:pPr>
                  <w:spacing w:before="0" w:line="240" w:lineRule="auto"/>
                  <w:ind w:left="0"/>
                  <w:jc w:val="center"/>
                </w:pPr>
              </w:pPrChange>
            </w:pPr>
            <w:bookmarkStart w:id="11732" w:name="_Toc190882529"/>
            <w:bookmarkStart w:id="11733" w:name="_Toc190885242"/>
            <w:bookmarkEnd w:id="11732"/>
            <w:bookmarkEnd w:id="11733"/>
          </w:p>
        </w:tc>
        <w:tc>
          <w:tcPr>
            <w:tcW w:w="2861" w:type="dxa"/>
            <w:shd w:val="clear" w:color="C0E6F5" w:fill="C0E6F5"/>
            <w:noWrap/>
            <w:vAlign w:val="bottom"/>
            <w:hideMark/>
          </w:tcPr>
          <w:p w14:paraId="175B4895" w14:textId="181BCB4D" w:rsidR="00557FCB" w:rsidRPr="00E079AF" w:rsidDel="004A2D26" w:rsidRDefault="00557FCB">
            <w:pPr>
              <w:tabs>
                <w:tab w:val="left" w:pos="2446"/>
              </w:tabs>
              <w:spacing w:line="276" w:lineRule="auto"/>
              <w:rPr>
                <w:del w:id="11734" w:author="Gidon Kupietzky" w:date="2025-02-13T17:45:00Z" w16du:dateUtc="2025-02-13T15:45:00Z"/>
                <w:rFonts w:ascii="David" w:eastAsia="Times New Roman" w:hAnsi="David"/>
                <w:color w:val="000000"/>
              </w:rPr>
              <w:pPrChange w:id="11735" w:author="Gidon Kupietzky" w:date="2025-02-13T17:45:00Z" w16du:dateUtc="2025-02-13T15:45:00Z">
                <w:pPr>
                  <w:bidi w:val="0"/>
                  <w:spacing w:before="0" w:line="240" w:lineRule="auto"/>
                  <w:ind w:left="0"/>
                </w:pPr>
              </w:pPrChange>
            </w:pPr>
            <w:del w:id="11736" w:author="Gidon Kupietzky" w:date="2025-02-13T17:45:00Z" w16du:dateUtc="2025-02-13T15:45:00Z">
              <w:r w:rsidRPr="00E079AF" w:rsidDel="004A2D26">
                <w:rPr>
                  <w:rFonts w:ascii="David" w:eastAsia="Times New Roman" w:hAnsi="David"/>
                  <w:color w:val="000000"/>
                </w:rPr>
                <w:delText>commuting_241014.shp</w:delText>
              </w:r>
              <w:bookmarkStart w:id="11737" w:name="_Toc190882530"/>
              <w:bookmarkStart w:id="11738" w:name="_Toc190885243"/>
              <w:bookmarkEnd w:id="11737"/>
              <w:bookmarkEnd w:id="11738"/>
            </w:del>
          </w:p>
        </w:tc>
        <w:bookmarkStart w:id="11739" w:name="_Toc190882531"/>
        <w:bookmarkStart w:id="11740" w:name="_Toc190885244"/>
        <w:bookmarkEnd w:id="11739"/>
        <w:bookmarkEnd w:id="11740"/>
      </w:tr>
      <w:tr w:rsidR="00557FCB" w:rsidRPr="00E079AF" w:rsidDel="004A2D26" w14:paraId="4BBD14B2" w14:textId="0CC0698E" w:rsidTr="00DE2902">
        <w:trPr>
          <w:trHeight w:val="285"/>
          <w:del w:id="11741" w:author="Gidon Kupietzky" w:date="2025-02-13T17:45:00Z"/>
        </w:trPr>
        <w:tc>
          <w:tcPr>
            <w:tcW w:w="1795" w:type="dxa"/>
            <w:shd w:val="clear" w:color="auto" w:fill="auto"/>
            <w:noWrap/>
            <w:vAlign w:val="center"/>
            <w:hideMark/>
          </w:tcPr>
          <w:p w14:paraId="20E86EE0" w14:textId="12DA6C85" w:rsidR="00557FCB" w:rsidRPr="00E079AF" w:rsidDel="004A2D26" w:rsidRDefault="00557FCB">
            <w:pPr>
              <w:tabs>
                <w:tab w:val="left" w:pos="2446"/>
              </w:tabs>
              <w:spacing w:line="276" w:lineRule="auto"/>
              <w:rPr>
                <w:del w:id="11742" w:author="Gidon Kupietzky" w:date="2025-02-13T17:45:00Z" w16du:dateUtc="2025-02-13T15:45:00Z"/>
                <w:rFonts w:ascii="David" w:eastAsia="Times New Roman" w:hAnsi="David"/>
                <w:color w:val="000000"/>
              </w:rPr>
              <w:pPrChange w:id="11743" w:author="Gidon Kupietzky" w:date="2025-02-13T17:45:00Z" w16du:dateUtc="2025-02-13T15:45:00Z">
                <w:pPr>
                  <w:bidi w:val="0"/>
                  <w:spacing w:before="0" w:line="240" w:lineRule="auto"/>
                  <w:ind w:left="0"/>
                  <w:jc w:val="center"/>
                </w:pPr>
              </w:pPrChange>
            </w:pPr>
            <w:del w:id="11744" w:author="Gidon Kupietzky" w:date="2025-02-13T17:45:00Z" w16du:dateUtc="2025-02-13T15:45:00Z">
              <w:r w:rsidRPr="00E079AF" w:rsidDel="004A2D26">
                <w:rPr>
                  <w:rFonts w:ascii="David" w:eastAsia="Times New Roman" w:hAnsi="David"/>
                  <w:color w:val="000000"/>
                </w:rPr>
                <w:delText>ieold</w:delText>
              </w:r>
              <w:bookmarkStart w:id="11745" w:name="_Toc190882532"/>
              <w:bookmarkStart w:id="11746" w:name="_Toc190885245"/>
              <w:bookmarkEnd w:id="11745"/>
              <w:bookmarkEnd w:id="11746"/>
            </w:del>
          </w:p>
        </w:tc>
        <w:tc>
          <w:tcPr>
            <w:tcW w:w="1595" w:type="dxa"/>
            <w:shd w:val="clear" w:color="auto" w:fill="auto"/>
            <w:noWrap/>
            <w:vAlign w:val="bottom"/>
            <w:hideMark/>
          </w:tcPr>
          <w:p w14:paraId="0FF23BE7" w14:textId="6DFF9042" w:rsidR="00557FCB" w:rsidRPr="00E079AF" w:rsidDel="004A2D26" w:rsidRDefault="00557FCB">
            <w:pPr>
              <w:tabs>
                <w:tab w:val="left" w:pos="2446"/>
              </w:tabs>
              <w:spacing w:line="276" w:lineRule="auto"/>
              <w:rPr>
                <w:del w:id="11747" w:author="Gidon Kupietzky" w:date="2025-02-13T17:45:00Z" w16du:dateUtc="2025-02-13T15:45:00Z"/>
                <w:rFonts w:ascii="David" w:eastAsia="Times New Roman" w:hAnsi="David"/>
                <w:color w:val="000000"/>
              </w:rPr>
              <w:pPrChange w:id="11748" w:author="Gidon Kupietzky" w:date="2025-02-13T17:45:00Z" w16du:dateUtc="2025-02-13T15:45:00Z">
                <w:pPr>
                  <w:spacing w:before="0" w:line="240" w:lineRule="auto"/>
                  <w:ind w:left="0"/>
                </w:pPr>
              </w:pPrChange>
            </w:pPr>
            <w:del w:id="11749" w:author="Gidon Kupietzky" w:date="2025-02-13T17:45:00Z" w16du:dateUtc="2025-02-13T15:45:00Z">
              <w:r w:rsidRPr="00E079AF" w:rsidDel="004A2D26">
                <w:rPr>
                  <w:rFonts w:ascii="David" w:eastAsia="Times New Roman" w:hAnsi="David"/>
                  <w:color w:val="000000"/>
                  <w:rtl/>
                </w:rPr>
                <w:delText xml:space="preserve">זהה לשדה </w:delText>
              </w:r>
              <w:r w:rsidRPr="00E079AF" w:rsidDel="004A2D26">
                <w:rPr>
                  <w:rFonts w:ascii="David" w:eastAsia="Times New Roman" w:hAnsi="David"/>
                  <w:color w:val="000000"/>
                </w:rPr>
                <w:delText>commuting</w:delText>
              </w:r>
              <w:bookmarkStart w:id="11750" w:name="_Toc190882533"/>
              <w:bookmarkStart w:id="11751" w:name="_Toc190885246"/>
              <w:bookmarkEnd w:id="11750"/>
              <w:bookmarkEnd w:id="11751"/>
            </w:del>
          </w:p>
        </w:tc>
        <w:tc>
          <w:tcPr>
            <w:tcW w:w="0" w:type="auto"/>
            <w:shd w:val="clear" w:color="auto" w:fill="auto"/>
            <w:noWrap/>
            <w:vAlign w:val="bottom"/>
            <w:hideMark/>
          </w:tcPr>
          <w:p w14:paraId="5AF0CD0E" w14:textId="004E28A5" w:rsidR="00557FCB" w:rsidRPr="00E079AF" w:rsidDel="004A2D26" w:rsidRDefault="00557FCB">
            <w:pPr>
              <w:tabs>
                <w:tab w:val="left" w:pos="2446"/>
              </w:tabs>
              <w:spacing w:line="276" w:lineRule="auto"/>
              <w:rPr>
                <w:del w:id="11752" w:author="Gidon Kupietzky" w:date="2025-02-13T17:45:00Z" w16du:dateUtc="2025-02-13T15:45:00Z"/>
                <w:rFonts w:ascii="David" w:eastAsia="Times New Roman" w:hAnsi="David"/>
                <w:color w:val="000000"/>
                <w:rtl/>
              </w:rPr>
              <w:pPrChange w:id="11753" w:author="Gidon Kupietzky" w:date="2025-02-13T17:45:00Z" w16du:dateUtc="2025-02-13T15:45:00Z">
                <w:pPr>
                  <w:spacing w:before="0" w:line="240" w:lineRule="auto"/>
                  <w:ind w:left="0"/>
                </w:pPr>
              </w:pPrChange>
            </w:pPr>
            <w:bookmarkStart w:id="11754" w:name="_Toc190882534"/>
            <w:bookmarkStart w:id="11755" w:name="_Toc190885247"/>
            <w:bookmarkEnd w:id="11754"/>
            <w:bookmarkEnd w:id="11755"/>
          </w:p>
        </w:tc>
        <w:tc>
          <w:tcPr>
            <w:tcW w:w="2861" w:type="dxa"/>
            <w:shd w:val="clear" w:color="auto" w:fill="auto"/>
            <w:noWrap/>
            <w:vAlign w:val="bottom"/>
            <w:hideMark/>
          </w:tcPr>
          <w:p w14:paraId="62F77E81" w14:textId="4DBAA7B3" w:rsidR="00557FCB" w:rsidRPr="00E079AF" w:rsidDel="004A2D26" w:rsidRDefault="00557FCB">
            <w:pPr>
              <w:tabs>
                <w:tab w:val="left" w:pos="2446"/>
              </w:tabs>
              <w:spacing w:line="276" w:lineRule="auto"/>
              <w:rPr>
                <w:del w:id="11756" w:author="Gidon Kupietzky" w:date="2025-02-13T17:45:00Z" w16du:dateUtc="2025-02-13T15:45:00Z"/>
                <w:rFonts w:ascii="David" w:eastAsia="Times New Roman" w:hAnsi="David"/>
                <w:color w:val="000000"/>
              </w:rPr>
              <w:pPrChange w:id="11757" w:author="Gidon Kupietzky" w:date="2025-02-13T17:45:00Z" w16du:dateUtc="2025-02-13T15:45:00Z">
                <w:pPr>
                  <w:spacing w:before="0" w:line="240" w:lineRule="auto"/>
                  <w:ind w:left="0"/>
                </w:pPr>
              </w:pPrChange>
            </w:pPr>
            <w:del w:id="11758" w:author="Gidon Kupietzky" w:date="2025-02-13T17:45:00Z" w16du:dateUtc="2025-02-13T15:45:00Z">
              <w:r w:rsidRPr="00E079AF" w:rsidDel="004A2D26">
                <w:rPr>
                  <w:rFonts w:ascii="David" w:eastAsia="Times New Roman" w:hAnsi="David"/>
                  <w:color w:val="000000"/>
                  <w:rtl/>
                </w:rPr>
                <w:delText>מחושב</w:delText>
              </w:r>
              <w:bookmarkStart w:id="11759" w:name="_Toc190882535"/>
              <w:bookmarkStart w:id="11760" w:name="_Toc190885248"/>
              <w:bookmarkEnd w:id="11759"/>
              <w:bookmarkEnd w:id="11760"/>
            </w:del>
          </w:p>
        </w:tc>
        <w:bookmarkStart w:id="11761" w:name="_Toc190882536"/>
        <w:bookmarkStart w:id="11762" w:name="_Toc190885249"/>
        <w:bookmarkEnd w:id="11761"/>
        <w:bookmarkEnd w:id="11762"/>
      </w:tr>
      <w:tr w:rsidR="00557FCB" w:rsidRPr="00E079AF" w:rsidDel="004A2D26" w14:paraId="07E848B3" w14:textId="45DF8C59" w:rsidTr="00DE2902">
        <w:trPr>
          <w:trHeight w:val="285"/>
          <w:del w:id="11763" w:author="Gidon Kupietzky" w:date="2025-02-13T17:45:00Z"/>
        </w:trPr>
        <w:tc>
          <w:tcPr>
            <w:tcW w:w="1795" w:type="dxa"/>
            <w:shd w:val="clear" w:color="C0E6F5" w:fill="C0E6F5"/>
            <w:noWrap/>
            <w:vAlign w:val="center"/>
            <w:hideMark/>
          </w:tcPr>
          <w:p w14:paraId="2FCFD7D7" w14:textId="67440E5F" w:rsidR="00557FCB" w:rsidRPr="00E079AF" w:rsidDel="004A2D26" w:rsidRDefault="00557FCB">
            <w:pPr>
              <w:tabs>
                <w:tab w:val="left" w:pos="2446"/>
              </w:tabs>
              <w:spacing w:line="276" w:lineRule="auto"/>
              <w:rPr>
                <w:del w:id="11764" w:author="Gidon Kupietzky" w:date="2025-02-13T17:45:00Z" w16du:dateUtc="2025-02-13T15:45:00Z"/>
                <w:rFonts w:ascii="David" w:eastAsia="Times New Roman" w:hAnsi="David"/>
                <w:color w:val="000000"/>
                <w:rtl/>
              </w:rPr>
              <w:pPrChange w:id="11765" w:author="Gidon Kupietzky" w:date="2025-02-13T17:45:00Z" w16du:dateUtc="2025-02-13T15:45:00Z">
                <w:pPr>
                  <w:bidi w:val="0"/>
                  <w:spacing w:before="0" w:line="240" w:lineRule="auto"/>
                  <w:ind w:left="0"/>
                  <w:jc w:val="center"/>
                </w:pPr>
              </w:pPrChange>
            </w:pPr>
            <w:del w:id="11766" w:author="Gidon Kupietzky" w:date="2025-02-13T17:45:00Z" w16du:dateUtc="2025-02-13T15:45:00Z">
              <w:r w:rsidRPr="00E079AF" w:rsidDel="004A2D26">
                <w:rPr>
                  <w:rFonts w:ascii="David" w:eastAsia="Times New Roman" w:hAnsi="David"/>
                  <w:color w:val="000000"/>
                </w:rPr>
                <w:delText>IEProp</w:delText>
              </w:r>
              <w:bookmarkStart w:id="11767" w:name="_Toc190882537"/>
              <w:bookmarkStart w:id="11768" w:name="_Toc190885250"/>
              <w:bookmarkEnd w:id="11767"/>
              <w:bookmarkEnd w:id="11768"/>
            </w:del>
          </w:p>
        </w:tc>
        <w:tc>
          <w:tcPr>
            <w:tcW w:w="1595" w:type="dxa"/>
            <w:shd w:val="clear" w:color="C0E6F5" w:fill="C0E6F5"/>
            <w:noWrap/>
            <w:vAlign w:val="bottom"/>
            <w:hideMark/>
          </w:tcPr>
          <w:p w14:paraId="53983184" w14:textId="411E0373" w:rsidR="00557FCB" w:rsidRPr="00E079AF" w:rsidDel="004A2D26" w:rsidRDefault="00557FCB">
            <w:pPr>
              <w:tabs>
                <w:tab w:val="left" w:pos="2446"/>
              </w:tabs>
              <w:spacing w:line="276" w:lineRule="auto"/>
              <w:rPr>
                <w:del w:id="11769" w:author="Gidon Kupietzky" w:date="2025-02-13T17:45:00Z" w16du:dateUtc="2025-02-13T15:45:00Z"/>
                <w:rFonts w:ascii="David" w:eastAsia="Times New Roman" w:hAnsi="David"/>
                <w:color w:val="000000"/>
              </w:rPr>
              <w:pPrChange w:id="11770" w:author="Gidon Kupietzky" w:date="2025-02-13T17:45:00Z" w16du:dateUtc="2025-02-13T15:45:00Z">
                <w:pPr>
                  <w:spacing w:before="0" w:line="240" w:lineRule="auto"/>
                  <w:ind w:left="0"/>
                </w:pPr>
              </w:pPrChange>
            </w:pPr>
            <w:del w:id="11771" w:author="Gidon Kupietzky" w:date="2025-02-13T17:45:00Z" w16du:dateUtc="2025-02-13T15:45:00Z">
              <w:r w:rsidRPr="00E079AF" w:rsidDel="004A2D26">
                <w:rPr>
                  <w:rFonts w:ascii="David" w:eastAsia="Times New Roman" w:hAnsi="David"/>
                  <w:color w:val="000000"/>
                  <w:rtl/>
                </w:rPr>
                <w:delText xml:space="preserve">זהה לשדה </w:delText>
              </w:r>
              <w:r w:rsidRPr="00E079AF" w:rsidDel="004A2D26">
                <w:rPr>
                  <w:rFonts w:ascii="David" w:eastAsia="Times New Roman" w:hAnsi="David"/>
                  <w:color w:val="000000"/>
                </w:rPr>
                <w:delText>commuting</w:delText>
              </w:r>
              <w:bookmarkStart w:id="11772" w:name="_Toc190882538"/>
              <w:bookmarkStart w:id="11773" w:name="_Toc190885251"/>
              <w:bookmarkEnd w:id="11772"/>
              <w:bookmarkEnd w:id="11773"/>
            </w:del>
          </w:p>
        </w:tc>
        <w:tc>
          <w:tcPr>
            <w:tcW w:w="0" w:type="auto"/>
            <w:shd w:val="clear" w:color="C0E6F5" w:fill="C0E6F5"/>
            <w:noWrap/>
            <w:vAlign w:val="bottom"/>
            <w:hideMark/>
          </w:tcPr>
          <w:p w14:paraId="10B069B3" w14:textId="37772161" w:rsidR="00557FCB" w:rsidRPr="00E079AF" w:rsidDel="004A2D26" w:rsidRDefault="00557FCB">
            <w:pPr>
              <w:tabs>
                <w:tab w:val="left" w:pos="2446"/>
              </w:tabs>
              <w:spacing w:line="276" w:lineRule="auto"/>
              <w:rPr>
                <w:del w:id="11774" w:author="Gidon Kupietzky" w:date="2025-02-13T17:45:00Z" w16du:dateUtc="2025-02-13T15:45:00Z"/>
                <w:rFonts w:ascii="David" w:eastAsia="Times New Roman" w:hAnsi="David"/>
                <w:color w:val="000000"/>
                <w:rtl/>
              </w:rPr>
              <w:pPrChange w:id="11775" w:author="Gidon Kupietzky" w:date="2025-02-13T17:45:00Z" w16du:dateUtc="2025-02-13T15:45:00Z">
                <w:pPr>
                  <w:spacing w:before="0" w:line="240" w:lineRule="auto"/>
                  <w:ind w:left="0"/>
                </w:pPr>
              </w:pPrChange>
            </w:pPr>
            <w:bookmarkStart w:id="11776" w:name="_Toc190882539"/>
            <w:bookmarkStart w:id="11777" w:name="_Toc190885252"/>
            <w:bookmarkEnd w:id="11776"/>
            <w:bookmarkEnd w:id="11777"/>
          </w:p>
        </w:tc>
        <w:tc>
          <w:tcPr>
            <w:tcW w:w="2861" w:type="dxa"/>
            <w:shd w:val="clear" w:color="C0E6F5" w:fill="C0E6F5"/>
            <w:noWrap/>
            <w:vAlign w:val="bottom"/>
            <w:hideMark/>
          </w:tcPr>
          <w:p w14:paraId="5AD3BC36" w14:textId="20F72F55" w:rsidR="00557FCB" w:rsidRPr="00E079AF" w:rsidDel="004A2D26" w:rsidRDefault="00557FCB">
            <w:pPr>
              <w:tabs>
                <w:tab w:val="left" w:pos="2446"/>
              </w:tabs>
              <w:spacing w:line="276" w:lineRule="auto"/>
              <w:rPr>
                <w:del w:id="11778" w:author="Gidon Kupietzky" w:date="2025-02-13T17:45:00Z" w16du:dateUtc="2025-02-13T15:45:00Z"/>
                <w:rFonts w:ascii="David" w:eastAsia="Times New Roman" w:hAnsi="David"/>
                <w:color w:val="000000"/>
              </w:rPr>
              <w:pPrChange w:id="11779" w:author="Gidon Kupietzky" w:date="2025-02-13T17:45:00Z" w16du:dateUtc="2025-02-13T15:45:00Z">
                <w:pPr>
                  <w:spacing w:before="0" w:line="240" w:lineRule="auto"/>
                  <w:ind w:left="0"/>
                </w:pPr>
              </w:pPrChange>
            </w:pPr>
            <w:del w:id="11780" w:author="Gidon Kupietzky" w:date="2025-02-13T17:45:00Z" w16du:dateUtc="2025-02-13T15:45:00Z">
              <w:r w:rsidRPr="00E079AF" w:rsidDel="004A2D26">
                <w:rPr>
                  <w:rFonts w:ascii="David" w:eastAsia="Times New Roman" w:hAnsi="David"/>
                  <w:color w:val="000000"/>
                  <w:rtl/>
                </w:rPr>
                <w:delText>מחושב</w:delText>
              </w:r>
              <w:bookmarkStart w:id="11781" w:name="_Toc190882540"/>
              <w:bookmarkStart w:id="11782" w:name="_Toc190885253"/>
              <w:bookmarkEnd w:id="11781"/>
              <w:bookmarkEnd w:id="11782"/>
            </w:del>
          </w:p>
        </w:tc>
        <w:bookmarkStart w:id="11783" w:name="_Toc190882541"/>
        <w:bookmarkStart w:id="11784" w:name="_Toc190885254"/>
        <w:bookmarkEnd w:id="11783"/>
        <w:bookmarkEnd w:id="11784"/>
      </w:tr>
      <w:tr w:rsidR="00557FCB" w:rsidRPr="00E079AF" w:rsidDel="004A2D26" w14:paraId="11366455" w14:textId="119FE066" w:rsidTr="00DE2902">
        <w:trPr>
          <w:trHeight w:val="285"/>
          <w:del w:id="11785" w:author="Gidon Kupietzky" w:date="2025-02-13T17:45:00Z"/>
        </w:trPr>
        <w:tc>
          <w:tcPr>
            <w:tcW w:w="1795" w:type="dxa"/>
            <w:shd w:val="clear" w:color="auto" w:fill="auto"/>
            <w:noWrap/>
            <w:vAlign w:val="center"/>
            <w:hideMark/>
          </w:tcPr>
          <w:p w14:paraId="7539AFC6" w14:textId="2F338134" w:rsidR="00557FCB" w:rsidRPr="00E079AF" w:rsidDel="004A2D26" w:rsidRDefault="00557FCB">
            <w:pPr>
              <w:tabs>
                <w:tab w:val="left" w:pos="2446"/>
              </w:tabs>
              <w:spacing w:line="276" w:lineRule="auto"/>
              <w:rPr>
                <w:del w:id="11786" w:author="Gidon Kupietzky" w:date="2025-02-13T17:45:00Z" w16du:dateUtc="2025-02-13T15:45:00Z"/>
                <w:rFonts w:ascii="David" w:eastAsia="Times New Roman" w:hAnsi="David"/>
                <w:color w:val="000000"/>
                <w:rtl/>
              </w:rPr>
              <w:pPrChange w:id="11787" w:author="Gidon Kupietzky" w:date="2025-02-13T17:45:00Z" w16du:dateUtc="2025-02-13T15:45:00Z">
                <w:pPr>
                  <w:bidi w:val="0"/>
                  <w:spacing w:before="0" w:line="240" w:lineRule="auto"/>
                  <w:ind w:left="0"/>
                  <w:jc w:val="center"/>
                </w:pPr>
              </w:pPrChange>
            </w:pPr>
            <w:del w:id="11788" w:author="Gidon Kupietzky" w:date="2025-02-13T17:45:00Z" w16du:dateUtc="2025-02-13T15:45:00Z">
              <w:r w:rsidRPr="00E079AF" w:rsidDel="004A2D26">
                <w:rPr>
                  <w:rFonts w:ascii="David" w:eastAsia="Times New Roman" w:hAnsi="David"/>
                  <w:color w:val="000000"/>
                </w:rPr>
                <w:delText>perScaled</w:delText>
              </w:r>
              <w:bookmarkStart w:id="11789" w:name="_Toc190882542"/>
              <w:bookmarkStart w:id="11790" w:name="_Toc190885255"/>
              <w:bookmarkEnd w:id="11789"/>
              <w:bookmarkEnd w:id="11790"/>
            </w:del>
          </w:p>
        </w:tc>
        <w:tc>
          <w:tcPr>
            <w:tcW w:w="1595" w:type="dxa"/>
            <w:shd w:val="clear" w:color="auto" w:fill="auto"/>
            <w:noWrap/>
            <w:vAlign w:val="bottom"/>
            <w:hideMark/>
          </w:tcPr>
          <w:p w14:paraId="41193A56" w14:textId="55ED1D45" w:rsidR="00557FCB" w:rsidRPr="00E079AF" w:rsidDel="004A2D26" w:rsidRDefault="00557FCB">
            <w:pPr>
              <w:tabs>
                <w:tab w:val="left" w:pos="2446"/>
              </w:tabs>
              <w:spacing w:line="276" w:lineRule="auto"/>
              <w:rPr>
                <w:del w:id="11791" w:author="Gidon Kupietzky" w:date="2025-02-13T17:45:00Z" w16du:dateUtc="2025-02-13T15:45:00Z"/>
                <w:rFonts w:ascii="David" w:eastAsia="Times New Roman" w:hAnsi="David"/>
                <w:color w:val="000000"/>
              </w:rPr>
              <w:pPrChange w:id="11792" w:author="Gidon Kupietzky" w:date="2025-02-13T17:45:00Z" w16du:dateUtc="2025-02-13T15:45:00Z">
                <w:pPr>
                  <w:bidi w:val="0"/>
                  <w:spacing w:before="0" w:line="240" w:lineRule="auto"/>
                  <w:ind w:left="0"/>
                </w:pPr>
              </w:pPrChange>
            </w:pPr>
            <w:del w:id="11793" w:author="Gidon Kupietzky" w:date="2025-02-13T17:45:00Z" w16du:dateUtc="2025-02-13T15:45:00Z">
              <w:r w:rsidRPr="00E079AF" w:rsidDel="004A2D26">
                <w:rPr>
                  <w:rFonts w:ascii="David" w:eastAsia="Times New Roman" w:hAnsi="David"/>
                  <w:color w:val="000000"/>
                </w:rPr>
                <w:delText>1-EIProp</w:delText>
              </w:r>
              <w:bookmarkStart w:id="11794" w:name="_Toc190882543"/>
              <w:bookmarkStart w:id="11795" w:name="_Toc190885256"/>
              <w:bookmarkEnd w:id="11794"/>
              <w:bookmarkEnd w:id="11795"/>
            </w:del>
          </w:p>
        </w:tc>
        <w:tc>
          <w:tcPr>
            <w:tcW w:w="0" w:type="auto"/>
            <w:shd w:val="clear" w:color="auto" w:fill="auto"/>
            <w:noWrap/>
            <w:vAlign w:val="bottom"/>
            <w:hideMark/>
          </w:tcPr>
          <w:p w14:paraId="7FDFD55F" w14:textId="0488C107" w:rsidR="00557FCB" w:rsidRPr="00E079AF" w:rsidDel="004A2D26" w:rsidRDefault="00557FCB">
            <w:pPr>
              <w:tabs>
                <w:tab w:val="left" w:pos="2446"/>
              </w:tabs>
              <w:spacing w:line="276" w:lineRule="auto"/>
              <w:rPr>
                <w:del w:id="11796" w:author="Gidon Kupietzky" w:date="2025-02-13T17:45:00Z" w16du:dateUtc="2025-02-13T15:45:00Z"/>
                <w:rFonts w:ascii="David" w:eastAsia="Times New Roman" w:hAnsi="David"/>
                <w:color w:val="000000"/>
              </w:rPr>
              <w:pPrChange w:id="11797" w:author="Gidon Kupietzky" w:date="2025-02-13T17:45:00Z" w16du:dateUtc="2025-02-13T15:45:00Z">
                <w:pPr>
                  <w:bidi w:val="0"/>
                  <w:spacing w:before="0" w:line="240" w:lineRule="auto"/>
                  <w:ind w:left="0"/>
                </w:pPr>
              </w:pPrChange>
            </w:pPr>
            <w:bookmarkStart w:id="11798" w:name="_Toc190882544"/>
            <w:bookmarkStart w:id="11799" w:name="_Toc190885257"/>
            <w:bookmarkEnd w:id="11798"/>
            <w:bookmarkEnd w:id="11799"/>
          </w:p>
        </w:tc>
        <w:tc>
          <w:tcPr>
            <w:tcW w:w="2861" w:type="dxa"/>
            <w:shd w:val="clear" w:color="auto" w:fill="auto"/>
            <w:noWrap/>
            <w:vAlign w:val="bottom"/>
            <w:hideMark/>
          </w:tcPr>
          <w:p w14:paraId="49099F70" w14:textId="7EA817A4" w:rsidR="00557FCB" w:rsidRPr="00E079AF" w:rsidDel="004A2D26" w:rsidRDefault="00557FCB">
            <w:pPr>
              <w:tabs>
                <w:tab w:val="left" w:pos="2446"/>
              </w:tabs>
              <w:spacing w:line="276" w:lineRule="auto"/>
              <w:rPr>
                <w:del w:id="11800" w:author="Gidon Kupietzky" w:date="2025-02-13T17:45:00Z" w16du:dateUtc="2025-02-13T15:45:00Z"/>
                <w:rFonts w:ascii="David" w:eastAsia="Times New Roman" w:hAnsi="David"/>
                <w:color w:val="000000"/>
              </w:rPr>
              <w:pPrChange w:id="11801" w:author="Gidon Kupietzky" w:date="2025-02-13T17:45:00Z" w16du:dateUtc="2025-02-13T15:45:00Z">
                <w:pPr>
                  <w:spacing w:before="0" w:line="240" w:lineRule="auto"/>
                  <w:ind w:left="0"/>
                </w:pPr>
              </w:pPrChange>
            </w:pPr>
            <w:del w:id="11802" w:author="Gidon Kupietzky" w:date="2025-02-13T17:45:00Z" w16du:dateUtc="2025-02-13T15:45:00Z">
              <w:r w:rsidRPr="00E079AF" w:rsidDel="004A2D26">
                <w:rPr>
                  <w:rFonts w:ascii="David" w:eastAsia="Times New Roman" w:hAnsi="David"/>
                  <w:color w:val="000000"/>
                  <w:rtl/>
                </w:rPr>
                <w:delText>מחושב</w:delText>
              </w:r>
              <w:bookmarkStart w:id="11803" w:name="_Toc190882545"/>
              <w:bookmarkStart w:id="11804" w:name="_Toc190885258"/>
              <w:bookmarkEnd w:id="11803"/>
              <w:bookmarkEnd w:id="11804"/>
            </w:del>
          </w:p>
        </w:tc>
        <w:bookmarkStart w:id="11805" w:name="_Toc190882546"/>
        <w:bookmarkStart w:id="11806" w:name="_Toc190885259"/>
        <w:bookmarkEnd w:id="11805"/>
        <w:bookmarkEnd w:id="11806"/>
      </w:tr>
      <w:tr w:rsidR="00557FCB" w:rsidRPr="00E079AF" w:rsidDel="004A2D26" w14:paraId="6FEB5DE9" w14:textId="2FA50AA2" w:rsidTr="00DE2902">
        <w:trPr>
          <w:trHeight w:val="285"/>
          <w:del w:id="11807" w:author="Gidon Kupietzky" w:date="2025-02-13T17:45:00Z"/>
        </w:trPr>
        <w:tc>
          <w:tcPr>
            <w:tcW w:w="1795" w:type="dxa"/>
            <w:shd w:val="clear" w:color="C0E6F5" w:fill="C0E6F5"/>
            <w:noWrap/>
            <w:vAlign w:val="center"/>
            <w:hideMark/>
          </w:tcPr>
          <w:p w14:paraId="6EB3BFC8" w14:textId="1A1C24C5" w:rsidR="00557FCB" w:rsidRPr="00E079AF" w:rsidDel="004A2D26" w:rsidRDefault="00557FCB">
            <w:pPr>
              <w:tabs>
                <w:tab w:val="left" w:pos="2446"/>
              </w:tabs>
              <w:spacing w:line="276" w:lineRule="auto"/>
              <w:rPr>
                <w:del w:id="11808" w:author="Gidon Kupietzky" w:date="2025-02-13T17:45:00Z" w16du:dateUtc="2025-02-13T15:45:00Z"/>
                <w:rFonts w:ascii="David" w:eastAsia="Times New Roman" w:hAnsi="David"/>
                <w:color w:val="000000"/>
                <w:rtl/>
              </w:rPr>
              <w:pPrChange w:id="11809" w:author="Gidon Kupietzky" w:date="2025-02-13T17:45:00Z" w16du:dateUtc="2025-02-13T15:45:00Z">
                <w:pPr>
                  <w:bidi w:val="0"/>
                  <w:spacing w:before="0" w:line="240" w:lineRule="auto"/>
                  <w:ind w:left="0"/>
                  <w:jc w:val="center"/>
                </w:pPr>
              </w:pPrChange>
            </w:pPr>
            <w:del w:id="11810" w:author="Gidon Kupietzky" w:date="2025-02-13T17:45:00Z" w16du:dateUtc="2025-02-13T15:45:00Z">
              <w:r w:rsidRPr="00E079AF" w:rsidDel="004A2D26">
                <w:rPr>
                  <w:rFonts w:ascii="David" w:eastAsia="Times New Roman" w:hAnsi="David"/>
                  <w:color w:val="000000"/>
                </w:rPr>
                <w:delText>FreeBuffer</w:delText>
              </w:r>
              <w:bookmarkStart w:id="11811" w:name="_Toc190882547"/>
              <w:bookmarkStart w:id="11812" w:name="_Toc190885260"/>
              <w:bookmarkEnd w:id="11811"/>
              <w:bookmarkEnd w:id="11812"/>
            </w:del>
          </w:p>
        </w:tc>
        <w:tc>
          <w:tcPr>
            <w:tcW w:w="1595" w:type="dxa"/>
            <w:shd w:val="clear" w:color="C0E6F5" w:fill="C0E6F5"/>
            <w:noWrap/>
            <w:vAlign w:val="center"/>
            <w:hideMark/>
          </w:tcPr>
          <w:p w14:paraId="00D150A0" w14:textId="6FA58D7E" w:rsidR="00557FCB" w:rsidRPr="00E079AF" w:rsidDel="004A2D26" w:rsidRDefault="00557FCB">
            <w:pPr>
              <w:tabs>
                <w:tab w:val="left" w:pos="2446"/>
              </w:tabs>
              <w:spacing w:line="276" w:lineRule="auto"/>
              <w:rPr>
                <w:del w:id="11813" w:author="Gidon Kupietzky" w:date="2025-02-13T17:45:00Z" w16du:dateUtc="2025-02-13T15:45:00Z"/>
                <w:rFonts w:ascii="David" w:eastAsia="Times New Roman" w:hAnsi="David"/>
                <w:color w:val="000000"/>
              </w:rPr>
              <w:pPrChange w:id="11814" w:author="Gidon Kupietzky" w:date="2025-02-13T17:45:00Z" w16du:dateUtc="2025-02-13T15:45:00Z">
                <w:pPr>
                  <w:spacing w:before="0" w:line="240" w:lineRule="auto"/>
                  <w:ind w:left="0"/>
                  <w:jc w:val="center"/>
                </w:pPr>
              </w:pPrChange>
            </w:pPr>
            <w:del w:id="11815" w:author="Gidon Kupietzky" w:date="2025-02-13T17:45:00Z" w16du:dateUtc="2025-02-13T15:45:00Z">
              <w:r w:rsidRPr="00E079AF" w:rsidDel="004A2D26">
                <w:rPr>
                  <w:rFonts w:ascii="David" w:eastAsia="Times New Roman" w:hAnsi="David"/>
                  <w:color w:val="000000"/>
                  <w:rtl/>
                </w:rPr>
                <w:delText>ערך שהתקבל ממודל ללא הבנה</w:delText>
              </w:r>
              <w:bookmarkStart w:id="11816" w:name="_Toc190882548"/>
              <w:bookmarkStart w:id="11817" w:name="_Toc190885261"/>
              <w:bookmarkEnd w:id="11816"/>
              <w:bookmarkEnd w:id="11817"/>
            </w:del>
          </w:p>
        </w:tc>
        <w:tc>
          <w:tcPr>
            <w:tcW w:w="0" w:type="auto"/>
            <w:shd w:val="clear" w:color="C0E6F5" w:fill="C0E6F5"/>
            <w:noWrap/>
            <w:vAlign w:val="bottom"/>
            <w:hideMark/>
          </w:tcPr>
          <w:p w14:paraId="790EAC10" w14:textId="3D31FF07" w:rsidR="00557FCB" w:rsidRPr="00E079AF" w:rsidDel="004A2D26" w:rsidRDefault="00557FCB">
            <w:pPr>
              <w:tabs>
                <w:tab w:val="left" w:pos="2446"/>
              </w:tabs>
              <w:spacing w:line="276" w:lineRule="auto"/>
              <w:rPr>
                <w:del w:id="11818" w:author="Gidon Kupietzky" w:date="2025-02-13T17:45:00Z" w16du:dateUtc="2025-02-13T15:45:00Z"/>
                <w:rFonts w:ascii="David" w:eastAsia="Times New Roman" w:hAnsi="David"/>
                <w:color w:val="000000"/>
                <w:rtl/>
              </w:rPr>
              <w:pPrChange w:id="11819" w:author="Gidon Kupietzky" w:date="2025-02-13T17:45:00Z" w16du:dateUtc="2025-02-13T15:45:00Z">
                <w:pPr>
                  <w:spacing w:before="0" w:line="240" w:lineRule="auto"/>
                  <w:ind w:left="0"/>
                  <w:jc w:val="center"/>
                </w:pPr>
              </w:pPrChange>
            </w:pPr>
            <w:bookmarkStart w:id="11820" w:name="_Toc190882549"/>
            <w:bookmarkStart w:id="11821" w:name="_Toc190885262"/>
            <w:bookmarkEnd w:id="11820"/>
            <w:bookmarkEnd w:id="11821"/>
          </w:p>
        </w:tc>
        <w:tc>
          <w:tcPr>
            <w:tcW w:w="2861" w:type="dxa"/>
            <w:shd w:val="clear" w:color="C0E6F5" w:fill="C0E6F5"/>
            <w:noWrap/>
            <w:vAlign w:val="bottom"/>
            <w:hideMark/>
          </w:tcPr>
          <w:p w14:paraId="42EBECE1" w14:textId="3609C3B0" w:rsidR="00557FCB" w:rsidRPr="00E079AF" w:rsidDel="004A2D26" w:rsidRDefault="00557FCB">
            <w:pPr>
              <w:tabs>
                <w:tab w:val="left" w:pos="2446"/>
              </w:tabs>
              <w:spacing w:line="276" w:lineRule="auto"/>
              <w:rPr>
                <w:del w:id="11822" w:author="Gidon Kupietzky" w:date="2025-02-13T17:45:00Z" w16du:dateUtc="2025-02-13T15:45:00Z"/>
                <w:rFonts w:ascii="David" w:eastAsia="Times New Roman" w:hAnsi="David"/>
                <w:color w:val="000000"/>
              </w:rPr>
              <w:pPrChange w:id="11823" w:author="Gidon Kupietzky" w:date="2025-02-13T17:45:00Z" w16du:dateUtc="2025-02-13T15:45:00Z">
                <w:pPr>
                  <w:bidi w:val="0"/>
                  <w:spacing w:before="0" w:line="240" w:lineRule="auto"/>
                  <w:ind w:left="0"/>
                </w:pPr>
              </w:pPrChange>
            </w:pPr>
            <w:del w:id="11824" w:author="Gidon Kupietzky" w:date="2025-02-13T17:45:00Z" w16du:dateUtc="2025-02-13T15:45:00Z">
              <w:r w:rsidRPr="00E079AF" w:rsidDel="004A2D26">
                <w:rPr>
                  <w:rFonts w:ascii="David" w:eastAsia="Times New Roman" w:hAnsi="David"/>
                  <w:color w:val="000000"/>
                </w:rPr>
                <w:delText>parking_abm.gdb</w:delText>
              </w:r>
              <w:bookmarkStart w:id="11825" w:name="_Toc190882550"/>
              <w:bookmarkStart w:id="11826" w:name="_Toc190885263"/>
              <w:bookmarkEnd w:id="11825"/>
              <w:bookmarkEnd w:id="11826"/>
            </w:del>
          </w:p>
        </w:tc>
        <w:bookmarkStart w:id="11827" w:name="_Toc190882551"/>
        <w:bookmarkStart w:id="11828" w:name="_Toc190885264"/>
        <w:bookmarkEnd w:id="11827"/>
        <w:bookmarkEnd w:id="11828"/>
      </w:tr>
      <w:tr w:rsidR="00557FCB" w:rsidRPr="00E079AF" w:rsidDel="004A2D26" w14:paraId="3CD870A0" w14:textId="4B727E06" w:rsidTr="00DE2902">
        <w:trPr>
          <w:trHeight w:val="285"/>
          <w:del w:id="11829" w:author="Gidon Kupietzky" w:date="2025-02-13T17:45:00Z"/>
        </w:trPr>
        <w:tc>
          <w:tcPr>
            <w:tcW w:w="1795" w:type="dxa"/>
            <w:shd w:val="clear" w:color="auto" w:fill="auto"/>
            <w:noWrap/>
            <w:vAlign w:val="center"/>
            <w:hideMark/>
          </w:tcPr>
          <w:p w14:paraId="337E9C3F" w14:textId="30BCB916" w:rsidR="00557FCB" w:rsidRPr="00E079AF" w:rsidDel="004A2D26" w:rsidRDefault="00557FCB">
            <w:pPr>
              <w:tabs>
                <w:tab w:val="left" w:pos="2446"/>
              </w:tabs>
              <w:spacing w:line="276" w:lineRule="auto"/>
              <w:rPr>
                <w:del w:id="11830" w:author="Gidon Kupietzky" w:date="2025-02-13T17:45:00Z" w16du:dateUtc="2025-02-13T15:45:00Z"/>
                <w:rFonts w:ascii="David" w:eastAsia="Times New Roman" w:hAnsi="David"/>
                <w:color w:val="000000"/>
              </w:rPr>
              <w:pPrChange w:id="11831" w:author="Gidon Kupietzky" w:date="2025-02-13T17:45:00Z" w16du:dateUtc="2025-02-13T15:45:00Z">
                <w:pPr>
                  <w:bidi w:val="0"/>
                  <w:spacing w:before="0" w:line="240" w:lineRule="auto"/>
                  <w:ind w:left="0"/>
                  <w:jc w:val="center"/>
                </w:pPr>
              </w:pPrChange>
            </w:pPr>
            <w:del w:id="11832" w:author="Gidon Kupietzky" w:date="2025-02-13T17:45:00Z" w16du:dateUtc="2025-02-13T15:45:00Z">
              <w:r w:rsidRPr="00E079AF" w:rsidDel="004A2D26">
                <w:rPr>
                  <w:rFonts w:ascii="David" w:eastAsia="Times New Roman" w:hAnsi="David"/>
                  <w:color w:val="000000"/>
                </w:rPr>
                <w:delText>PaidBuffer</w:delText>
              </w:r>
              <w:bookmarkStart w:id="11833" w:name="_Toc190882552"/>
              <w:bookmarkStart w:id="11834" w:name="_Toc190885265"/>
              <w:bookmarkEnd w:id="11833"/>
              <w:bookmarkEnd w:id="11834"/>
            </w:del>
          </w:p>
        </w:tc>
        <w:tc>
          <w:tcPr>
            <w:tcW w:w="1595" w:type="dxa"/>
            <w:shd w:val="clear" w:color="auto" w:fill="auto"/>
            <w:noWrap/>
            <w:vAlign w:val="center"/>
            <w:hideMark/>
          </w:tcPr>
          <w:p w14:paraId="1B3CE63E" w14:textId="74B215E7" w:rsidR="00557FCB" w:rsidRPr="00E079AF" w:rsidDel="004A2D26" w:rsidRDefault="00557FCB">
            <w:pPr>
              <w:tabs>
                <w:tab w:val="left" w:pos="2446"/>
              </w:tabs>
              <w:spacing w:line="276" w:lineRule="auto"/>
              <w:rPr>
                <w:del w:id="11835" w:author="Gidon Kupietzky" w:date="2025-02-13T17:45:00Z" w16du:dateUtc="2025-02-13T15:45:00Z"/>
                <w:rFonts w:ascii="David" w:eastAsia="Times New Roman" w:hAnsi="David"/>
                <w:color w:val="000000"/>
              </w:rPr>
              <w:pPrChange w:id="11836" w:author="Gidon Kupietzky" w:date="2025-02-13T17:45:00Z" w16du:dateUtc="2025-02-13T15:45:00Z">
                <w:pPr>
                  <w:spacing w:before="0" w:line="240" w:lineRule="auto"/>
                  <w:ind w:left="0"/>
                  <w:jc w:val="center"/>
                </w:pPr>
              </w:pPrChange>
            </w:pPr>
            <w:del w:id="11837" w:author="Gidon Kupietzky" w:date="2025-02-13T17:45:00Z" w16du:dateUtc="2025-02-13T15:45:00Z">
              <w:r w:rsidRPr="00E079AF" w:rsidDel="004A2D26">
                <w:rPr>
                  <w:rFonts w:ascii="David" w:eastAsia="Times New Roman" w:hAnsi="David"/>
                  <w:color w:val="000000"/>
                  <w:rtl/>
                </w:rPr>
                <w:delText>ערך שהתקבל ממודל ללא הבנה</w:delText>
              </w:r>
              <w:bookmarkStart w:id="11838" w:name="_Toc190882553"/>
              <w:bookmarkStart w:id="11839" w:name="_Toc190885266"/>
              <w:bookmarkEnd w:id="11838"/>
              <w:bookmarkEnd w:id="11839"/>
            </w:del>
          </w:p>
        </w:tc>
        <w:tc>
          <w:tcPr>
            <w:tcW w:w="0" w:type="auto"/>
            <w:shd w:val="clear" w:color="auto" w:fill="auto"/>
            <w:noWrap/>
            <w:vAlign w:val="bottom"/>
            <w:hideMark/>
          </w:tcPr>
          <w:p w14:paraId="0A59ABB3" w14:textId="6EFF32E8" w:rsidR="00557FCB" w:rsidRPr="00E079AF" w:rsidDel="004A2D26" w:rsidRDefault="00557FCB">
            <w:pPr>
              <w:tabs>
                <w:tab w:val="left" w:pos="2446"/>
              </w:tabs>
              <w:spacing w:line="276" w:lineRule="auto"/>
              <w:rPr>
                <w:del w:id="11840" w:author="Gidon Kupietzky" w:date="2025-02-13T17:45:00Z" w16du:dateUtc="2025-02-13T15:45:00Z"/>
                <w:rFonts w:ascii="David" w:eastAsia="Times New Roman" w:hAnsi="David"/>
                <w:color w:val="000000"/>
                <w:rtl/>
              </w:rPr>
              <w:pPrChange w:id="11841" w:author="Gidon Kupietzky" w:date="2025-02-13T17:45:00Z" w16du:dateUtc="2025-02-13T15:45:00Z">
                <w:pPr>
                  <w:spacing w:before="0" w:line="240" w:lineRule="auto"/>
                  <w:ind w:left="0"/>
                  <w:jc w:val="center"/>
                </w:pPr>
              </w:pPrChange>
            </w:pPr>
            <w:bookmarkStart w:id="11842" w:name="_Toc190882554"/>
            <w:bookmarkStart w:id="11843" w:name="_Toc190885267"/>
            <w:bookmarkEnd w:id="11842"/>
            <w:bookmarkEnd w:id="11843"/>
          </w:p>
        </w:tc>
        <w:tc>
          <w:tcPr>
            <w:tcW w:w="2861" w:type="dxa"/>
            <w:shd w:val="clear" w:color="auto" w:fill="auto"/>
            <w:noWrap/>
            <w:vAlign w:val="bottom"/>
            <w:hideMark/>
          </w:tcPr>
          <w:p w14:paraId="2D1C96F8" w14:textId="6A22931C" w:rsidR="00557FCB" w:rsidRPr="00E079AF" w:rsidDel="004A2D26" w:rsidRDefault="00557FCB">
            <w:pPr>
              <w:tabs>
                <w:tab w:val="left" w:pos="2446"/>
              </w:tabs>
              <w:spacing w:line="276" w:lineRule="auto"/>
              <w:rPr>
                <w:del w:id="11844" w:author="Gidon Kupietzky" w:date="2025-02-13T17:45:00Z" w16du:dateUtc="2025-02-13T15:45:00Z"/>
                <w:rFonts w:ascii="David" w:eastAsia="Times New Roman" w:hAnsi="David"/>
                <w:color w:val="000000"/>
              </w:rPr>
              <w:pPrChange w:id="11845" w:author="Gidon Kupietzky" w:date="2025-02-13T17:45:00Z" w16du:dateUtc="2025-02-13T15:45:00Z">
                <w:pPr>
                  <w:bidi w:val="0"/>
                  <w:spacing w:before="0" w:line="240" w:lineRule="auto"/>
                  <w:ind w:left="0"/>
                </w:pPr>
              </w:pPrChange>
            </w:pPr>
            <w:del w:id="11846" w:author="Gidon Kupietzky" w:date="2025-02-13T17:45:00Z" w16du:dateUtc="2025-02-13T15:45:00Z">
              <w:r w:rsidRPr="00E079AF" w:rsidDel="004A2D26">
                <w:rPr>
                  <w:rFonts w:ascii="David" w:eastAsia="Times New Roman" w:hAnsi="David"/>
                  <w:color w:val="000000"/>
                </w:rPr>
                <w:delText>parking_abm.gdb</w:delText>
              </w:r>
              <w:bookmarkStart w:id="11847" w:name="_Toc190882555"/>
              <w:bookmarkStart w:id="11848" w:name="_Toc190885268"/>
              <w:bookmarkEnd w:id="11847"/>
              <w:bookmarkEnd w:id="11848"/>
            </w:del>
          </w:p>
        </w:tc>
        <w:bookmarkStart w:id="11849" w:name="_Toc190882556"/>
        <w:bookmarkStart w:id="11850" w:name="_Toc190885269"/>
        <w:bookmarkEnd w:id="11849"/>
        <w:bookmarkEnd w:id="11850"/>
      </w:tr>
      <w:tr w:rsidR="00557FCB" w:rsidRPr="00E079AF" w:rsidDel="004A2D26" w14:paraId="5C6363E1" w14:textId="3B54DBE0" w:rsidTr="00DE2902">
        <w:trPr>
          <w:trHeight w:val="285"/>
          <w:del w:id="11851" w:author="Gidon Kupietzky" w:date="2025-02-13T17:45:00Z"/>
        </w:trPr>
        <w:tc>
          <w:tcPr>
            <w:tcW w:w="1795" w:type="dxa"/>
            <w:shd w:val="clear" w:color="C0E6F5" w:fill="C0E6F5"/>
            <w:noWrap/>
            <w:vAlign w:val="center"/>
            <w:hideMark/>
          </w:tcPr>
          <w:p w14:paraId="56657D5F" w14:textId="4245DF28" w:rsidR="00557FCB" w:rsidRPr="00E079AF" w:rsidDel="004A2D26" w:rsidRDefault="00557FCB">
            <w:pPr>
              <w:tabs>
                <w:tab w:val="left" w:pos="2446"/>
              </w:tabs>
              <w:spacing w:line="276" w:lineRule="auto"/>
              <w:rPr>
                <w:del w:id="11852" w:author="Gidon Kupietzky" w:date="2025-02-13T17:45:00Z" w16du:dateUtc="2025-02-13T15:45:00Z"/>
                <w:rFonts w:ascii="David" w:eastAsia="Times New Roman" w:hAnsi="David"/>
                <w:color w:val="000000"/>
              </w:rPr>
              <w:pPrChange w:id="11853" w:author="Gidon Kupietzky" w:date="2025-02-13T17:45:00Z" w16du:dateUtc="2025-02-13T15:45:00Z">
                <w:pPr>
                  <w:bidi w:val="0"/>
                  <w:spacing w:before="0" w:line="240" w:lineRule="auto"/>
                  <w:ind w:left="0"/>
                  <w:jc w:val="center"/>
                </w:pPr>
              </w:pPrChange>
            </w:pPr>
            <w:del w:id="11854" w:author="Gidon Kupietzky" w:date="2025-02-13T17:45:00Z" w16du:dateUtc="2025-02-13T15:45:00Z">
              <w:r w:rsidRPr="00E079AF" w:rsidDel="004A2D26">
                <w:rPr>
                  <w:rFonts w:ascii="David" w:eastAsia="Times New Roman" w:hAnsi="David"/>
                  <w:color w:val="000000"/>
                </w:rPr>
                <w:delText>Rest_EmpBu</w:delText>
              </w:r>
              <w:bookmarkStart w:id="11855" w:name="_Toc190882557"/>
              <w:bookmarkStart w:id="11856" w:name="_Toc190885270"/>
              <w:bookmarkEnd w:id="11855"/>
              <w:bookmarkEnd w:id="11856"/>
            </w:del>
          </w:p>
        </w:tc>
        <w:tc>
          <w:tcPr>
            <w:tcW w:w="1595" w:type="dxa"/>
            <w:shd w:val="clear" w:color="C0E6F5" w:fill="C0E6F5"/>
            <w:noWrap/>
            <w:vAlign w:val="center"/>
            <w:hideMark/>
          </w:tcPr>
          <w:p w14:paraId="0E8777C9" w14:textId="3D462B65" w:rsidR="00557FCB" w:rsidRPr="00E079AF" w:rsidDel="004A2D26" w:rsidRDefault="00557FCB">
            <w:pPr>
              <w:tabs>
                <w:tab w:val="left" w:pos="2446"/>
              </w:tabs>
              <w:spacing w:line="276" w:lineRule="auto"/>
              <w:rPr>
                <w:del w:id="11857" w:author="Gidon Kupietzky" w:date="2025-02-13T17:45:00Z" w16du:dateUtc="2025-02-13T15:45:00Z"/>
                <w:rFonts w:ascii="David" w:eastAsia="Times New Roman" w:hAnsi="David"/>
                <w:color w:val="000000"/>
              </w:rPr>
              <w:pPrChange w:id="11858" w:author="Gidon Kupietzky" w:date="2025-02-13T17:45:00Z" w16du:dateUtc="2025-02-13T15:45:00Z">
                <w:pPr>
                  <w:spacing w:before="0" w:line="240" w:lineRule="auto"/>
                  <w:ind w:left="0"/>
                  <w:jc w:val="center"/>
                </w:pPr>
              </w:pPrChange>
            </w:pPr>
            <w:del w:id="11859" w:author="Gidon Kupietzky" w:date="2025-02-13T17:45:00Z" w16du:dateUtc="2025-02-13T15:45:00Z">
              <w:r w:rsidRPr="00E079AF" w:rsidDel="004A2D26">
                <w:rPr>
                  <w:rFonts w:ascii="David" w:eastAsia="Times New Roman" w:hAnsi="David"/>
                  <w:color w:val="000000"/>
                  <w:rtl/>
                </w:rPr>
                <w:delText>ערך שהתקבל ממודל ללא הבנה</w:delText>
              </w:r>
              <w:bookmarkStart w:id="11860" w:name="_Toc190882558"/>
              <w:bookmarkStart w:id="11861" w:name="_Toc190885271"/>
              <w:bookmarkEnd w:id="11860"/>
              <w:bookmarkEnd w:id="11861"/>
            </w:del>
          </w:p>
        </w:tc>
        <w:tc>
          <w:tcPr>
            <w:tcW w:w="0" w:type="auto"/>
            <w:shd w:val="clear" w:color="C0E6F5" w:fill="C0E6F5"/>
            <w:noWrap/>
            <w:vAlign w:val="bottom"/>
            <w:hideMark/>
          </w:tcPr>
          <w:p w14:paraId="7E0B1E6D" w14:textId="47FB8653" w:rsidR="00557FCB" w:rsidRPr="00E079AF" w:rsidDel="004A2D26" w:rsidRDefault="00557FCB">
            <w:pPr>
              <w:tabs>
                <w:tab w:val="left" w:pos="2446"/>
              </w:tabs>
              <w:spacing w:line="276" w:lineRule="auto"/>
              <w:rPr>
                <w:del w:id="11862" w:author="Gidon Kupietzky" w:date="2025-02-13T17:45:00Z" w16du:dateUtc="2025-02-13T15:45:00Z"/>
                <w:rFonts w:ascii="David" w:eastAsia="Times New Roman" w:hAnsi="David"/>
                <w:color w:val="000000"/>
                <w:rtl/>
              </w:rPr>
              <w:pPrChange w:id="11863" w:author="Gidon Kupietzky" w:date="2025-02-13T17:45:00Z" w16du:dateUtc="2025-02-13T15:45:00Z">
                <w:pPr>
                  <w:spacing w:before="0" w:line="240" w:lineRule="auto"/>
                  <w:ind w:left="0"/>
                  <w:jc w:val="center"/>
                </w:pPr>
              </w:pPrChange>
            </w:pPr>
            <w:bookmarkStart w:id="11864" w:name="_Toc190882559"/>
            <w:bookmarkStart w:id="11865" w:name="_Toc190885272"/>
            <w:bookmarkEnd w:id="11864"/>
            <w:bookmarkEnd w:id="11865"/>
          </w:p>
        </w:tc>
        <w:tc>
          <w:tcPr>
            <w:tcW w:w="2861" w:type="dxa"/>
            <w:shd w:val="clear" w:color="C0E6F5" w:fill="C0E6F5"/>
            <w:noWrap/>
            <w:vAlign w:val="bottom"/>
            <w:hideMark/>
          </w:tcPr>
          <w:p w14:paraId="0B9B3596" w14:textId="66D60398" w:rsidR="00557FCB" w:rsidRPr="00E079AF" w:rsidDel="004A2D26" w:rsidRDefault="00557FCB">
            <w:pPr>
              <w:tabs>
                <w:tab w:val="left" w:pos="2446"/>
              </w:tabs>
              <w:spacing w:line="276" w:lineRule="auto"/>
              <w:rPr>
                <w:del w:id="11866" w:author="Gidon Kupietzky" w:date="2025-02-13T17:45:00Z" w16du:dateUtc="2025-02-13T15:45:00Z"/>
                <w:rFonts w:ascii="David" w:eastAsia="Times New Roman" w:hAnsi="David"/>
                <w:color w:val="000000"/>
              </w:rPr>
              <w:pPrChange w:id="11867" w:author="Gidon Kupietzky" w:date="2025-02-13T17:45:00Z" w16du:dateUtc="2025-02-13T15:45:00Z">
                <w:pPr>
                  <w:bidi w:val="0"/>
                  <w:spacing w:before="0" w:line="240" w:lineRule="auto"/>
                  <w:ind w:left="0"/>
                </w:pPr>
              </w:pPrChange>
            </w:pPr>
            <w:del w:id="11868" w:author="Gidon Kupietzky" w:date="2025-02-13T17:45:00Z" w16du:dateUtc="2025-02-13T15:45:00Z">
              <w:r w:rsidRPr="00E079AF" w:rsidDel="004A2D26">
                <w:rPr>
                  <w:rFonts w:ascii="David" w:eastAsia="Times New Roman" w:hAnsi="David"/>
                  <w:color w:val="000000"/>
                </w:rPr>
                <w:delText>parking_abm.gdb</w:delText>
              </w:r>
              <w:bookmarkStart w:id="11869" w:name="_Toc190882560"/>
              <w:bookmarkStart w:id="11870" w:name="_Toc190885273"/>
              <w:bookmarkEnd w:id="11869"/>
              <w:bookmarkEnd w:id="11870"/>
            </w:del>
          </w:p>
        </w:tc>
        <w:bookmarkStart w:id="11871" w:name="_Toc190882561"/>
        <w:bookmarkStart w:id="11872" w:name="_Toc190885274"/>
        <w:bookmarkEnd w:id="11871"/>
        <w:bookmarkEnd w:id="11872"/>
      </w:tr>
      <w:tr w:rsidR="00557FCB" w:rsidRPr="00E079AF" w:rsidDel="004A2D26" w14:paraId="629F8C56" w14:textId="6F19C3BD" w:rsidTr="00DE2902">
        <w:trPr>
          <w:trHeight w:val="285"/>
          <w:del w:id="11873" w:author="Gidon Kupietzky" w:date="2025-02-13T17:45:00Z"/>
        </w:trPr>
        <w:tc>
          <w:tcPr>
            <w:tcW w:w="1795" w:type="dxa"/>
            <w:shd w:val="clear" w:color="auto" w:fill="auto"/>
            <w:noWrap/>
            <w:vAlign w:val="center"/>
            <w:hideMark/>
          </w:tcPr>
          <w:p w14:paraId="6BFB84E7" w14:textId="7CE6DB62" w:rsidR="00557FCB" w:rsidRPr="00E079AF" w:rsidDel="004A2D26" w:rsidRDefault="00557FCB">
            <w:pPr>
              <w:tabs>
                <w:tab w:val="left" w:pos="2446"/>
              </w:tabs>
              <w:spacing w:line="276" w:lineRule="auto"/>
              <w:rPr>
                <w:del w:id="11874" w:author="Gidon Kupietzky" w:date="2025-02-13T17:45:00Z" w16du:dateUtc="2025-02-13T15:45:00Z"/>
                <w:rFonts w:ascii="David" w:eastAsia="Times New Roman" w:hAnsi="David"/>
                <w:color w:val="000000"/>
              </w:rPr>
              <w:pPrChange w:id="11875" w:author="Gidon Kupietzky" w:date="2025-02-13T17:45:00Z" w16du:dateUtc="2025-02-13T15:45:00Z">
                <w:pPr>
                  <w:bidi w:val="0"/>
                  <w:spacing w:before="0" w:line="240" w:lineRule="auto"/>
                  <w:ind w:left="0"/>
                  <w:jc w:val="center"/>
                </w:pPr>
              </w:pPrChange>
            </w:pPr>
            <w:del w:id="11876" w:author="Gidon Kupietzky" w:date="2025-02-13T17:45:00Z" w16du:dateUtc="2025-02-13T15:45:00Z">
              <w:r w:rsidRPr="00E079AF" w:rsidDel="004A2D26">
                <w:rPr>
                  <w:rFonts w:ascii="David" w:eastAsia="Times New Roman" w:hAnsi="David"/>
                  <w:color w:val="000000"/>
                </w:rPr>
                <w:delText>searchtime</w:delText>
              </w:r>
              <w:bookmarkStart w:id="11877" w:name="_Toc190882562"/>
              <w:bookmarkStart w:id="11878" w:name="_Toc190885275"/>
              <w:bookmarkEnd w:id="11877"/>
              <w:bookmarkEnd w:id="11878"/>
            </w:del>
          </w:p>
        </w:tc>
        <w:tc>
          <w:tcPr>
            <w:tcW w:w="1595" w:type="dxa"/>
            <w:shd w:val="clear" w:color="auto" w:fill="auto"/>
            <w:noWrap/>
            <w:vAlign w:val="center"/>
            <w:hideMark/>
          </w:tcPr>
          <w:p w14:paraId="2B268DC7" w14:textId="783EBE78" w:rsidR="00557FCB" w:rsidRPr="00E079AF" w:rsidDel="004A2D26" w:rsidRDefault="00557FCB">
            <w:pPr>
              <w:tabs>
                <w:tab w:val="left" w:pos="2446"/>
              </w:tabs>
              <w:spacing w:line="276" w:lineRule="auto"/>
              <w:rPr>
                <w:del w:id="11879" w:author="Gidon Kupietzky" w:date="2025-02-13T17:45:00Z" w16du:dateUtc="2025-02-13T15:45:00Z"/>
                <w:rFonts w:ascii="David" w:eastAsia="Times New Roman" w:hAnsi="David"/>
                <w:color w:val="000000"/>
              </w:rPr>
              <w:pPrChange w:id="11880" w:author="Gidon Kupietzky" w:date="2025-02-13T17:45:00Z" w16du:dateUtc="2025-02-13T15:45:00Z">
                <w:pPr>
                  <w:spacing w:before="0" w:line="240" w:lineRule="auto"/>
                  <w:ind w:left="0"/>
                  <w:jc w:val="center"/>
                </w:pPr>
              </w:pPrChange>
            </w:pPr>
            <w:del w:id="11881" w:author="Gidon Kupietzky" w:date="2025-02-13T17:45:00Z" w16du:dateUtc="2025-02-13T15:45:00Z">
              <w:r w:rsidRPr="00E079AF" w:rsidDel="004A2D26">
                <w:rPr>
                  <w:rFonts w:ascii="David" w:eastAsia="Times New Roman" w:hAnsi="David"/>
                  <w:color w:val="000000"/>
                  <w:rtl/>
                </w:rPr>
                <w:delText>ערך שהתקבל ממודל ללא הבנה</w:delText>
              </w:r>
              <w:bookmarkStart w:id="11882" w:name="_Toc190882563"/>
              <w:bookmarkStart w:id="11883" w:name="_Toc190885276"/>
              <w:bookmarkEnd w:id="11882"/>
              <w:bookmarkEnd w:id="11883"/>
            </w:del>
          </w:p>
        </w:tc>
        <w:tc>
          <w:tcPr>
            <w:tcW w:w="0" w:type="auto"/>
            <w:shd w:val="clear" w:color="auto" w:fill="auto"/>
            <w:noWrap/>
            <w:vAlign w:val="bottom"/>
            <w:hideMark/>
          </w:tcPr>
          <w:p w14:paraId="0119C883" w14:textId="1A1E0BEA" w:rsidR="00557FCB" w:rsidRPr="00E079AF" w:rsidDel="004A2D26" w:rsidRDefault="00557FCB">
            <w:pPr>
              <w:tabs>
                <w:tab w:val="left" w:pos="2446"/>
              </w:tabs>
              <w:spacing w:line="276" w:lineRule="auto"/>
              <w:rPr>
                <w:del w:id="11884" w:author="Gidon Kupietzky" w:date="2025-02-13T17:45:00Z" w16du:dateUtc="2025-02-13T15:45:00Z"/>
                <w:rFonts w:ascii="David" w:eastAsia="Times New Roman" w:hAnsi="David"/>
                <w:color w:val="000000"/>
                <w:rtl/>
              </w:rPr>
              <w:pPrChange w:id="11885" w:author="Gidon Kupietzky" w:date="2025-02-13T17:45:00Z" w16du:dateUtc="2025-02-13T15:45:00Z">
                <w:pPr>
                  <w:spacing w:before="0" w:line="240" w:lineRule="auto"/>
                  <w:ind w:left="0"/>
                  <w:jc w:val="center"/>
                </w:pPr>
              </w:pPrChange>
            </w:pPr>
            <w:bookmarkStart w:id="11886" w:name="_Toc190882564"/>
            <w:bookmarkStart w:id="11887" w:name="_Toc190885277"/>
            <w:bookmarkEnd w:id="11886"/>
            <w:bookmarkEnd w:id="11887"/>
          </w:p>
        </w:tc>
        <w:tc>
          <w:tcPr>
            <w:tcW w:w="2861" w:type="dxa"/>
            <w:shd w:val="clear" w:color="auto" w:fill="auto"/>
            <w:noWrap/>
            <w:vAlign w:val="bottom"/>
            <w:hideMark/>
          </w:tcPr>
          <w:p w14:paraId="552E0C6D" w14:textId="79132906" w:rsidR="00557FCB" w:rsidRPr="00E079AF" w:rsidDel="004A2D26" w:rsidRDefault="00557FCB">
            <w:pPr>
              <w:tabs>
                <w:tab w:val="left" w:pos="2446"/>
              </w:tabs>
              <w:spacing w:line="276" w:lineRule="auto"/>
              <w:rPr>
                <w:del w:id="11888" w:author="Gidon Kupietzky" w:date="2025-02-13T17:45:00Z" w16du:dateUtc="2025-02-13T15:45:00Z"/>
                <w:rFonts w:ascii="David" w:eastAsia="Times New Roman" w:hAnsi="David"/>
                <w:color w:val="000000"/>
              </w:rPr>
              <w:pPrChange w:id="11889" w:author="Gidon Kupietzky" w:date="2025-02-13T17:45:00Z" w16du:dateUtc="2025-02-13T15:45:00Z">
                <w:pPr>
                  <w:bidi w:val="0"/>
                  <w:spacing w:before="0" w:line="240" w:lineRule="auto"/>
                  <w:ind w:left="0"/>
                </w:pPr>
              </w:pPrChange>
            </w:pPr>
            <w:del w:id="11890" w:author="Gidon Kupietzky" w:date="2025-02-13T17:45:00Z" w16du:dateUtc="2025-02-13T15:45:00Z">
              <w:r w:rsidRPr="00E079AF" w:rsidDel="004A2D26">
                <w:rPr>
                  <w:rFonts w:ascii="David" w:eastAsia="Times New Roman" w:hAnsi="David"/>
                  <w:color w:val="000000"/>
                </w:rPr>
                <w:delText>parking_abm.gdb</w:delText>
              </w:r>
              <w:bookmarkStart w:id="11891" w:name="_Toc190882565"/>
              <w:bookmarkStart w:id="11892" w:name="_Toc190885278"/>
              <w:bookmarkEnd w:id="11891"/>
              <w:bookmarkEnd w:id="11892"/>
            </w:del>
          </w:p>
        </w:tc>
        <w:bookmarkStart w:id="11893" w:name="_Toc190882566"/>
        <w:bookmarkStart w:id="11894" w:name="_Toc190885279"/>
        <w:bookmarkEnd w:id="11893"/>
        <w:bookmarkEnd w:id="11894"/>
      </w:tr>
      <w:tr w:rsidR="00557FCB" w:rsidRPr="00E079AF" w:rsidDel="004A2D26" w14:paraId="668505E5" w14:textId="69E385A2" w:rsidTr="00DE2902">
        <w:trPr>
          <w:trHeight w:val="285"/>
          <w:del w:id="11895" w:author="Gidon Kupietzky" w:date="2025-02-13T17:45:00Z"/>
        </w:trPr>
        <w:tc>
          <w:tcPr>
            <w:tcW w:w="1795" w:type="dxa"/>
            <w:shd w:val="clear" w:color="C0E6F5" w:fill="C0E6F5"/>
            <w:noWrap/>
            <w:vAlign w:val="center"/>
            <w:hideMark/>
          </w:tcPr>
          <w:p w14:paraId="1DD7A346" w14:textId="544F45EB" w:rsidR="00557FCB" w:rsidRPr="00E079AF" w:rsidDel="004A2D26" w:rsidRDefault="00557FCB">
            <w:pPr>
              <w:tabs>
                <w:tab w:val="left" w:pos="2446"/>
              </w:tabs>
              <w:spacing w:line="276" w:lineRule="auto"/>
              <w:rPr>
                <w:del w:id="11896" w:author="Gidon Kupietzky" w:date="2025-02-13T17:45:00Z" w16du:dateUtc="2025-02-13T15:45:00Z"/>
                <w:rFonts w:ascii="David" w:eastAsia="Times New Roman" w:hAnsi="David"/>
                <w:color w:val="000000"/>
              </w:rPr>
              <w:pPrChange w:id="11897" w:author="Gidon Kupietzky" w:date="2025-02-13T17:45:00Z" w16du:dateUtc="2025-02-13T15:45:00Z">
                <w:pPr>
                  <w:bidi w:val="0"/>
                  <w:spacing w:before="0" w:line="240" w:lineRule="auto"/>
                  <w:ind w:left="0"/>
                  <w:jc w:val="center"/>
                </w:pPr>
              </w:pPrChange>
            </w:pPr>
            <w:del w:id="11898" w:author="Gidon Kupietzky" w:date="2025-02-13T17:45:00Z" w16du:dateUtc="2025-02-13T15:45:00Z">
              <w:r w:rsidRPr="00E079AF" w:rsidDel="004A2D26">
                <w:rPr>
                  <w:rFonts w:ascii="David" w:eastAsia="Times New Roman" w:hAnsi="David"/>
                  <w:color w:val="000000"/>
                </w:rPr>
                <w:delText>walktime</w:delText>
              </w:r>
              <w:bookmarkStart w:id="11899" w:name="_Toc190882567"/>
              <w:bookmarkStart w:id="11900" w:name="_Toc190885280"/>
              <w:bookmarkEnd w:id="11899"/>
              <w:bookmarkEnd w:id="11900"/>
            </w:del>
          </w:p>
        </w:tc>
        <w:tc>
          <w:tcPr>
            <w:tcW w:w="1595" w:type="dxa"/>
            <w:shd w:val="clear" w:color="C0E6F5" w:fill="C0E6F5"/>
            <w:noWrap/>
            <w:vAlign w:val="center"/>
            <w:hideMark/>
          </w:tcPr>
          <w:p w14:paraId="749F7AB6" w14:textId="4FF4B229" w:rsidR="00557FCB" w:rsidRPr="00E079AF" w:rsidDel="004A2D26" w:rsidRDefault="00557FCB">
            <w:pPr>
              <w:tabs>
                <w:tab w:val="left" w:pos="2446"/>
              </w:tabs>
              <w:spacing w:line="276" w:lineRule="auto"/>
              <w:rPr>
                <w:del w:id="11901" w:author="Gidon Kupietzky" w:date="2025-02-13T17:45:00Z" w16du:dateUtc="2025-02-13T15:45:00Z"/>
                <w:rFonts w:ascii="David" w:eastAsia="Times New Roman" w:hAnsi="David"/>
                <w:color w:val="000000"/>
              </w:rPr>
              <w:pPrChange w:id="11902" w:author="Gidon Kupietzky" w:date="2025-02-13T17:45:00Z" w16du:dateUtc="2025-02-13T15:45:00Z">
                <w:pPr>
                  <w:spacing w:before="0" w:line="240" w:lineRule="auto"/>
                  <w:ind w:left="0"/>
                  <w:jc w:val="center"/>
                </w:pPr>
              </w:pPrChange>
            </w:pPr>
            <w:del w:id="11903" w:author="Gidon Kupietzky" w:date="2025-02-13T17:45:00Z" w16du:dateUtc="2025-02-13T15:45:00Z">
              <w:r w:rsidRPr="00E079AF" w:rsidDel="004A2D26">
                <w:rPr>
                  <w:rFonts w:ascii="David" w:eastAsia="Times New Roman" w:hAnsi="David"/>
                  <w:color w:val="000000"/>
                  <w:rtl/>
                </w:rPr>
                <w:delText>ערך שהתקבל ממודל ללא הבנה</w:delText>
              </w:r>
              <w:bookmarkStart w:id="11904" w:name="_Toc190882568"/>
              <w:bookmarkStart w:id="11905" w:name="_Toc190885281"/>
              <w:bookmarkEnd w:id="11904"/>
              <w:bookmarkEnd w:id="11905"/>
            </w:del>
          </w:p>
        </w:tc>
        <w:tc>
          <w:tcPr>
            <w:tcW w:w="0" w:type="auto"/>
            <w:shd w:val="clear" w:color="C0E6F5" w:fill="C0E6F5"/>
            <w:noWrap/>
            <w:vAlign w:val="bottom"/>
            <w:hideMark/>
          </w:tcPr>
          <w:p w14:paraId="2533807F" w14:textId="7963B5D8" w:rsidR="00557FCB" w:rsidRPr="00E079AF" w:rsidDel="004A2D26" w:rsidRDefault="00557FCB">
            <w:pPr>
              <w:tabs>
                <w:tab w:val="left" w:pos="2446"/>
              </w:tabs>
              <w:spacing w:line="276" w:lineRule="auto"/>
              <w:rPr>
                <w:del w:id="11906" w:author="Gidon Kupietzky" w:date="2025-02-13T17:45:00Z" w16du:dateUtc="2025-02-13T15:45:00Z"/>
                <w:rFonts w:ascii="David" w:eastAsia="Times New Roman" w:hAnsi="David"/>
                <w:color w:val="000000"/>
                <w:rtl/>
              </w:rPr>
              <w:pPrChange w:id="11907" w:author="Gidon Kupietzky" w:date="2025-02-13T17:45:00Z" w16du:dateUtc="2025-02-13T15:45:00Z">
                <w:pPr>
                  <w:spacing w:before="0" w:line="240" w:lineRule="auto"/>
                  <w:ind w:left="0"/>
                  <w:jc w:val="center"/>
                </w:pPr>
              </w:pPrChange>
            </w:pPr>
            <w:bookmarkStart w:id="11908" w:name="_Toc190882569"/>
            <w:bookmarkStart w:id="11909" w:name="_Toc190885282"/>
            <w:bookmarkEnd w:id="11908"/>
            <w:bookmarkEnd w:id="11909"/>
          </w:p>
        </w:tc>
        <w:tc>
          <w:tcPr>
            <w:tcW w:w="2861" w:type="dxa"/>
            <w:shd w:val="clear" w:color="C0E6F5" w:fill="C0E6F5"/>
            <w:noWrap/>
            <w:vAlign w:val="bottom"/>
            <w:hideMark/>
          </w:tcPr>
          <w:p w14:paraId="43D53CA9" w14:textId="2D351E98" w:rsidR="00557FCB" w:rsidRPr="00E079AF" w:rsidDel="004A2D26" w:rsidRDefault="00557FCB">
            <w:pPr>
              <w:tabs>
                <w:tab w:val="left" w:pos="2446"/>
              </w:tabs>
              <w:spacing w:line="276" w:lineRule="auto"/>
              <w:rPr>
                <w:del w:id="11910" w:author="Gidon Kupietzky" w:date="2025-02-13T17:45:00Z" w16du:dateUtc="2025-02-13T15:45:00Z"/>
                <w:rFonts w:ascii="David" w:eastAsia="Times New Roman" w:hAnsi="David"/>
                <w:color w:val="000000"/>
              </w:rPr>
              <w:pPrChange w:id="11911" w:author="Gidon Kupietzky" w:date="2025-02-13T17:45:00Z" w16du:dateUtc="2025-02-13T15:45:00Z">
                <w:pPr>
                  <w:bidi w:val="0"/>
                  <w:spacing w:before="0" w:line="240" w:lineRule="auto"/>
                  <w:ind w:left="0"/>
                </w:pPr>
              </w:pPrChange>
            </w:pPr>
            <w:del w:id="11912" w:author="Gidon Kupietzky" w:date="2025-02-13T17:45:00Z" w16du:dateUtc="2025-02-13T15:45:00Z">
              <w:r w:rsidRPr="00E079AF" w:rsidDel="004A2D26">
                <w:rPr>
                  <w:rFonts w:ascii="David" w:eastAsia="Times New Roman" w:hAnsi="David"/>
                  <w:color w:val="000000"/>
                </w:rPr>
                <w:delText>parking_abm.gdb</w:delText>
              </w:r>
              <w:bookmarkStart w:id="11913" w:name="_Toc190882570"/>
              <w:bookmarkStart w:id="11914" w:name="_Toc190885283"/>
              <w:bookmarkEnd w:id="11913"/>
              <w:bookmarkEnd w:id="11914"/>
            </w:del>
          </w:p>
        </w:tc>
        <w:bookmarkStart w:id="11915" w:name="_Toc190882571"/>
        <w:bookmarkStart w:id="11916" w:name="_Toc190885284"/>
        <w:bookmarkEnd w:id="11915"/>
        <w:bookmarkEnd w:id="11916"/>
      </w:tr>
      <w:tr w:rsidR="00557FCB" w:rsidRPr="00E079AF" w:rsidDel="004A2D26" w14:paraId="5BCBCC9C" w14:textId="75DF9E36" w:rsidTr="00DE2902">
        <w:trPr>
          <w:trHeight w:val="285"/>
          <w:del w:id="11917" w:author="Gidon Kupietzky" w:date="2025-02-13T17:45:00Z"/>
        </w:trPr>
        <w:tc>
          <w:tcPr>
            <w:tcW w:w="1795" w:type="dxa"/>
            <w:shd w:val="clear" w:color="auto" w:fill="auto"/>
            <w:noWrap/>
            <w:vAlign w:val="center"/>
            <w:hideMark/>
          </w:tcPr>
          <w:p w14:paraId="18400E9E" w14:textId="55E00AEA" w:rsidR="00557FCB" w:rsidRPr="00E079AF" w:rsidDel="004A2D26" w:rsidRDefault="00557FCB">
            <w:pPr>
              <w:tabs>
                <w:tab w:val="left" w:pos="2446"/>
              </w:tabs>
              <w:spacing w:line="276" w:lineRule="auto"/>
              <w:rPr>
                <w:del w:id="11918" w:author="Gidon Kupietzky" w:date="2025-02-13T17:45:00Z" w16du:dateUtc="2025-02-13T15:45:00Z"/>
                <w:rFonts w:ascii="David" w:eastAsia="Times New Roman" w:hAnsi="David"/>
                <w:color w:val="000000"/>
              </w:rPr>
              <w:pPrChange w:id="11919" w:author="Gidon Kupietzky" w:date="2025-02-13T17:45:00Z" w16du:dateUtc="2025-02-13T15:45:00Z">
                <w:pPr>
                  <w:bidi w:val="0"/>
                  <w:spacing w:before="0" w:line="240" w:lineRule="auto"/>
                  <w:ind w:left="0"/>
                  <w:jc w:val="center"/>
                </w:pPr>
              </w:pPrChange>
            </w:pPr>
            <w:del w:id="11920" w:author="Gidon Kupietzky" w:date="2025-02-13T17:45:00Z" w16du:dateUtc="2025-02-13T15:45:00Z">
              <w:r w:rsidRPr="00E079AF" w:rsidDel="004A2D26">
                <w:rPr>
                  <w:rFonts w:ascii="David" w:eastAsia="Times New Roman" w:hAnsi="David"/>
                  <w:color w:val="000000"/>
                </w:rPr>
                <w:delText>cost</w:delText>
              </w:r>
              <w:bookmarkStart w:id="11921" w:name="_Toc190882572"/>
              <w:bookmarkStart w:id="11922" w:name="_Toc190885285"/>
              <w:bookmarkEnd w:id="11921"/>
              <w:bookmarkEnd w:id="11922"/>
            </w:del>
          </w:p>
        </w:tc>
        <w:tc>
          <w:tcPr>
            <w:tcW w:w="1595" w:type="dxa"/>
            <w:shd w:val="clear" w:color="auto" w:fill="auto"/>
            <w:noWrap/>
            <w:vAlign w:val="center"/>
            <w:hideMark/>
          </w:tcPr>
          <w:p w14:paraId="6C7D7081" w14:textId="6341EB00" w:rsidR="00557FCB" w:rsidRPr="00E079AF" w:rsidDel="004A2D26" w:rsidRDefault="00557FCB">
            <w:pPr>
              <w:tabs>
                <w:tab w:val="left" w:pos="2446"/>
              </w:tabs>
              <w:spacing w:line="276" w:lineRule="auto"/>
              <w:rPr>
                <w:del w:id="11923" w:author="Gidon Kupietzky" w:date="2025-02-13T17:45:00Z" w16du:dateUtc="2025-02-13T15:45:00Z"/>
                <w:rFonts w:ascii="David" w:eastAsia="Times New Roman" w:hAnsi="David"/>
                <w:color w:val="000000"/>
              </w:rPr>
              <w:pPrChange w:id="11924" w:author="Gidon Kupietzky" w:date="2025-02-13T17:45:00Z" w16du:dateUtc="2025-02-13T15:45:00Z">
                <w:pPr>
                  <w:spacing w:before="0" w:line="240" w:lineRule="auto"/>
                  <w:ind w:left="0"/>
                  <w:jc w:val="center"/>
                </w:pPr>
              </w:pPrChange>
            </w:pPr>
            <w:del w:id="11925" w:author="Gidon Kupietzky" w:date="2025-02-13T17:45:00Z" w16du:dateUtc="2025-02-13T15:45:00Z">
              <w:r w:rsidRPr="00E079AF" w:rsidDel="004A2D26">
                <w:rPr>
                  <w:rFonts w:ascii="David" w:eastAsia="Times New Roman" w:hAnsi="David"/>
                  <w:color w:val="000000"/>
                  <w:rtl/>
                </w:rPr>
                <w:delText>ערך שהתקבל ממודל ללא הבנה</w:delText>
              </w:r>
              <w:bookmarkStart w:id="11926" w:name="_Toc190882573"/>
              <w:bookmarkStart w:id="11927" w:name="_Toc190885286"/>
              <w:bookmarkEnd w:id="11926"/>
              <w:bookmarkEnd w:id="11927"/>
            </w:del>
          </w:p>
        </w:tc>
        <w:tc>
          <w:tcPr>
            <w:tcW w:w="0" w:type="auto"/>
            <w:shd w:val="clear" w:color="auto" w:fill="auto"/>
            <w:noWrap/>
            <w:vAlign w:val="bottom"/>
            <w:hideMark/>
          </w:tcPr>
          <w:p w14:paraId="2351EC0B" w14:textId="72E155E9" w:rsidR="00557FCB" w:rsidRPr="00E079AF" w:rsidDel="004A2D26" w:rsidRDefault="00557FCB">
            <w:pPr>
              <w:tabs>
                <w:tab w:val="left" w:pos="2446"/>
              </w:tabs>
              <w:spacing w:line="276" w:lineRule="auto"/>
              <w:rPr>
                <w:del w:id="11928" w:author="Gidon Kupietzky" w:date="2025-02-13T17:45:00Z" w16du:dateUtc="2025-02-13T15:45:00Z"/>
                <w:rFonts w:ascii="David" w:eastAsia="Times New Roman" w:hAnsi="David"/>
                <w:color w:val="000000"/>
                <w:rtl/>
              </w:rPr>
              <w:pPrChange w:id="11929" w:author="Gidon Kupietzky" w:date="2025-02-13T17:45:00Z" w16du:dateUtc="2025-02-13T15:45:00Z">
                <w:pPr>
                  <w:spacing w:before="0" w:line="240" w:lineRule="auto"/>
                  <w:ind w:left="0"/>
                  <w:jc w:val="center"/>
                </w:pPr>
              </w:pPrChange>
            </w:pPr>
            <w:bookmarkStart w:id="11930" w:name="_Toc190882574"/>
            <w:bookmarkStart w:id="11931" w:name="_Toc190885287"/>
            <w:bookmarkEnd w:id="11930"/>
            <w:bookmarkEnd w:id="11931"/>
          </w:p>
        </w:tc>
        <w:tc>
          <w:tcPr>
            <w:tcW w:w="2861" w:type="dxa"/>
            <w:shd w:val="clear" w:color="auto" w:fill="auto"/>
            <w:noWrap/>
            <w:vAlign w:val="bottom"/>
            <w:hideMark/>
          </w:tcPr>
          <w:p w14:paraId="18D91A1F" w14:textId="0DC2666A" w:rsidR="00557FCB" w:rsidRPr="00E079AF" w:rsidDel="004A2D26" w:rsidRDefault="00557FCB">
            <w:pPr>
              <w:tabs>
                <w:tab w:val="left" w:pos="2446"/>
              </w:tabs>
              <w:spacing w:line="276" w:lineRule="auto"/>
              <w:rPr>
                <w:del w:id="11932" w:author="Gidon Kupietzky" w:date="2025-02-13T17:45:00Z" w16du:dateUtc="2025-02-13T15:45:00Z"/>
                <w:rFonts w:ascii="David" w:eastAsia="Times New Roman" w:hAnsi="David"/>
                <w:color w:val="000000"/>
              </w:rPr>
              <w:pPrChange w:id="11933" w:author="Gidon Kupietzky" w:date="2025-02-13T17:45:00Z" w16du:dateUtc="2025-02-13T15:45:00Z">
                <w:pPr>
                  <w:bidi w:val="0"/>
                  <w:spacing w:before="0" w:line="240" w:lineRule="auto"/>
                  <w:ind w:left="0"/>
                </w:pPr>
              </w:pPrChange>
            </w:pPr>
            <w:del w:id="11934" w:author="Gidon Kupietzky" w:date="2025-02-13T17:45:00Z" w16du:dateUtc="2025-02-13T15:45:00Z">
              <w:r w:rsidRPr="00E079AF" w:rsidDel="004A2D26">
                <w:rPr>
                  <w:rFonts w:ascii="David" w:eastAsia="Times New Roman" w:hAnsi="David"/>
                  <w:color w:val="000000"/>
                </w:rPr>
                <w:delText>parking_abm.gdb</w:delText>
              </w:r>
              <w:bookmarkStart w:id="11935" w:name="_Toc190882575"/>
              <w:bookmarkStart w:id="11936" w:name="_Toc190885288"/>
              <w:bookmarkEnd w:id="11935"/>
              <w:bookmarkEnd w:id="11936"/>
            </w:del>
          </w:p>
        </w:tc>
        <w:bookmarkStart w:id="11937" w:name="_Toc190882576"/>
        <w:bookmarkStart w:id="11938" w:name="_Toc190885289"/>
        <w:bookmarkEnd w:id="11937"/>
        <w:bookmarkEnd w:id="11938"/>
      </w:tr>
      <w:tr w:rsidR="00557FCB" w:rsidRPr="00E079AF" w:rsidDel="004A2D26" w14:paraId="5D5BFAA3" w14:textId="6FCD27A1" w:rsidTr="00DE2902">
        <w:trPr>
          <w:trHeight w:val="570"/>
          <w:del w:id="11939" w:author="Gidon Kupietzky" w:date="2025-02-13T17:45:00Z"/>
        </w:trPr>
        <w:tc>
          <w:tcPr>
            <w:tcW w:w="1795" w:type="dxa"/>
            <w:shd w:val="clear" w:color="C0E6F5" w:fill="C0E6F5"/>
            <w:noWrap/>
            <w:vAlign w:val="center"/>
            <w:hideMark/>
          </w:tcPr>
          <w:p w14:paraId="3475631A" w14:textId="1853803B" w:rsidR="00557FCB" w:rsidRPr="00E079AF" w:rsidDel="004A2D26" w:rsidRDefault="00557FCB">
            <w:pPr>
              <w:tabs>
                <w:tab w:val="left" w:pos="2446"/>
              </w:tabs>
              <w:spacing w:line="276" w:lineRule="auto"/>
              <w:rPr>
                <w:del w:id="11940" w:author="Gidon Kupietzky" w:date="2025-02-13T17:45:00Z" w16du:dateUtc="2025-02-13T15:45:00Z"/>
                <w:rFonts w:ascii="David" w:eastAsia="Times New Roman" w:hAnsi="David"/>
                <w:color w:val="000000"/>
              </w:rPr>
              <w:pPrChange w:id="11941" w:author="Gidon Kupietzky" w:date="2025-02-13T17:45:00Z" w16du:dateUtc="2025-02-13T15:45:00Z">
                <w:pPr>
                  <w:bidi w:val="0"/>
                  <w:spacing w:before="0" w:line="240" w:lineRule="auto"/>
                  <w:ind w:left="0"/>
                  <w:jc w:val="center"/>
                </w:pPr>
              </w:pPrChange>
            </w:pPr>
            <w:del w:id="11942" w:author="Gidon Kupietzky" w:date="2025-02-13T17:45:00Z" w16du:dateUtc="2025-02-13T15:45:00Z">
              <w:r w:rsidRPr="00E079AF" w:rsidDel="004A2D26">
                <w:rPr>
                  <w:rFonts w:ascii="David" w:eastAsia="Times New Roman" w:hAnsi="David"/>
                  <w:color w:val="000000"/>
                </w:rPr>
                <w:lastRenderedPageBreak/>
                <w:delText>Agg_taz_nu</w:delText>
              </w:r>
              <w:bookmarkStart w:id="11943" w:name="_Toc190882577"/>
              <w:bookmarkStart w:id="11944" w:name="_Toc190885290"/>
              <w:bookmarkEnd w:id="11943"/>
              <w:bookmarkEnd w:id="11944"/>
            </w:del>
          </w:p>
        </w:tc>
        <w:tc>
          <w:tcPr>
            <w:tcW w:w="1595" w:type="dxa"/>
            <w:shd w:val="clear" w:color="C0E6F5" w:fill="C0E6F5"/>
            <w:noWrap/>
            <w:vAlign w:val="bottom"/>
            <w:hideMark/>
          </w:tcPr>
          <w:p w14:paraId="16679B8A" w14:textId="644935E9" w:rsidR="00557FCB" w:rsidRPr="00E079AF" w:rsidDel="004A2D26" w:rsidRDefault="00557FCB">
            <w:pPr>
              <w:tabs>
                <w:tab w:val="left" w:pos="2446"/>
              </w:tabs>
              <w:spacing w:line="276" w:lineRule="auto"/>
              <w:rPr>
                <w:del w:id="11945" w:author="Gidon Kupietzky" w:date="2025-02-13T17:45:00Z" w16du:dateUtc="2025-02-13T15:45:00Z"/>
                <w:rFonts w:ascii="David" w:eastAsia="Times New Roman" w:hAnsi="David"/>
                <w:color w:val="000000"/>
              </w:rPr>
              <w:pPrChange w:id="11946" w:author="Gidon Kupietzky" w:date="2025-02-13T17:45:00Z" w16du:dateUtc="2025-02-13T15:45:00Z">
                <w:pPr>
                  <w:spacing w:before="0" w:line="240" w:lineRule="auto"/>
                  <w:ind w:left="0"/>
                </w:pPr>
              </w:pPrChange>
            </w:pPr>
            <w:del w:id="11947" w:author="Gidon Kupietzky" w:date="2025-02-13T17:45:00Z" w16du:dateUtc="2025-02-13T15:45:00Z">
              <w:r w:rsidRPr="00E079AF" w:rsidDel="004A2D26">
                <w:rPr>
                  <w:rFonts w:ascii="David" w:eastAsia="Times New Roman" w:hAnsi="David"/>
                  <w:color w:val="000000"/>
                  <w:rtl/>
                </w:rPr>
                <w:delText>מספר רב אזור</w:delText>
              </w:r>
              <w:bookmarkStart w:id="11948" w:name="_Toc190882578"/>
              <w:bookmarkStart w:id="11949" w:name="_Toc190885291"/>
              <w:bookmarkEnd w:id="11948"/>
              <w:bookmarkEnd w:id="11949"/>
            </w:del>
          </w:p>
        </w:tc>
        <w:tc>
          <w:tcPr>
            <w:tcW w:w="0" w:type="auto"/>
            <w:shd w:val="clear" w:color="C0E6F5" w:fill="C0E6F5"/>
            <w:vAlign w:val="bottom"/>
            <w:hideMark/>
          </w:tcPr>
          <w:p w14:paraId="1FC6AE5D" w14:textId="6735D754" w:rsidR="00557FCB" w:rsidRPr="00E079AF" w:rsidDel="004A2D26" w:rsidRDefault="00557FCB">
            <w:pPr>
              <w:tabs>
                <w:tab w:val="left" w:pos="2446"/>
              </w:tabs>
              <w:spacing w:line="276" w:lineRule="auto"/>
              <w:rPr>
                <w:del w:id="11950" w:author="Gidon Kupietzky" w:date="2025-02-13T17:45:00Z" w16du:dateUtc="2025-02-13T15:45:00Z"/>
                <w:rFonts w:ascii="David" w:eastAsia="Times New Roman" w:hAnsi="David"/>
                <w:color w:val="000000"/>
                <w:rtl/>
              </w:rPr>
              <w:pPrChange w:id="11951" w:author="Gidon Kupietzky" w:date="2025-02-13T17:45:00Z" w16du:dateUtc="2025-02-13T15:45:00Z">
                <w:pPr>
                  <w:spacing w:before="0" w:line="240" w:lineRule="auto"/>
                  <w:ind w:left="0"/>
                </w:pPr>
              </w:pPrChange>
            </w:pPr>
            <w:del w:id="11952" w:author="Gidon Kupietzky" w:date="2025-02-13T17:45:00Z" w16du:dateUtc="2025-02-13T15:45:00Z">
              <w:r w:rsidRPr="00E079AF" w:rsidDel="004A2D26">
                <w:rPr>
                  <w:rFonts w:ascii="David" w:eastAsia="Times New Roman" w:hAnsi="David"/>
                  <w:color w:val="000000"/>
                  <w:rtl/>
                </w:rPr>
                <w:delText>אזורי תנועה עד 7000 שני הספרות השמאליות</w:delText>
              </w:r>
              <w:r w:rsidRPr="00E079AF" w:rsidDel="004A2D26">
                <w:rPr>
                  <w:rFonts w:ascii="David" w:eastAsia="Times New Roman" w:hAnsi="David"/>
                  <w:color w:val="000000"/>
                  <w:rtl/>
                </w:rPr>
                <w:br/>
                <w:delText>אזורי תנועה מ-7000 שלש הספרות השמאליות</w:delText>
              </w:r>
              <w:bookmarkStart w:id="11953" w:name="_Toc190882579"/>
              <w:bookmarkStart w:id="11954" w:name="_Toc190885292"/>
              <w:bookmarkEnd w:id="11953"/>
              <w:bookmarkEnd w:id="11954"/>
            </w:del>
          </w:p>
        </w:tc>
        <w:tc>
          <w:tcPr>
            <w:tcW w:w="2861" w:type="dxa"/>
            <w:shd w:val="clear" w:color="C0E6F5" w:fill="C0E6F5"/>
            <w:noWrap/>
            <w:vAlign w:val="bottom"/>
            <w:hideMark/>
          </w:tcPr>
          <w:p w14:paraId="241BE63A" w14:textId="1792A4E8" w:rsidR="00557FCB" w:rsidRPr="00E079AF" w:rsidDel="004A2D26" w:rsidRDefault="00557FCB">
            <w:pPr>
              <w:tabs>
                <w:tab w:val="left" w:pos="2446"/>
              </w:tabs>
              <w:spacing w:line="276" w:lineRule="auto"/>
              <w:rPr>
                <w:del w:id="11955" w:author="Gidon Kupietzky" w:date="2025-02-13T17:45:00Z" w16du:dateUtc="2025-02-13T15:45:00Z"/>
                <w:rFonts w:ascii="David" w:eastAsia="Times New Roman" w:hAnsi="David"/>
                <w:color w:val="000000"/>
                <w:rtl/>
              </w:rPr>
              <w:pPrChange w:id="11956" w:author="Gidon Kupietzky" w:date="2025-02-13T17:45:00Z" w16du:dateUtc="2025-02-13T15:45:00Z">
                <w:pPr>
                  <w:spacing w:before="0" w:line="240" w:lineRule="auto"/>
                  <w:ind w:left="0"/>
                </w:pPr>
              </w:pPrChange>
            </w:pPr>
            <w:bookmarkStart w:id="11957" w:name="_Toc190882580"/>
            <w:bookmarkStart w:id="11958" w:name="_Toc190885293"/>
            <w:bookmarkEnd w:id="11957"/>
            <w:bookmarkEnd w:id="11958"/>
          </w:p>
        </w:tc>
        <w:bookmarkStart w:id="11959" w:name="_Toc190882581"/>
        <w:bookmarkStart w:id="11960" w:name="_Toc190885294"/>
        <w:bookmarkEnd w:id="11959"/>
        <w:bookmarkEnd w:id="11960"/>
      </w:tr>
      <w:tr w:rsidR="00557FCB" w:rsidRPr="00E079AF" w:rsidDel="004A2D26" w14:paraId="43E68A82" w14:textId="62F6CF9A" w:rsidTr="00DE2902">
        <w:trPr>
          <w:trHeight w:val="285"/>
          <w:del w:id="11961" w:author="Gidon Kupietzky" w:date="2025-02-13T17:45:00Z"/>
        </w:trPr>
        <w:tc>
          <w:tcPr>
            <w:tcW w:w="1795" w:type="dxa"/>
            <w:shd w:val="clear" w:color="auto" w:fill="auto"/>
            <w:noWrap/>
            <w:vAlign w:val="center"/>
            <w:hideMark/>
          </w:tcPr>
          <w:p w14:paraId="2CAB2891" w14:textId="4D90E1AC" w:rsidR="00557FCB" w:rsidRPr="00E079AF" w:rsidDel="004A2D26" w:rsidRDefault="00557FCB">
            <w:pPr>
              <w:tabs>
                <w:tab w:val="left" w:pos="2446"/>
              </w:tabs>
              <w:spacing w:line="276" w:lineRule="auto"/>
              <w:rPr>
                <w:del w:id="11962" w:author="Gidon Kupietzky" w:date="2025-02-13T17:45:00Z" w16du:dateUtc="2025-02-13T15:45:00Z"/>
                <w:rFonts w:ascii="David" w:eastAsia="Times New Roman" w:hAnsi="David"/>
                <w:color w:val="000000"/>
              </w:rPr>
              <w:pPrChange w:id="11963" w:author="Gidon Kupietzky" w:date="2025-02-13T17:45:00Z" w16du:dateUtc="2025-02-13T15:45:00Z">
                <w:pPr>
                  <w:bidi w:val="0"/>
                  <w:spacing w:before="0" w:line="240" w:lineRule="auto"/>
                  <w:ind w:left="0"/>
                  <w:jc w:val="center"/>
                </w:pPr>
              </w:pPrChange>
            </w:pPr>
            <w:del w:id="11964" w:author="Gidon Kupietzky" w:date="2025-02-13T17:45:00Z" w16du:dateUtc="2025-02-13T15:45:00Z">
              <w:r w:rsidRPr="00E079AF" w:rsidDel="004A2D26">
                <w:rPr>
                  <w:rFonts w:ascii="David" w:eastAsia="Times New Roman" w:hAnsi="David"/>
                  <w:color w:val="000000"/>
                </w:rPr>
                <w:delText>area</w:delText>
              </w:r>
              <w:bookmarkStart w:id="11965" w:name="_Toc190882582"/>
              <w:bookmarkStart w:id="11966" w:name="_Toc190885295"/>
              <w:bookmarkEnd w:id="11965"/>
              <w:bookmarkEnd w:id="11966"/>
            </w:del>
          </w:p>
        </w:tc>
        <w:tc>
          <w:tcPr>
            <w:tcW w:w="1595" w:type="dxa"/>
            <w:shd w:val="clear" w:color="auto" w:fill="auto"/>
            <w:noWrap/>
            <w:vAlign w:val="center"/>
            <w:hideMark/>
          </w:tcPr>
          <w:p w14:paraId="3D4004FD" w14:textId="6DFBBF20" w:rsidR="00557FCB" w:rsidRPr="00E079AF" w:rsidDel="004A2D26" w:rsidRDefault="00557FCB">
            <w:pPr>
              <w:tabs>
                <w:tab w:val="left" w:pos="2446"/>
              </w:tabs>
              <w:spacing w:line="276" w:lineRule="auto"/>
              <w:rPr>
                <w:del w:id="11967" w:author="Gidon Kupietzky" w:date="2025-02-13T17:45:00Z" w16du:dateUtc="2025-02-13T15:45:00Z"/>
                <w:rFonts w:ascii="David" w:eastAsia="Times New Roman" w:hAnsi="David"/>
                <w:color w:val="000000"/>
              </w:rPr>
              <w:pPrChange w:id="11968" w:author="Gidon Kupietzky" w:date="2025-02-13T17:45:00Z" w16du:dateUtc="2025-02-13T15:45:00Z">
                <w:pPr>
                  <w:spacing w:before="0" w:line="240" w:lineRule="auto"/>
                  <w:ind w:left="0"/>
                  <w:jc w:val="center"/>
                </w:pPr>
              </w:pPrChange>
            </w:pPr>
            <w:del w:id="11969" w:author="Gidon Kupietzky" w:date="2025-02-13T17:45:00Z" w16du:dateUtc="2025-02-13T15:45:00Z">
              <w:r w:rsidRPr="00E079AF" w:rsidDel="004A2D26">
                <w:rPr>
                  <w:rFonts w:ascii="David" w:eastAsia="Times New Roman" w:hAnsi="David"/>
                  <w:color w:val="000000"/>
                  <w:rtl/>
                </w:rPr>
                <w:delText>ערך קבוע = 1</w:delText>
              </w:r>
              <w:bookmarkStart w:id="11970" w:name="_Toc190882583"/>
              <w:bookmarkStart w:id="11971" w:name="_Toc190885296"/>
              <w:bookmarkEnd w:id="11970"/>
              <w:bookmarkEnd w:id="11971"/>
            </w:del>
          </w:p>
        </w:tc>
        <w:tc>
          <w:tcPr>
            <w:tcW w:w="0" w:type="auto"/>
            <w:shd w:val="clear" w:color="auto" w:fill="auto"/>
            <w:noWrap/>
            <w:vAlign w:val="bottom"/>
            <w:hideMark/>
          </w:tcPr>
          <w:p w14:paraId="5C0C2E3B" w14:textId="6DE02935" w:rsidR="00557FCB" w:rsidRPr="00E079AF" w:rsidDel="004A2D26" w:rsidRDefault="00557FCB">
            <w:pPr>
              <w:tabs>
                <w:tab w:val="left" w:pos="2446"/>
              </w:tabs>
              <w:spacing w:line="276" w:lineRule="auto"/>
              <w:rPr>
                <w:del w:id="11972" w:author="Gidon Kupietzky" w:date="2025-02-13T17:45:00Z" w16du:dateUtc="2025-02-13T15:45:00Z"/>
                <w:rFonts w:ascii="David" w:eastAsia="Times New Roman" w:hAnsi="David"/>
                <w:color w:val="000000"/>
                <w:rtl/>
              </w:rPr>
              <w:pPrChange w:id="11973" w:author="Gidon Kupietzky" w:date="2025-02-13T17:45:00Z" w16du:dateUtc="2025-02-13T15:45:00Z">
                <w:pPr>
                  <w:spacing w:before="0" w:line="240" w:lineRule="auto"/>
                  <w:ind w:left="0"/>
                  <w:jc w:val="center"/>
                </w:pPr>
              </w:pPrChange>
            </w:pPr>
            <w:bookmarkStart w:id="11974" w:name="_Toc190882584"/>
            <w:bookmarkStart w:id="11975" w:name="_Toc190885297"/>
            <w:bookmarkEnd w:id="11974"/>
            <w:bookmarkEnd w:id="11975"/>
          </w:p>
        </w:tc>
        <w:tc>
          <w:tcPr>
            <w:tcW w:w="2861" w:type="dxa"/>
            <w:shd w:val="clear" w:color="auto" w:fill="auto"/>
            <w:noWrap/>
            <w:vAlign w:val="bottom"/>
            <w:hideMark/>
          </w:tcPr>
          <w:p w14:paraId="5A5682D8" w14:textId="4B99B663" w:rsidR="00557FCB" w:rsidRPr="00E079AF" w:rsidDel="004A2D26" w:rsidRDefault="00557FCB">
            <w:pPr>
              <w:tabs>
                <w:tab w:val="left" w:pos="2446"/>
              </w:tabs>
              <w:spacing w:line="276" w:lineRule="auto"/>
              <w:rPr>
                <w:del w:id="11976" w:author="Gidon Kupietzky" w:date="2025-02-13T17:45:00Z" w16du:dateUtc="2025-02-13T15:45:00Z"/>
                <w:rFonts w:ascii="David" w:eastAsia="Times New Roman" w:hAnsi="David"/>
                <w:sz w:val="20"/>
                <w:szCs w:val="20"/>
              </w:rPr>
              <w:pPrChange w:id="11977" w:author="Gidon Kupietzky" w:date="2025-02-13T17:45:00Z" w16du:dateUtc="2025-02-13T15:45:00Z">
                <w:pPr>
                  <w:bidi w:val="0"/>
                  <w:spacing w:before="0" w:line="240" w:lineRule="auto"/>
                  <w:ind w:left="0"/>
                </w:pPr>
              </w:pPrChange>
            </w:pPr>
            <w:bookmarkStart w:id="11978" w:name="_Toc190882585"/>
            <w:bookmarkStart w:id="11979" w:name="_Toc190885298"/>
            <w:bookmarkEnd w:id="11978"/>
            <w:bookmarkEnd w:id="11979"/>
          </w:p>
        </w:tc>
        <w:bookmarkStart w:id="11980" w:name="_Toc190882586"/>
        <w:bookmarkStart w:id="11981" w:name="_Toc190885299"/>
        <w:bookmarkEnd w:id="11980"/>
        <w:bookmarkEnd w:id="11981"/>
      </w:tr>
      <w:tr w:rsidR="00557FCB" w:rsidRPr="00E079AF" w:rsidDel="004A2D26" w14:paraId="0F5E36ED" w14:textId="1029D776" w:rsidTr="00DE2902">
        <w:trPr>
          <w:trHeight w:val="285"/>
          <w:del w:id="11982" w:author="Gidon Kupietzky" w:date="2025-02-13T17:45:00Z"/>
        </w:trPr>
        <w:tc>
          <w:tcPr>
            <w:tcW w:w="1795" w:type="dxa"/>
            <w:shd w:val="clear" w:color="C0E6F5" w:fill="C0E6F5"/>
            <w:noWrap/>
            <w:vAlign w:val="center"/>
            <w:hideMark/>
          </w:tcPr>
          <w:p w14:paraId="7E5C8898" w14:textId="28D926FE" w:rsidR="00557FCB" w:rsidRPr="00E079AF" w:rsidDel="004A2D26" w:rsidRDefault="00557FCB">
            <w:pPr>
              <w:tabs>
                <w:tab w:val="left" w:pos="2446"/>
              </w:tabs>
              <w:spacing w:line="276" w:lineRule="auto"/>
              <w:rPr>
                <w:del w:id="11983" w:author="Gidon Kupietzky" w:date="2025-02-13T17:45:00Z" w16du:dateUtc="2025-02-13T15:45:00Z"/>
                <w:rFonts w:ascii="David" w:eastAsia="Times New Roman" w:hAnsi="David"/>
                <w:color w:val="000000"/>
              </w:rPr>
              <w:pPrChange w:id="11984" w:author="Gidon Kupietzky" w:date="2025-02-13T17:45:00Z" w16du:dateUtc="2025-02-13T15:45:00Z">
                <w:pPr>
                  <w:bidi w:val="0"/>
                  <w:spacing w:before="0" w:line="240" w:lineRule="auto"/>
                  <w:ind w:left="0"/>
                  <w:jc w:val="center"/>
                </w:pPr>
              </w:pPrChange>
            </w:pPr>
            <w:del w:id="11985" w:author="Gidon Kupietzky" w:date="2025-02-13T17:45:00Z" w16du:dateUtc="2025-02-13T15:45:00Z">
              <w:r w:rsidRPr="00E079AF" w:rsidDel="004A2D26">
                <w:rPr>
                  <w:rFonts w:ascii="David" w:eastAsia="Times New Roman" w:hAnsi="David"/>
                  <w:color w:val="000000"/>
                </w:rPr>
                <w:delText>CITYCODE1</w:delText>
              </w:r>
              <w:bookmarkStart w:id="11986" w:name="_Toc190882587"/>
              <w:bookmarkStart w:id="11987" w:name="_Toc190885300"/>
              <w:bookmarkEnd w:id="11986"/>
              <w:bookmarkEnd w:id="11987"/>
            </w:del>
          </w:p>
        </w:tc>
        <w:tc>
          <w:tcPr>
            <w:tcW w:w="1595" w:type="dxa"/>
            <w:shd w:val="clear" w:color="C0E6F5" w:fill="C0E6F5"/>
            <w:noWrap/>
            <w:vAlign w:val="center"/>
            <w:hideMark/>
          </w:tcPr>
          <w:p w14:paraId="3EF13A96" w14:textId="487466BC" w:rsidR="00557FCB" w:rsidRPr="00E079AF" w:rsidDel="004A2D26" w:rsidRDefault="00557FCB">
            <w:pPr>
              <w:tabs>
                <w:tab w:val="left" w:pos="2446"/>
              </w:tabs>
              <w:spacing w:line="276" w:lineRule="auto"/>
              <w:rPr>
                <w:del w:id="11988" w:author="Gidon Kupietzky" w:date="2025-02-13T17:45:00Z" w16du:dateUtc="2025-02-13T15:45:00Z"/>
                <w:rFonts w:ascii="David" w:eastAsia="Times New Roman" w:hAnsi="David"/>
                <w:color w:val="000000"/>
              </w:rPr>
              <w:pPrChange w:id="11989" w:author="Gidon Kupietzky" w:date="2025-02-13T17:45:00Z" w16du:dateUtc="2025-02-13T15:45:00Z">
                <w:pPr>
                  <w:spacing w:before="0" w:line="240" w:lineRule="auto"/>
                  <w:ind w:left="0"/>
                  <w:jc w:val="center"/>
                </w:pPr>
              </w:pPrChange>
            </w:pPr>
            <w:del w:id="11990" w:author="Gidon Kupietzky" w:date="2025-02-13T17:45:00Z" w16du:dateUtc="2025-02-13T15:45:00Z">
              <w:r w:rsidRPr="00E079AF" w:rsidDel="004A2D26">
                <w:rPr>
                  <w:rFonts w:ascii="David" w:eastAsia="Times New Roman" w:hAnsi="David"/>
                  <w:color w:val="000000"/>
                  <w:rtl/>
                </w:rPr>
                <w:delText>ערך קבוע = 1</w:delText>
              </w:r>
              <w:bookmarkStart w:id="11991" w:name="_Toc190882588"/>
              <w:bookmarkStart w:id="11992" w:name="_Toc190885301"/>
              <w:bookmarkEnd w:id="11991"/>
              <w:bookmarkEnd w:id="11992"/>
            </w:del>
          </w:p>
        </w:tc>
        <w:tc>
          <w:tcPr>
            <w:tcW w:w="0" w:type="auto"/>
            <w:shd w:val="clear" w:color="C0E6F5" w:fill="C0E6F5"/>
            <w:noWrap/>
            <w:vAlign w:val="bottom"/>
            <w:hideMark/>
          </w:tcPr>
          <w:p w14:paraId="476160A3" w14:textId="34960A79" w:rsidR="00557FCB" w:rsidRPr="00E079AF" w:rsidDel="004A2D26" w:rsidRDefault="00557FCB">
            <w:pPr>
              <w:tabs>
                <w:tab w:val="left" w:pos="2446"/>
              </w:tabs>
              <w:spacing w:line="276" w:lineRule="auto"/>
              <w:rPr>
                <w:del w:id="11993" w:author="Gidon Kupietzky" w:date="2025-02-13T17:45:00Z" w16du:dateUtc="2025-02-13T15:45:00Z"/>
                <w:rFonts w:ascii="David" w:eastAsia="Times New Roman" w:hAnsi="David"/>
                <w:color w:val="000000"/>
                <w:rtl/>
              </w:rPr>
              <w:pPrChange w:id="11994" w:author="Gidon Kupietzky" w:date="2025-02-13T17:45:00Z" w16du:dateUtc="2025-02-13T15:45:00Z">
                <w:pPr>
                  <w:spacing w:before="0" w:line="240" w:lineRule="auto"/>
                  <w:ind w:left="0"/>
                  <w:jc w:val="center"/>
                </w:pPr>
              </w:pPrChange>
            </w:pPr>
            <w:bookmarkStart w:id="11995" w:name="_Toc190882589"/>
            <w:bookmarkStart w:id="11996" w:name="_Toc190885302"/>
            <w:bookmarkEnd w:id="11995"/>
            <w:bookmarkEnd w:id="11996"/>
          </w:p>
        </w:tc>
        <w:tc>
          <w:tcPr>
            <w:tcW w:w="2861" w:type="dxa"/>
            <w:shd w:val="clear" w:color="C0E6F5" w:fill="C0E6F5"/>
            <w:noWrap/>
            <w:vAlign w:val="bottom"/>
            <w:hideMark/>
          </w:tcPr>
          <w:p w14:paraId="7DC52660" w14:textId="7B1C8511" w:rsidR="00557FCB" w:rsidRPr="00E079AF" w:rsidDel="004A2D26" w:rsidRDefault="00557FCB">
            <w:pPr>
              <w:tabs>
                <w:tab w:val="left" w:pos="2446"/>
              </w:tabs>
              <w:spacing w:line="276" w:lineRule="auto"/>
              <w:rPr>
                <w:del w:id="11997" w:author="Gidon Kupietzky" w:date="2025-02-13T17:45:00Z" w16du:dateUtc="2025-02-13T15:45:00Z"/>
                <w:rFonts w:ascii="David" w:eastAsia="Times New Roman" w:hAnsi="David"/>
                <w:sz w:val="20"/>
                <w:szCs w:val="20"/>
              </w:rPr>
              <w:pPrChange w:id="11998" w:author="Gidon Kupietzky" w:date="2025-02-13T17:45:00Z" w16du:dateUtc="2025-02-13T15:45:00Z">
                <w:pPr>
                  <w:bidi w:val="0"/>
                  <w:spacing w:before="0" w:line="240" w:lineRule="auto"/>
                  <w:ind w:left="0"/>
                </w:pPr>
              </w:pPrChange>
            </w:pPr>
            <w:bookmarkStart w:id="11999" w:name="_Toc190882590"/>
            <w:bookmarkStart w:id="12000" w:name="_Toc190885303"/>
            <w:bookmarkEnd w:id="11999"/>
            <w:bookmarkEnd w:id="12000"/>
          </w:p>
        </w:tc>
        <w:bookmarkStart w:id="12001" w:name="_Toc190882591"/>
        <w:bookmarkStart w:id="12002" w:name="_Toc190885304"/>
        <w:bookmarkEnd w:id="12001"/>
        <w:bookmarkEnd w:id="12002"/>
      </w:tr>
      <w:tr w:rsidR="00557FCB" w:rsidRPr="00E079AF" w:rsidDel="004A2D26" w14:paraId="48FB4E97" w14:textId="2BA638A4" w:rsidTr="00DE2902">
        <w:trPr>
          <w:trHeight w:val="285"/>
          <w:del w:id="12003" w:author="Gidon Kupietzky" w:date="2025-02-13T17:45:00Z"/>
        </w:trPr>
        <w:tc>
          <w:tcPr>
            <w:tcW w:w="1795" w:type="dxa"/>
            <w:shd w:val="clear" w:color="auto" w:fill="auto"/>
            <w:noWrap/>
            <w:vAlign w:val="center"/>
            <w:hideMark/>
          </w:tcPr>
          <w:p w14:paraId="2C6DD3ED" w14:textId="77C84DAB" w:rsidR="00557FCB" w:rsidRPr="00E079AF" w:rsidDel="004A2D26" w:rsidRDefault="00557FCB">
            <w:pPr>
              <w:tabs>
                <w:tab w:val="left" w:pos="2446"/>
              </w:tabs>
              <w:spacing w:line="276" w:lineRule="auto"/>
              <w:rPr>
                <w:del w:id="12004" w:author="Gidon Kupietzky" w:date="2025-02-13T17:45:00Z" w16du:dateUtc="2025-02-13T15:45:00Z"/>
                <w:rFonts w:ascii="David" w:eastAsia="Times New Roman" w:hAnsi="David"/>
                <w:color w:val="000000"/>
              </w:rPr>
              <w:pPrChange w:id="12005" w:author="Gidon Kupietzky" w:date="2025-02-13T17:45:00Z" w16du:dateUtc="2025-02-13T15:45:00Z">
                <w:pPr>
                  <w:bidi w:val="0"/>
                  <w:spacing w:before="0" w:line="240" w:lineRule="auto"/>
                  <w:ind w:left="0"/>
                  <w:jc w:val="center"/>
                </w:pPr>
              </w:pPrChange>
            </w:pPr>
            <w:del w:id="12006" w:author="Gidon Kupietzky" w:date="2025-02-13T17:45:00Z" w16du:dateUtc="2025-02-13T15:45:00Z">
              <w:r w:rsidRPr="00E079AF" w:rsidDel="004A2D26">
                <w:rPr>
                  <w:rFonts w:ascii="David" w:eastAsia="Times New Roman" w:hAnsi="David"/>
                  <w:color w:val="000000"/>
                </w:rPr>
                <w:delText>CITYCODE2</w:delText>
              </w:r>
              <w:bookmarkStart w:id="12007" w:name="_Toc190882592"/>
              <w:bookmarkStart w:id="12008" w:name="_Toc190885305"/>
              <w:bookmarkEnd w:id="12007"/>
              <w:bookmarkEnd w:id="12008"/>
            </w:del>
          </w:p>
        </w:tc>
        <w:tc>
          <w:tcPr>
            <w:tcW w:w="1595" w:type="dxa"/>
            <w:shd w:val="clear" w:color="auto" w:fill="auto"/>
            <w:noWrap/>
            <w:vAlign w:val="center"/>
            <w:hideMark/>
          </w:tcPr>
          <w:p w14:paraId="0C67FCEC" w14:textId="13919BD1" w:rsidR="00557FCB" w:rsidRPr="00E079AF" w:rsidDel="004A2D26" w:rsidRDefault="00557FCB">
            <w:pPr>
              <w:tabs>
                <w:tab w:val="left" w:pos="2446"/>
              </w:tabs>
              <w:spacing w:line="276" w:lineRule="auto"/>
              <w:rPr>
                <w:del w:id="12009" w:author="Gidon Kupietzky" w:date="2025-02-13T17:45:00Z" w16du:dateUtc="2025-02-13T15:45:00Z"/>
                <w:rFonts w:ascii="David" w:eastAsia="Times New Roman" w:hAnsi="David"/>
                <w:color w:val="000000"/>
              </w:rPr>
              <w:pPrChange w:id="12010" w:author="Gidon Kupietzky" w:date="2025-02-13T17:45:00Z" w16du:dateUtc="2025-02-13T15:45:00Z">
                <w:pPr>
                  <w:spacing w:before="0" w:line="240" w:lineRule="auto"/>
                  <w:ind w:left="0"/>
                  <w:jc w:val="center"/>
                </w:pPr>
              </w:pPrChange>
            </w:pPr>
            <w:del w:id="12011" w:author="Gidon Kupietzky" w:date="2025-02-13T17:45:00Z" w16du:dateUtc="2025-02-13T15:45:00Z">
              <w:r w:rsidRPr="00E079AF" w:rsidDel="004A2D26">
                <w:rPr>
                  <w:rFonts w:ascii="David" w:eastAsia="Times New Roman" w:hAnsi="David"/>
                  <w:color w:val="000000"/>
                  <w:rtl/>
                </w:rPr>
                <w:delText>ערך קבוע = 1</w:delText>
              </w:r>
              <w:bookmarkStart w:id="12012" w:name="_Toc190882593"/>
              <w:bookmarkStart w:id="12013" w:name="_Toc190885306"/>
              <w:bookmarkEnd w:id="12012"/>
              <w:bookmarkEnd w:id="12013"/>
            </w:del>
          </w:p>
        </w:tc>
        <w:tc>
          <w:tcPr>
            <w:tcW w:w="0" w:type="auto"/>
            <w:shd w:val="clear" w:color="auto" w:fill="auto"/>
            <w:noWrap/>
            <w:vAlign w:val="bottom"/>
            <w:hideMark/>
          </w:tcPr>
          <w:p w14:paraId="0C5EAAB3" w14:textId="54135E11" w:rsidR="00557FCB" w:rsidRPr="00E079AF" w:rsidDel="004A2D26" w:rsidRDefault="00557FCB">
            <w:pPr>
              <w:tabs>
                <w:tab w:val="left" w:pos="2446"/>
              </w:tabs>
              <w:spacing w:line="276" w:lineRule="auto"/>
              <w:rPr>
                <w:del w:id="12014" w:author="Gidon Kupietzky" w:date="2025-02-13T17:45:00Z" w16du:dateUtc="2025-02-13T15:45:00Z"/>
                <w:rFonts w:ascii="David" w:eastAsia="Times New Roman" w:hAnsi="David"/>
                <w:color w:val="000000"/>
                <w:rtl/>
              </w:rPr>
              <w:pPrChange w:id="12015" w:author="Gidon Kupietzky" w:date="2025-02-13T17:45:00Z" w16du:dateUtc="2025-02-13T15:45:00Z">
                <w:pPr>
                  <w:spacing w:before="0" w:line="240" w:lineRule="auto"/>
                  <w:ind w:left="0"/>
                  <w:jc w:val="center"/>
                </w:pPr>
              </w:pPrChange>
            </w:pPr>
            <w:bookmarkStart w:id="12016" w:name="_Toc190882594"/>
            <w:bookmarkStart w:id="12017" w:name="_Toc190885307"/>
            <w:bookmarkEnd w:id="12016"/>
            <w:bookmarkEnd w:id="12017"/>
          </w:p>
        </w:tc>
        <w:tc>
          <w:tcPr>
            <w:tcW w:w="2861" w:type="dxa"/>
            <w:shd w:val="clear" w:color="auto" w:fill="auto"/>
            <w:noWrap/>
            <w:vAlign w:val="bottom"/>
            <w:hideMark/>
          </w:tcPr>
          <w:p w14:paraId="26C75B03" w14:textId="060C9469" w:rsidR="00557FCB" w:rsidRPr="00E079AF" w:rsidDel="004A2D26" w:rsidRDefault="00557FCB">
            <w:pPr>
              <w:tabs>
                <w:tab w:val="left" w:pos="2446"/>
              </w:tabs>
              <w:spacing w:line="276" w:lineRule="auto"/>
              <w:rPr>
                <w:del w:id="12018" w:author="Gidon Kupietzky" w:date="2025-02-13T17:45:00Z" w16du:dateUtc="2025-02-13T15:45:00Z"/>
                <w:rFonts w:ascii="David" w:eastAsia="Times New Roman" w:hAnsi="David"/>
                <w:sz w:val="20"/>
                <w:szCs w:val="20"/>
              </w:rPr>
              <w:pPrChange w:id="12019" w:author="Gidon Kupietzky" w:date="2025-02-13T17:45:00Z" w16du:dateUtc="2025-02-13T15:45:00Z">
                <w:pPr>
                  <w:bidi w:val="0"/>
                  <w:spacing w:before="0" w:line="240" w:lineRule="auto"/>
                  <w:ind w:left="0"/>
                </w:pPr>
              </w:pPrChange>
            </w:pPr>
            <w:bookmarkStart w:id="12020" w:name="_Toc190882595"/>
            <w:bookmarkStart w:id="12021" w:name="_Toc190885308"/>
            <w:bookmarkEnd w:id="12020"/>
            <w:bookmarkEnd w:id="12021"/>
          </w:p>
        </w:tc>
        <w:bookmarkStart w:id="12022" w:name="_Toc190882596"/>
        <w:bookmarkStart w:id="12023" w:name="_Toc190885309"/>
        <w:bookmarkEnd w:id="12022"/>
        <w:bookmarkEnd w:id="12023"/>
      </w:tr>
      <w:tr w:rsidR="00557FCB" w:rsidRPr="00E079AF" w:rsidDel="004A2D26" w14:paraId="0682BCE3" w14:textId="241ABC4C" w:rsidTr="00DE2902">
        <w:trPr>
          <w:trHeight w:val="285"/>
          <w:del w:id="12024" w:author="Gidon Kupietzky" w:date="2025-02-13T17:45:00Z"/>
        </w:trPr>
        <w:tc>
          <w:tcPr>
            <w:tcW w:w="1795" w:type="dxa"/>
            <w:shd w:val="clear" w:color="C0E6F5" w:fill="C0E6F5"/>
            <w:noWrap/>
            <w:vAlign w:val="center"/>
            <w:hideMark/>
          </w:tcPr>
          <w:p w14:paraId="6C02E227" w14:textId="4A7E2E63" w:rsidR="00557FCB" w:rsidRPr="00E079AF" w:rsidDel="004A2D26" w:rsidRDefault="00557FCB">
            <w:pPr>
              <w:tabs>
                <w:tab w:val="left" w:pos="2446"/>
              </w:tabs>
              <w:spacing w:line="276" w:lineRule="auto"/>
              <w:rPr>
                <w:del w:id="12025" w:author="Gidon Kupietzky" w:date="2025-02-13T17:45:00Z" w16du:dateUtc="2025-02-13T15:45:00Z"/>
                <w:rFonts w:ascii="David" w:eastAsia="Times New Roman" w:hAnsi="David"/>
                <w:color w:val="000000"/>
              </w:rPr>
              <w:pPrChange w:id="12026" w:author="Gidon Kupietzky" w:date="2025-02-13T17:45:00Z" w16du:dateUtc="2025-02-13T15:45:00Z">
                <w:pPr>
                  <w:bidi w:val="0"/>
                  <w:spacing w:before="0" w:line="240" w:lineRule="auto"/>
                  <w:ind w:left="0"/>
                  <w:jc w:val="center"/>
                </w:pPr>
              </w:pPrChange>
            </w:pPr>
            <w:del w:id="12027" w:author="Gidon Kupietzky" w:date="2025-02-13T17:45:00Z" w16du:dateUtc="2025-02-13T15:45:00Z">
              <w:r w:rsidRPr="00E079AF" w:rsidDel="004A2D26">
                <w:rPr>
                  <w:rFonts w:ascii="David" w:eastAsia="Times New Roman" w:hAnsi="David"/>
                  <w:color w:val="000000"/>
                </w:rPr>
                <w:delText>CITYCODE3</w:delText>
              </w:r>
              <w:bookmarkStart w:id="12028" w:name="_Toc190882597"/>
              <w:bookmarkStart w:id="12029" w:name="_Toc190885310"/>
              <w:bookmarkEnd w:id="12028"/>
              <w:bookmarkEnd w:id="12029"/>
            </w:del>
          </w:p>
        </w:tc>
        <w:tc>
          <w:tcPr>
            <w:tcW w:w="1595" w:type="dxa"/>
            <w:shd w:val="clear" w:color="C0E6F5" w:fill="C0E6F5"/>
            <w:noWrap/>
            <w:vAlign w:val="center"/>
            <w:hideMark/>
          </w:tcPr>
          <w:p w14:paraId="45AAD034" w14:textId="0941CA3C" w:rsidR="00557FCB" w:rsidRPr="00E079AF" w:rsidDel="004A2D26" w:rsidRDefault="00557FCB">
            <w:pPr>
              <w:tabs>
                <w:tab w:val="left" w:pos="2446"/>
              </w:tabs>
              <w:spacing w:line="276" w:lineRule="auto"/>
              <w:rPr>
                <w:del w:id="12030" w:author="Gidon Kupietzky" w:date="2025-02-13T17:45:00Z" w16du:dateUtc="2025-02-13T15:45:00Z"/>
                <w:rFonts w:ascii="David" w:eastAsia="Times New Roman" w:hAnsi="David"/>
                <w:color w:val="000000"/>
              </w:rPr>
              <w:pPrChange w:id="12031" w:author="Gidon Kupietzky" w:date="2025-02-13T17:45:00Z" w16du:dateUtc="2025-02-13T15:45:00Z">
                <w:pPr>
                  <w:spacing w:before="0" w:line="240" w:lineRule="auto"/>
                  <w:ind w:left="0"/>
                  <w:jc w:val="center"/>
                </w:pPr>
              </w:pPrChange>
            </w:pPr>
            <w:del w:id="12032" w:author="Gidon Kupietzky" w:date="2025-02-13T17:45:00Z" w16du:dateUtc="2025-02-13T15:45:00Z">
              <w:r w:rsidRPr="00E079AF" w:rsidDel="004A2D26">
                <w:rPr>
                  <w:rFonts w:ascii="David" w:eastAsia="Times New Roman" w:hAnsi="David"/>
                  <w:color w:val="000000"/>
                  <w:rtl/>
                </w:rPr>
                <w:delText>ערך קבוע = 1</w:delText>
              </w:r>
              <w:bookmarkStart w:id="12033" w:name="_Toc190882598"/>
              <w:bookmarkStart w:id="12034" w:name="_Toc190885311"/>
              <w:bookmarkEnd w:id="12033"/>
              <w:bookmarkEnd w:id="12034"/>
            </w:del>
          </w:p>
        </w:tc>
        <w:tc>
          <w:tcPr>
            <w:tcW w:w="0" w:type="auto"/>
            <w:shd w:val="clear" w:color="C0E6F5" w:fill="C0E6F5"/>
            <w:noWrap/>
            <w:vAlign w:val="bottom"/>
            <w:hideMark/>
          </w:tcPr>
          <w:p w14:paraId="4502333B" w14:textId="3BF805F0" w:rsidR="00557FCB" w:rsidRPr="00E079AF" w:rsidDel="004A2D26" w:rsidRDefault="00557FCB">
            <w:pPr>
              <w:tabs>
                <w:tab w:val="left" w:pos="2446"/>
              </w:tabs>
              <w:spacing w:line="276" w:lineRule="auto"/>
              <w:rPr>
                <w:del w:id="12035" w:author="Gidon Kupietzky" w:date="2025-02-13T17:45:00Z" w16du:dateUtc="2025-02-13T15:45:00Z"/>
                <w:rFonts w:ascii="David" w:eastAsia="Times New Roman" w:hAnsi="David"/>
                <w:color w:val="000000"/>
                <w:rtl/>
              </w:rPr>
              <w:pPrChange w:id="12036" w:author="Gidon Kupietzky" w:date="2025-02-13T17:45:00Z" w16du:dateUtc="2025-02-13T15:45:00Z">
                <w:pPr>
                  <w:spacing w:before="0" w:line="240" w:lineRule="auto"/>
                  <w:ind w:left="0"/>
                  <w:jc w:val="center"/>
                </w:pPr>
              </w:pPrChange>
            </w:pPr>
            <w:bookmarkStart w:id="12037" w:name="_Toc190882599"/>
            <w:bookmarkStart w:id="12038" w:name="_Toc190885312"/>
            <w:bookmarkEnd w:id="12037"/>
            <w:bookmarkEnd w:id="12038"/>
          </w:p>
        </w:tc>
        <w:tc>
          <w:tcPr>
            <w:tcW w:w="2861" w:type="dxa"/>
            <w:shd w:val="clear" w:color="C0E6F5" w:fill="C0E6F5"/>
            <w:noWrap/>
            <w:vAlign w:val="bottom"/>
            <w:hideMark/>
          </w:tcPr>
          <w:p w14:paraId="00743E32" w14:textId="35088D1F" w:rsidR="00557FCB" w:rsidRPr="00E079AF" w:rsidDel="004A2D26" w:rsidRDefault="00557FCB">
            <w:pPr>
              <w:tabs>
                <w:tab w:val="left" w:pos="2446"/>
              </w:tabs>
              <w:spacing w:line="276" w:lineRule="auto"/>
              <w:rPr>
                <w:del w:id="12039" w:author="Gidon Kupietzky" w:date="2025-02-13T17:45:00Z" w16du:dateUtc="2025-02-13T15:45:00Z"/>
                <w:rFonts w:ascii="David" w:eastAsia="Times New Roman" w:hAnsi="David"/>
                <w:sz w:val="20"/>
                <w:szCs w:val="20"/>
              </w:rPr>
              <w:pPrChange w:id="12040" w:author="Gidon Kupietzky" w:date="2025-02-13T17:45:00Z" w16du:dateUtc="2025-02-13T15:45:00Z">
                <w:pPr>
                  <w:bidi w:val="0"/>
                  <w:spacing w:before="0" w:line="240" w:lineRule="auto"/>
                  <w:ind w:left="0"/>
                </w:pPr>
              </w:pPrChange>
            </w:pPr>
            <w:bookmarkStart w:id="12041" w:name="_Toc190882600"/>
            <w:bookmarkStart w:id="12042" w:name="_Toc190885313"/>
            <w:bookmarkEnd w:id="12041"/>
            <w:bookmarkEnd w:id="12042"/>
          </w:p>
        </w:tc>
        <w:bookmarkStart w:id="12043" w:name="_Toc190882601"/>
        <w:bookmarkStart w:id="12044" w:name="_Toc190885314"/>
        <w:bookmarkEnd w:id="12043"/>
        <w:bookmarkEnd w:id="12044"/>
      </w:tr>
      <w:tr w:rsidR="00557FCB" w:rsidRPr="00E079AF" w:rsidDel="004A2D26" w14:paraId="192E067D" w14:textId="315F214F" w:rsidTr="00DE2902">
        <w:trPr>
          <w:trHeight w:val="285"/>
          <w:del w:id="12045" w:author="Gidon Kupietzky" w:date="2025-02-13T17:45:00Z"/>
        </w:trPr>
        <w:tc>
          <w:tcPr>
            <w:tcW w:w="1795" w:type="dxa"/>
            <w:shd w:val="clear" w:color="auto" w:fill="auto"/>
            <w:noWrap/>
            <w:vAlign w:val="center"/>
            <w:hideMark/>
          </w:tcPr>
          <w:p w14:paraId="60951732" w14:textId="6587752A" w:rsidR="00557FCB" w:rsidRPr="00E079AF" w:rsidDel="004A2D26" w:rsidRDefault="00557FCB">
            <w:pPr>
              <w:tabs>
                <w:tab w:val="left" w:pos="2446"/>
              </w:tabs>
              <w:spacing w:line="276" w:lineRule="auto"/>
              <w:rPr>
                <w:del w:id="12046" w:author="Gidon Kupietzky" w:date="2025-02-13T17:45:00Z" w16du:dateUtc="2025-02-13T15:45:00Z"/>
                <w:rFonts w:ascii="David" w:eastAsia="Times New Roman" w:hAnsi="David"/>
                <w:color w:val="000000"/>
              </w:rPr>
              <w:pPrChange w:id="12047" w:author="Gidon Kupietzky" w:date="2025-02-13T17:45:00Z" w16du:dateUtc="2025-02-13T15:45:00Z">
                <w:pPr>
                  <w:bidi w:val="0"/>
                  <w:spacing w:before="0" w:line="240" w:lineRule="auto"/>
                  <w:ind w:left="0"/>
                  <w:jc w:val="center"/>
                </w:pPr>
              </w:pPrChange>
            </w:pPr>
            <w:del w:id="12048" w:author="Gidon Kupietzky" w:date="2025-02-13T17:45:00Z" w16du:dateUtc="2025-02-13T15:45:00Z">
              <w:r w:rsidRPr="00E079AF" w:rsidDel="004A2D26">
                <w:rPr>
                  <w:rFonts w:ascii="David" w:eastAsia="Times New Roman" w:hAnsi="David"/>
                  <w:color w:val="000000"/>
                </w:rPr>
                <w:delText>CITYCODE4</w:delText>
              </w:r>
              <w:bookmarkStart w:id="12049" w:name="_Toc190882602"/>
              <w:bookmarkStart w:id="12050" w:name="_Toc190885315"/>
              <w:bookmarkEnd w:id="12049"/>
              <w:bookmarkEnd w:id="12050"/>
            </w:del>
          </w:p>
        </w:tc>
        <w:tc>
          <w:tcPr>
            <w:tcW w:w="1595" w:type="dxa"/>
            <w:shd w:val="clear" w:color="auto" w:fill="auto"/>
            <w:noWrap/>
            <w:vAlign w:val="center"/>
            <w:hideMark/>
          </w:tcPr>
          <w:p w14:paraId="52A7D07B" w14:textId="4DA62E96" w:rsidR="00557FCB" w:rsidRPr="00E079AF" w:rsidDel="004A2D26" w:rsidRDefault="00557FCB">
            <w:pPr>
              <w:tabs>
                <w:tab w:val="left" w:pos="2446"/>
              </w:tabs>
              <w:spacing w:line="276" w:lineRule="auto"/>
              <w:rPr>
                <w:del w:id="12051" w:author="Gidon Kupietzky" w:date="2025-02-13T17:45:00Z" w16du:dateUtc="2025-02-13T15:45:00Z"/>
                <w:rFonts w:ascii="David" w:eastAsia="Times New Roman" w:hAnsi="David"/>
                <w:color w:val="000000"/>
              </w:rPr>
              <w:pPrChange w:id="12052" w:author="Gidon Kupietzky" w:date="2025-02-13T17:45:00Z" w16du:dateUtc="2025-02-13T15:45:00Z">
                <w:pPr>
                  <w:spacing w:before="0" w:line="240" w:lineRule="auto"/>
                  <w:ind w:left="0"/>
                  <w:jc w:val="center"/>
                </w:pPr>
              </w:pPrChange>
            </w:pPr>
            <w:del w:id="12053" w:author="Gidon Kupietzky" w:date="2025-02-13T17:45:00Z" w16du:dateUtc="2025-02-13T15:45:00Z">
              <w:r w:rsidRPr="00E079AF" w:rsidDel="004A2D26">
                <w:rPr>
                  <w:rFonts w:ascii="David" w:eastAsia="Times New Roman" w:hAnsi="David"/>
                  <w:color w:val="000000"/>
                  <w:rtl/>
                </w:rPr>
                <w:delText>ערך קבוע = 1</w:delText>
              </w:r>
              <w:bookmarkStart w:id="12054" w:name="_Toc190882603"/>
              <w:bookmarkStart w:id="12055" w:name="_Toc190885316"/>
              <w:bookmarkEnd w:id="12054"/>
              <w:bookmarkEnd w:id="12055"/>
            </w:del>
          </w:p>
        </w:tc>
        <w:tc>
          <w:tcPr>
            <w:tcW w:w="0" w:type="auto"/>
            <w:shd w:val="clear" w:color="auto" w:fill="auto"/>
            <w:noWrap/>
            <w:vAlign w:val="bottom"/>
            <w:hideMark/>
          </w:tcPr>
          <w:p w14:paraId="0AF5EE2E" w14:textId="7B561FD5" w:rsidR="00557FCB" w:rsidRPr="00E079AF" w:rsidDel="004A2D26" w:rsidRDefault="00557FCB">
            <w:pPr>
              <w:tabs>
                <w:tab w:val="left" w:pos="2446"/>
              </w:tabs>
              <w:spacing w:line="276" w:lineRule="auto"/>
              <w:rPr>
                <w:del w:id="12056" w:author="Gidon Kupietzky" w:date="2025-02-13T17:45:00Z" w16du:dateUtc="2025-02-13T15:45:00Z"/>
                <w:rFonts w:ascii="David" w:eastAsia="Times New Roman" w:hAnsi="David"/>
                <w:color w:val="000000"/>
                <w:rtl/>
              </w:rPr>
              <w:pPrChange w:id="12057" w:author="Gidon Kupietzky" w:date="2025-02-13T17:45:00Z" w16du:dateUtc="2025-02-13T15:45:00Z">
                <w:pPr>
                  <w:spacing w:before="0" w:line="240" w:lineRule="auto"/>
                  <w:ind w:left="0"/>
                  <w:jc w:val="center"/>
                </w:pPr>
              </w:pPrChange>
            </w:pPr>
            <w:bookmarkStart w:id="12058" w:name="_Toc190882604"/>
            <w:bookmarkStart w:id="12059" w:name="_Toc190885317"/>
            <w:bookmarkEnd w:id="12058"/>
            <w:bookmarkEnd w:id="12059"/>
          </w:p>
        </w:tc>
        <w:tc>
          <w:tcPr>
            <w:tcW w:w="2861" w:type="dxa"/>
            <w:shd w:val="clear" w:color="auto" w:fill="auto"/>
            <w:noWrap/>
            <w:vAlign w:val="bottom"/>
            <w:hideMark/>
          </w:tcPr>
          <w:p w14:paraId="17BF18FB" w14:textId="32102B6F" w:rsidR="00557FCB" w:rsidRPr="00E079AF" w:rsidDel="004A2D26" w:rsidRDefault="00557FCB">
            <w:pPr>
              <w:tabs>
                <w:tab w:val="left" w:pos="2446"/>
              </w:tabs>
              <w:spacing w:line="276" w:lineRule="auto"/>
              <w:rPr>
                <w:del w:id="12060" w:author="Gidon Kupietzky" w:date="2025-02-13T17:45:00Z" w16du:dateUtc="2025-02-13T15:45:00Z"/>
                <w:rFonts w:ascii="David" w:eastAsia="Times New Roman" w:hAnsi="David"/>
                <w:sz w:val="20"/>
                <w:szCs w:val="20"/>
              </w:rPr>
              <w:pPrChange w:id="12061" w:author="Gidon Kupietzky" w:date="2025-02-13T17:45:00Z" w16du:dateUtc="2025-02-13T15:45:00Z">
                <w:pPr>
                  <w:bidi w:val="0"/>
                  <w:spacing w:before="0" w:line="240" w:lineRule="auto"/>
                  <w:ind w:left="0"/>
                </w:pPr>
              </w:pPrChange>
            </w:pPr>
            <w:bookmarkStart w:id="12062" w:name="_Toc190882605"/>
            <w:bookmarkStart w:id="12063" w:name="_Toc190885318"/>
            <w:bookmarkEnd w:id="12062"/>
            <w:bookmarkEnd w:id="12063"/>
          </w:p>
        </w:tc>
        <w:bookmarkStart w:id="12064" w:name="_Toc190882606"/>
        <w:bookmarkStart w:id="12065" w:name="_Toc190885319"/>
        <w:bookmarkEnd w:id="12064"/>
        <w:bookmarkEnd w:id="12065"/>
      </w:tr>
      <w:tr w:rsidR="00557FCB" w:rsidRPr="00E079AF" w:rsidDel="004A2D26" w14:paraId="139E8154" w14:textId="1A24C18C" w:rsidTr="00DE2902">
        <w:trPr>
          <w:trHeight w:val="285"/>
          <w:del w:id="12066" w:author="Gidon Kupietzky" w:date="2025-02-13T17:45:00Z"/>
        </w:trPr>
        <w:tc>
          <w:tcPr>
            <w:tcW w:w="1795" w:type="dxa"/>
            <w:shd w:val="clear" w:color="C0E6F5" w:fill="C0E6F5"/>
            <w:noWrap/>
            <w:vAlign w:val="center"/>
            <w:hideMark/>
          </w:tcPr>
          <w:p w14:paraId="15BBB0D2" w14:textId="3972CDE3" w:rsidR="00557FCB" w:rsidRPr="00E079AF" w:rsidDel="004A2D26" w:rsidRDefault="00557FCB">
            <w:pPr>
              <w:tabs>
                <w:tab w:val="left" w:pos="2446"/>
              </w:tabs>
              <w:spacing w:line="276" w:lineRule="auto"/>
              <w:rPr>
                <w:del w:id="12067" w:author="Gidon Kupietzky" w:date="2025-02-13T17:45:00Z" w16du:dateUtc="2025-02-13T15:45:00Z"/>
                <w:rFonts w:ascii="David" w:eastAsia="Times New Roman" w:hAnsi="David"/>
                <w:color w:val="000000"/>
              </w:rPr>
              <w:pPrChange w:id="12068" w:author="Gidon Kupietzky" w:date="2025-02-13T17:45:00Z" w16du:dateUtc="2025-02-13T15:45:00Z">
                <w:pPr>
                  <w:bidi w:val="0"/>
                  <w:spacing w:before="0" w:line="240" w:lineRule="auto"/>
                  <w:ind w:left="0"/>
                  <w:jc w:val="center"/>
                </w:pPr>
              </w:pPrChange>
            </w:pPr>
            <w:del w:id="12069" w:author="Gidon Kupietzky" w:date="2025-02-13T17:45:00Z" w16du:dateUtc="2025-02-13T15:45:00Z">
              <w:r w:rsidRPr="00E079AF" w:rsidDel="004A2D26">
                <w:rPr>
                  <w:rFonts w:ascii="David" w:eastAsia="Times New Roman" w:hAnsi="David"/>
                  <w:color w:val="000000"/>
                </w:rPr>
                <w:delText>codeseq</w:delText>
              </w:r>
              <w:bookmarkStart w:id="12070" w:name="_Toc190882607"/>
              <w:bookmarkStart w:id="12071" w:name="_Toc190885320"/>
              <w:bookmarkEnd w:id="12070"/>
              <w:bookmarkEnd w:id="12071"/>
            </w:del>
          </w:p>
        </w:tc>
        <w:tc>
          <w:tcPr>
            <w:tcW w:w="1595" w:type="dxa"/>
            <w:shd w:val="clear" w:color="C0E6F5" w:fill="C0E6F5"/>
            <w:noWrap/>
            <w:vAlign w:val="center"/>
            <w:hideMark/>
          </w:tcPr>
          <w:p w14:paraId="5C7B1FBC" w14:textId="3CAC5E3F" w:rsidR="00557FCB" w:rsidRPr="00E079AF" w:rsidDel="004A2D26" w:rsidRDefault="00557FCB">
            <w:pPr>
              <w:tabs>
                <w:tab w:val="left" w:pos="2446"/>
              </w:tabs>
              <w:spacing w:line="276" w:lineRule="auto"/>
              <w:rPr>
                <w:del w:id="12072" w:author="Gidon Kupietzky" w:date="2025-02-13T17:45:00Z" w16du:dateUtc="2025-02-13T15:45:00Z"/>
                <w:rFonts w:ascii="David" w:eastAsia="Times New Roman" w:hAnsi="David"/>
                <w:color w:val="000000"/>
              </w:rPr>
              <w:pPrChange w:id="12073" w:author="Gidon Kupietzky" w:date="2025-02-13T17:45:00Z" w16du:dateUtc="2025-02-13T15:45:00Z">
                <w:pPr>
                  <w:spacing w:before="0" w:line="240" w:lineRule="auto"/>
                  <w:ind w:left="0"/>
                  <w:jc w:val="center"/>
                </w:pPr>
              </w:pPrChange>
            </w:pPr>
            <w:del w:id="12074" w:author="Gidon Kupietzky" w:date="2025-02-13T17:45:00Z" w16du:dateUtc="2025-02-13T15:45:00Z">
              <w:r w:rsidRPr="00E079AF" w:rsidDel="004A2D26">
                <w:rPr>
                  <w:rFonts w:ascii="David" w:eastAsia="Times New Roman" w:hAnsi="David"/>
                  <w:color w:val="000000"/>
                  <w:rtl/>
                </w:rPr>
                <w:delText>ערך קבוע = 1</w:delText>
              </w:r>
              <w:bookmarkStart w:id="12075" w:name="_Toc190882608"/>
              <w:bookmarkStart w:id="12076" w:name="_Toc190885321"/>
              <w:bookmarkEnd w:id="12075"/>
              <w:bookmarkEnd w:id="12076"/>
            </w:del>
          </w:p>
        </w:tc>
        <w:tc>
          <w:tcPr>
            <w:tcW w:w="0" w:type="auto"/>
            <w:shd w:val="clear" w:color="C0E6F5" w:fill="C0E6F5"/>
            <w:noWrap/>
            <w:vAlign w:val="bottom"/>
            <w:hideMark/>
          </w:tcPr>
          <w:p w14:paraId="7A7D5904" w14:textId="3BA86137" w:rsidR="00557FCB" w:rsidRPr="00E079AF" w:rsidDel="004A2D26" w:rsidRDefault="00557FCB">
            <w:pPr>
              <w:tabs>
                <w:tab w:val="left" w:pos="2446"/>
              </w:tabs>
              <w:spacing w:line="276" w:lineRule="auto"/>
              <w:rPr>
                <w:del w:id="12077" w:author="Gidon Kupietzky" w:date="2025-02-13T17:45:00Z" w16du:dateUtc="2025-02-13T15:45:00Z"/>
                <w:rFonts w:ascii="David" w:eastAsia="Times New Roman" w:hAnsi="David"/>
                <w:color w:val="000000"/>
                <w:rtl/>
              </w:rPr>
              <w:pPrChange w:id="12078" w:author="Gidon Kupietzky" w:date="2025-02-13T17:45:00Z" w16du:dateUtc="2025-02-13T15:45:00Z">
                <w:pPr>
                  <w:spacing w:before="0" w:line="240" w:lineRule="auto"/>
                  <w:ind w:left="0"/>
                  <w:jc w:val="center"/>
                </w:pPr>
              </w:pPrChange>
            </w:pPr>
            <w:bookmarkStart w:id="12079" w:name="_Toc190882609"/>
            <w:bookmarkStart w:id="12080" w:name="_Toc190885322"/>
            <w:bookmarkEnd w:id="12079"/>
            <w:bookmarkEnd w:id="12080"/>
          </w:p>
        </w:tc>
        <w:tc>
          <w:tcPr>
            <w:tcW w:w="2861" w:type="dxa"/>
            <w:shd w:val="clear" w:color="C0E6F5" w:fill="C0E6F5"/>
            <w:noWrap/>
            <w:vAlign w:val="bottom"/>
            <w:hideMark/>
          </w:tcPr>
          <w:p w14:paraId="35CCF9F8" w14:textId="45A65C03" w:rsidR="00557FCB" w:rsidRPr="00E079AF" w:rsidDel="004A2D26" w:rsidRDefault="00557FCB">
            <w:pPr>
              <w:tabs>
                <w:tab w:val="left" w:pos="2446"/>
              </w:tabs>
              <w:spacing w:line="276" w:lineRule="auto"/>
              <w:rPr>
                <w:del w:id="12081" w:author="Gidon Kupietzky" w:date="2025-02-13T17:45:00Z" w16du:dateUtc="2025-02-13T15:45:00Z"/>
                <w:rFonts w:ascii="David" w:eastAsia="Times New Roman" w:hAnsi="David"/>
                <w:sz w:val="20"/>
                <w:szCs w:val="20"/>
              </w:rPr>
              <w:pPrChange w:id="12082" w:author="Gidon Kupietzky" w:date="2025-02-13T17:45:00Z" w16du:dateUtc="2025-02-13T15:45:00Z">
                <w:pPr>
                  <w:bidi w:val="0"/>
                  <w:spacing w:before="0" w:line="240" w:lineRule="auto"/>
                  <w:ind w:left="0"/>
                </w:pPr>
              </w:pPrChange>
            </w:pPr>
            <w:bookmarkStart w:id="12083" w:name="_Toc190882610"/>
            <w:bookmarkStart w:id="12084" w:name="_Toc190885323"/>
            <w:bookmarkEnd w:id="12083"/>
            <w:bookmarkEnd w:id="12084"/>
          </w:p>
        </w:tc>
        <w:bookmarkStart w:id="12085" w:name="_Toc190882611"/>
        <w:bookmarkStart w:id="12086" w:name="_Toc190885324"/>
        <w:bookmarkEnd w:id="12085"/>
        <w:bookmarkEnd w:id="12086"/>
      </w:tr>
      <w:tr w:rsidR="00557FCB" w:rsidRPr="00E079AF" w:rsidDel="004A2D26" w14:paraId="7610B3C9" w14:textId="210F7917" w:rsidTr="00DE2902">
        <w:trPr>
          <w:trHeight w:val="285"/>
          <w:del w:id="12087" w:author="Gidon Kupietzky" w:date="2025-02-13T17:45:00Z"/>
        </w:trPr>
        <w:tc>
          <w:tcPr>
            <w:tcW w:w="1795" w:type="dxa"/>
            <w:shd w:val="clear" w:color="auto" w:fill="auto"/>
            <w:noWrap/>
            <w:vAlign w:val="center"/>
            <w:hideMark/>
          </w:tcPr>
          <w:p w14:paraId="42D42C03" w14:textId="2265072B" w:rsidR="00557FCB" w:rsidRPr="00E079AF" w:rsidDel="004A2D26" w:rsidRDefault="00557FCB">
            <w:pPr>
              <w:tabs>
                <w:tab w:val="left" w:pos="2446"/>
              </w:tabs>
              <w:spacing w:line="276" w:lineRule="auto"/>
              <w:rPr>
                <w:del w:id="12088" w:author="Gidon Kupietzky" w:date="2025-02-13T17:45:00Z" w16du:dateUtc="2025-02-13T15:45:00Z"/>
                <w:rFonts w:ascii="David" w:eastAsia="Times New Roman" w:hAnsi="David"/>
                <w:color w:val="000000"/>
              </w:rPr>
              <w:pPrChange w:id="12089" w:author="Gidon Kupietzky" w:date="2025-02-13T17:45:00Z" w16du:dateUtc="2025-02-13T15:45:00Z">
                <w:pPr>
                  <w:bidi w:val="0"/>
                  <w:spacing w:before="0" w:line="240" w:lineRule="auto"/>
                  <w:ind w:left="0"/>
                  <w:jc w:val="center"/>
                </w:pPr>
              </w:pPrChange>
            </w:pPr>
            <w:del w:id="12090" w:author="Gidon Kupietzky" w:date="2025-02-13T17:45:00Z" w16du:dateUtc="2025-02-13T15:45:00Z">
              <w:r w:rsidRPr="00E079AF" w:rsidDel="004A2D26">
                <w:rPr>
                  <w:rFonts w:ascii="David" w:eastAsia="Times New Roman" w:hAnsi="David"/>
                  <w:color w:val="000000"/>
                </w:rPr>
                <w:delText>codeseqCon</w:delText>
              </w:r>
              <w:bookmarkStart w:id="12091" w:name="_Toc190882612"/>
              <w:bookmarkStart w:id="12092" w:name="_Toc190885325"/>
              <w:bookmarkEnd w:id="12091"/>
              <w:bookmarkEnd w:id="12092"/>
            </w:del>
          </w:p>
        </w:tc>
        <w:tc>
          <w:tcPr>
            <w:tcW w:w="1595" w:type="dxa"/>
            <w:shd w:val="clear" w:color="auto" w:fill="auto"/>
            <w:noWrap/>
            <w:vAlign w:val="center"/>
            <w:hideMark/>
          </w:tcPr>
          <w:p w14:paraId="60A94747" w14:textId="1DB7CA70" w:rsidR="00557FCB" w:rsidRPr="00E079AF" w:rsidDel="004A2D26" w:rsidRDefault="00557FCB">
            <w:pPr>
              <w:tabs>
                <w:tab w:val="left" w:pos="2446"/>
              </w:tabs>
              <w:spacing w:line="276" w:lineRule="auto"/>
              <w:rPr>
                <w:del w:id="12093" w:author="Gidon Kupietzky" w:date="2025-02-13T17:45:00Z" w16du:dateUtc="2025-02-13T15:45:00Z"/>
                <w:rFonts w:ascii="David" w:eastAsia="Times New Roman" w:hAnsi="David"/>
                <w:color w:val="000000"/>
              </w:rPr>
              <w:pPrChange w:id="12094" w:author="Gidon Kupietzky" w:date="2025-02-13T17:45:00Z" w16du:dateUtc="2025-02-13T15:45:00Z">
                <w:pPr>
                  <w:spacing w:before="0" w:line="240" w:lineRule="auto"/>
                  <w:ind w:left="0"/>
                  <w:jc w:val="center"/>
                </w:pPr>
              </w:pPrChange>
            </w:pPr>
            <w:del w:id="12095" w:author="Gidon Kupietzky" w:date="2025-02-13T17:45:00Z" w16du:dateUtc="2025-02-13T15:45:00Z">
              <w:r w:rsidRPr="00E079AF" w:rsidDel="004A2D26">
                <w:rPr>
                  <w:rFonts w:ascii="David" w:eastAsia="Times New Roman" w:hAnsi="David"/>
                  <w:color w:val="000000"/>
                  <w:rtl/>
                </w:rPr>
                <w:delText>ערך קבוע = 1</w:delText>
              </w:r>
              <w:bookmarkStart w:id="12096" w:name="_Toc190882613"/>
              <w:bookmarkStart w:id="12097" w:name="_Toc190885326"/>
              <w:bookmarkEnd w:id="12096"/>
              <w:bookmarkEnd w:id="12097"/>
            </w:del>
          </w:p>
        </w:tc>
        <w:tc>
          <w:tcPr>
            <w:tcW w:w="0" w:type="auto"/>
            <w:shd w:val="clear" w:color="auto" w:fill="auto"/>
            <w:noWrap/>
            <w:vAlign w:val="bottom"/>
            <w:hideMark/>
          </w:tcPr>
          <w:p w14:paraId="592066FA" w14:textId="2EDDFF95" w:rsidR="00557FCB" w:rsidRPr="00E079AF" w:rsidDel="004A2D26" w:rsidRDefault="00557FCB">
            <w:pPr>
              <w:tabs>
                <w:tab w:val="left" w:pos="2446"/>
              </w:tabs>
              <w:spacing w:line="276" w:lineRule="auto"/>
              <w:rPr>
                <w:del w:id="12098" w:author="Gidon Kupietzky" w:date="2025-02-13T17:45:00Z" w16du:dateUtc="2025-02-13T15:45:00Z"/>
                <w:rFonts w:ascii="David" w:eastAsia="Times New Roman" w:hAnsi="David"/>
                <w:color w:val="000000"/>
                <w:rtl/>
              </w:rPr>
              <w:pPrChange w:id="12099" w:author="Gidon Kupietzky" w:date="2025-02-13T17:45:00Z" w16du:dateUtc="2025-02-13T15:45:00Z">
                <w:pPr>
                  <w:spacing w:before="0" w:line="240" w:lineRule="auto"/>
                  <w:ind w:left="0"/>
                  <w:jc w:val="center"/>
                </w:pPr>
              </w:pPrChange>
            </w:pPr>
            <w:bookmarkStart w:id="12100" w:name="_Toc190882614"/>
            <w:bookmarkStart w:id="12101" w:name="_Toc190885327"/>
            <w:bookmarkEnd w:id="12100"/>
            <w:bookmarkEnd w:id="12101"/>
          </w:p>
        </w:tc>
        <w:tc>
          <w:tcPr>
            <w:tcW w:w="2861" w:type="dxa"/>
            <w:shd w:val="clear" w:color="auto" w:fill="auto"/>
            <w:noWrap/>
            <w:vAlign w:val="bottom"/>
            <w:hideMark/>
          </w:tcPr>
          <w:p w14:paraId="4B1B6C25" w14:textId="15A2C941" w:rsidR="00557FCB" w:rsidRPr="00E079AF" w:rsidDel="004A2D26" w:rsidRDefault="00557FCB">
            <w:pPr>
              <w:tabs>
                <w:tab w:val="left" w:pos="2446"/>
              </w:tabs>
              <w:spacing w:line="276" w:lineRule="auto"/>
              <w:rPr>
                <w:del w:id="12102" w:author="Gidon Kupietzky" w:date="2025-02-13T17:45:00Z" w16du:dateUtc="2025-02-13T15:45:00Z"/>
                <w:rFonts w:ascii="David" w:eastAsia="Times New Roman" w:hAnsi="David"/>
                <w:sz w:val="20"/>
                <w:szCs w:val="20"/>
              </w:rPr>
              <w:pPrChange w:id="12103" w:author="Gidon Kupietzky" w:date="2025-02-13T17:45:00Z" w16du:dateUtc="2025-02-13T15:45:00Z">
                <w:pPr>
                  <w:bidi w:val="0"/>
                  <w:spacing w:before="0" w:line="240" w:lineRule="auto"/>
                  <w:ind w:left="0"/>
                </w:pPr>
              </w:pPrChange>
            </w:pPr>
            <w:bookmarkStart w:id="12104" w:name="_Toc190882615"/>
            <w:bookmarkStart w:id="12105" w:name="_Toc190885328"/>
            <w:bookmarkEnd w:id="12104"/>
            <w:bookmarkEnd w:id="12105"/>
          </w:p>
        </w:tc>
        <w:bookmarkStart w:id="12106" w:name="_Toc190882616"/>
        <w:bookmarkStart w:id="12107" w:name="_Toc190885329"/>
        <w:bookmarkEnd w:id="12106"/>
        <w:bookmarkEnd w:id="12107"/>
      </w:tr>
      <w:tr w:rsidR="00557FCB" w:rsidRPr="00E079AF" w:rsidDel="004A2D26" w14:paraId="14624C85" w14:textId="38DF651C" w:rsidTr="00DE2902">
        <w:trPr>
          <w:trHeight w:val="285"/>
          <w:del w:id="12108" w:author="Gidon Kupietzky" w:date="2025-02-13T17:45:00Z"/>
        </w:trPr>
        <w:tc>
          <w:tcPr>
            <w:tcW w:w="1795" w:type="dxa"/>
            <w:shd w:val="clear" w:color="C0E6F5" w:fill="C0E6F5"/>
            <w:noWrap/>
            <w:vAlign w:val="center"/>
            <w:hideMark/>
          </w:tcPr>
          <w:p w14:paraId="79CE18E2" w14:textId="7E50CB8E" w:rsidR="00557FCB" w:rsidRPr="00E079AF" w:rsidDel="004A2D26" w:rsidRDefault="00557FCB">
            <w:pPr>
              <w:tabs>
                <w:tab w:val="left" w:pos="2446"/>
              </w:tabs>
              <w:spacing w:line="276" w:lineRule="auto"/>
              <w:rPr>
                <w:del w:id="12109" w:author="Gidon Kupietzky" w:date="2025-02-13T17:45:00Z" w16du:dateUtc="2025-02-13T15:45:00Z"/>
                <w:rFonts w:ascii="David" w:eastAsia="Times New Roman" w:hAnsi="David"/>
                <w:color w:val="000000"/>
              </w:rPr>
              <w:pPrChange w:id="12110" w:author="Gidon Kupietzky" w:date="2025-02-13T17:45:00Z" w16du:dateUtc="2025-02-13T15:45:00Z">
                <w:pPr>
                  <w:bidi w:val="0"/>
                  <w:spacing w:before="0" w:line="240" w:lineRule="auto"/>
                  <w:ind w:left="0"/>
                  <w:jc w:val="center"/>
                </w:pPr>
              </w:pPrChange>
            </w:pPr>
            <w:del w:id="12111" w:author="Gidon Kupietzky" w:date="2025-02-13T17:45:00Z" w16du:dateUtc="2025-02-13T15:45:00Z">
              <w:r w:rsidRPr="00E079AF" w:rsidDel="004A2D26">
                <w:rPr>
                  <w:rFonts w:ascii="David" w:eastAsia="Times New Roman" w:hAnsi="David"/>
                  <w:color w:val="000000"/>
                </w:rPr>
                <w:delText>county</w:delText>
              </w:r>
              <w:bookmarkStart w:id="12112" w:name="_Toc190882617"/>
              <w:bookmarkStart w:id="12113" w:name="_Toc190885330"/>
              <w:bookmarkEnd w:id="12112"/>
              <w:bookmarkEnd w:id="12113"/>
            </w:del>
          </w:p>
        </w:tc>
        <w:tc>
          <w:tcPr>
            <w:tcW w:w="1595" w:type="dxa"/>
            <w:shd w:val="clear" w:color="C0E6F5" w:fill="C0E6F5"/>
            <w:noWrap/>
            <w:vAlign w:val="center"/>
            <w:hideMark/>
          </w:tcPr>
          <w:p w14:paraId="729D8179" w14:textId="55F89F3C" w:rsidR="00557FCB" w:rsidRPr="00E079AF" w:rsidDel="004A2D26" w:rsidRDefault="00557FCB">
            <w:pPr>
              <w:tabs>
                <w:tab w:val="left" w:pos="2446"/>
              </w:tabs>
              <w:spacing w:line="276" w:lineRule="auto"/>
              <w:rPr>
                <w:del w:id="12114" w:author="Gidon Kupietzky" w:date="2025-02-13T17:45:00Z" w16du:dateUtc="2025-02-13T15:45:00Z"/>
                <w:rFonts w:ascii="David" w:eastAsia="Times New Roman" w:hAnsi="David"/>
                <w:color w:val="000000"/>
              </w:rPr>
              <w:pPrChange w:id="12115" w:author="Gidon Kupietzky" w:date="2025-02-13T17:45:00Z" w16du:dateUtc="2025-02-13T15:45:00Z">
                <w:pPr>
                  <w:spacing w:before="0" w:line="240" w:lineRule="auto"/>
                  <w:ind w:left="0"/>
                  <w:jc w:val="center"/>
                </w:pPr>
              </w:pPrChange>
            </w:pPr>
            <w:del w:id="12116" w:author="Gidon Kupietzky" w:date="2025-02-13T17:45:00Z" w16du:dateUtc="2025-02-13T15:45:00Z">
              <w:r w:rsidRPr="00E079AF" w:rsidDel="004A2D26">
                <w:rPr>
                  <w:rFonts w:ascii="David" w:eastAsia="Times New Roman" w:hAnsi="David"/>
                  <w:color w:val="000000"/>
                  <w:rtl/>
                </w:rPr>
                <w:delText>ערך קבוע = 1</w:delText>
              </w:r>
              <w:bookmarkStart w:id="12117" w:name="_Toc190882618"/>
              <w:bookmarkStart w:id="12118" w:name="_Toc190885331"/>
              <w:bookmarkEnd w:id="12117"/>
              <w:bookmarkEnd w:id="12118"/>
            </w:del>
          </w:p>
        </w:tc>
        <w:tc>
          <w:tcPr>
            <w:tcW w:w="0" w:type="auto"/>
            <w:shd w:val="clear" w:color="C0E6F5" w:fill="C0E6F5"/>
            <w:noWrap/>
            <w:vAlign w:val="bottom"/>
            <w:hideMark/>
          </w:tcPr>
          <w:p w14:paraId="1F7CE40A" w14:textId="3E01A0A1" w:rsidR="00557FCB" w:rsidRPr="00E079AF" w:rsidDel="004A2D26" w:rsidRDefault="00557FCB">
            <w:pPr>
              <w:tabs>
                <w:tab w:val="left" w:pos="2446"/>
              </w:tabs>
              <w:spacing w:line="276" w:lineRule="auto"/>
              <w:rPr>
                <w:del w:id="12119" w:author="Gidon Kupietzky" w:date="2025-02-13T17:45:00Z" w16du:dateUtc="2025-02-13T15:45:00Z"/>
                <w:rFonts w:ascii="David" w:eastAsia="Times New Roman" w:hAnsi="David"/>
                <w:color w:val="000000"/>
                <w:rtl/>
              </w:rPr>
              <w:pPrChange w:id="12120" w:author="Gidon Kupietzky" w:date="2025-02-13T17:45:00Z" w16du:dateUtc="2025-02-13T15:45:00Z">
                <w:pPr>
                  <w:spacing w:before="0" w:line="240" w:lineRule="auto"/>
                  <w:ind w:left="0"/>
                  <w:jc w:val="center"/>
                </w:pPr>
              </w:pPrChange>
            </w:pPr>
            <w:bookmarkStart w:id="12121" w:name="_Toc190882619"/>
            <w:bookmarkStart w:id="12122" w:name="_Toc190885332"/>
            <w:bookmarkEnd w:id="12121"/>
            <w:bookmarkEnd w:id="12122"/>
          </w:p>
        </w:tc>
        <w:tc>
          <w:tcPr>
            <w:tcW w:w="2861" w:type="dxa"/>
            <w:shd w:val="clear" w:color="C0E6F5" w:fill="C0E6F5"/>
            <w:noWrap/>
            <w:vAlign w:val="bottom"/>
            <w:hideMark/>
          </w:tcPr>
          <w:p w14:paraId="15450876" w14:textId="5F7C268A" w:rsidR="00557FCB" w:rsidRPr="00E079AF" w:rsidDel="004A2D26" w:rsidRDefault="00557FCB">
            <w:pPr>
              <w:tabs>
                <w:tab w:val="left" w:pos="2446"/>
              </w:tabs>
              <w:spacing w:line="276" w:lineRule="auto"/>
              <w:rPr>
                <w:del w:id="12123" w:author="Gidon Kupietzky" w:date="2025-02-13T17:45:00Z" w16du:dateUtc="2025-02-13T15:45:00Z"/>
                <w:rFonts w:ascii="David" w:eastAsia="Times New Roman" w:hAnsi="David"/>
                <w:sz w:val="20"/>
                <w:szCs w:val="20"/>
              </w:rPr>
              <w:pPrChange w:id="12124" w:author="Gidon Kupietzky" w:date="2025-02-13T17:45:00Z" w16du:dateUtc="2025-02-13T15:45:00Z">
                <w:pPr>
                  <w:bidi w:val="0"/>
                  <w:spacing w:before="0" w:line="240" w:lineRule="auto"/>
                  <w:ind w:left="0"/>
                </w:pPr>
              </w:pPrChange>
            </w:pPr>
            <w:bookmarkStart w:id="12125" w:name="_Toc190882620"/>
            <w:bookmarkStart w:id="12126" w:name="_Toc190885333"/>
            <w:bookmarkEnd w:id="12125"/>
            <w:bookmarkEnd w:id="12126"/>
          </w:p>
        </w:tc>
        <w:bookmarkStart w:id="12127" w:name="_Toc190882621"/>
        <w:bookmarkStart w:id="12128" w:name="_Toc190885334"/>
        <w:bookmarkEnd w:id="12127"/>
        <w:bookmarkEnd w:id="12128"/>
      </w:tr>
      <w:tr w:rsidR="00557FCB" w:rsidRPr="00E079AF" w:rsidDel="004A2D26" w14:paraId="7E58FCC2" w14:textId="0E495BAC" w:rsidTr="00DE2902">
        <w:trPr>
          <w:trHeight w:val="285"/>
          <w:del w:id="12129" w:author="Gidon Kupietzky" w:date="2025-02-13T17:45:00Z"/>
        </w:trPr>
        <w:tc>
          <w:tcPr>
            <w:tcW w:w="1795" w:type="dxa"/>
            <w:shd w:val="clear" w:color="auto" w:fill="auto"/>
            <w:noWrap/>
            <w:vAlign w:val="center"/>
            <w:hideMark/>
          </w:tcPr>
          <w:p w14:paraId="1A1E3FE5" w14:textId="64FE704A" w:rsidR="00557FCB" w:rsidRPr="00E079AF" w:rsidDel="004A2D26" w:rsidRDefault="00557FCB">
            <w:pPr>
              <w:tabs>
                <w:tab w:val="left" w:pos="2446"/>
              </w:tabs>
              <w:spacing w:line="276" w:lineRule="auto"/>
              <w:rPr>
                <w:del w:id="12130" w:author="Gidon Kupietzky" w:date="2025-02-13T17:45:00Z" w16du:dateUtc="2025-02-13T15:45:00Z"/>
                <w:rFonts w:ascii="David" w:eastAsia="Times New Roman" w:hAnsi="David"/>
                <w:color w:val="000000"/>
              </w:rPr>
              <w:pPrChange w:id="12131" w:author="Gidon Kupietzky" w:date="2025-02-13T17:45:00Z" w16du:dateUtc="2025-02-13T15:45:00Z">
                <w:pPr>
                  <w:bidi w:val="0"/>
                  <w:spacing w:before="0" w:line="240" w:lineRule="auto"/>
                  <w:ind w:left="0"/>
                  <w:jc w:val="center"/>
                </w:pPr>
              </w:pPrChange>
            </w:pPr>
            <w:del w:id="12132" w:author="Gidon Kupietzky" w:date="2025-02-13T17:45:00Z" w16du:dateUtc="2025-02-13T15:45:00Z">
              <w:r w:rsidRPr="00E079AF" w:rsidDel="004A2D26">
                <w:rPr>
                  <w:rFonts w:ascii="David" w:eastAsia="Times New Roman" w:hAnsi="David"/>
                  <w:color w:val="000000"/>
                </w:rPr>
                <w:delText>majunivenr</w:delText>
              </w:r>
              <w:bookmarkStart w:id="12133" w:name="_Toc190882622"/>
              <w:bookmarkStart w:id="12134" w:name="_Toc190885335"/>
              <w:bookmarkEnd w:id="12133"/>
              <w:bookmarkEnd w:id="12134"/>
            </w:del>
          </w:p>
        </w:tc>
        <w:tc>
          <w:tcPr>
            <w:tcW w:w="1595" w:type="dxa"/>
            <w:shd w:val="clear" w:color="auto" w:fill="auto"/>
            <w:noWrap/>
            <w:vAlign w:val="center"/>
            <w:hideMark/>
          </w:tcPr>
          <w:p w14:paraId="1585E2CD" w14:textId="38CD7E64" w:rsidR="00557FCB" w:rsidRPr="00E079AF" w:rsidDel="004A2D26" w:rsidRDefault="00557FCB">
            <w:pPr>
              <w:tabs>
                <w:tab w:val="left" w:pos="2446"/>
              </w:tabs>
              <w:spacing w:line="276" w:lineRule="auto"/>
              <w:rPr>
                <w:del w:id="12135" w:author="Gidon Kupietzky" w:date="2025-02-13T17:45:00Z" w16du:dateUtc="2025-02-13T15:45:00Z"/>
                <w:rFonts w:ascii="David" w:eastAsia="Times New Roman" w:hAnsi="David"/>
                <w:color w:val="000000"/>
              </w:rPr>
              <w:pPrChange w:id="12136" w:author="Gidon Kupietzky" w:date="2025-02-13T17:45:00Z" w16du:dateUtc="2025-02-13T15:45:00Z">
                <w:pPr>
                  <w:spacing w:before="0" w:line="240" w:lineRule="auto"/>
                  <w:ind w:left="0"/>
                  <w:jc w:val="center"/>
                </w:pPr>
              </w:pPrChange>
            </w:pPr>
            <w:del w:id="12137" w:author="Gidon Kupietzky" w:date="2025-02-13T17:45:00Z" w16du:dateUtc="2025-02-13T15:45:00Z">
              <w:r w:rsidRPr="00E079AF" w:rsidDel="004A2D26">
                <w:rPr>
                  <w:rFonts w:ascii="David" w:eastAsia="Times New Roman" w:hAnsi="David"/>
                  <w:color w:val="000000"/>
                  <w:rtl/>
                </w:rPr>
                <w:delText>ערך קבוע = 1</w:delText>
              </w:r>
              <w:bookmarkStart w:id="12138" w:name="_Toc190882623"/>
              <w:bookmarkStart w:id="12139" w:name="_Toc190885336"/>
              <w:bookmarkEnd w:id="12138"/>
              <w:bookmarkEnd w:id="12139"/>
            </w:del>
          </w:p>
        </w:tc>
        <w:tc>
          <w:tcPr>
            <w:tcW w:w="0" w:type="auto"/>
            <w:shd w:val="clear" w:color="auto" w:fill="auto"/>
            <w:noWrap/>
            <w:vAlign w:val="bottom"/>
            <w:hideMark/>
          </w:tcPr>
          <w:p w14:paraId="4C5A8533" w14:textId="3E769D84" w:rsidR="00557FCB" w:rsidRPr="00E079AF" w:rsidDel="004A2D26" w:rsidRDefault="00557FCB">
            <w:pPr>
              <w:tabs>
                <w:tab w:val="left" w:pos="2446"/>
              </w:tabs>
              <w:spacing w:line="276" w:lineRule="auto"/>
              <w:rPr>
                <w:del w:id="12140" w:author="Gidon Kupietzky" w:date="2025-02-13T17:45:00Z" w16du:dateUtc="2025-02-13T15:45:00Z"/>
                <w:rFonts w:ascii="David" w:eastAsia="Times New Roman" w:hAnsi="David"/>
                <w:color w:val="000000"/>
                <w:rtl/>
              </w:rPr>
              <w:pPrChange w:id="12141" w:author="Gidon Kupietzky" w:date="2025-02-13T17:45:00Z" w16du:dateUtc="2025-02-13T15:45:00Z">
                <w:pPr>
                  <w:spacing w:before="0" w:line="240" w:lineRule="auto"/>
                  <w:ind w:left="0"/>
                  <w:jc w:val="center"/>
                </w:pPr>
              </w:pPrChange>
            </w:pPr>
            <w:bookmarkStart w:id="12142" w:name="_Toc190882624"/>
            <w:bookmarkStart w:id="12143" w:name="_Toc190885337"/>
            <w:bookmarkEnd w:id="12142"/>
            <w:bookmarkEnd w:id="12143"/>
          </w:p>
        </w:tc>
        <w:tc>
          <w:tcPr>
            <w:tcW w:w="2861" w:type="dxa"/>
            <w:shd w:val="clear" w:color="auto" w:fill="auto"/>
            <w:noWrap/>
            <w:vAlign w:val="bottom"/>
            <w:hideMark/>
          </w:tcPr>
          <w:p w14:paraId="47B4CE3E" w14:textId="6785ACF7" w:rsidR="00557FCB" w:rsidRPr="00E079AF" w:rsidDel="004A2D26" w:rsidRDefault="00557FCB">
            <w:pPr>
              <w:tabs>
                <w:tab w:val="left" w:pos="2446"/>
              </w:tabs>
              <w:spacing w:line="276" w:lineRule="auto"/>
              <w:rPr>
                <w:del w:id="12144" w:author="Gidon Kupietzky" w:date="2025-02-13T17:45:00Z" w16du:dateUtc="2025-02-13T15:45:00Z"/>
                <w:rFonts w:ascii="David" w:eastAsia="Times New Roman" w:hAnsi="David"/>
                <w:sz w:val="20"/>
                <w:szCs w:val="20"/>
              </w:rPr>
              <w:pPrChange w:id="12145" w:author="Gidon Kupietzky" w:date="2025-02-13T17:45:00Z" w16du:dateUtc="2025-02-13T15:45:00Z">
                <w:pPr>
                  <w:bidi w:val="0"/>
                  <w:spacing w:before="0" w:line="240" w:lineRule="auto"/>
                  <w:ind w:left="0"/>
                </w:pPr>
              </w:pPrChange>
            </w:pPr>
            <w:bookmarkStart w:id="12146" w:name="_Toc190882625"/>
            <w:bookmarkStart w:id="12147" w:name="_Toc190885338"/>
            <w:bookmarkEnd w:id="12146"/>
            <w:bookmarkEnd w:id="12147"/>
          </w:p>
        </w:tc>
        <w:bookmarkStart w:id="12148" w:name="_Toc190882626"/>
        <w:bookmarkStart w:id="12149" w:name="_Toc190885339"/>
        <w:bookmarkEnd w:id="12148"/>
        <w:bookmarkEnd w:id="12149"/>
      </w:tr>
      <w:tr w:rsidR="00557FCB" w:rsidRPr="00E079AF" w:rsidDel="004A2D26" w14:paraId="092F0698" w14:textId="7795E81E" w:rsidTr="00DE2902">
        <w:trPr>
          <w:trHeight w:val="285"/>
          <w:del w:id="12150" w:author="Gidon Kupietzky" w:date="2025-02-13T17:45:00Z"/>
        </w:trPr>
        <w:tc>
          <w:tcPr>
            <w:tcW w:w="1795" w:type="dxa"/>
            <w:shd w:val="clear" w:color="C0E6F5" w:fill="C0E6F5"/>
            <w:noWrap/>
            <w:vAlign w:val="center"/>
            <w:hideMark/>
          </w:tcPr>
          <w:p w14:paraId="36E58F52" w14:textId="722E3F71" w:rsidR="00557FCB" w:rsidRPr="00E079AF" w:rsidDel="004A2D26" w:rsidRDefault="00557FCB">
            <w:pPr>
              <w:tabs>
                <w:tab w:val="left" w:pos="2446"/>
              </w:tabs>
              <w:spacing w:line="276" w:lineRule="auto"/>
              <w:rPr>
                <w:del w:id="12151" w:author="Gidon Kupietzky" w:date="2025-02-13T17:45:00Z" w16du:dateUtc="2025-02-13T15:45:00Z"/>
                <w:rFonts w:ascii="David" w:eastAsia="Times New Roman" w:hAnsi="David"/>
                <w:color w:val="000000"/>
              </w:rPr>
              <w:pPrChange w:id="12152" w:author="Gidon Kupietzky" w:date="2025-02-13T17:45:00Z" w16du:dateUtc="2025-02-13T15:45:00Z">
                <w:pPr>
                  <w:bidi w:val="0"/>
                  <w:spacing w:before="0" w:line="240" w:lineRule="auto"/>
                  <w:ind w:left="0"/>
                  <w:jc w:val="center"/>
                </w:pPr>
              </w:pPrChange>
            </w:pPr>
            <w:del w:id="12153" w:author="Gidon Kupietzky" w:date="2025-02-13T17:45:00Z" w16du:dateUtc="2025-02-13T15:45:00Z">
              <w:r w:rsidRPr="00E079AF" w:rsidDel="004A2D26">
                <w:rPr>
                  <w:rFonts w:ascii="David" w:eastAsia="Times New Roman" w:hAnsi="David"/>
                  <w:color w:val="000000"/>
                </w:rPr>
                <w:delText>parktot</w:delText>
              </w:r>
              <w:bookmarkStart w:id="12154" w:name="_Toc190882627"/>
              <w:bookmarkStart w:id="12155" w:name="_Toc190885340"/>
              <w:bookmarkEnd w:id="12154"/>
              <w:bookmarkEnd w:id="12155"/>
            </w:del>
          </w:p>
        </w:tc>
        <w:tc>
          <w:tcPr>
            <w:tcW w:w="1595" w:type="dxa"/>
            <w:shd w:val="clear" w:color="C0E6F5" w:fill="C0E6F5"/>
            <w:noWrap/>
            <w:vAlign w:val="center"/>
            <w:hideMark/>
          </w:tcPr>
          <w:p w14:paraId="1FB8058C" w14:textId="3217BB3A" w:rsidR="00557FCB" w:rsidRPr="00E079AF" w:rsidDel="004A2D26" w:rsidRDefault="00557FCB">
            <w:pPr>
              <w:tabs>
                <w:tab w:val="left" w:pos="2446"/>
              </w:tabs>
              <w:spacing w:line="276" w:lineRule="auto"/>
              <w:rPr>
                <w:del w:id="12156" w:author="Gidon Kupietzky" w:date="2025-02-13T17:45:00Z" w16du:dateUtc="2025-02-13T15:45:00Z"/>
                <w:rFonts w:ascii="David" w:eastAsia="Times New Roman" w:hAnsi="David"/>
                <w:color w:val="000000"/>
              </w:rPr>
              <w:pPrChange w:id="12157" w:author="Gidon Kupietzky" w:date="2025-02-13T17:45:00Z" w16du:dateUtc="2025-02-13T15:45:00Z">
                <w:pPr>
                  <w:spacing w:before="0" w:line="240" w:lineRule="auto"/>
                  <w:ind w:left="0"/>
                  <w:jc w:val="center"/>
                </w:pPr>
              </w:pPrChange>
            </w:pPr>
            <w:del w:id="12158" w:author="Gidon Kupietzky" w:date="2025-02-13T17:45:00Z" w16du:dateUtc="2025-02-13T15:45:00Z">
              <w:r w:rsidRPr="00E079AF" w:rsidDel="004A2D26">
                <w:rPr>
                  <w:rFonts w:ascii="David" w:eastAsia="Times New Roman" w:hAnsi="David"/>
                  <w:color w:val="000000"/>
                  <w:rtl/>
                </w:rPr>
                <w:delText>ערך קבוע = 1</w:delText>
              </w:r>
              <w:bookmarkStart w:id="12159" w:name="_Toc190882628"/>
              <w:bookmarkStart w:id="12160" w:name="_Toc190885341"/>
              <w:bookmarkEnd w:id="12159"/>
              <w:bookmarkEnd w:id="12160"/>
            </w:del>
          </w:p>
        </w:tc>
        <w:tc>
          <w:tcPr>
            <w:tcW w:w="0" w:type="auto"/>
            <w:shd w:val="clear" w:color="C0E6F5" w:fill="C0E6F5"/>
            <w:noWrap/>
            <w:vAlign w:val="bottom"/>
            <w:hideMark/>
          </w:tcPr>
          <w:p w14:paraId="71B98DA5" w14:textId="53766AA0" w:rsidR="00557FCB" w:rsidRPr="00E079AF" w:rsidDel="004A2D26" w:rsidRDefault="00557FCB">
            <w:pPr>
              <w:tabs>
                <w:tab w:val="left" w:pos="2446"/>
              </w:tabs>
              <w:spacing w:line="276" w:lineRule="auto"/>
              <w:rPr>
                <w:del w:id="12161" w:author="Gidon Kupietzky" w:date="2025-02-13T17:45:00Z" w16du:dateUtc="2025-02-13T15:45:00Z"/>
                <w:rFonts w:ascii="David" w:eastAsia="Times New Roman" w:hAnsi="David"/>
                <w:color w:val="000000"/>
                <w:rtl/>
              </w:rPr>
              <w:pPrChange w:id="12162" w:author="Gidon Kupietzky" w:date="2025-02-13T17:45:00Z" w16du:dateUtc="2025-02-13T15:45:00Z">
                <w:pPr>
                  <w:spacing w:before="0" w:line="240" w:lineRule="auto"/>
                  <w:ind w:left="0"/>
                  <w:jc w:val="center"/>
                </w:pPr>
              </w:pPrChange>
            </w:pPr>
            <w:bookmarkStart w:id="12163" w:name="_Toc190882629"/>
            <w:bookmarkStart w:id="12164" w:name="_Toc190885342"/>
            <w:bookmarkEnd w:id="12163"/>
            <w:bookmarkEnd w:id="12164"/>
          </w:p>
        </w:tc>
        <w:tc>
          <w:tcPr>
            <w:tcW w:w="2861" w:type="dxa"/>
            <w:shd w:val="clear" w:color="C0E6F5" w:fill="C0E6F5"/>
            <w:noWrap/>
            <w:vAlign w:val="bottom"/>
            <w:hideMark/>
          </w:tcPr>
          <w:p w14:paraId="767BDF36" w14:textId="00E54BB4" w:rsidR="00557FCB" w:rsidRPr="00E079AF" w:rsidDel="004A2D26" w:rsidRDefault="00557FCB">
            <w:pPr>
              <w:tabs>
                <w:tab w:val="left" w:pos="2446"/>
              </w:tabs>
              <w:spacing w:line="276" w:lineRule="auto"/>
              <w:rPr>
                <w:del w:id="12165" w:author="Gidon Kupietzky" w:date="2025-02-13T17:45:00Z" w16du:dateUtc="2025-02-13T15:45:00Z"/>
                <w:rFonts w:ascii="David" w:eastAsia="Times New Roman" w:hAnsi="David"/>
                <w:sz w:val="20"/>
                <w:szCs w:val="20"/>
              </w:rPr>
              <w:pPrChange w:id="12166" w:author="Gidon Kupietzky" w:date="2025-02-13T17:45:00Z" w16du:dateUtc="2025-02-13T15:45:00Z">
                <w:pPr>
                  <w:bidi w:val="0"/>
                  <w:spacing w:before="0" w:line="240" w:lineRule="auto"/>
                  <w:ind w:left="0"/>
                </w:pPr>
              </w:pPrChange>
            </w:pPr>
            <w:bookmarkStart w:id="12167" w:name="_Toc190882630"/>
            <w:bookmarkStart w:id="12168" w:name="_Toc190885343"/>
            <w:bookmarkEnd w:id="12167"/>
            <w:bookmarkEnd w:id="12168"/>
          </w:p>
        </w:tc>
        <w:bookmarkStart w:id="12169" w:name="_Toc190882631"/>
        <w:bookmarkStart w:id="12170" w:name="_Toc190885344"/>
        <w:bookmarkEnd w:id="12169"/>
        <w:bookmarkEnd w:id="12170"/>
      </w:tr>
      <w:tr w:rsidR="00557FCB" w:rsidRPr="00E079AF" w:rsidDel="004A2D26" w14:paraId="2D2C480D" w14:textId="3CC0EBF2" w:rsidTr="00DE2902">
        <w:trPr>
          <w:trHeight w:val="285"/>
          <w:del w:id="12171" w:author="Gidon Kupietzky" w:date="2025-02-13T17:45:00Z"/>
        </w:trPr>
        <w:tc>
          <w:tcPr>
            <w:tcW w:w="1795" w:type="dxa"/>
            <w:shd w:val="clear" w:color="auto" w:fill="auto"/>
            <w:noWrap/>
            <w:vAlign w:val="center"/>
            <w:hideMark/>
          </w:tcPr>
          <w:p w14:paraId="6C1C9EF4" w14:textId="308F0130" w:rsidR="00557FCB" w:rsidRPr="00E079AF" w:rsidDel="004A2D26" w:rsidRDefault="00557FCB">
            <w:pPr>
              <w:tabs>
                <w:tab w:val="left" w:pos="2446"/>
              </w:tabs>
              <w:spacing w:line="276" w:lineRule="auto"/>
              <w:rPr>
                <w:del w:id="12172" w:author="Gidon Kupietzky" w:date="2025-02-13T17:45:00Z" w16du:dateUtc="2025-02-13T15:45:00Z"/>
                <w:rFonts w:ascii="David" w:eastAsia="Times New Roman" w:hAnsi="David"/>
                <w:color w:val="000000"/>
              </w:rPr>
              <w:pPrChange w:id="12173" w:author="Gidon Kupietzky" w:date="2025-02-13T17:45:00Z" w16du:dateUtc="2025-02-13T15:45:00Z">
                <w:pPr>
                  <w:bidi w:val="0"/>
                  <w:spacing w:before="0" w:line="240" w:lineRule="auto"/>
                  <w:ind w:left="0"/>
                  <w:jc w:val="center"/>
                </w:pPr>
              </w:pPrChange>
            </w:pPr>
            <w:del w:id="12174" w:author="Gidon Kupietzky" w:date="2025-02-13T17:45:00Z" w16du:dateUtc="2025-02-13T15:45:00Z">
              <w:r w:rsidRPr="00E079AF" w:rsidDel="004A2D26">
                <w:rPr>
                  <w:rFonts w:ascii="David" w:eastAsia="Times New Roman" w:hAnsi="David"/>
                  <w:color w:val="000000"/>
                </w:rPr>
                <w:delText>superZone</w:delText>
              </w:r>
              <w:bookmarkStart w:id="12175" w:name="_Toc190882632"/>
              <w:bookmarkStart w:id="12176" w:name="_Toc190885345"/>
              <w:bookmarkEnd w:id="12175"/>
              <w:bookmarkEnd w:id="12176"/>
            </w:del>
          </w:p>
        </w:tc>
        <w:tc>
          <w:tcPr>
            <w:tcW w:w="1595" w:type="dxa"/>
            <w:shd w:val="clear" w:color="auto" w:fill="auto"/>
            <w:noWrap/>
            <w:vAlign w:val="center"/>
            <w:hideMark/>
          </w:tcPr>
          <w:p w14:paraId="210AD727" w14:textId="5951D3A7" w:rsidR="00557FCB" w:rsidRPr="00E079AF" w:rsidDel="004A2D26" w:rsidRDefault="00557FCB">
            <w:pPr>
              <w:tabs>
                <w:tab w:val="left" w:pos="2446"/>
              </w:tabs>
              <w:spacing w:line="276" w:lineRule="auto"/>
              <w:rPr>
                <w:del w:id="12177" w:author="Gidon Kupietzky" w:date="2025-02-13T17:45:00Z" w16du:dateUtc="2025-02-13T15:45:00Z"/>
                <w:rFonts w:ascii="David" w:eastAsia="Times New Roman" w:hAnsi="David"/>
                <w:color w:val="000000"/>
              </w:rPr>
              <w:pPrChange w:id="12178" w:author="Gidon Kupietzky" w:date="2025-02-13T17:45:00Z" w16du:dateUtc="2025-02-13T15:45:00Z">
                <w:pPr>
                  <w:spacing w:before="0" w:line="240" w:lineRule="auto"/>
                  <w:ind w:left="0"/>
                  <w:jc w:val="center"/>
                </w:pPr>
              </w:pPrChange>
            </w:pPr>
            <w:del w:id="12179" w:author="Gidon Kupietzky" w:date="2025-02-13T17:45:00Z" w16du:dateUtc="2025-02-13T15:45:00Z">
              <w:r w:rsidRPr="00E079AF" w:rsidDel="004A2D26">
                <w:rPr>
                  <w:rFonts w:ascii="David" w:eastAsia="Times New Roman" w:hAnsi="David"/>
                  <w:color w:val="000000"/>
                  <w:rtl/>
                </w:rPr>
                <w:delText>ערך קבוע = 1</w:delText>
              </w:r>
              <w:bookmarkStart w:id="12180" w:name="_Toc190882633"/>
              <w:bookmarkStart w:id="12181" w:name="_Toc190885346"/>
              <w:bookmarkEnd w:id="12180"/>
              <w:bookmarkEnd w:id="12181"/>
            </w:del>
          </w:p>
        </w:tc>
        <w:tc>
          <w:tcPr>
            <w:tcW w:w="0" w:type="auto"/>
            <w:shd w:val="clear" w:color="auto" w:fill="auto"/>
            <w:noWrap/>
            <w:vAlign w:val="bottom"/>
            <w:hideMark/>
          </w:tcPr>
          <w:p w14:paraId="37ECA4D9" w14:textId="33318782" w:rsidR="00557FCB" w:rsidRPr="00E079AF" w:rsidDel="004A2D26" w:rsidRDefault="00557FCB">
            <w:pPr>
              <w:tabs>
                <w:tab w:val="left" w:pos="2446"/>
              </w:tabs>
              <w:spacing w:line="276" w:lineRule="auto"/>
              <w:rPr>
                <w:del w:id="12182" w:author="Gidon Kupietzky" w:date="2025-02-13T17:45:00Z" w16du:dateUtc="2025-02-13T15:45:00Z"/>
                <w:rFonts w:ascii="David" w:eastAsia="Times New Roman" w:hAnsi="David"/>
                <w:color w:val="000000"/>
                <w:rtl/>
              </w:rPr>
              <w:pPrChange w:id="12183" w:author="Gidon Kupietzky" w:date="2025-02-13T17:45:00Z" w16du:dateUtc="2025-02-13T15:45:00Z">
                <w:pPr>
                  <w:spacing w:before="0" w:line="240" w:lineRule="auto"/>
                  <w:ind w:left="0"/>
                  <w:jc w:val="center"/>
                </w:pPr>
              </w:pPrChange>
            </w:pPr>
            <w:bookmarkStart w:id="12184" w:name="_Toc190882634"/>
            <w:bookmarkStart w:id="12185" w:name="_Toc190885347"/>
            <w:bookmarkEnd w:id="12184"/>
            <w:bookmarkEnd w:id="12185"/>
          </w:p>
        </w:tc>
        <w:tc>
          <w:tcPr>
            <w:tcW w:w="2861" w:type="dxa"/>
            <w:shd w:val="clear" w:color="auto" w:fill="auto"/>
            <w:noWrap/>
            <w:vAlign w:val="bottom"/>
            <w:hideMark/>
          </w:tcPr>
          <w:p w14:paraId="0C7CDCB8" w14:textId="0E2857E7" w:rsidR="00557FCB" w:rsidRPr="00E079AF" w:rsidDel="004A2D26" w:rsidRDefault="00557FCB">
            <w:pPr>
              <w:tabs>
                <w:tab w:val="left" w:pos="2446"/>
              </w:tabs>
              <w:spacing w:line="276" w:lineRule="auto"/>
              <w:rPr>
                <w:del w:id="12186" w:author="Gidon Kupietzky" w:date="2025-02-13T17:45:00Z" w16du:dateUtc="2025-02-13T15:45:00Z"/>
                <w:rFonts w:ascii="David" w:eastAsia="Times New Roman" w:hAnsi="David"/>
                <w:sz w:val="20"/>
                <w:szCs w:val="20"/>
              </w:rPr>
              <w:pPrChange w:id="12187" w:author="Gidon Kupietzky" w:date="2025-02-13T17:45:00Z" w16du:dateUtc="2025-02-13T15:45:00Z">
                <w:pPr>
                  <w:bidi w:val="0"/>
                  <w:spacing w:before="0" w:line="240" w:lineRule="auto"/>
                  <w:ind w:left="0"/>
                </w:pPr>
              </w:pPrChange>
            </w:pPr>
            <w:bookmarkStart w:id="12188" w:name="_Toc190882635"/>
            <w:bookmarkStart w:id="12189" w:name="_Toc190885348"/>
            <w:bookmarkEnd w:id="12188"/>
            <w:bookmarkEnd w:id="12189"/>
          </w:p>
        </w:tc>
        <w:bookmarkStart w:id="12190" w:name="_Toc190882636"/>
        <w:bookmarkStart w:id="12191" w:name="_Toc190885349"/>
        <w:bookmarkEnd w:id="12190"/>
        <w:bookmarkEnd w:id="12191"/>
      </w:tr>
      <w:tr w:rsidR="00557FCB" w:rsidRPr="00E079AF" w:rsidDel="004A2D26" w14:paraId="2DD44D88" w14:textId="7BD8AF26" w:rsidTr="00DE2902">
        <w:trPr>
          <w:trHeight w:val="285"/>
          <w:del w:id="12192" w:author="Gidon Kupietzky" w:date="2025-02-13T17:45:00Z"/>
        </w:trPr>
        <w:tc>
          <w:tcPr>
            <w:tcW w:w="1795" w:type="dxa"/>
            <w:shd w:val="clear" w:color="C0E6F5" w:fill="C0E6F5"/>
            <w:noWrap/>
            <w:vAlign w:val="center"/>
            <w:hideMark/>
          </w:tcPr>
          <w:p w14:paraId="16D4DFF6" w14:textId="3A893DD5" w:rsidR="00557FCB" w:rsidRPr="00E079AF" w:rsidDel="004A2D26" w:rsidRDefault="00557FCB">
            <w:pPr>
              <w:tabs>
                <w:tab w:val="left" w:pos="2446"/>
              </w:tabs>
              <w:spacing w:line="276" w:lineRule="auto"/>
              <w:rPr>
                <w:del w:id="12193" w:author="Gidon Kupietzky" w:date="2025-02-13T17:45:00Z" w16du:dateUtc="2025-02-13T15:45:00Z"/>
                <w:rFonts w:ascii="David" w:eastAsia="Times New Roman" w:hAnsi="David"/>
                <w:color w:val="000000"/>
              </w:rPr>
              <w:pPrChange w:id="12194" w:author="Gidon Kupietzky" w:date="2025-02-13T17:45:00Z" w16du:dateUtc="2025-02-13T15:45:00Z">
                <w:pPr>
                  <w:bidi w:val="0"/>
                  <w:spacing w:before="0" w:line="240" w:lineRule="auto"/>
                  <w:ind w:left="0"/>
                  <w:jc w:val="center"/>
                </w:pPr>
              </w:pPrChange>
            </w:pPr>
            <w:del w:id="12195" w:author="Gidon Kupietzky" w:date="2025-02-13T17:45:00Z" w16du:dateUtc="2025-02-13T15:45:00Z">
              <w:r w:rsidRPr="00E079AF" w:rsidDel="004A2D26">
                <w:rPr>
                  <w:rFonts w:ascii="David" w:eastAsia="Times New Roman" w:hAnsi="David"/>
                  <w:color w:val="000000"/>
                </w:rPr>
                <w:lastRenderedPageBreak/>
                <w:delText>Taz1</w:delText>
              </w:r>
              <w:bookmarkStart w:id="12196" w:name="_Toc190882637"/>
              <w:bookmarkStart w:id="12197" w:name="_Toc190885350"/>
              <w:bookmarkEnd w:id="12196"/>
              <w:bookmarkEnd w:id="12197"/>
            </w:del>
          </w:p>
        </w:tc>
        <w:tc>
          <w:tcPr>
            <w:tcW w:w="1595" w:type="dxa"/>
            <w:shd w:val="clear" w:color="C0E6F5" w:fill="C0E6F5"/>
            <w:noWrap/>
            <w:vAlign w:val="center"/>
            <w:hideMark/>
          </w:tcPr>
          <w:p w14:paraId="7FA08D8C" w14:textId="684CE3F0" w:rsidR="00557FCB" w:rsidRPr="00E079AF" w:rsidDel="004A2D26" w:rsidRDefault="00557FCB">
            <w:pPr>
              <w:tabs>
                <w:tab w:val="left" w:pos="2446"/>
              </w:tabs>
              <w:spacing w:line="276" w:lineRule="auto"/>
              <w:rPr>
                <w:del w:id="12198" w:author="Gidon Kupietzky" w:date="2025-02-13T17:45:00Z" w16du:dateUtc="2025-02-13T15:45:00Z"/>
                <w:rFonts w:ascii="David" w:eastAsia="Times New Roman" w:hAnsi="David"/>
                <w:color w:val="000000"/>
              </w:rPr>
              <w:pPrChange w:id="12199" w:author="Gidon Kupietzky" w:date="2025-02-13T17:45:00Z" w16du:dateUtc="2025-02-13T15:45:00Z">
                <w:pPr>
                  <w:spacing w:before="0" w:line="240" w:lineRule="auto"/>
                  <w:ind w:left="0"/>
                  <w:jc w:val="center"/>
                </w:pPr>
              </w:pPrChange>
            </w:pPr>
            <w:del w:id="12200" w:author="Gidon Kupietzky" w:date="2025-02-13T17:45:00Z" w16du:dateUtc="2025-02-13T15:45:00Z">
              <w:r w:rsidRPr="00E079AF" w:rsidDel="004A2D26">
                <w:rPr>
                  <w:rFonts w:ascii="David" w:eastAsia="Times New Roman" w:hAnsi="David"/>
                  <w:color w:val="000000"/>
                  <w:rtl/>
                </w:rPr>
                <w:delText>ערך קבוע = 1</w:delText>
              </w:r>
              <w:bookmarkStart w:id="12201" w:name="_Toc190882638"/>
              <w:bookmarkStart w:id="12202" w:name="_Toc190885351"/>
              <w:bookmarkEnd w:id="12201"/>
              <w:bookmarkEnd w:id="12202"/>
            </w:del>
          </w:p>
        </w:tc>
        <w:tc>
          <w:tcPr>
            <w:tcW w:w="0" w:type="auto"/>
            <w:shd w:val="clear" w:color="C0E6F5" w:fill="C0E6F5"/>
            <w:noWrap/>
            <w:vAlign w:val="bottom"/>
            <w:hideMark/>
          </w:tcPr>
          <w:p w14:paraId="4D632201" w14:textId="68D16911" w:rsidR="00557FCB" w:rsidRPr="00E079AF" w:rsidDel="004A2D26" w:rsidRDefault="00557FCB">
            <w:pPr>
              <w:tabs>
                <w:tab w:val="left" w:pos="2446"/>
              </w:tabs>
              <w:spacing w:line="276" w:lineRule="auto"/>
              <w:rPr>
                <w:del w:id="12203" w:author="Gidon Kupietzky" w:date="2025-02-13T17:45:00Z" w16du:dateUtc="2025-02-13T15:45:00Z"/>
                <w:rFonts w:ascii="David" w:eastAsia="Times New Roman" w:hAnsi="David"/>
                <w:color w:val="000000"/>
                <w:rtl/>
              </w:rPr>
              <w:pPrChange w:id="12204" w:author="Gidon Kupietzky" w:date="2025-02-13T17:45:00Z" w16du:dateUtc="2025-02-13T15:45:00Z">
                <w:pPr>
                  <w:spacing w:before="0" w:line="240" w:lineRule="auto"/>
                  <w:ind w:left="0"/>
                  <w:jc w:val="center"/>
                </w:pPr>
              </w:pPrChange>
            </w:pPr>
            <w:bookmarkStart w:id="12205" w:name="_Toc190882639"/>
            <w:bookmarkStart w:id="12206" w:name="_Toc190885352"/>
            <w:bookmarkEnd w:id="12205"/>
            <w:bookmarkEnd w:id="12206"/>
          </w:p>
        </w:tc>
        <w:tc>
          <w:tcPr>
            <w:tcW w:w="2861" w:type="dxa"/>
            <w:shd w:val="clear" w:color="C0E6F5" w:fill="C0E6F5"/>
            <w:noWrap/>
            <w:vAlign w:val="bottom"/>
            <w:hideMark/>
          </w:tcPr>
          <w:p w14:paraId="6F1C5ACD" w14:textId="44B8AD2F" w:rsidR="00557FCB" w:rsidRPr="00E079AF" w:rsidDel="004A2D26" w:rsidRDefault="00557FCB">
            <w:pPr>
              <w:tabs>
                <w:tab w:val="left" w:pos="2446"/>
              </w:tabs>
              <w:spacing w:line="276" w:lineRule="auto"/>
              <w:rPr>
                <w:del w:id="12207" w:author="Gidon Kupietzky" w:date="2025-02-13T17:45:00Z" w16du:dateUtc="2025-02-13T15:45:00Z"/>
                <w:rFonts w:ascii="David" w:eastAsia="Times New Roman" w:hAnsi="David"/>
                <w:sz w:val="20"/>
                <w:szCs w:val="20"/>
              </w:rPr>
              <w:pPrChange w:id="12208" w:author="Gidon Kupietzky" w:date="2025-02-13T17:45:00Z" w16du:dateUtc="2025-02-13T15:45:00Z">
                <w:pPr>
                  <w:bidi w:val="0"/>
                  <w:spacing w:before="0" w:line="240" w:lineRule="auto"/>
                  <w:ind w:left="0"/>
                </w:pPr>
              </w:pPrChange>
            </w:pPr>
            <w:bookmarkStart w:id="12209" w:name="_Toc190882640"/>
            <w:bookmarkStart w:id="12210" w:name="_Toc190885353"/>
            <w:bookmarkEnd w:id="12209"/>
            <w:bookmarkEnd w:id="12210"/>
          </w:p>
        </w:tc>
        <w:bookmarkStart w:id="12211" w:name="_Toc190882641"/>
        <w:bookmarkStart w:id="12212" w:name="_Toc190885354"/>
        <w:bookmarkEnd w:id="12211"/>
        <w:bookmarkEnd w:id="12212"/>
      </w:tr>
      <w:tr w:rsidR="00557FCB" w:rsidRPr="00E079AF" w:rsidDel="004A2D26" w14:paraId="41CDC74C" w14:textId="59A928BB" w:rsidTr="00DE2902">
        <w:trPr>
          <w:trHeight w:val="285"/>
          <w:del w:id="12213" w:author="Gidon Kupietzky" w:date="2025-02-13T17:45:00Z"/>
        </w:trPr>
        <w:tc>
          <w:tcPr>
            <w:tcW w:w="1795" w:type="dxa"/>
            <w:shd w:val="clear" w:color="auto" w:fill="auto"/>
            <w:noWrap/>
            <w:vAlign w:val="center"/>
            <w:hideMark/>
          </w:tcPr>
          <w:p w14:paraId="44AF12FA" w14:textId="7E9DEF36" w:rsidR="00557FCB" w:rsidRPr="00E079AF" w:rsidDel="004A2D26" w:rsidRDefault="00557FCB">
            <w:pPr>
              <w:tabs>
                <w:tab w:val="left" w:pos="2446"/>
              </w:tabs>
              <w:spacing w:line="276" w:lineRule="auto"/>
              <w:rPr>
                <w:del w:id="12214" w:author="Gidon Kupietzky" w:date="2025-02-13T17:45:00Z" w16du:dateUtc="2025-02-13T15:45:00Z"/>
                <w:rFonts w:ascii="David" w:eastAsia="Times New Roman" w:hAnsi="David"/>
                <w:color w:val="000000"/>
              </w:rPr>
              <w:pPrChange w:id="12215" w:author="Gidon Kupietzky" w:date="2025-02-13T17:45:00Z" w16du:dateUtc="2025-02-13T15:45:00Z">
                <w:pPr>
                  <w:bidi w:val="0"/>
                  <w:spacing w:before="0" w:line="240" w:lineRule="auto"/>
                  <w:ind w:left="0"/>
                  <w:jc w:val="center"/>
                </w:pPr>
              </w:pPrChange>
            </w:pPr>
            <w:del w:id="12216" w:author="Gidon Kupietzky" w:date="2025-02-13T17:45:00Z" w16du:dateUtc="2025-02-13T15:45:00Z">
              <w:r w:rsidRPr="00E079AF" w:rsidDel="004A2D26">
                <w:rPr>
                  <w:rFonts w:ascii="David" w:eastAsia="Times New Roman" w:hAnsi="David"/>
                  <w:color w:val="000000"/>
                </w:rPr>
                <w:delText>slope</w:delText>
              </w:r>
              <w:bookmarkStart w:id="12217" w:name="_Toc190882642"/>
              <w:bookmarkStart w:id="12218" w:name="_Toc190885355"/>
              <w:bookmarkEnd w:id="12217"/>
              <w:bookmarkEnd w:id="12218"/>
            </w:del>
          </w:p>
        </w:tc>
        <w:tc>
          <w:tcPr>
            <w:tcW w:w="1595" w:type="dxa"/>
            <w:shd w:val="clear" w:color="auto" w:fill="auto"/>
            <w:noWrap/>
            <w:vAlign w:val="center"/>
            <w:hideMark/>
          </w:tcPr>
          <w:p w14:paraId="0B77DFFC" w14:textId="67712EEF" w:rsidR="00557FCB" w:rsidRPr="00E079AF" w:rsidDel="004A2D26" w:rsidRDefault="00557FCB">
            <w:pPr>
              <w:tabs>
                <w:tab w:val="left" w:pos="2446"/>
              </w:tabs>
              <w:spacing w:line="276" w:lineRule="auto"/>
              <w:rPr>
                <w:del w:id="12219" w:author="Gidon Kupietzky" w:date="2025-02-13T17:45:00Z" w16du:dateUtc="2025-02-13T15:45:00Z"/>
                <w:rFonts w:ascii="David" w:eastAsia="Times New Roman" w:hAnsi="David"/>
                <w:color w:val="000000"/>
              </w:rPr>
              <w:pPrChange w:id="12220" w:author="Gidon Kupietzky" w:date="2025-02-13T17:45:00Z" w16du:dateUtc="2025-02-13T15:45:00Z">
                <w:pPr>
                  <w:spacing w:before="0" w:line="240" w:lineRule="auto"/>
                  <w:ind w:left="0"/>
                  <w:jc w:val="center"/>
                </w:pPr>
              </w:pPrChange>
            </w:pPr>
            <w:del w:id="12221" w:author="Gidon Kupietzky" w:date="2025-02-13T17:45:00Z" w16du:dateUtc="2025-02-13T15:45:00Z">
              <w:r w:rsidRPr="00E079AF" w:rsidDel="004A2D26">
                <w:rPr>
                  <w:rFonts w:ascii="David" w:eastAsia="Times New Roman" w:hAnsi="David"/>
                  <w:color w:val="000000"/>
                  <w:rtl/>
                </w:rPr>
                <w:delText>ערך קבוע = 1</w:delText>
              </w:r>
              <w:bookmarkStart w:id="12222" w:name="_Toc190882643"/>
              <w:bookmarkStart w:id="12223" w:name="_Toc190885356"/>
              <w:bookmarkEnd w:id="12222"/>
              <w:bookmarkEnd w:id="12223"/>
            </w:del>
          </w:p>
        </w:tc>
        <w:tc>
          <w:tcPr>
            <w:tcW w:w="0" w:type="auto"/>
            <w:shd w:val="clear" w:color="auto" w:fill="auto"/>
            <w:noWrap/>
            <w:vAlign w:val="bottom"/>
            <w:hideMark/>
          </w:tcPr>
          <w:p w14:paraId="10D86DE3" w14:textId="7C227245" w:rsidR="00557FCB" w:rsidRPr="00E079AF" w:rsidDel="004A2D26" w:rsidRDefault="00557FCB">
            <w:pPr>
              <w:tabs>
                <w:tab w:val="left" w:pos="2446"/>
              </w:tabs>
              <w:spacing w:line="276" w:lineRule="auto"/>
              <w:rPr>
                <w:del w:id="12224" w:author="Gidon Kupietzky" w:date="2025-02-13T17:45:00Z" w16du:dateUtc="2025-02-13T15:45:00Z"/>
                <w:rFonts w:ascii="David" w:eastAsia="Times New Roman" w:hAnsi="David"/>
                <w:color w:val="000000"/>
                <w:rtl/>
              </w:rPr>
              <w:pPrChange w:id="12225" w:author="Gidon Kupietzky" w:date="2025-02-13T17:45:00Z" w16du:dateUtc="2025-02-13T15:45:00Z">
                <w:pPr>
                  <w:spacing w:before="0" w:line="240" w:lineRule="auto"/>
                  <w:ind w:left="0"/>
                  <w:jc w:val="center"/>
                </w:pPr>
              </w:pPrChange>
            </w:pPr>
            <w:bookmarkStart w:id="12226" w:name="_Toc190882644"/>
            <w:bookmarkStart w:id="12227" w:name="_Toc190885357"/>
            <w:bookmarkEnd w:id="12226"/>
            <w:bookmarkEnd w:id="12227"/>
          </w:p>
        </w:tc>
        <w:tc>
          <w:tcPr>
            <w:tcW w:w="2861" w:type="dxa"/>
            <w:shd w:val="clear" w:color="auto" w:fill="auto"/>
            <w:noWrap/>
            <w:vAlign w:val="bottom"/>
            <w:hideMark/>
          </w:tcPr>
          <w:p w14:paraId="59FC5ECD" w14:textId="5086AD0A" w:rsidR="00557FCB" w:rsidRPr="00E079AF" w:rsidDel="004A2D26" w:rsidRDefault="00557FCB">
            <w:pPr>
              <w:tabs>
                <w:tab w:val="left" w:pos="2446"/>
              </w:tabs>
              <w:spacing w:line="276" w:lineRule="auto"/>
              <w:rPr>
                <w:del w:id="12228" w:author="Gidon Kupietzky" w:date="2025-02-13T17:45:00Z" w16du:dateUtc="2025-02-13T15:45:00Z"/>
                <w:rFonts w:ascii="David" w:eastAsia="Times New Roman" w:hAnsi="David"/>
                <w:sz w:val="20"/>
                <w:szCs w:val="20"/>
              </w:rPr>
              <w:pPrChange w:id="12229" w:author="Gidon Kupietzky" w:date="2025-02-13T17:45:00Z" w16du:dateUtc="2025-02-13T15:45:00Z">
                <w:pPr>
                  <w:bidi w:val="0"/>
                  <w:spacing w:before="0" w:line="240" w:lineRule="auto"/>
                  <w:ind w:left="0"/>
                </w:pPr>
              </w:pPrChange>
            </w:pPr>
            <w:bookmarkStart w:id="12230" w:name="_Toc190882645"/>
            <w:bookmarkStart w:id="12231" w:name="_Toc190885358"/>
            <w:bookmarkEnd w:id="12230"/>
            <w:bookmarkEnd w:id="12231"/>
          </w:p>
        </w:tc>
        <w:bookmarkStart w:id="12232" w:name="_Toc190882646"/>
        <w:bookmarkStart w:id="12233" w:name="_Toc190885359"/>
        <w:bookmarkEnd w:id="12232"/>
        <w:bookmarkEnd w:id="12233"/>
      </w:tr>
      <w:tr w:rsidR="00557FCB" w:rsidRPr="00E079AF" w:rsidDel="004A2D26" w14:paraId="026E9C5C" w14:textId="6AEED853" w:rsidTr="00DE2902">
        <w:trPr>
          <w:trHeight w:val="285"/>
          <w:del w:id="12234" w:author="Gidon Kupietzky" w:date="2025-02-13T17:45:00Z"/>
        </w:trPr>
        <w:tc>
          <w:tcPr>
            <w:tcW w:w="1795" w:type="dxa"/>
            <w:shd w:val="clear" w:color="C0E6F5" w:fill="C0E6F5"/>
            <w:noWrap/>
            <w:vAlign w:val="center"/>
            <w:hideMark/>
          </w:tcPr>
          <w:p w14:paraId="0E638CDF" w14:textId="2B75BD18" w:rsidR="00557FCB" w:rsidRPr="00E079AF" w:rsidDel="004A2D26" w:rsidRDefault="00557FCB">
            <w:pPr>
              <w:tabs>
                <w:tab w:val="left" w:pos="2446"/>
              </w:tabs>
              <w:spacing w:line="276" w:lineRule="auto"/>
              <w:rPr>
                <w:del w:id="12235" w:author="Gidon Kupietzky" w:date="2025-02-13T17:45:00Z" w16du:dateUtc="2025-02-13T15:45:00Z"/>
                <w:rFonts w:ascii="David" w:eastAsia="Times New Roman" w:hAnsi="David"/>
                <w:color w:val="000000"/>
              </w:rPr>
              <w:pPrChange w:id="12236" w:author="Gidon Kupietzky" w:date="2025-02-13T17:45:00Z" w16du:dateUtc="2025-02-13T15:45:00Z">
                <w:pPr>
                  <w:bidi w:val="0"/>
                  <w:spacing w:before="0" w:line="240" w:lineRule="auto"/>
                  <w:ind w:left="0"/>
                  <w:jc w:val="center"/>
                </w:pPr>
              </w:pPrChange>
            </w:pPr>
            <w:del w:id="12237" w:author="Gidon Kupietzky" w:date="2025-02-13T17:45:00Z" w16du:dateUtc="2025-02-13T15:45:00Z">
              <w:r w:rsidRPr="00E079AF" w:rsidDel="004A2D26">
                <w:rPr>
                  <w:rFonts w:ascii="David" w:eastAsia="Times New Roman" w:hAnsi="David"/>
                  <w:color w:val="000000"/>
                </w:rPr>
                <w:delText>REGION</w:delText>
              </w:r>
              <w:bookmarkStart w:id="12238" w:name="_Toc190882647"/>
              <w:bookmarkStart w:id="12239" w:name="_Toc190885360"/>
              <w:bookmarkEnd w:id="12238"/>
              <w:bookmarkEnd w:id="12239"/>
            </w:del>
          </w:p>
        </w:tc>
        <w:tc>
          <w:tcPr>
            <w:tcW w:w="1595" w:type="dxa"/>
            <w:shd w:val="clear" w:color="C0E6F5" w:fill="C0E6F5"/>
            <w:noWrap/>
            <w:vAlign w:val="center"/>
            <w:hideMark/>
          </w:tcPr>
          <w:p w14:paraId="1C200DD2" w14:textId="6CB7D483" w:rsidR="00557FCB" w:rsidRPr="00E079AF" w:rsidDel="004A2D26" w:rsidRDefault="00557FCB">
            <w:pPr>
              <w:tabs>
                <w:tab w:val="left" w:pos="2446"/>
              </w:tabs>
              <w:spacing w:line="276" w:lineRule="auto"/>
              <w:rPr>
                <w:del w:id="12240" w:author="Gidon Kupietzky" w:date="2025-02-13T17:45:00Z" w16du:dateUtc="2025-02-13T15:45:00Z"/>
                <w:rFonts w:ascii="David" w:eastAsia="Times New Roman" w:hAnsi="David"/>
                <w:color w:val="000000"/>
              </w:rPr>
              <w:pPrChange w:id="12241" w:author="Gidon Kupietzky" w:date="2025-02-13T17:45:00Z" w16du:dateUtc="2025-02-13T15:45:00Z">
                <w:pPr>
                  <w:spacing w:before="0" w:line="240" w:lineRule="auto"/>
                  <w:ind w:left="0"/>
                  <w:jc w:val="center"/>
                </w:pPr>
              </w:pPrChange>
            </w:pPr>
            <w:del w:id="12242" w:author="Gidon Kupietzky" w:date="2025-02-13T17:45:00Z" w16du:dateUtc="2025-02-13T15:45:00Z">
              <w:r w:rsidRPr="00E079AF" w:rsidDel="004A2D26">
                <w:rPr>
                  <w:rFonts w:ascii="David" w:eastAsia="Times New Roman" w:hAnsi="David"/>
                  <w:color w:val="000000"/>
                  <w:rtl/>
                </w:rPr>
                <w:delText>ערך קבוע = 1</w:delText>
              </w:r>
              <w:bookmarkStart w:id="12243" w:name="_Toc190882648"/>
              <w:bookmarkStart w:id="12244" w:name="_Toc190885361"/>
              <w:bookmarkEnd w:id="12243"/>
              <w:bookmarkEnd w:id="12244"/>
            </w:del>
          </w:p>
        </w:tc>
        <w:tc>
          <w:tcPr>
            <w:tcW w:w="0" w:type="auto"/>
            <w:shd w:val="clear" w:color="C0E6F5" w:fill="C0E6F5"/>
            <w:noWrap/>
            <w:vAlign w:val="bottom"/>
            <w:hideMark/>
          </w:tcPr>
          <w:p w14:paraId="14BEFDB8" w14:textId="6360912F" w:rsidR="00557FCB" w:rsidRPr="00E079AF" w:rsidDel="004A2D26" w:rsidRDefault="00557FCB">
            <w:pPr>
              <w:tabs>
                <w:tab w:val="left" w:pos="2446"/>
              </w:tabs>
              <w:spacing w:line="276" w:lineRule="auto"/>
              <w:rPr>
                <w:del w:id="12245" w:author="Gidon Kupietzky" w:date="2025-02-13T17:45:00Z" w16du:dateUtc="2025-02-13T15:45:00Z"/>
                <w:rFonts w:ascii="David" w:eastAsia="Times New Roman" w:hAnsi="David"/>
                <w:color w:val="000000"/>
                <w:rtl/>
              </w:rPr>
              <w:pPrChange w:id="12246" w:author="Gidon Kupietzky" w:date="2025-02-13T17:45:00Z" w16du:dateUtc="2025-02-13T15:45:00Z">
                <w:pPr>
                  <w:spacing w:before="0" w:line="240" w:lineRule="auto"/>
                  <w:ind w:left="0"/>
                  <w:jc w:val="center"/>
                </w:pPr>
              </w:pPrChange>
            </w:pPr>
            <w:bookmarkStart w:id="12247" w:name="_Toc190882649"/>
            <w:bookmarkStart w:id="12248" w:name="_Toc190885362"/>
            <w:bookmarkEnd w:id="12247"/>
            <w:bookmarkEnd w:id="12248"/>
          </w:p>
        </w:tc>
        <w:tc>
          <w:tcPr>
            <w:tcW w:w="2861" w:type="dxa"/>
            <w:shd w:val="clear" w:color="C0E6F5" w:fill="C0E6F5"/>
            <w:noWrap/>
            <w:vAlign w:val="bottom"/>
            <w:hideMark/>
          </w:tcPr>
          <w:p w14:paraId="7E1839CE" w14:textId="0AAEB1FC" w:rsidR="00557FCB" w:rsidRPr="00E079AF" w:rsidDel="004A2D26" w:rsidRDefault="00557FCB">
            <w:pPr>
              <w:tabs>
                <w:tab w:val="left" w:pos="2446"/>
              </w:tabs>
              <w:spacing w:line="276" w:lineRule="auto"/>
              <w:rPr>
                <w:del w:id="12249" w:author="Gidon Kupietzky" w:date="2025-02-13T17:45:00Z" w16du:dateUtc="2025-02-13T15:45:00Z"/>
                <w:rFonts w:ascii="David" w:eastAsia="Times New Roman" w:hAnsi="David"/>
                <w:sz w:val="20"/>
                <w:szCs w:val="20"/>
              </w:rPr>
              <w:pPrChange w:id="12250" w:author="Gidon Kupietzky" w:date="2025-02-13T17:45:00Z" w16du:dateUtc="2025-02-13T15:45:00Z">
                <w:pPr>
                  <w:bidi w:val="0"/>
                  <w:spacing w:before="0" w:line="240" w:lineRule="auto"/>
                  <w:ind w:left="0"/>
                </w:pPr>
              </w:pPrChange>
            </w:pPr>
            <w:bookmarkStart w:id="12251" w:name="_Toc190882650"/>
            <w:bookmarkStart w:id="12252" w:name="_Toc190885363"/>
            <w:bookmarkEnd w:id="12251"/>
            <w:bookmarkEnd w:id="12252"/>
          </w:p>
        </w:tc>
        <w:bookmarkStart w:id="12253" w:name="_Toc190882651"/>
        <w:bookmarkStart w:id="12254" w:name="_Toc190885364"/>
        <w:bookmarkEnd w:id="12253"/>
        <w:bookmarkEnd w:id="12254"/>
      </w:tr>
      <w:tr w:rsidR="00557FCB" w:rsidRPr="00E079AF" w:rsidDel="004A2D26" w14:paraId="2B48080D" w14:textId="50FFAD00" w:rsidTr="00DE2902">
        <w:trPr>
          <w:trHeight w:val="570"/>
          <w:del w:id="12255" w:author="Gidon Kupietzky" w:date="2025-02-13T17:45:00Z"/>
        </w:trPr>
        <w:tc>
          <w:tcPr>
            <w:tcW w:w="1795" w:type="dxa"/>
            <w:shd w:val="clear" w:color="auto" w:fill="auto"/>
            <w:noWrap/>
            <w:vAlign w:val="center"/>
            <w:hideMark/>
          </w:tcPr>
          <w:p w14:paraId="68712719" w14:textId="2D08FC08" w:rsidR="00557FCB" w:rsidRPr="00E079AF" w:rsidDel="004A2D26" w:rsidRDefault="00557FCB">
            <w:pPr>
              <w:tabs>
                <w:tab w:val="left" w:pos="2446"/>
              </w:tabs>
              <w:spacing w:line="276" w:lineRule="auto"/>
              <w:rPr>
                <w:del w:id="12256" w:author="Gidon Kupietzky" w:date="2025-02-13T17:45:00Z" w16du:dateUtc="2025-02-13T15:45:00Z"/>
                <w:rFonts w:ascii="David" w:eastAsia="Times New Roman" w:hAnsi="David"/>
                <w:color w:val="000000"/>
              </w:rPr>
              <w:pPrChange w:id="12257" w:author="Gidon Kupietzky" w:date="2025-02-13T17:45:00Z" w16du:dateUtc="2025-02-13T15:45:00Z">
                <w:pPr>
                  <w:bidi w:val="0"/>
                  <w:spacing w:before="0" w:line="240" w:lineRule="auto"/>
                  <w:ind w:left="0"/>
                  <w:jc w:val="center"/>
                </w:pPr>
              </w:pPrChange>
            </w:pPr>
            <w:del w:id="12258" w:author="Gidon Kupietzky" w:date="2025-02-13T17:45:00Z" w16du:dateUtc="2025-02-13T15:45:00Z">
              <w:r w:rsidRPr="00E079AF" w:rsidDel="004A2D26">
                <w:rPr>
                  <w:rFonts w:ascii="David" w:eastAsia="Times New Roman" w:hAnsi="David"/>
                  <w:color w:val="000000"/>
                </w:rPr>
                <w:delText>yosh</w:delText>
              </w:r>
              <w:bookmarkStart w:id="12259" w:name="_Toc190882652"/>
              <w:bookmarkStart w:id="12260" w:name="_Toc190885365"/>
              <w:bookmarkEnd w:id="12259"/>
              <w:bookmarkEnd w:id="12260"/>
            </w:del>
          </w:p>
        </w:tc>
        <w:tc>
          <w:tcPr>
            <w:tcW w:w="1595" w:type="dxa"/>
            <w:shd w:val="clear" w:color="auto" w:fill="auto"/>
            <w:noWrap/>
            <w:vAlign w:val="center"/>
            <w:hideMark/>
          </w:tcPr>
          <w:p w14:paraId="57F5D455" w14:textId="046B287D" w:rsidR="00557FCB" w:rsidRPr="00E079AF" w:rsidDel="004A2D26" w:rsidRDefault="00557FCB">
            <w:pPr>
              <w:tabs>
                <w:tab w:val="left" w:pos="2446"/>
              </w:tabs>
              <w:spacing w:line="276" w:lineRule="auto"/>
              <w:rPr>
                <w:del w:id="12261" w:author="Gidon Kupietzky" w:date="2025-02-13T17:45:00Z" w16du:dateUtc="2025-02-13T15:45:00Z"/>
                <w:rFonts w:ascii="David" w:eastAsia="Times New Roman" w:hAnsi="David"/>
                <w:color w:val="000000"/>
              </w:rPr>
              <w:pPrChange w:id="12262" w:author="Gidon Kupietzky" w:date="2025-02-13T17:45:00Z" w16du:dateUtc="2025-02-13T15:45:00Z">
                <w:pPr>
                  <w:spacing w:before="0" w:line="240" w:lineRule="auto"/>
                  <w:ind w:left="0"/>
                  <w:jc w:val="center"/>
                </w:pPr>
              </w:pPrChange>
            </w:pPr>
            <w:del w:id="12263" w:author="Gidon Kupietzky" w:date="2025-02-13T17:45:00Z" w16du:dateUtc="2025-02-13T15:45:00Z">
              <w:r w:rsidRPr="00E079AF" w:rsidDel="004A2D26">
                <w:rPr>
                  <w:rFonts w:ascii="David" w:eastAsia="Times New Roman" w:hAnsi="David"/>
                  <w:color w:val="000000"/>
                  <w:rtl/>
                </w:rPr>
                <w:delText>האם האזור תנועה במחוז יו"ש</w:delText>
              </w:r>
              <w:bookmarkStart w:id="12264" w:name="_Toc190882653"/>
              <w:bookmarkStart w:id="12265" w:name="_Toc190885366"/>
              <w:bookmarkEnd w:id="12264"/>
              <w:bookmarkEnd w:id="12265"/>
            </w:del>
          </w:p>
        </w:tc>
        <w:tc>
          <w:tcPr>
            <w:tcW w:w="0" w:type="auto"/>
            <w:shd w:val="clear" w:color="auto" w:fill="auto"/>
            <w:vAlign w:val="center"/>
            <w:hideMark/>
          </w:tcPr>
          <w:p w14:paraId="0CDFA117" w14:textId="056AC1B0" w:rsidR="00557FCB" w:rsidRPr="00E079AF" w:rsidDel="004A2D26" w:rsidRDefault="00557FCB">
            <w:pPr>
              <w:tabs>
                <w:tab w:val="left" w:pos="2446"/>
              </w:tabs>
              <w:spacing w:line="276" w:lineRule="auto"/>
              <w:rPr>
                <w:del w:id="12266" w:author="Gidon Kupietzky" w:date="2025-02-13T17:45:00Z" w16du:dateUtc="2025-02-13T15:45:00Z"/>
                <w:rFonts w:ascii="David" w:eastAsia="Times New Roman" w:hAnsi="David"/>
                <w:color w:val="000000"/>
                <w:rtl/>
              </w:rPr>
              <w:pPrChange w:id="12267" w:author="Gidon Kupietzky" w:date="2025-02-13T17:45:00Z" w16du:dateUtc="2025-02-13T15:45:00Z">
                <w:pPr>
                  <w:bidi w:val="0"/>
                  <w:spacing w:before="0" w:line="240" w:lineRule="auto"/>
                  <w:ind w:left="0"/>
                </w:pPr>
              </w:pPrChange>
            </w:pPr>
            <w:del w:id="12268" w:author="Gidon Kupietzky" w:date="2025-02-13T17:45:00Z" w16du:dateUtc="2025-02-13T15:45:00Z">
              <w:r w:rsidRPr="00E079AF" w:rsidDel="004A2D26">
                <w:rPr>
                  <w:rFonts w:ascii="David" w:eastAsia="Times New Roman" w:hAnsi="David"/>
                  <w:color w:val="000000"/>
                </w:rPr>
                <w:delText xml:space="preserve">1- </w:delText>
              </w:r>
              <w:r w:rsidRPr="00E079AF" w:rsidDel="004A2D26">
                <w:rPr>
                  <w:rFonts w:ascii="David" w:eastAsia="Times New Roman" w:hAnsi="David"/>
                  <w:color w:val="000000"/>
                  <w:rtl/>
                </w:rPr>
                <w:delText>יו</w:delText>
              </w:r>
              <w:r w:rsidRPr="00E079AF" w:rsidDel="004A2D26">
                <w:rPr>
                  <w:rFonts w:ascii="David" w:eastAsia="Times New Roman" w:hAnsi="David"/>
                  <w:color w:val="000000"/>
                </w:rPr>
                <w:delText>"</w:delText>
              </w:r>
              <w:r w:rsidRPr="00E079AF" w:rsidDel="004A2D26">
                <w:rPr>
                  <w:rFonts w:ascii="David" w:eastAsia="Times New Roman" w:hAnsi="David"/>
                  <w:color w:val="000000"/>
                  <w:rtl/>
                </w:rPr>
                <w:delText>ש</w:delText>
              </w:r>
              <w:r w:rsidRPr="00E079AF" w:rsidDel="004A2D26">
                <w:rPr>
                  <w:rFonts w:ascii="David" w:eastAsia="Times New Roman" w:hAnsi="David"/>
                  <w:color w:val="000000"/>
                </w:rPr>
                <w:br/>
                <w:delText xml:space="preserve">0- </w:delText>
              </w:r>
              <w:r w:rsidRPr="00E079AF" w:rsidDel="004A2D26">
                <w:rPr>
                  <w:rFonts w:ascii="David" w:eastAsia="Times New Roman" w:hAnsi="David"/>
                  <w:color w:val="000000"/>
                  <w:rtl/>
                </w:rPr>
                <w:delText>לא ביו</w:delText>
              </w:r>
              <w:r w:rsidRPr="00E079AF" w:rsidDel="004A2D26">
                <w:rPr>
                  <w:rFonts w:ascii="David" w:eastAsia="Times New Roman" w:hAnsi="David"/>
                  <w:color w:val="000000"/>
                </w:rPr>
                <w:delText>"</w:delText>
              </w:r>
              <w:r w:rsidRPr="00E079AF" w:rsidDel="004A2D26">
                <w:rPr>
                  <w:rFonts w:ascii="David" w:eastAsia="Times New Roman" w:hAnsi="David"/>
                  <w:color w:val="000000"/>
                  <w:rtl/>
                </w:rPr>
                <w:delText>ש</w:delText>
              </w:r>
              <w:bookmarkStart w:id="12269" w:name="_Toc190882654"/>
              <w:bookmarkStart w:id="12270" w:name="_Toc190885367"/>
              <w:bookmarkEnd w:id="12269"/>
              <w:bookmarkEnd w:id="12270"/>
            </w:del>
          </w:p>
        </w:tc>
        <w:tc>
          <w:tcPr>
            <w:tcW w:w="2861" w:type="dxa"/>
            <w:shd w:val="clear" w:color="auto" w:fill="auto"/>
            <w:noWrap/>
            <w:vAlign w:val="bottom"/>
            <w:hideMark/>
          </w:tcPr>
          <w:p w14:paraId="7A33AB85" w14:textId="55F91DF9" w:rsidR="00557FCB" w:rsidRPr="00E079AF" w:rsidDel="004A2D26" w:rsidRDefault="00557FCB">
            <w:pPr>
              <w:tabs>
                <w:tab w:val="left" w:pos="2446"/>
              </w:tabs>
              <w:spacing w:line="276" w:lineRule="auto"/>
              <w:rPr>
                <w:del w:id="12271" w:author="Gidon Kupietzky" w:date="2025-02-13T17:45:00Z" w16du:dateUtc="2025-02-13T15:45:00Z"/>
                <w:rFonts w:ascii="David" w:eastAsia="Times New Roman" w:hAnsi="David"/>
                <w:color w:val="000000"/>
              </w:rPr>
              <w:pPrChange w:id="12272" w:author="Gidon Kupietzky" w:date="2025-02-13T17:45:00Z" w16du:dateUtc="2025-02-13T15:45:00Z">
                <w:pPr>
                  <w:spacing w:before="0" w:line="240" w:lineRule="auto"/>
                  <w:ind w:left="0"/>
                </w:pPr>
              </w:pPrChange>
            </w:pPr>
            <w:del w:id="12273" w:author="Gidon Kupietzky" w:date="2025-02-13T17:45:00Z" w16du:dateUtc="2025-02-13T15:45:00Z">
              <w:r w:rsidRPr="00E079AF" w:rsidDel="004A2D26">
                <w:rPr>
                  <w:rFonts w:ascii="David" w:eastAsia="Times New Roman" w:hAnsi="David"/>
                  <w:color w:val="000000"/>
                  <w:rtl/>
                </w:rPr>
                <w:delText>מחושב</w:delText>
              </w:r>
              <w:bookmarkStart w:id="12274" w:name="_Toc190882655"/>
              <w:bookmarkStart w:id="12275" w:name="_Toc190885368"/>
              <w:bookmarkEnd w:id="12274"/>
              <w:bookmarkEnd w:id="12275"/>
            </w:del>
          </w:p>
        </w:tc>
        <w:bookmarkStart w:id="12276" w:name="_Toc190882656"/>
        <w:bookmarkStart w:id="12277" w:name="_Toc190885369"/>
        <w:bookmarkEnd w:id="12276"/>
        <w:bookmarkEnd w:id="12277"/>
      </w:tr>
      <w:tr w:rsidR="00557FCB" w:rsidRPr="00E079AF" w:rsidDel="004A2D26" w14:paraId="367CBFB4" w14:textId="79032C82" w:rsidTr="00DE2902">
        <w:trPr>
          <w:trHeight w:val="570"/>
          <w:del w:id="12278" w:author="Gidon Kupietzky" w:date="2025-02-13T17:45:00Z"/>
        </w:trPr>
        <w:tc>
          <w:tcPr>
            <w:tcW w:w="1795" w:type="dxa"/>
            <w:shd w:val="clear" w:color="C0E6F5" w:fill="C0E6F5"/>
            <w:noWrap/>
            <w:vAlign w:val="center"/>
            <w:hideMark/>
          </w:tcPr>
          <w:p w14:paraId="0569A295" w14:textId="4890B0BB" w:rsidR="00557FCB" w:rsidRPr="00E079AF" w:rsidDel="004A2D26" w:rsidRDefault="00557FCB">
            <w:pPr>
              <w:tabs>
                <w:tab w:val="left" w:pos="2446"/>
              </w:tabs>
              <w:spacing w:line="276" w:lineRule="auto"/>
              <w:rPr>
                <w:del w:id="12279" w:author="Gidon Kupietzky" w:date="2025-02-13T17:45:00Z" w16du:dateUtc="2025-02-13T15:45:00Z"/>
                <w:rFonts w:ascii="David" w:eastAsia="Times New Roman" w:hAnsi="David"/>
                <w:color w:val="000000"/>
                <w:rtl/>
              </w:rPr>
              <w:pPrChange w:id="12280" w:author="Gidon Kupietzky" w:date="2025-02-13T17:45:00Z" w16du:dateUtc="2025-02-13T15:45:00Z">
                <w:pPr>
                  <w:bidi w:val="0"/>
                  <w:spacing w:before="0" w:line="240" w:lineRule="auto"/>
                  <w:ind w:left="0"/>
                  <w:jc w:val="center"/>
                </w:pPr>
              </w:pPrChange>
            </w:pPr>
            <w:del w:id="12281" w:author="Gidon Kupietzky" w:date="2025-02-13T17:45:00Z" w16du:dateUtc="2025-02-13T15:45:00Z">
              <w:r w:rsidRPr="00E079AF" w:rsidDel="004A2D26">
                <w:rPr>
                  <w:rFonts w:ascii="David" w:eastAsia="Times New Roman" w:hAnsi="David"/>
                  <w:color w:val="000000"/>
                </w:rPr>
                <w:delText>jerusalem_</w:delText>
              </w:r>
              <w:bookmarkStart w:id="12282" w:name="_Toc190882657"/>
              <w:bookmarkStart w:id="12283" w:name="_Toc190885370"/>
              <w:bookmarkEnd w:id="12282"/>
              <w:bookmarkEnd w:id="12283"/>
            </w:del>
          </w:p>
        </w:tc>
        <w:tc>
          <w:tcPr>
            <w:tcW w:w="1595" w:type="dxa"/>
            <w:shd w:val="clear" w:color="C0E6F5" w:fill="C0E6F5"/>
            <w:noWrap/>
            <w:vAlign w:val="center"/>
            <w:hideMark/>
          </w:tcPr>
          <w:p w14:paraId="408EE906" w14:textId="24F5789F" w:rsidR="00557FCB" w:rsidRPr="00E079AF" w:rsidDel="004A2D26" w:rsidRDefault="00557FCB">
            <w:pPr>
              <w:tabs>
                <w:tab w:val="left" w:pos="2446"/>
              </w:tabs>
              <w:spacing w:line="276" w:lineRule="auto"/>
              <w:rPr>
                <w:del w:id="12284" w:author="Gidon Kupietzky" w:date="2025-02-13T17:45:00Z" w16du:dateUtc="2025-02-13T15:45:00Z"/>
                <w:rFonts w:ascii="David" w:eastAsia="Times New Roman" w:hAnsi="David"/>
                <w:color w:val="000000"/>
              </w:rPr>
              <w:pPrChange w:id="12285" w:author="Gidon Kupietzky" w:date="2025-02-13T17:45:00Z" w16du:dateUtc="2025-02-13T15:45:00Z">
                <w:pPr>
                  <w:spacing w:before="0" w:line="240" w:lineRule="auto"/>
                  <w:ind w:left="0"/>
                  <w:jc w:val="center"/>
                </w:pPr>
              </w:pPrChange>
            </w:pPr>
            <w:del w:id="12286" w:author="Gidon Kupietzky" w:date="2025-02-13T17:45:00Z" w16du:dateUtc="2025-02-13T15:45:00Z">
              <w:r w:rsidRPr="00E079AF" w:rsidDel="004A2D26">
                <w:rPr>
                  <w:rFonts w:ascii="David" w:eastAsia="Times New Roman" w:hAnsi="David"/>
                  <w:color w:val="000000"/>
                  <w:rtl/>
                </w:rPr>
                <w:delText>האם אזור התנועה נמצא בעיר ירושלים (שכבה מגדירה מצורפת)</w:delText>
              </w:r>
              <w:bookmarkStart w:id="12287" w:name="_Toc190882658"/>
              <w:bookmarkStart w:id="12288" w:name="_Toc190885371"/>
              <w:bookmarkEnd w:id="12287"/>
              <w:bookmarkEnd w:id="12288"/>
            </w:del>
          </w:p>
        </w:tc>
        <w:tc>
          <w:tcPr>
            <w:tcW w:w="0" w:type="auto"/>
            <w:shd w:val="clear" w:color="C0E6F5" w:fill="C0E6F5"/>
            <w:vAlign w:val="center"/>
            <w:hideMark/>
          </w:tcPr>
          <w:p w14:paraId="458E5C2D" w14:textId="534F6717" w:rsidR="00557FCB" w:rsidRPr="00E079AF" w:rsidDel="004A2D26" w:rsidRDefault="00557FCB">
            <w:pPr>
              <w:tabs>
                <w:tab w:val="left" w:pos="2446"/>
              </w:tabs>
              <w:spacing w:line="276" w:lineRule="auto"/>
              <w:rPr>
                <w:del w:id="12289" w:author="Gidon Kupietzky" w:date="2025-02-13T17:45:00Z" w16du:dateUtc="2025-02-13T15:45:00Z"/>
                <w:rFonts w:ascii="David" w:eastAsia="Times New Roman" w:hAnsi="David"/>
                <w:color w:val="000000"/>
                <w:rtl/>
              </w:rPr>
              <w:pPrChange w:id="12290" w:author="Gidon Kupietzky" w:date="2025-02-13T17:45:00Z" w16du:dateUtc="2025-02-13T15:45:00Z">
                <w:pPr>
                  <w:bidi w:val="0"/>
                  <w:spacing w:before="0" w:line="240" w:lineRule="auto"/>
                  <w:ind w:left="0"/>
                </w:pPr>
              </w:pPrChange>
            </w:pPr>
            <w:del w:id="12291" w:author="Gidon Kupietzky" w:date="2025-02-13T17:45:00Z" w16du:dateUtc="2025-02-13T15:45:00Z">
              <w:r w:rsidRPr="00E079AF" w:rsidDel="004A2D26">
                <w:rPr>
                  <w:rFonts w:ascii="David" w:eastAsia="Times New Roman" w:hAnsi="David"/>
                  <w:color w:val="000000"/>
                </w:rPr>
                <w:delText xml:space="preserve">1- </w:delText>
              </w:r>
              <w:r w:rsidRPr="00E079AF" w:rsidDel="004A2D26">
                <w:rPr>
                  <w:rFonts w:ascii="David" w:eastAsia="Times New Roman" w:hAnsi="David"/>
                  <w:color w:val="000000"/>
                  <w:rtl/>
                </w:rPr>
                <w:delText>בעיר</w:delText>
              </w:r>
              <w:r w:rsidRPr="00E079AF" w:rsidDel="004A2D26">
                <w:rPr>
                  <w:rFonts w:ascii="David" w:eastAsia="Times New Roman" w:hAnsi="David"/>
                  <w:color w:val="000000"/>
                </w:rPr>
                <w:delText xml:space="preserve"> </w:delText>
              </w:r>
              <w:r w:rsidRPr="00E079AF" w:rsidDel="004A2D26">
                <w:rPr>
                  <w:rFonts w:ascii="David" w:eastAsia="Times New Roman" w:hAnsi="David"/>
                  <w:color w:val="000000"/>
                  <w:rtl/>
                </w:rPr>
                <w:delText>ירושלים</w:delText>
              </w:r>
              <w:r w:rsidRPr="00E079AF" w:rsidDel="004A2D26">
                <w:rPr>
                  <w:rFonts w:ascii="David" w:eastAsia="Times New Roman" w:hAnsi="David"/>
                  <w:color w:val="000000"/>
                </w:rPr>
                <w:br/>
                <w:delText xml:space="preserve">0- </w:delText>
              </w:r>
              <w:r w:rsidRPr="00E079AF" w:rsidDel="004A2D26">
                <w:rPr>
                  <w:rFonts w:ascii="David" w:eastAsia="Times New Roman" w:hAnsi="David"/>
                  <w:color w:val="000000"/>
                  <w:rtl/>
                </w:rPr>
                <w:delText>לא בעיר ירושלים</w:delText>
              </w:r>
              <w:bookmarkStart w:id="12292" w:name="_Toc190882659"/>
              <w:bookmarkStart w:id="12293" w:name="_Toc190885372"/>
              <w:bookmarkEnd w:id="12292"/>
              <w:bookmarkEnd w:id="12293"/>
            </w:del>
          </w:p>
        </w:tc>
        <w:tc>
          <w:tcPr>
            <w:tcW w:w="2861" w:type="dxa"/>
            <w:shd w:val="clear" w:color="C0E6F5" w:fill="C0E6F5"/>
            <w:noWrap/>
            <w:vAlign w:val="bottom"/>
            <w:hideMark/>
          </w:tcPr>
          <w:p w14:paraId="017311C1" w14:textId="3E5FB72E" w:rsidR="00557FCB" w:rsidRPr="00E079AF" w:rsidDel="004A2D26" w:rsidRDefault="00557FCB">
            <w:pPr>
              <w:tabs>
                <w:tab w:val="left" w:pos="2446"/>
              </w:tabs>
              <w:spacing w:line="276" w:lineRule="auto"/>
              <w:rPr>
                <w:del w:id="12294" w:author="Gidon Kupietzky" w:date="2025-02-13T17:45:00Z" w16du:dateUtc="2025-02-13T15:45:00Z"/>
                <w:rFonts w:ascii="David" w:eastAsia="Times New Roman" w:hAnsi="David"/>
                <w:color w:val="000000"/>
              </w:rPr>
              <w:pPrChange w:id="12295" w:author="Gidon Kupietzky" w:date="2025-02-13T17:45:00Z" w16du:dateUtc="2025-02-13T15:45:00Z">
                <w:pPr>
                  <w:spacing w:before="0" w:line="240" w:lineRule="auto"/>
                  <w:ind w:left="0"/>
                </w:pPr>
              </w:pPrChange>
            </w:pPr>
            <w:del w:id="12296" w:author="Gidon Kupietzky" w:date="2025-02-13T17:45:00Z" w16du:dateUtc="2025-02-13T15:45:00Z">
              <w:r w:rsidRPr="00E079AF" w:rsidDel="004A2D26">
                <w:rPr>
                  <w:rFonts w:ascii="David" w:eastAsia="Times New Roman" w:hAnsi="David"/>
                  <w:color w:val="000000"/>
                  <w:rtl/>
                </w:rPr>
                <w:delText>מחושב</w:delText>
              </w:r>
              <w:bookmarkStart w:id="12297" w:name="_Toc190882660"/>
              <w:bookmarkStart w:id="12298" w:name="_Toc190885373"/>
              <w:bookmarkEnd w:id="12297"/>
              <w:bookmarkEnd w:id="12298"/>
            </w:del>
          </w:p>
        </w:tc>
        <w:bookmarkStart w:id="12299" w:name="_Toc190882661"/>
        <w:bookmarkStart w:id="12300" w:name="_Toc190885374"/>
        <w:bookmarkEnd w:id="12299"/>
        <w:bookmarkEnd w:id="12300"/>
      </w:tr>
    </w:tbl>
    <w:p w14:paraId="3777C573" w14:textId="09CF7E67" w:rsidR="00557FCB" w:rsidRPr="00557FCB" w:rsidDel="004A2D26" w:rsidRDefault="00557FCB">
      <w:pPr>
        <w:tabs>
          <w:tab w:val="left" w:pos="2446"/>
        </w:tabs>
        <w:spacing w:line="276" w:lineRule="auto"/>
        <w:rPr>
          <w:del w:id="12301" w:author="Gidon Kupietzky" w:date="2025-02-13T17:45:00Z" w16du:dateUtc="2025-02-13T15:45:00Z"/>
          <w:rtl/>
        </w:rPr>
        <w:pPrChange w:id="12302" w:author="Gidon Kupietzky" w:date="2025-02-13T17:45:00Z" w16du:dateUtc="2025-02-13T15:45:00Z">
          <w:pPr/>
        </w:pPrChange>
      </w:pPr>
      <w:bookmarkStart w:id="12303" w:name="_Toc190882662"/>
      <w:bookmarkStart w:id="12304" w:name="_Toc190885375"/>
      <w:bookmarkEnd w:id="12303"/>
      <w:bookmarkEnd w:id="12304"/>
    </w:p>
    <w:p w14:paraId="46BD9268" w14:textId="613FA394" w:rsidR="00162414" w:rsidDel="004A2D26" w:rsidRDefault="00162414">
      <w:pPr>
        <w:tabs>
          <w:tab w:val="left" w:pos="2446"/>
        </w:tabs>
        <w:spacing w:line="276" w:lineRule="auto"/>
        <w:rPr>
          <w:del w:id="12305" w:author="Gidon Kupietzky" w:date="2025-02-13T17:45:00Z" w16du:dateUtc="2025-02-13T15:45:00Z"/>
          <w:rtl/>
        </w:rPr>
        <w:pPrChange w:id="12306" w:author="Gidon Kupietzky" w:date="2025-02-13T17:45:00Z" w16du:dateUtc="2025-02-13T15:45:00Z">
          <w:pPr/>
        </w:pPrChange>
      </w:pPr>
      <w:bookmarkStart w:id="12307" w:name="_הסבר_עמודות_טבלאות"/>
      <w:bookmarkStart w:id="12308" w:name="_Toc190882663"/>
      <w:bookmarkStart w:id="12309" w:name="_Toc190885376"/>
      <w:bookmarkEnd w:id="12307"/>
      <w:bookmarkEnd w:id="12308"/>
      <w:bookmarkEnd w:id="12309"/>
    </w:p>
    <w:tbl>
      <w:tblPr>
        <w:bidiVisual/>
        <w:tblW w:w="0" w:type="auto"/>
        <w:tblInd w:w="30" w:type="dxa"/>
        <w:tblLayout w:type="fixed"/>
        <w:tblLook w:val="04A0" w:firstRow="1" w:lastRow="0" w:firstColumn="1" w:lastColumn="0" w:noHBand="0" w:noVBand="1"/>
      </w:tblPr>
      <w:tblGrid>
        <w:gridCol w:w="1640"/>
        <w:gridCol w:w="4104"/>
      </w:tblGrid>
      <w:tr w:rsidR="00162414" w:rsidRPr="00AE3FD1" w:rsidDel="004A2D26" w14:paraId="0AEFF83F" w14:textId="1B39C8FC" w:rsidTr="00DE2902">
        <w:trPr>
          <w:trHeight w:val="300"/>
          <w:del w:id="12310" w:author="Gidon Kupietzky" w:date="2025-02-13T17:45:00Z"/>
        </w:trPr>
        <w:tc>
          <w:tcPr>
            <w:tcW w:w="1640" w:type="dxa"/>
            <w:tcBorders>
              <w:top w:val="single" w:sz="8" w:space="0" w:color="auto"/>
              <w:left w:val="single" w:sz="8" w:space="0" w:color="auto"/>
              <w:bottom w:val="single" w:sz="8" w:space="0" w:color="auto"/>
              <w:right w:val="nil"/>
            </w:tcBorders>
            <w:shd w:val="clear" w:color="auto" w:fill="auto"/>
            <w:noWrap/>
            <w:vAlign w:val="center"/>
            <w:hideMark/>
          </w:tcPr>
          <w:p w14:paraId="71A67ECA" w14:textId="1F54D98A" w:rsidR="00162414" w:rsidRPr="00AE3FD1" w:rsidDel="004A2D26" w:rsidRDefault="00162414">
            <w:pPr>
              <w:tabs>
                <w:tab w:val="left" w:pos="2446"/>
              </w:tabs>
              <w:spacing w:line="276" w:lineRule="auto"/>
              <w:rPr>
                <w:del w:id="12311" w:author="Gidon Kupietzky" w:date="2025-02-13T17:45:00Z" w16du:dateUtc="2025-02-13T15:45:00Z"/>
                <w:rFonts w:ascii="David" w:eastAsia="Times New Roman" w:hAnsi="David"/>
                <w:color w:val="000000"/>
              </w:rPr>
              <w:pPrChange w:id="12312" w:author="Gidon Kupietzky" w:date="2025-02-13T17:45:00Z" w16du:dateUtc="2025-02-13T15:45:00Z">
                <w:pPr>
                  <w:spacing w:before="0" w:line="240" w:lineRule="auto"/>
                  <w:ind w:left="0"/>
                  <w:jc w:val="center"/>
                </w:pPr>
              </w:pPrChange>
            </w:pPr>
            <w:del w:id="12313" w:author="Gidon Kupietzky" w:date="2025-02-13T17:45:00Z" w16du:dateUtc="2025-02-13T15:45:00Z">
              <w:r w:rsidRPr="00AE3FD1" w:rsidDel="004A2D26">
                <w:rPr>
                  <w:rFonts w:ascii="David" w:eastAsia="Times New Roman" w:hAnsi="David"/>
                  <w:color w:val="000000"/>
                  <w:rtl/>
                </w:rPr>
                <w:delText>שם הקובץ</w:delText>
              </w:r>
              <w:bookmarkStart w:id="12314" w:name="_Toc190882664"/>
              <w:bookmarkStart w:id="12315" w:name="_Toc190885377"/>
              <w:bookmarkEnd w:id="12314"/>
              <w:bookmarkEnd w:id="12315"/>
            </w:del>
          </w:p>
        </w:tc>
        <w:tc>
          <w:tcPr>
            <w:tcW w:w="4104" w:type="dxa"/>
            <w:tcBorders>
              <w:top w:val="single" w:sz="8" w:space="0" w:color="auto"/>
              <w:left w:val="nil"/>
              <w:bottom w:val="single" w:sz="8" w:space="0" w:color="auto"/>
              <w:right w:val="single" w:sz="8" w:space="0" w:color="auto"/>
            </w:tcBorders>
            <w:shd w:val="clear" w:color="auto" w:fill="auto"/>
            <w:noWrap/>
            <w:vAlign w:val="center"/>
            <w:hideMark/>
          </w:tcPr>
          <w:p w14:paraId="1B5AF183" w14:textId="136EC2F4" w:rsidR="00162414" w:rsidRPr="00AE3FD1" w:rsidDel="004A2D26" w:rsidRDefault="00162414">
            <w:pPr>
              <w:tabs>
                <w:tab w:val="left" w:pos="2446"/>
              </w:tabs>
              <w:spacing w:line="276" w:lineRule="auto"/>
              <w:rPr>
                <w:del w:id="12316" w:author="Gidon Kupietzky" w:date="2025-02-13T17:45:00Z" w16du:dateUtc="2025-02-13T15:45:00Z"/>
                <w:rFonts w:ascii="David" w:eastAsia="Times New Roman" w:hAnsi="David"/>
                <w:color w:val="000000"/>
                <w:rtl/>
              </w:rPr>
              <w:pPrChange w:id="12317" w:author="Gidon Kupietzky" w:date="2025-02-13T17:45:00Z" w16du:dateUtc="2025-02-13T15:45:00Z">
                <w:pPr>
                  <w:bidi w:val="0"/>
                  <w:spacing w:before="0" w:line="240" w:lineRule="auto"/>
                  <w:ind w:left="0"/>
                  <w:jc w:val="center"/>
                </w:pPr>
              </w:pPrChange>
            </w:pPr>
            <w:del w:id="12318" w:author="Gidon Kupietzky" w:date="2025-02-13T17:45:00Z" w16du:dateUtc="2025-02-13T15:45:00Z">
              <w:r w:rsidRPr="00AE3FD1" w:rsidDel="004A2D26">
                <w:rPr>
                  <w:rFonts w:ascii="David" w:eastAsia="Times New Roman" w:hAnsi="David"/>
                  <w:color w:val="000000"/>
                </w:rPr>
                <w:delText>SED_YYYY_YYMMDD</w:delText>
              </w:r>
              <w:bookmarkStart w:id="12319" w:name="_Toc190882665"/>
              <w:bookmarkStart w:id="12320" w:name="_Toc190885378"/>
              <w:bookmarkEnd w:id="12319"/>
              <w:bookmarkEnd w:id="12320"/>
            </w:del>
          </w:p>
        </w:tc>
        <w:bookmarkStart w:id="12321" w:name="_Toc190882666"/>
        <w:bookmarkStart w:id="12322" w:name="_Toc190885379"/>
        <w:bookmarkEnd w:id="12321"/>
        <w:bookmarkEnd w:id="12322"/>
      </w:tr>
    </w:tbl>
    <w:p w14:paraId="33135191" w14:textId="12E023D2" w:rsidR="00162414" w:rsidDel="004A2D26" w:rsidRDefault="00162414">
      <w:pPr>
        <w:tabs>
          <w:tab w:val="left" w:pos="2446"/>
        </w:tabs>
        <w:spacing w:line="276" w:lineRule="auto"/>
        <w:rPr>
          <w:del w:id="12323" w:author="Gidon Kupietzky" w:date="2025-02-13T17:45:00Z" w16du:dateUtc="2025-02-13T15:45:00Z"/>
          <w:rtl/>
        </w:rPr>
        <w:pPrChange w:id="12324" w:author="Gidon Kupietzky" w:date="2025-02-13T17:45:00Z" w16du:dateUtc="2025-02-13T15:45:00Z">
          <w:pPr/>
        </w:pPrChange>
      </w:pPr>
      <w:bookmarkStart w:id="12325" w:name="_Toc190882667"/>
      <w:bookmarkStart w:id="12326" w:name="_Toc190885380"/>
      <w:bookmarkEnd w:id="12325"/>
      <w:bookmarkEnd w:id="12326"/>
    </w:p>
    <w:tbl>
      <w:tblPr>
        <w:bidiVisual/>
        <w:tblW w:w="8996"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4104"/>
        <w:gridCol w:w="3252"/>
      </w:tblGrid>
      <w:tr w:rsidR="00162414" w:rsidRPr="00AE3FD1" w:rsidDel="004A2D26" w14:paraId="5640170C" w14:textId="3B1737DE" w:rsidTr="00DE2902">
        <w:trPr>
          <w:trHeight w:val="285"/>
          <w:tblHeader/>
          <w:del w:id="12327" w:author="Gidon Kupietzky" w:date="2025-02-13T17:45:00Z"/>
        </w:trPr>
        <w:tc>
          <w:tcPr>
            <w:tcW w:w="1640" w:type="dxa"/>
            <w:shd w:val="clear" w:color="156082" w:fill="156082"/>
            <w:noWrap/>
            <w:vAlign w:val="center"/>
            <w:hideMark/>
          </w:tcPr>
          <w:p w14:paraId="072D08DD" w14:textId="73C8CF96" w:rsidR="00162414" w:rsidRPr="00AE3FD1" w:rsidDel="004A2D26" w:rsidRDefault="00162414">
            <w:pPr>
              <w:tabs>
                <w:tab w:val="left" w:pos="2446"/>
              </w:tabs>
              <w:spacing w:line="276" w:lineRule="auto"/>
              <w:rPr>
                <w:del w:id="12328" w:author="Gidon Kupietzky" w:date="2025-02-13T17:45:00Z" w16du:dateUtc="2025-02-13T15:45:00Z"/>
                <w:rFonts w:ascii="David" w:eastAsia="Times New Roman" w:hAnsi="David"/>
                <w:b/>
                <w:bCs/>
                <w:color w:val="FFFFFF"/>
              </w:rPr>
              <w:pPrChange w:id="12329" w:author="Gidon Kupietzky" w:date="2025-02-13T17:45:00Z" w16du:dateUtc="2025-02-13T15:45:00Z">
                <w:pPr>
                  <w:spacing w:before="0" w:line="240" w:lineRule="auto"/>
                  <w:ind w:left="0"/>
                  <w:jc w:val="center"/>
                </w:pPr>
              </w:pPrChange>
            </w:pPr>
            <w:del w:id="12330" w:author="Gidon Kupietzky" w:date="2025-02-13T17:45:00Z" w16du:dateUtc="2025-02-13T15:45:00Z">
              <w:r w:rsidRPr="00AE3FD1" w:rsidDel="004A2D26">
                <w:rPr>
                  <w:rFonts w:ascii="David" w:eastAsia="Times New Roman" w:hAnsi="David"/>
                  <w:b/>
                  <w:bCs/>
                  <w:color w:val="FFFFFF"/>
                  <w:rtl/>
                </w:rPr>
                <w:delText>שדה</w:delText>
              </w:r>
              <w:bookmarkStart w:id="12331" w:name="_Toc190882668"/>
              <w:bookmarkStart w:id="12332" w:name="_Toc190885381"/>
              <w:bookmarkEnd w:id="12331"/>
              <w:bookmarkEnd w:id="12332"/>
            </w:del>
          </w:p>
        </w:tc>
        <w:tc>
          <w:tcPr>
            <w:tcW w:w="4104" w:type="dxa"/>
            <w:shd w:val="clear" w:color="156082" w:fill="156082"/>
            <w:noWrap/>
            <w:vAlign w:val="center"/>
            <w:hideMark/>
          </w:tcPr>
          <w:p w14:paraId="65B9A9F3" w14:textId="51BEE436" w:rsidR="00162414" w:rsidRPr="00AE3FD1" w:rsidDel="004A2D26" w:rsidRDefault="00162414">
            <w:pPr>
              <w:tabs>
                <w:tab w:val="left" w:pos="2446"/>
              </w:tabs>
              <w:spacing w:line="276" w:lineRule="auto"/>
              <w:rPr>
                <w:del w:id="12333" w:author="Gidon Kupietzky" w:date="2025-02-13T17:45:00Z" w16du:dateUtc="2025-02-13T15:45:00Z"/>
                <w:rFonts w:ascii="David" w:eastAsia="Times New Roman" w:hAnsi="David"/>
                <w:b/>
                <w:bCs/>
                <w:color w:val="FFFFFF"/>
                <w:rtl/>
              </w:rPr>
              <w:pPrChange w:id="12334" w:author="Gidon Kupietzky" w:date="2025-02-13T17:45:00Z" w16du:dateUtc="2025-02-13T15:45:00Z">
                <w:pPr>
                  <w:spacing w:before="0" w:line="240" w:lineRule="auto"/>
                  <w:ind w:left="0"/>
                </w:pPr>
              </w:pPrChange>
            </w:pPr>
            <w:del w:id="12335" w:author="Gidon Kupietzky" w:date="2025-02-13T17:45:00Z" w16du:dateUtc="2025-02-13T15:45:00Z">
              <w:r w:rsidRPr="00AE3FD1" w:rsidDel="004A2D26">
                <w:rPr>
                  <w:rFonts w:ascii="David" w:eastAsia="Times New Roman" w:hAnsi="David"/>
                  <w:b/>
                  <w:bCs/>
                  <w:color w:val="FFFFFF"/>
                  <w:rtl/>
                </w:rPr>
                <w:delText>הסבר</w:delText>
              </w:r>
              <w:bookmarkStart w:id="12336" w:name="_Toc190882669"/>
              <w:bookmarkStart w:id="12337" w:name="_Toc190885382"/>
              <w:bookmarkEnd w:id="12336"/>
              <w:bookmarkEnd w:id="12337"/>
            </w:del>
          </w:p>
        </w:tc>
        <w:tc>
          <w:tcPr>
            <w:tcW w:w="3252" w:type="dxa"/>
            <w:shd w:val="clear" w:color="156082" w:fill="156082"/>
            <w:noWrap/>
            <w:vAlign w:val="center"/>
            <w:hideMark/>
          </w:tcPr>
          <w:p w14:paraId="1EB9BACD" w14:textId="483BD996" w:rsidR="00162414" w:rsidRPr="00AE3FD1" w:rsidDel="004A2D26" w:rsidRDefault="00162414">
            <w:pPr>
              <w:tabs>
                <w:tab w:val="left" w:pos="2446"/>
              </w:tabs>
              <w:spacing w:line="276" w:lineRule="auto"/>
              <w:rPr>
                <w:del w:id="12338" w:author="Gidon Kupietzky" w:date="2025-02-13T17:45:00Z" w16du:dateUtc="2025-02-13T15:45:00Z"/>
                <w:rFonts w:ascii="David" w:eastAsia="Times New Roman" w:hAnsi="David"/>
                <w:b/>
                <w:bCs/>
                <w:color w:val="FFFFFF"/>
                <w:rtl/>
              </w:rPr>
              <w:pPrChange w:id="12339" w:author="Gidon Kupietzky" w:date="2025-02-13T17:45:00Z" w16du:dateUtc="2025-02-13T15:45:00Z">
                <w:pPr>
                  <w:spacing w:before="0" w:line="240" w:lineRule="auto"/>
                  <w:ind w:left="0"/>
                </w:pPr>
              </w:pPrChange>
            </w:pPr>
            <w:del w:id="12340" w:author="Gidon Kupietzky" w:date="2025-02-13T17:45:00Z" w16du:dateUtc="2025-02-13T15:45:00Z">
              <w:r w:rsidRPr="00AE3FD1" w:rsidDel="004A2D26">
                <w:rPr>
                  <w:rFonts w:ascii="David" w:eastAsia="Times New Roman" w:hAnsi="David"/>
                  <w:b/>
                  <w:bCs/>
                  <w:color w:val="FFFFFF"/>
                  <w:rtl/>
                </w:rPr>
                <w:delText>פירוט</w:delText>
              </w:r>
              <w:bookmarkStart w:id="12341" w:name="_Toc190882670"/>
              <w:bookmarkStart w:id="12342" w:name="_Toc190885383"/>
              <w:bookmarkEnd w:id="12341"/>
              <w:bookmarkEnd w:id="12342"/>
            </w:del>
          </w:p>
        </w:tc>
        <w:bookmarkStart w:id="12343" w:name="_Toc190882671"/>
        <w:bookmarkStart w:id="12344" w:name="_Toc190885384"/>
        <w:bookmarkEnd w:id="12343"/>
        <w:bookmarkEnd w:id="12344"/>
      </w:tr>
      <w:tr w:rsidR="00162414" w:rsidRPr="00AE3FD1" w:rsidDel="004A2D26" w14:paraId="76193BB2" w14:textId="3D8DBF84" w:rsidTr="00DE2902">
        <w:trPr>
          <w:trHeight w:val="300"/>
          <w:del w:id="12345" w:author="Gidon Kupietzky" w:date="2025-02-13T17:45:00Z"/>
        </w:trPr>
        <w:tc>
          <w:tcPr>
            <w:tcW w:w="1640" w:type="dxa"/>
            <w:shd w:val="clear" w:color="C0E6F5" w:fill="C0E6F5"/>
            <w:noWrap/>
            <w:vAlign w:val="center"/>
            <w:hideMark/>
          </w:tcPr>
          <w:p w14:paraId="73C1199F" w14:textId="654F0066" w:rsidR="00162414" w:rsidRPr="00AE3FD1" w:rsidDel="004A2D26" w:rsidRDefault="00162414">
            <w:pPr>
              <w:tabs>
                <w:tab w:val="left" w:pos="2446"/>
              </w:tabs>
              <w:spacing w:line="276" w:lineRule="auto"/>
              <w:rPr>
                <w:del w:id="12346" w:author="Gidon Kupietzky" w:date="2025-02-13T17:45:00Z" w16du:dateUtc="2025-02-13T15:45:00Z"/>
                <w:rFonts w:ascii="David" w:eastAsia="Times New Roman" w:hAnsi="David"/>
                <w:b/>
                <w:bCs/>
                <w:rtl/>
              </w:rPr>
              <w:pPrChange w:id="12347" w:author="Gidon Kupietzky" w:date="2025-02-13T17:45:00Z" w16du:dateUtc="2025-02-13T15:45:00Z">
                <w:pPr>
                  <w:bidi w:val="0"/>
                  <w:spacing w:before="0" w:line="240" w:lineRule="auto"/>
                  <w:ind w:left="0"/>
                  <w:jc w:val="center"/>
                </w:pPr>
              </w:pPrChange>
            </w:pPr>
            <w:del w:id="12348" w:author="Gidon Kupietzky" w:date="2025-02-13T17:45:00Z" w16du:dateUtc="2025-02-13T15:45:00Z">
              <w:r w:rsidRPr="00AE3FD1" w:rsidDel="004A2D26">
                <w:rPr>
                  <w:rFonts w:ascii="David" w:eastAsia="Times New Roman" w:hAnsi="David"/>
                  <w:b/>
                  <w:bCs/>
                </w:rPr>
                <w:delText>maz</w:delText>
              </w:r>
              <w:bookmarkStart w:id="12349" w:name="_Toc190882672"/>
              <w:bookmarkStart w:id="12350" w:name="_Toc190885385"/>
              <w:bookmarkEnd w:id="12349"/>
              <w:bookmarkEnd w:id="12350"/>
            </w:del>
          </w:p>
        </w:tc>
        <w:tc>
          <w:tcPr>
            <w:tcW w:w="4104" w:type="dxa"/>
            <w:shd w:val="clear" w:color="C0E6F5" w:fill="C0E6F5"/>
            <w:noWrap/>
            <w:vAlign w:val="center"/>
            <w:hideMark/>
          </w:tcPr>
          <w:p w14:paraId="5200E90A" w14:textId="02E175AE" w:rsidR="00162414" w:rsidRPr="00AE3FD1" w:rsidDel="004A2D26" w:rsidRDefault="00162414">
            <w:pPr>
              <w:tabs>
                <w:tab w:val="left" w:pos="2446"/>
              </w:tabs>
              <w:spacing w:line="276" w:lineRule="auto"/>
              <w:rPr>
                <w:del w:id="12351" w:author="Gidon Kupietzky" w:date="2025-02-13T17:45:00Z" w16du:dateUtc="2025-02-13T15:45:00Z"/>
                <w:rFonts w:ascii="David" w:eastAsia="Times New Roman" w:hAnsi="David"/>
                <w:color w:val="000000"/>
              </w:rPr>
              <w:pPrChange w:id="12352" w:author="Gidon Kupietzky" w:date="2025-02-13T17:45:00Z" w16du:dateUtc="2025-02-13T15:45:00Z">
                <w:pPr>
                  <w:spacing w:before="0" w:line="240" w:lineRule="auto"/>
                  <w:ind w:left="0"/>
                  <w:jc w:val="center"/>
                </w:pPr>
              </w:pPrChange>
            </w:pPr>
            <w:del w:id="12353" w:author="Gidon Kupietzky" w:date="2025-02-13T17:45:00Z" w16du:dateUtc="2025-02-13T15:45:00Z">
              <w:r w:rsidRPr="00AE3FD1" w:rsidDel="004A2D26">
                <w:rPr>
                  <w:rFonts w:ascii="David" w:eastAsia="Times New Roman" w:hAnsi="David"/>
                  <w:color w:val="000000"/>
                  <w:rtl/>
                </w:rPr>
                <w:delText>מספר אזור תנועה</w:delText>
              </w:r>
              <w:bookmarkStart w:id="12354" w:name="_Toc190882673"/>
              <w:bookmarkStart w:id="12355" w:name="_Toc190885386"/>
              <w:bookmarkEnd w:id="12354"/>
              <w:bookmarkEnd w:id="12355"/>
            </w:del>
          </w:p>
        </w:tc>
        <w:tc>
          <w:tcPr>
            <w:tcW w:w="3252" w:type="dxa"/>
            <w:shd w:val="clear" w:color="C0E6F5" w:fill="C0E6F5"/>
            <w:noWrap/>
            <w:vAlign w:val="center"/>
            <w:hideMark/>
          </w:tcPr>
          <w:p w14:paraId="07F8FD47" w14:textId="1E6C588C" w:rsidR="00162414" w:rsidRPr="00AE3FD1" w:rsidDel="004A2D26" w:rsidRDefault="00162414">
            <w:pPr>
              <w:tabs>
                <w:tab w:val="left" w:pos="2446"/>
              </w:tabs>
              <w:spacing w:line="276" w:lineRule="auto"/>
              <w:rPr>
                <w:del w:id="12356" w:author="Gidon Kupietzky" w:date="2025-02-13T17:45:00Z" w16du:dateUtc="2025-02-13T15:45:00Z"/>
                <w:rFonts w:ascii="David" w:eastAsia="Times New Roman" w:hAnsi="David"/>
                <w:color w:val="000000"/>
                <w:rtl/>
              </w:rPr>
              <w:pPrChange w:id="12357" w:author="Gidon Kupietzky" w:date="2025-02-13T17:45:00Z" w16du:dateUtc="2025-02-13T15:45:00Z">
                <w:pPr>
                  <w:spacing w:before="0" w:line="240" w:lineRule="auto"/>
                  <w:ind w:left="0"/>
                  <w:jc w:val="center"/>
                </w:pPr>
              </w:pPrChange>
            </w:pPr>
            <w:bookmarkStart w:id="12358" w:name="_Toc190882674"/>
            <w:bookmarkStart w:id="12359" w:name="_Toc190885387"/>
            <w:bookmarkEnd w:id="12358"/>
            <w:bookmarkEnd w:id="12359"/>
          </w:p>
        </w:tc>
        <w:bookmarkStart w:id="12360" w:name="_Toc190882675"/>
        <w:bookmarkStart w:id="12361" w:name="_Toc190885388"/>
        <w:bookmarkEnd w:id="12360"/>
        <w:bookmarkEnd w:id="12361"/>
      </w:tr>
      <w:tr w:rsidR="00162414" w:rsidRPr="00AE3FD1" w:rsidDel="004A2D26" w14:paraId="30E0A26A" w14:textId="20DCF04B" w:rsidTr="00DE2902">
        <w:trPr>
          <w:trHeight w:val="300"/>
          <w:del w:id="12362" w:author="Gidon Kupietzky" w:date="2025-02-13T17:45:00Z"/>
        </w:trPr>
        <w:tc>
          <w:tcPr>
            <w:tcW w:w="1640" w:type="dxa"/>
            <w:shd w:val="clear" w:color="auto" w:fill="auto"/>
            <w:noWrap/>
            <w:vAlign w:val="center"/>
            <w:hideMark/>
          </w:tcPr>
          <w:p w14:paraId="411410A1" w14:textId="45E117F5" w:rsidR="00162414" w:rsidRPr="00AE3FD1" w:rsidDel="004A2D26" w:rsidRDefault="00162414">
            <w:pPr>
              <w:tabs>
                <w:tab w:val="left" w:pos="2446"/>
              </w:tabs>
              <w:spacing w:line="276" w:lineRule="auto"/>
              <w:rPr>
                <w:del w:id="12363" w:author="Gidon Kupietzky" w:date="2025-02-13T17:45:00Z" w16du:dateUtc="2025-02-13T15:45:00Z"/>
                <w:rFonts w:ascii="David" w:eastAsia="Times New Roman" w:hAnsi="David"/>
                <w:b/>
                <w:bCs/>
              </w:rPr>
              <w:pPrChange w:id="12364" w:author="Gidon Kupietzky" w:date="2025-02-13T17:45:00Z" w16du:dateUtc="2025-02-13T15:45:00Z">
                <w:pPr>
                  <w:bidi w:val="0"/>
                  <w:spacing w:before="0" w:line="240" w:lineRule="auto"/>
                  <w:ind w:left="0"/>
                  <w:jc w:val="center"/>
                </w:pPr>
              </w:pPrChange>
            </w:pPr>
            <w:del w:id="12365" w:author="Gidon Kupietzky" w:date="2025-02-13T17:45:00Z" w16du:dateUtc="2025-02-13T15:45:00Z">
              <w:r w:rsidRPr="00AE3FD1" w:rsidDel="004A2D26">
                <w:rPr>
                  <w:rFonts w:ascii="David" w:eastAsia="Times New Roman" w:hAnsi="David"/>
                  <w:b/>
                  <w:bCs/>
                </w:rPr>
                <w:delText>taz</w:delText>
              </w:r>
              <w:bookmarkStart w:id="12366" w:name="_Toc190882676"/>
              <w:bookmarkStart w:id="12367" w:name="_Toc190885389"/>
              <w:bookmarkEnd w:id="12366"/>
              <w:bookmarkEnd w:id="12367"/>
            </w:del>
          </w:p>
        </w:tc>
        <w:tc>
          <w:tcPr>
            <w:tcW w:w="4104" w:type="dxa"/>
            <w:shd w:val="clear" w:color="auto" w:fill="auto"/>
            <w:noWrap/>
            <w:vAlign w:val="center"/>
            <w:hideMark/>
          </w:tcPr>
          <w:p w14:paraId="39CEB8CB" w14:textId="40A6A9C4" w:rsidR="00162414" w:rsidRPr="00AE3FD1" w:rsidDel="004A2D26" w:rsidRDefault="00162414">
            <w:pPr>
              <w:tabs>
                <w:tab w:val="left" w:pos="2446"/>
              </w:tabs>
              <w:spacing w:line="276" w:lineRule="auto"/>
              <w:rPr>
                <w:del w:id="12368" w:author="Gidon Kupietzky" w:date="2025-02-13T17:45:00Z" w16du:dateUtc="2025-02-13T15:45:00Z"/>
                <w:rFonts w:ascii="David" w:eastAsia="Times New Roman" w:hAnsi="David"/>
                <w:color w:val="000000"/>
              </w:rPr>
              <w:pPrChange w:id="12369" w:author="Gidon Kupietzky" w:date="2025-02-13T17:45:00Z" w16du:dateUtc="2025-02-13T15:45:00Z">
                <w:pPr>
                  <w:spacing w:before="0" w:line="240" w:lineRule="auto"/>
                  <w:ind w:left="0"/>
                  <w:jc w:val="center"/>
                </w:pPr>
              </w:pPrChange>
            </w:pPr>
            <w:del w:id="12370" w:author="Gidon Kupietzky" w:date="2025-02-13T17:45:00Z" w16du:dateUtc="2025-02-13T15:45:00Z">
              <w:r w:rsidRPr="00AE3FD1" w:rsidDel="004A2D26">
                <w:rPr>
                  <w:rFonts w:ascii="David" w:eastAsia="Times New Roman" w:hAnsi="David"/>
                  <w:color w:val="000000"/>
                  <w:rtl/>
                </w:rPr>
                <w:delText>זהה ל</w:delText>
              </w:r>
              <w:r w:rsidRPr="00AE3FD1" w:rsidDel="004A2D26">
                <w:rPr>
                  <w:rFonts w:ascii="David" w:eastAsia="Times New Roman" w:hAnsi="David"/>
                  <w:color w:val="000000"/>
                </w:rPr>
                <w:delText>maz</w:delText>
              </w:r>
              <w:bookmarkStart w:id="12371" w:name="_Toc190882677"/>
              <w:bookmarkStart w:id="12372" w:name="_Toc190885390"/>
              <w:bookmarkEnd w:id="12371"/>
              <w:bookmarkEnd w:id="12372"/>
            </w:del>
          </w:p>
        </w:tc>
        <w:tc>
          <w:tcPr>
            <w:tcW w:w="3252" w:type="dxa"/>
            <w:shd w:val="clear" w:color="auto" w:fill="auto"/>
            <w:noWrap/>
            <w:vAlign w:val="center"/>
            <w:hideMark/>
          </w:tcPr>
          <w:p w14:paraId="4A942873" w14:textId="54CB9340" w:rsidR="00162414" w:rsidRPr="00AE3FD1" w:rsidDel="004A2D26" w:rsidRDefault="00162414">
            <w:pPr>
              <w:tabs>
                <w:tab w:val="left" w:pos="2446"/>
              </w:tabs>
              <w:spacing w:line="276" w:lineRule="auto"/>
              <w:rPr>
                <w:del w:id="12373" w:author="Gidon Kupietzky" w:date="2025-02-13T17:45:00Z" w16du:dateUtc="2025-02-13T15:45:00Z"/>
                <w:rFonts w:ascii="David" w:eastAsia="Times New Roman" w:hAnsi="David"/>
                <w:color w:val="000000"/>
                <w:rtl/>
              </w:rPr>
              <w:pPrChange w:id="12374" w:author="Gidon Kupietzky" w:date="2025-02-13T17:45:00Z" w16du:dateUtc="2025-02-13T15:45:00Z">
                <w:pPr>
                  <w:spacing w:before="0" w:line="240" w:lineRule="auto"/>
                  <w:ind w:left="0"/>
                  <w:jc w:val="center"/>
                </w:pPr>
              </w:pPrChange>
            </w:pPr>
            <w:bookmarkStart w:id="12375" w:name="_Toc190882678"/>
            <w:bookmarkStart w:id="12376" w:name="_Toc190885391"/>
            <w:bookmarkEnd w:id="12375"/>
            <w:bookmarkEnd w:id="12376"/>
          </w:p>
        </w:tc>
        <w:bookmarkStart w:id="12377" w:name="_Toc190882679"/>
        <w:bookmarkStart w:id="12378" w:name="_Toc190885392"/>
        <w:bookmarkEnd w:id="12377"/>
        <w:bookmarkEnd w:id="12378"/>
      </w:tr>
      <w:tr w:rsidR="00162414" w:rsidRPr="00AE3FD1" w:rsidDel="004A2D26" w14:paraId="6215664E" w14:textId="25507EA9" w:rsidTr="00DE2902">
        <w:trPr>
          <w:trHeight w:val="300"/>
          <w:del w:id="12379" w:author="Gidon Kupietzky" w:date="2025-02-13T17:45:00Z"/>
        </w:trPr>
        <w:tc>
          <w:tcPr>
            <w:tcW w:w="1640" w:type="dxa"/>
            <w:shd w:val="clear" w:color="C0E6F5" w:fill="C0E6F5"/>
            <w:noWrap/>
            <w:vAlign w:val="center"/>
            <w:hideMark/>
          </w:tcPr>
          <w:p w14:paraId="34C37FCB" w14:textId="7DC3CC9D" w:rsidR="00162414" w:rsidRPr="00AE3FD1" w:rsidDel="004A2D26" w:rsidRDefault="00162414">
            <w:pPr>
              <w:tabs>
                <w:tab w:val="left" w:pos="2446"/>
              </w:tabs>
              <w:spacing w:line="276" w:lineRule="auto"/>
              <w:rPr>
                <w:del w:id="12380" w:author="Gidon Kupietzky" w:date="2025-02-13T17:45:00Z" w16du:dateUtc="2025-02-13T15:45:00Z"/>
                <w:rFonts w:ascii="David" w:eastAsia="Times New Roman" w:hAnsi="David"/>
                <w:b/>
                <w:bCs/>
              </w:rPr>
              <w:pPrChange w:id="12381" w:author="Gidon Kupietzky" w:date="2025-02-13T17:45:00Z" w16du:dateUtc="2025-02-13T15:45:00Z">
                <w:pPr>
                  <w:bidi w:val="0"/>
                  <w:spacing w:before="0" w:line="240" w:lineRule="auto"/>
                  <w:ind w:left="0"/>
                  <w:jc w:val="center"/>
                </w:pPr>
              </w:pPrChange>
            </w:pPr>
            <w:del w:id="12382" w:author="Gidon Kupietzky" w:date="2025-02-13T17:45:00Z" w16du:dateUtc="2025-02-13T15:45:00Z">
              <w:r w:rsidRPr="00AE3FD1" w:rsidDel="004A2D26">
                <w:rPr>
                  <w:rFonts w:ascii="David" w:eastAsia="Times New Roman" w:hAnsi="David"/>
                  <w:b/>
                  <w:bCs/>
                </w:rPr>
                <w:delText>hh_total</w:delText>
              </w:r>
              <w:bookmarkStart w:id="12383" w:name="_Toc190882680"/>
              <w:bookmarkStart w:id="12384" w:name="_Toc190885393"/>
              <w:bookmarkEnd w:id="12383"/>
              <w:bookmarkEnd w:id="12384"/>
            </w:del>
          </w:p>
        </w:tc>
        <w:tc>
          <w:tcPr>
            <w:tcW w:w="4104" w:type="dxa"/>
            <w:shd w:val="clear" w:color="C0E6F5" w:fill="C0E6F5"/>
            <w:noWrap/>
            <w:vAlign w:val="center"/>
            <w:hideMark/>
          </w:tcPr>
          <w:p w14:paraId="4B0A6CEE" w14:textId="62E1B6BC" w:rsidR="00162414" w:rsidRPr="00AE3FD1" w:rsidDel="004A2D26" w:rsidRDefault="00162414">
            <w:pPr>
              <w:tabs>
                <w:tab w:val="left" w:pos="2446"/>
              </w:tabs>
              <w:spacing w:line="276" w:lineRule="auto"/>
              <w:rPr>
                <w:del w:id="12385" w:author="Gidon Kupietzky" w:date="2025-02-13T17:45:00Z" w16du:dateUtc="2025-02-13T15:45:00Z"/>
                <w:rFonts w:ascii="David" w:eastAsia="Times New Roman" w:hAnsi="David"/>
                <w:color w:val="000000"/>
              </w:rPr>
              <w:pPrChange w:id="12386" w:author="Gidon Kupietzky" w:date="2025-02-13T17:45:00Z" w16du:dateUtc="2025-02-13T15:45:00Z">
                <w:pPr>
                  <w:spacing w:before="0" w:line="240" w:lineRule="auto"/>
                  <w:ind w:left="0"/>
                  <w:jc w:val="center"/>
                </w:pPr>
              </w:pPrChange>
            </w:pPr>
            <w:del w:id="12387" w:author="Gidon Kupietzky" w:date="2025-02-13T17:45:00Z" w16du:dateUtc="2025-02-13T15:45:00Z">
              <w:r w:rsidRPr="00AE3FD1" w:rsidDel="004A2D26">
                <w:rPr>
                  <w:rFonts w:ascii="David" w:eastAsia="Times New Roman" w:hAnsi="David"/>
                  <w:color w:val="000000"/>
                  <w:rtl/>
                </w:rPr>
                <w:delText xml:space="preserve">משקי בית באזור תנועה </w:delText>
              </w:r>
              <w:bookmarkStart w:id="12388" w:name="_Toc190882681"/>
              <w:bookmarkStart w:id="12389" w:name="_Toc190885394"/>
              <w:bookmarkEnd w:id="12388"/>
              <w:bookmarkEnd w:id="12389"/>
            </w:del>
          </w:p>
        </w:tc>
        <w:tc>
          <w:tcPr>
            <w:tcW w:w="3252" w:type="dxa"/>
            <w:shd w:val="clear" w:color="C0E6F5" w:fill="C0E6F5"/>
            <w:noWrap/>
            <w:vAlign w:val="center"/>
            <w:hideMark/>
          </w:tcPr>
          <w:p w14:paraId="6A01CCA9" w14:textId="225EAE46" w:rsidR="00162414" w:rsidRPr="00AE3FD1" w:rsidDel="004A2D26" w:rsidRDefault="00162414">
            <w:pPr>
              <w:tabs>
                <w:tab w:val="left" w:pos="2446"/>
              </w:tabs>
              <w:spacing w:line="276" w:lineRule="auto"/>
              <w:rPr>
                <w:del w:id="12390" w:author="Gidon Kupietzky" w:date="2025-02-13T17:45:00Z" w16du:dateUtc="2025-02-13T15:45:00Z"/>
                <w:rFonts w:ascii="David" w:eastAsia="Times New Roman" w:hAnsi="David"/>
                <w:color w:val="000000"/>
                <w:rtl/>
              </w:rPr>
              <w:pPrChange w:id="12391" w:author="Gidon Kupietzky" w:date="2025-02-13T17:45:00Z" w16du:dateUtc="2025-02-13T15:45:00Z">
                <w:pPr>
                  <w:spacing w:before="0" w:line="240" w:lineRule="auto"/>
                  <w:ind w:left="0"/>
                  <w:jc w:val="center"/>
                </w:pPr>
              </w:pPrChange>
            </w:pPr>
            <w:del w:id="12392" w:author="Gidon Kupietzky" w:date="2025-02-13T17:45:00Z" w16du:dateUtc="2025-02-13T15:45:00Z">
              <w:r w:rsidRPr="00AE3FD1" w:rsidDel="004A2D26">
                <w:rPr>
                  <w:rFonts w:ascii="David" w:eastAsia="Times New Roman" w:hAnsi="David"/>
                  <w:color w:val="000000"/>
                  <w:rtl/>
                </w:rPr>
                <w:delText>כולל יח"ד,מעונות סטודנטים,תלמידי פנימיות בישיבות</w:delText>
              </w:r>
              <w:bookmarkStart w:id="12393" w:name="_Toc190882682"/>
              <w:bookmarkStart w:id="12394" w:name="_Toc190885395"/>
              <w:bookmarkEnd w:id="12393"/>
              <w:bookmarkEnd w:id="12394"/>
            </w:del>
          </w:p>
        </w:tc>
        <w:bookmarkStart w:id="12395" w:name="_Toc190882683"/>
        <w:bookmarkStart w:id="12396" w:name="_Toc190885396"/>
        <w:bookmarkEnd w:id="12395"/>
        <w:bookmarkEnd w:id="12396"/>
      </w:tr>
      <w:tr w:rsidR="00162414" w:rsidRPr="00AE3FD1" w:rsidDel="004A2D26" w14:paraId="3572A7DB" w14:textId="462589FC" w:rsidTr="00DE2902">
        <w:trPr>
          <w:trHeight w:val="300"/>
          <w:del w:id="12397" w:author="Gidon Kupietzky" w:date="2025-02-13T17:45:00Z"/>
        </w:trPr>
        <w:tc>
          <w:tcPr>
            <w:tcW w:w="1640" w:type="dxa"/>
            <w:shd w:val="clear" w:color="auto" w:fill="auto"/>
            <w:noWrap/>
            <w:vAlign w:val="center"/>
            <w:hideMark/>
          </w:tcPr>
          <w:p w14:paraId="6A02A24A" w14:textId="5A37C05E" w:rsidR="00162414" w:rsidRPr="00AE3FD1" w:rsidDel="004A2D26" w:rsidRDefault="00162414">
            <w:pPr>
              <w:tabs>
                <w:tab w:val="left" w:pos="2446"/>
              </w:tabs>
              <w:spacing w:line="276" w:lineRule="auto"/>
              <w:rPr>
                <w:del w:id="12398" w:author="Gidon Kupietzky" w:date="2025-02-13T17:45:00Z" w16du:dateUtc="2025-02-13T15:45:00Z"/>
                <w:rFonts w:ascii="David" w:eastAsia="Times New Roman" w:hAnsi="David"/>
                <w:b/>
                <w:bCs/>
                <w:rtl/>
              </w:rPr>
              <w:pPrChange w:id="12399" w:author="Gidon Kupietzky" w:date="2025-02-13T17:45:00Z" w16du:dateUtc="2025-02-13T15:45:00Z">
                <w:pPr>
                  <w:bidi w:val="0"/>
                  <w:spacing w:before="0" w:line="240" w:lineRule="auto"/>
                  <w:ind w:left="0"/>
                  <w:jc w:val="center"/>
                </w:pPr>
              </w:pPrChange>
            </w:pPr>
            <w:del w:id="12400" w:author="Gidon Kupietzky" w:date="2025-02-13T17:45:00Z" w16du:dateUtc="2025-02-13T15:45:00Z">
              <w:r w:rsidRPr="00AE3FD1" w:rsidDel="004A2D26">
                <w:rPr>
                  <w:rFonts w:ascii="David" w:eastAsia="Times New Roman" w:hAnsi="David"/>
                  <w:b/>
                  <w:bCs/>
                </w:rPr>
                <w:delText>puma</w:delText>
              </w:r>
              <w:bookmarkStart w:id="12401" w:name="_Toc190882684"/>
              <w:bookmarkStart w:id="12402" w:name="_Toc190885397"/>
              <w:bookmarkEnd w:id="12401"/>
              <w:bookmarkEnd w:id="12402"/>
            </w:del>
          </w:p>
        </w:tc>
        <w:tc>
          <w:tcPr>
            <w:tcW w:w="4104" w:type="dxa"/>
            <w:shd w:val="clear" w:color="auto" w:fill="auto"/>
            <w:noWrap/>
            <w:vAlign w:val="center"/>
            <w:hideMark/>
          </w:tcPr>
          <w:p w14:paraId="0218D691" w14:textId="368A5A14" w:rsidR="00162414" w:rsidRPr="00AE3FD1" w:rsidDel="004A2D26" w:rsidRDefault="00162414">
            <w:pPr>
              <w:tabs>
                <w:tab w:val="left" w:pos="2446"/>
              </w:tabs>
              <w:spacing w:line="276" w:lineRule="auto"/>
              <w:rPr>
                <w:del w:id="12403" w:author="Gidon Kupietzky" w:date="2025-02-13T17:45:00Z" w16du:dateUtc="2025-02-13T15:45:00Z"/>
                <w:rFonts w:ascii="David" w:eastAsia="Times New Roman" w:hAnsi="David"/>
                <w:color w:val="000000"/>
              </w:rPr>
              <w:pPrChange w:id="12404" w:author="Gidon Kupietzky" w:date="2025-02-13T17:45:00Z" w16du:dateUtc="2025-02-13T15:45:00Z">
                <w:pPr>
                  <w:spacing w:before="0" w:line="240" w:lineRule="auto"/>
                  <w:ind w:left="0"/>
                  <w:jc w:val="center"/>
                </w:pPr>
              </w:pPrChange>
            </w:pPr>
            <w:del w:id="12405" w:author="Gidon Kupietzky" w:date="2025-02-13T17:45:00Z" w16du:dateUtc="2025-02-13T15:45:00Z">
              <w:r w:rsidRPr="00AE3FD1" w:rsidDel="004A2D26">
                <w:rPr>
                  <w:rFonts w:ascii="David" w:eastAsia="Times New Roman" w:hAnsi="David"/>
                  <w:color w:val="000000"/>
                  <w:rtl/>
                </w:rPr>
                <w:delText>מספר ייחודי שמבוסס על שכבת מרחבי הפומות בצירוף למגזר של האזור תנועה</w:delText>
              </w:r>
              <w:bookmarkStart w:id="12406" w:name="_Toc190882685"/>
              <w:bookmarkStart w:id="12407" w:name="_Toc190885398"/>
              <w:bookmarkEnd w:id="12406"/>
              <w:bookmarkEnd w:id="12407"/>
            </w:del>
          </w:p>
        </w:tc>
        <w:tc>
          <w:tcPr>
            <w:tcW w:w="3252" w:type="dxa"/>
            <w:shd w:val="clear" w:color="auto" w:fill="auto"/>
            <w:noWrap/>
            <w:vAlign w:val="center"/>
            <w:hideMark/>
          </w:tcPr>
          <w:p w14:paraId="0DEC1873" w14:textId="47B35736" w:rsidR="00162414" w:rsidRPr="00AE3FD1" w:rsidDel="004A2D26" w:rsidRDefault="00162414">
            <w:pPr>
              <w:tabs>
                <w:tab w:val="left" w:pos="2446"/>
              </w:tabs>
              <w:spacing w:line="276" w:lineRule="auto"/>
              <w:rPr>
                <w:del w:id="12408" w:author="Gidon Kupietzky" w:date="2025-02-13T17:45:00Z" w16du:dateUtc="2025-02-13T15:45:00Z"/>
                <w:rFonts w:ascii="David" w:eastAsia="Times New Roman" w:hAnsi="David"/>
                <w:color w:val="000000"/>
                <w:rtl/>
              </w:rPr>
              <w:pPrChange w:id="12409" w:author="Gidon Kupietzky" w:date="2025-02-13T17:45:00Z" w16du:dateUtc="2025-02-13T15:45:00Z">
                <w:pPr>
                  <w:spacing w:before="0" w:line="240" w:lineRule="auto"/>
                  <w:ind w:left="0"/>
                  <w:jc w:val="center"/>
                </w:pPr>
              </w:pPrChange>
            </w:pPr>
            <w:del w:id="12410" w:author="Gidon Kupietzky" w:date="2025-02-13T17:45:00Z" w16du:dateUtc="2025-02-13T15:45:00Z">
              <w:r w:rsidRPr="00AE3FD1" w:rsidDel="004A2D26">
                <w:rPr>
                  <w:rFonts w:ascii="David" w:eastAsia="Times New Roman" w:hAnsi="David"/>
                  <w:color w:val="000000"/>
                  <w:rtl/>
                </w:rPr>
                <w:delText>מצורף לנספחים שכבת המרחבי הפומות + טבלת הפירוט לפי מגזר</w:delText>
              </w:r>
              <w:bookmarkStart w:id="12411" w:name="_Toc190882686"/>
              <w:bookmarkStart w:id="12412" w:name="_Toc190885399"/>
              <w:bookmarkEnd w:id="12411"/>
              <w:bookmarkEnd w:id="12412"/>
            </w:del>
          </w:p>
        </w:tc>
        <w:bookmarkStart w:id="12413" w:name="_Toc190882687"/>
        <w:bookmarkStart w:id="12414" w:name="_Toc190885400"/>
        <w:bookmarkEnd w:id="12413"/>
        <w:bookmarkEnd w:id="12414"/>
      </w:tr>
      <w:tr w:rsidR="00162414" w:rsidRPr="00AE3FD1" w:rsidDel="004A2D26" w14:paraId="2E64EB0B" w14:textId="61F6434F" w:rsidTr="00DE2902">
        <w:trPr>
          <w:trHeight w:val="2280"/>
          <w:del w:id="12415" w:author="Gidon Kupietzky" w:date="2025-02-13T17:45:00Z"/>
        </w:trPr>
        <w:tc>
          <w:tcPr>
            <w:tcW w:w="1640" w:type="dxa"/>
            <w:shd w:val="clear" w:color="C0E6F5" w:fill="C0E6F5"/>
            <w:noWrap/>
            <w:vAlign w:val="center"/>
            <w:hideMark/>
          </w:tcPr>
          <w:p w14:paraId="0A9E5042" w14:textId="7F398F57" w:rsidR="00162414" w:rsidRPr="00AE3FD1" w:rsidDel="004A2D26" w:rsidRDefault="00162414">
            <w:pPr>
              <w:tabs>
                <w:tab w:val="left" w:pos="2446"/>
              </w:tabs>
              <w:spacing w:line="276" w:lineRule="auto"/>
              <w:rPr>
                <w:del w:id="12416" w:author="Gidon Kupietzky" w:date="2025-02-13T17:45:00Z" w16du:dateUtc="2025-02-13T15:45:00Z"/>
                <w:rFonts w:ascii="David" w:eastAsia="Times New Roman" w:hAnsi="David"/>
                <w:b/>
                <w:bCs/>
                <w:rtl/>
              </w:rPr>
              <w:pPrChange w:id="12417" w:author="Gidon Kupietzky" w:date="2025-02-13T17:45:00Z" w16du:dateUtc="2025-02-13T15:45:00Z">
                <w:pPr>
                  <w:bidi w:val="0"/>
                  <w:spacing w:before="0" w:line="240" w:lineRule="auto"/>
                  <w:ind w:left="0"/>
                  <w:jc w:val="center"/>
                </w:pPr>
              </w:pPrChange>
            </w:pPr>
            <w:del w:id="12418" w:author="Gidon Kupietzky" w:date="2025-02-13T17:45:00Z" w16du:dateUtc="2025-02-13T15:45:00Z">
              <w:r w:rsidRPr="00AE3FD1" w:rsidDel="004A2D26">
                <w:rPr>
                  <w:rFonts w:ascii="David" w:eastAsia="Times New Roman" w:hAnsi="David"/>
                  <w:b/>
                  <w:bCs/>
                </w:rPr>
                <w:lastRenderedPageBreak/>
                <w:delText>district</w:delText>
              </w:r>
              <w:bookmarkStart w:id="12419" w:name="_Toc190882688"/>
              <w:bookmarkStart w:id="12420" w:name="_Toc190885401"/>
              <w:bookmarkEnd w:id="12419"/>
              <w:bookmarkEnd w:id="12420"/>
            </w:del>
          </w:p>
        </w:tc>
        <w:tc>
          <w:tcPr>
            <w:tcW w:w="4104" w:type="dxa"/>
            <w:shd w:val="clear" w:color="C0E6F5" w:fill="C0E6F5"/>
            <w:noWrap/>
            <w:vAlign w:val="center"/>
            <w:hideMark/>
          </w:tcPr>
          <w:p w14:paraId="7679A354" w14:textId="66E34A1D" w:rsidR="00162414" w:rsidRPr="00AE3FD1" w:rsidDel="004A2D26" w:rsidRDefault="00162414">
            <w:pPr>
              <w:tabs>
                <w:tab w:val="left" w:pos="2446"/>
              </w:tabs>
              <w:spacing w:line="276" w:lineRule="auto"/>
              <w:rPr>
                <w:del w:id="12421" w:author="Gidon Kupietzky" w:date="2025-02-13T17:45:00Z" w16du:dateUtc="2025-02-13T15:45:00Z"/>
                <w:rFonts w:ascii="David" w:eastAsia="Times New Roman" w:hAnsi="David"/>
                <w:color w:val="000000"/>
              </w:rPr>
              <w:pPrChange w:id="12422" w:author="Gidon Kupietzky" w:date="2025-02-13T17:45:00Z" w16du:dateUtc="2025-02-13T15:45:00Z">
                <w:pPr>
                  <w:spacing w:before="0" w:line="240" w:lineRule="auto"/>
                  <w:ind w:left="0"/>
                  <w:jc w:val="center"/>
                </w:pPr>
              </w:pPrChange>
            </w:pPr>
            <w:del w:id="12423" w:author="Gidon Kupietzky" w:date="2025-02-13T17:45:00Z" w16du:dateUtc="2025-02-13T15:45:00Z">
              <w:r w:rsidRPr="00AE3FD1" w:rsidDel="004A2D26">
                <w:rPr>
                  <w:rFonts w:ascii="David" w:eastAsia="Times New Roman" w:hAnsi="David"/>
                  <w:color w:val="000000"/>
                  <w:rtl/>
                </w:rPr>
                <w:delText>שילוב של מגזר עם מרחבים גיאוגרפים</w:delText>
              </w:r>
              <w:bookmarkStart w:id="12424" w:name="_Toc190882689"/>
              <w:bookmarkStart w:id="12425" w:name="_Toc190885402"/>
              <w:bookmarkEnd w:id="12424"/>
              <w:bookmarkEnd w:id="12425"/>
            </w:del>
          </w:p>
        </w:tc>
        <w:tc>
          <w:tcPr>
            <w:tcW w:w="3252" w:type="dxa"/>
            <w:shd w:val="clear" w:color="C0E6F5" w:fill="C0E6F5"/>
            <w:vAlign w:val="center"/>
            <w:hideMark/>
          </w:tcPr>
          <w:p w14:paraId="337BC5ED" w14:textId="2E508475" w:rsidR="00162414" w:rsidRPr="00AE3FD1" w:rsidDel="004A2D26" w:rsidRDefault="00162414">
            <w:pPr>
              <w:tabs>
                <w:tab w:val="left" w:pos="2446"/>
              </w:tabs>
              <w:spacing w:line="276" w:lineRule="auto"/>
              <w:rPr>
                <w:del w:id="12426" w:author="Gidon Kupietzky" w:date="2025-02-13T17:45:00Z" w16du:dateUtc="2025-02-13T15:45:00Z"/>
                <w:rFonts w:ascii="David" w:eastAsia="Times New Roman" w:hAnsi="David"/>
                <w:color w:val="000000"/>
                <w:rtl/>
              </w:rPr>
              <w:pPrChange w:id="12427" w:author="Gidon Kupietzky" w:date="2025-02-13T17:45:00Z" w16du:dateUtc="2025-02-13T15:45:00Z">
                <w:pPr>
                  <w:bidi w:val="0"/>
                  <w:spacing w:before="0" w:line="240" w:lineRule="auto"/>
                  <w:ind w:left="0"/>
                </w:pPr>
              </w:pPrChange>
            </w:pPr>
            <w:del w:id="12428" w:author="Gidon Kupietzky" w:date="2025-02-13T17:45:00Z" w16du:dateUtc="2025-02-13T15:45:00Z">
              <w:r w:rsidRPr="00AE3FD1" w:rsidDel="004A2D26">
                <w:rPr>
                  <w:rFonts w:ascii="David" w:eastAsia="Times New Roman" w:hAnsi="David"/>
                  <w:color w:val="000000"/>
                </w:rPr>
                <w:delText>1-</w:delText>
              </w:r>
              <w:r w:rsidRPr="00AE3FD1" w:rsidDel="004A2D26">
                <w:rPr>
                  <w:rFonts w:ascii="David" w:eastAsia="Times New Roman" w:hAnsi="David"/>
                  <w:color w:val="000000"/>
                  <w:rtl/>
                </w:rPr>
                <w:delText>ערבים</w:delText>
              </w:r>
              <w:r w:rsidRPr="00AE3FD1" w:rsidDel="004A2D26">
                <w:rPr>
                  <w:rFonts w:ascii="David" w:eastAsia="Times New Roman" w:hAnsi="David"/>
                  <w:color w:val="000000"/>
                </w:rPr>
                <w:br/>
                <w:delText>2-</w:delText>
              </w:r>
              <w:r w:rsidRPr="00AE3FD1" w:rsidDel="004A2D26">
                <w:rPr>
                  <w:rFonts w:ascii="David" w:eastAsia="Times New Roman" w:hAnsi="David"/>
                  <w:color w:val="000000"/>
                  <w:rtl/>
                </w:rPr>
                <w:delText>חרדים בירושלים</w:delText>
              </w:r>
              <w:r w:rsidRPr="00AE3FD1" w:rsidDel="004A2D26">
                <w:rPr>
                  <w:rFonts w:ascii="David" w:eastAsia="Times New Roman" w:hAnsi="David"/>
                  <w:color w:val="000000"/>
                </w:rPr>
                <w:br/>
                <w:delText xml:space="preserve">3- </w:delText>
              </w:r>
              <w:r w:rsidRPr="00AE3FD1" w:rsidDel="004A2D26">
                <w:rPr>
                  <w:rFonts w:ascii="David" w:eastAsia="Times New Roman" w:hAnsi="David"/>
                  <w:color w:val="000000"/>
                  <w:rtl/>
                </w:rPr>
                <w:delText>כללי בירושלים</w:delText>
              </w:r>
              <w:r w:rsidRPr="00AE3FD1" w:rsidDel="004A2D26">
                <w:rPr>
                  <w:rFonts w:ascii="David" w:eastAsia="Times New Roman" w:hAnsi="David"/>
                  <w:color w:val="000000"/>
                </w:rPr>
                <w:br/>
                <w:delText xml:space="preserve">4- </w:delText>
              </w:r>
              <w:r w:rsidRPr="00AE3FD1" w:rsidDel="004A2D26">
                <w:rPr>
                  <w:rFonts w:ascii="David" w:eastAsia="Times New Roman" w:hAnsi="David"/>
                  <w:color w:val="000000"/>
                  <w:rtl/>
                </w:rPr>
                <w:delText>לא קיים</w:delText>
              </w:r>
              <w:r w:rsidRPr="00AE3FD1" w:rsidDel="004A2D26">
                <w:rPr>
                  <w:rFonts w:ascii="David" w:eastAsia="Times New Roman" w:hAnsi="David"/>
                  <w:color w:val="000000"/>
                </w:rPr>
                <w:br/>
                <w:delText xml:space="preserve">5- </w:delText>
              </w:r>
              <w:r w:rsidRPr="00AE3FD1" w:rsidDel="004A2D26">
                <w:rPr>
                  <w:rFonts w:ascii="David" w:eastAsia="Times New Roman" w:hAnsi="David"/>
                  <w:color w:val="000000"/>
                  <w:rtl/>
                </w:rPr>
                <w:delText>כללי לא בירושלים אבל כן בגבול המטרופולין</w:delText>
              </w:r>
              <w:r w:rsidRPr="00AE3FD1" w:rsidDel="004A2D26">
                <w:rPr>
                  <w:rFonts w:ascii="David" w:eastAsia="Times New Roman" w:hAnsi="David"/>
                  <w:color w:val="000000"/>
                </w:rPr>
                <w:br/>
                <w:delText xml:space="preserve">6- </w:delText>
              </w:r>
              <w:r w:rsidRPr="00AE3FD1" w:rsidDel="004A2D26">
                <w:rPr>
                  <w:rFonts w:ascii="David" w:eastAsia="Times New Roman" w:hAnsi="David"/>
                  <w:color w:val="000000"/>
                  <w:rtl/>
                </w:rPr>
                <w:delText>חרדי לא בירושלים אבל כן בגבול המטרופולין</w:delText>
              </w:r>
              <w:r w:rsidRPr="00AE3FD1" w:rsidDel="004A2D26">
                <w:rPr>
                  <w:rFonts w:ascii="David" w:eastAsia="Times New Roman" w:hAnsi="David"/>
                  <w:color w:val="000000"/>
                </w:rPr>
                <w:br/>
                <w:delText xml:space="preserve">999- </w:delText>
              </w:r>
              <w:r w:rsidRPr="00AE3FD1" w:rsidDel="004A2D26">
                <w:rPr>
                  <w:rFonts w:ascii="David" w:eastAsia="Times New Roman" w:hAnsi="David"/>
                  <w:color w:val="000000"/>
                  <w:rtl/>
                </w:rPr>
                <w:delText>כל יתר האזורים (פלסטנאים,מרחבים מחוץ לגבולות המטרופולין,אזורי תנועה</w:delText>
              </w:r>
              <w:r w:rsidRPr="00AE3FD1" w:rsidDel="004A2D26">
                <w:rPr>
                  <w:rFonts w:ascii="David" w:eastAsia="Times New Roman" w:hAnsi="David"/>
                  <w:color w:val="000000"/>
                </w:rPr>
                <w:delText xml:space="preserve"> </w:delText>
              </w:r>
              <w:r w:rsidRPr="00AE3FD1" w:rsidDel="004A2D26">
                <w:rPr>
                  <w:rFonts w:ascii="David" w:eastAsia="Times New Roman" w:hAnsi="David"/>
                  <w:color w:val="000000"/>
                  <w:rtl/>
                </w:rPr>
                <w:delText>ללא אוכלוסייה</w:delText>
              </w:r>
              <w:r w:rsidRPr="00AE3FD1" w:rsidDel="004A2D26">
                <w:rPr>
                  <w:rFonts w:ascii="David" w:eastAsia="Times New Roman" w:hAnsi="David"/>
                  <w:color w:val="000000"/>
                </w:rPr>
                <w:delText>)</w:delText>
              </w:r>
              <w:bookmarkStart w:id="12429" w:name="_Toc190882690"/>
              <w:bookmarkStart w:id="12430" w:name="_Toc190885403"/>
              <w:bookmarkEnd w:id="12429"/>
              <w:bookmarkEnd w:id="12430"/>
            </w:del>
          </w:p>
        </w:tc>
        <w:bookmarkStart w:id="12431" w:name="_Toc190882691"/>
        <w:bookmarkStart w:id="12432" w:name="_Toc190885404"/>
        <w:bookmarkEnd w:id="12431"/>
        <w:bookmarkEnd w:id="12432"/>
      </w:tr>
      <w:tr w:rsidR="00162414" w:rsidRPr="00AE3FD1" w:rsidDel="004A2D26" w14:paraId="1A351152" w14:textId="402A4F9C" w:rsidTr="00DE2902">
        <w:trPr>
          <w:trHeight w:val="300"/>
          <w:del w:id="12433" w:author="Gidon Kupietzky" w:date="2025-02-13T17:45:00Z"/>
        </w:trPr>
        <w:tc>
          <w:tcPr>
            <w:tcW w:w="1640" w:type="dxa"/>
            <w:shd w:val="clear" w:color="auto" w:fill="auto"/>
            <w:noWrap/>
            <w:vAlign w:val="center"/>
            <w:hideMark/>
          </w:tcPr>
          <w:p w14:paraId="7099C595" w14:textId="57C83FBD" w:rsidR="00162414" w:rsidRPr="00AE3FD1" w:rsidDel="004A2D26" w:rsidRDefault="00162414">
            <w:pPr>
              <w:tabs>
                <w:tab w:val="left" w:pos="2446"/>
              </w:tabs>
              <w:spacing w:line="276" w:lineRule="auto"/>
              <w:rPr>
                <w:del w:id="12434" w:author="Gidon Kupietzky" w:date="2025-02-13T17:45:00Z" w16du:dateUtc="2025-02-13T15:45:00Z"/>
                <w:rFonts w:ascii="David" w:eastAsia="Times New Roman" w:hAnsi="David"/>
                <w:b/>
                <w:bCs/>
              </w:rPr>
              <w:pPrChange w:id="12435" w:author="Gidon Kupietzky" w:date="2025-02-13T17:45:00Z" w16du:dateUtc="2025-02-13T15:45:00Z">
                <w:pPr>
                  <w:bidi w:val="0"/>
                  <w:spacing w:before="0" w:line="240" w:lineRule="auto"/>
                  <w:ind w:left="0"/>
                  <w:jc w:val="center"/>
                </w:pPr>
              </w:pPrChange>
            </w:pPr>
            <w:del w:id="12436" w:author="Gidon Kupietzky" w:date="2025-02-13T17:45:00Z" w16du:dateUtc="2025-02-13T15:45:00Z">
              <w:r w:rsidRPr="00AE3FD1" w:rsidDel="004A2D26">
                <w:rPr>
                  <w:rFonts w:ascii="David" w:eastAsia="Times New Roman" w:hAnsi="David"/>
                  <w:b/>
                  <w:bCs/>
                </w:rPr>
                <w:delText>county</w:delText>
              </w:r>
              <w:bookmarkStart w:id="12437" w:name="_Toc190882692"/>
              <w:bookmarkStart w:id="12438" w:name="_Toc190885405"/>
              <w:bookmarkEnd w:id="12437"/>
              <w:bookmarkEnd w:id="12438"/>
            </w:del>
          </w:p>
        </w:tc>
        <w:tc>
          <w:tcPr>
            <w:tcW w:w="4104" w:type="dxa"/>
            <w:shd w:val="clear" w:color="auto" w:fill="auto"/>
            <w:noWrap/>
            <w:vAlign w:val="center"/>
            <w:hideMark/>
          </w:tcPr>
          <w:p w14:paraId="563DD4FF" w14:textId="5A9884D1" w:rsidR="00162414" w:rsidRPr="00AE3FD1" w:rsidDel="004A2D26" w:rsidRDefault="00162414">
            <w:pPr>
              <w:tabs>
                <w:tab w:val="left" w:pos="2446"/>
              </w:tabs>
              <w:spacing w:line="276" w:lineRule="auto"/>
              <w:rPr>
                <w:del w:id="12439" w:author="Gidon Kupietzky" w:date="2025-02-13T17:45:00Z" w16du:dateUtc="2025-02-13T15:45:00Z"/>
                <w:rFonts w:ascii="David" w:eastAsia="Times New Roman" w:hAnsi="David"/>
                <w:color w:val="000000"/>
              </w:rPr>
              <w:pPrChange w:id="12440" w:author="Gidon Kupietzky" w:date="2025-02-13T17:45:00Z" w16du:dateUtc="2025-02-13T15:45:00Z">
                <w:pPr>
                  <w:spacing w:before="0" w:line="240" w:lineRule="auto"/>
                  <w:ind w:left="0"/>
                  <w:jc w:val="center"/>
                </w:pPr>
              </w:pPrChange>
            </w:pPr>
            <w:del w:id="12441" w:author="Gidon Kupietzky" w:date="2025-02-13T17:45:00Z" w16du:dateUtc="2025-02-13T15:45:00Z">
              <w:r w:rsidRPr="00AE3FD1" w:rsidDel="004A2D26">
                <w:rPr>
                  <w:rFonts w:ascii="David" w:eastAsia="Times New Roman" w:hAnsi="David"/>
                  <w:color w:val="000000"/>
                  <w:rtl/>
                </w:rPr>
                <w:delText>ערך קבוע = 1</w:delText>
              </w:r>
              <w:bookmarkStart w:id="12442" w:name="_Toc190882693"/>
              <w:bookmarkStart w:id="12443" w:name="_Toc190885406"/>
              <w:bookmarkEnd w:id="12442"/>
              <w:bookmarkEnd w:id="12443"/>
            </w:del>
          </w:p>
        </w:tc>
        <w:tc>
          <w:tcPr>
            <w:tcW w:w="3252" w:type="dxa"/>
            <w:shd w:val="clear" w:color="auto" w:fill="auto"/>
            <w:noWrap/>
            <w:vAlign w:val="center"/>
            <w:hideMark/>
          </w:tcPr>
          <w:p w14:paraId="1D211BD2" w14:textId="282C223D" w:rsidR="00162414" w:rsidRPr="00AE3FD1" w:rsidDel="004A2D26" w:rsidRDefault="00162414">
            <w:pPr>
              <w:tabs>
                <w:tab w:val="left" w:pos="2446"/>
              </w:tabs>
              <w:spacing w:line="276" w:lineRule="auto"/>
              <w:rPr>
                <w:del w:id="12444" w:author="Gidon Kupietzky" w:date="2025-02-13T17:45:00Z" w16du:dateUtc="2025-02-13T15:45:00Z"/>
                <w:rFonts w:ascii="David" w:eastAsia="Times New Roman" w:hAnsi="David"/>
                <w:color w:val="000000"/>
                <w:rtl/>
              </w:rPr>
              <w:pPrChange w:id="12445" w:author="Gidon Kupietzky" w:date="2025-02-13T17:45:00Z" w16du:dateUtc="2025-02-13T15:45:00Z">
                <w:pPr>
                  <w:spacing w:before="0" w:line="240" w:lineRule="auto"/>
                  <w:ind w:left="0"/>
                  <w:jc w:val="center"/>
                </w:pPr>
              </w:pPrChange>
            </w:pPr>
            <w:bookmarkStart w:id="12446" w:name="_Toc190882694"/>
            <w:bookmarkStart w:id="12447" w:name="_Toc190885407"/>
            <w:bookmarkEnd w:id="12446"/>
            <w:bookmarkEnd w:id="12447"/>
          </w:p>
        </w:tc>
        <w:bookmarkStart w:id="12448" w:name="_Toc190882695"/>
        <w:bookmarkStart w:id="12449" w:name="_Toc190885408"/>
        <w:bookmarkEnd w:id="12448"/>
        <w:bookmarkEnd w:id="12449"/>
      </w:tr>
      <w:tr w:rsidR="00162414" w:rsidRPr="00AE3FD1" w:rsidDel="004A2D26" w14:paraId="3C172A48" w14:textId="36618EF3" w:rsidTr="00DE2902">
        <w:trPr>
          <w:trHeight w:val="300"/>
          <w:del w:id="12450" w:author="Gidon Kupietzky" w:date="2025-02-13T17:45:00Z"/>
        </w:trPr>
        <w:tc>
          <w:tcPr>
            <w:tcW w:w="1640" w:type="dxa"/>
            <w:shd w:val="clear" w:color="C0E6F5" w:fill="C0E6F5"/>
            <w:noWrap/>
            <w:vAlign w:val="center"/>
            <w:hideMark/>
          </w:tcPr>
          <w:p w14:paraId="00E63BF4" w14:textId="633D511E" w:rsidR="00162414" w:rsidRPr="00AE3FD1" w:rsidDel="004A2D26" w:rsidRDefault="00162414">
            <w:pPr>
              <w:tabs>
                <w:tab w:val="left" w:pos="2446"/>
              </w:tabs>
              <w:spacing w:line="276" w:lineRule="auto"/>
              <w:rPr>
                <w:del w:id="12451" w:author="Gidon Kupietzky" w:date="2025-02-13T17:45:00Z" w16du:dateUtc="2025-02-13T15:45:00Z"/>
                <w:rFonts w:ascii="David" w:eastAsia="Times New Roman" w:hAnsi="David"/>
                <w:b/>
                <w:bCs/>
              </w:rPr>
              <w:pPrChange w:id="12452" w:author="Gidon Kupietzky" w:date="2025-02-13T17:45:00Z" w16du:dateUtc="2025-02-13T15:45:00Z">
                <w:pPr>
                  <w:bidi w:val="0"/>
                  <w:spacing w:before="0" w:line="240" w:lineRule="auto"/>
                  <w:ind w:left="0"/>
                  <w:jc w:val="center"/>
                </w:pPr>
              </w:pPrChange>
            </w:pPr>
            <w:del w:id="12453" w:author="Gidon Kupietzky" w:date="2025-02-13T17:45:00Z" w16du:dateUtc="2025-02-13T15:45:00Z">
              <w:r w:rsidRPr="00AE3FD1" w:rsidDel="004A2D26">
                <w:rPr>
                  <w:rFonts w:ascii="David" w:eastAsia="Times New Roman" w:hAnsi="David"/>
                  <w:b/>
                  <w:bCs/>
                </w:rPr>
                <w:delText>area</w:delText>
              </w:r>
              <w:bookmarkStart w:id="12454" w:name="_Toc190882696"/>
              <w:bookmarkStart w:id="12455" w:name="_Toc190885409"/>
              <w:bookmarkEnd w:id="12454"/>
              <w:bookmarkEnd w:id="12455"/>
            </w:del>
          </w:p>
        </w:tc>
        <w:tc>
          <w:tcPr>
            <w:tcW w:w="4104" w:type="dxa"/>
            <w:shd w:val="clear" w:color="C0E6F5" w:fill="C0E6F5"/>
            <w:noWrap/>
            <w:vAlign w:val="center"/>
            <w:hideMark/>
          </w:tcPr>
          <w:p w14:paraId="1B96A5DB" w14:textId="25EFED5F" w:rsidR="00162414" w:rsidRPr="00AE3FD1" w:rsidDel="004A2D26" w:rsidRDefault="00162414">
            <w:pPr>
              <w:tabs>
                <w:tab w:val="left" w:pos="2446"/>
              </w:tabs>
              <w:spacing w:line="276" w:lineRule="auto"/>
              <w:rPr>
                <w:del w:id="12456" w:author="Gidon Kupietzky" w:date="2025-02-13T17:45:00Z" w16du:dateUtc="2025-02-13T15:45:00Z"/>
                <w:rFonts w:ascii="David" w:eastAsia="Times New Roman" w:hAnsi="David"/>
                <w:color w:val="000000"/>
              </w:rPr>
              <w:pPrChange w:id="12457" w:author="Gidon Kupietzky" w:date="2025-02-13T17:45:00Z" w16du:dateUtc="2025-02-13T15:45:00Z">
                <w:pPr>
                  <w:spacing w:before="0" w:line="240" w:lineRule="auto"/>
                  <w:ind w:left="0"/>
                  <w:jc w:val="center"/>
                </w:pPr>
              </w:pPrChange>
            </w:pPr>
            <w:del w:id="12458" w:author="Gidon Kupietzky" w:date="2025-02-13T17:45:00Z" w16du:dateUtc="2025-02-13T15:45:00Z">
              <w:r w:rsidRPr="00AE3FD1" w:rsidDel="004A2D26">
                <w:rPr>
                  <w:rFonts w:ascii="David" w:eastAsia="Times New Roman" w:hAnsi="David"/>
                  <w:color w:val="000000"/>
                  <w:rtl/>
                </w:rPr>
                <w:delText>ערך קבוע = 1</w:delText>
              </w:r>
              <w:bookmarkStart w:id="12459" w:name="_Toc190882697"/>
              <w:bookmarkStart w:id="12460" w:name="_Toc190885410"/>
              <w:bookmarkEnd w:id="12459"/>
              <w:bookmarkEnd w:id="12460"/>
            </w:del>
          </w:p>
        </w:tc>
        <w:tc>
          <w:tcPr>
            <w:tcW w:w="3252" w:type="dxa"/>
            <w:shd w:val="clear" w:color="C0E6F5" w:fill="C0E6F5"/>
            <w:noWrap/>
            <w:vAlign w:val="center"/>
            <w:hideMark/>
          </w:tcPr>
          <w:p w14:paraId="7D658E75" w14:textId="0072277D" w:rsidR="00162414" w:rsidRPr="00AE3FD1" w:rsidDel="004A2D26" w:rsidRDefault="00162414">
            <w:pPr>
              <w:tabs>
                <w:tab w:val="left" w:pos="2446"/>
              </w:tabs>
              <w:spacing w:line="276" w:lineRule="auto"/>
              <w:rPr>
                <w:del w:id="12461" w:author="Gidon Kupietzky" w:date="2025-02-13T17:45:00Z" w16du:dateUtc="2025-02-13T15:45:00Z"/>
                <w:rFonts w:ascii="David" w:eastAsia="Times New Roman" w:hAnsi="David"/>
                <w:color w:val="000000"/>
                <w:rtl/>
              </w:rPr>
              <w:pPrChange w:id="12462" w:author="Gidon Kupietzky" w:date="2025-02-13T17:45:00Z" w16du:dateUtc="2025-02-13T15:45:00Z">
                <w:pPr>
                  <w:spacing w:before="0" w:line="240" w:lineRule="auto"/>
                  <w:ind w:left="0"/>
                  <w:jc w:val="center"/>
                </w:pPr>
              </w:pPrChange>
            </w:pPr>
            <w:bookmarkStart w:id="12463" w:name="_Toc190882698"/>
            <w:bookmarkStart w:id="12464" w:name="_Toc190885411"/>
            <w:bookmarkEnd w:id="12463"/>
            <w:bookmarkEnd w:id="12464"/>
          </w:p>
        </w:tc>
        <w:bookmarkStart w:id="12465" w:name="_Toc190882699"/>
        <w:bookmarkStart w:id="12466" w:name="_Toc190885412"/>
        <w:bookmarkEnd w:id="12465"/>
        <w:bookmarkEnd w:id="12466"/>
      </w:tr>
      <w:tr w:rsidR="00162414" w:rsidRPr="00AE3FD1" w:rsidDel="004A2D26" w14:paraId="67675614" w14:textId="51E40A36" w:rsidTr="00DE2902">
        <w:trPr>
          <w:trHeight w:val="300"/>
          <w:del w:id="12467" w:author="Gidon Kupietzky" w:date="2025-02-13T17:45:00Z"/>
        </w:trPr>
        <w:tc>
          <w:tcPr>
            <w:tcW w:w="1640" w:type="dxa"/>
            <w:shd w:val="clear" w:color="auto" w:fill="auto"/>
            <w:noWrap/>
            <w:vAlign w:val="center"/>
            <w:hideMark/>
          </w:tcPr>
          <w:p w14:paraId="5FBDF37B" w14:textId="72479E87" w:rsidR="00162414" w:rsidRPr="00AE3FD1" w:rsidDel="004A2D26" w:rsidRDefault="00162414">
            <w:pPr>
              <w:tabs>
                <w:tab w:val="left" w:pos="2446"/>
              </w:tabs>
              <w:spacing w:line="276" w:lineRule="auto"/>
              <w:rPr>
                <w:del w:id="12468" w:author="Gidon Kupietzky" w:date="2025-02-13T17:45:00Z" w16du:dateUtc="2025-02-13T15:45:00Z"/>
                <w:rFonts w:ascii="David" w:eastAsia="Times New Roman" w:hAnsi="David"/>
                <w:b/>
                <w:bCs/>
              </w:rPr>
              <w:pPrChange w:id="12469" w:author="Gidon Kupietzky" w:date="2025-02-13T17:45:00Z" w16du:dateUtc="2025-02-13T15:45:00Z">
                <w:pPr>
                  <w:bidi w:val="0"/>
                  <w:spacing w:before="0" w:line="240" w:lineRule="auto"/>
                  <w:ind w:left="0"/>
                  <w:jc w:val="center"/>
                </w:pPr>
              </w:pPrChange>
            </w:pPr>
            <w:del w:id="12470" w:author="Gidon Kupietzky" w:date="2025-02-13T17:45:00Z" w16du:dateUtc="2025-02-13T15:45:00Z">
              <w:r w:rsidRPr="00AE3FD1" w:rsidDel="004A2D26">
                <w:rPr>
                  <w:rFonts w:ascii="David" w:eastAsia="Times New Roman" w:hAnsi="David"/>
                  <w:b/>
                  <w:bCs/>
                </w:rPr>
                <w:delText>parktot</w:delText>
              </w:r>
              <w:bookmarkStart w:id="12471" w:name="_Toc190882700"/>
              <w:bookmarkStart w:id="12472" w:name="_Toc190885413"/>
              <w:bookmarkEnd w:id="12471"/>
              <w:bookmarkEnd w:id="12472"/>
            </w:del>
          </w:p>
        </w:tc>
        <w:tc>
          <w:tcPr>
            <w:tcW w:w="4104" w:type="dxa"/>
            <w:shd w:val="clear" w:color="auto" w:fill="auto"/>
            <w:noWrap/>
            <w:vAlign w:val="center"/>
            <w:hideMark/>
          </w:tcPr>
          <w:p w14:paraId="1532A208" w14:textId="6127BB7E" w:rsidR="00162414" w:rsidRPr="00AE3FD1" w:rsidDel="004A2D26" w:rsidRDefault="00162414">
            <w:pPr>
              <w:tabs>
                <w:tab w:val="left" w:pos="2446"/>
              </w:tabs>
              <w:spacing w:line="276" w:lineRule="auto"/>
              <w:rPr>
                <w:del w:id="12473" w:author="Gidon Kupietzky" w:date="2025-02-13T17:45:00Z" w16du:dateUtc="2025-02-13T15:45:00Z"/>
                <w:rFonts w:ascii="David" w:eastAsia="Times New Roman" w:hAnsi="David"/>
                <w:color w:val="000000"/>
              </w:rPr>
              <w:pPrChange w:id="12474" w:author="Gidon Kupietzky" w:date="2025-02-13T17:45:00Z" w16du:dateUtc="2025-02-13T15:45:00Z">
                <w:pPr>
                  <w:spacing w:before="0" w:line="240" w:lineRule="auto"/>
                  <w:ind w:left="0"/>
                  <w:jc w:val="center"/>
                </w:pPr>
              </w:pPrChange>
            </w:pPr>
            <w:del w:id="12475" w:author="Gidon Kupietzky" w:date="2025-02-13T17:45:00Z" w16du:dateUtc="2025-02-13T15:45:00Z">
              <w:r w:rsidRPr="00AE3FD1" w:rsidDel="004A2D26">
                <w:rPr>
                  <w:rFonts w:ascii="David" w:eastAsia="Times New Roman" w:hAnsi="David"/>
                  <w:color w:val="000000"/>
                  <w:rtl/>
                </w:rPr>
                <w:delText>ערך קבוע = 1</w:delText>
              </w:r>
              <w:bookmarkStart w:id="12476" w:name="_Toc190882701"/>
              <w:bookmarkStart w:id="12477" w:name="_Toc190885414"/>
              <w:bookmarkEnd w:id="12476"/>
              <w:bookmarkEnd w:id="12477"/>
            </w:del>
          </w:p>
        </w:tc>
        <w:tc>
          <w:tcPr>
            <w:tcW w:w="3252" w:type="dxa"/>
            <w:shd w:val="clear" w:color="auto" w:fill="auto"/>
            <w:noWrap/>
            <w:vAlign w:val="center"/>
            <w:hideMark/>
          </w:tcPr>
          <w:p w14:paraId="527ED968" w14:textId="4C50C6B6" w:rsidR="00162414" w:rsidRPr="00AE3FD1" w:rsidDel="004A2D26" w:rsidRDefault="00162414">
            <w:pPr>
              <w:tabs>
                <w:tab w:val="left" w:pos="2446"/>
              </w:tabs>
              <w:spacing w:line="276" w:lineRule="auto"/>
              <w:rPr>
                <w:del w:id="12478" w:author="Gidon Kupietzky" w:date="2025-02-13T17:45:00Z" w16du:dateUtc="2025-02-13T15:45:00Z"/>
                <w:rFonts w:ascii="David" w:eastAsia="Times New Roman" w:hAnsi="David"/>
                <w:color w:val="000000"/>
                <w:rtl/>
              </w:rPr>
              <w:pPrChange w:id="12479" w:author="Gidon Kupietzky" w:date="2025-02-13T17:45:00Z" w16du:dateUtc="2025-02-13T15:45:00Z">
                <w:pPr>
                  <w:spacing w:before="0" w:line="240" w:lineRule="auto"/>
                  <w:ind w:left="0"/>
                  <w:jc w:val="center"/>
                </w:pPr>
              </w:pPrChange>
            </w:pPr>
            <w:bookmarkStart w:id="12480" w:name="_Toc190882702"/>
            <w:bookmarkStart w:id="12481" w:name="_Toc190885415"/>
            <w:bookmarkEnd w:id="12480"/>
            <w:bookmarkEnd w:id="12481"/>
          </w:p>
        </w:tc>
        <w:bookmarkStart w:id="12482" w:name="_Toc190882703"/>
        <w:bookmarkStart w:id="12483" w:name="_Toc190885416"/>
        <w:bookmarkEnd w:id="12482"/>
        <w:bookmarkEnd w:id="12483"/>
      </w:tr>
      <w:tr w:rsidR="00162414" w:rsidRPr="00AE3FD1" w:rsidDel="004A2D26" w14:paraId="6C03697C" w14:textId="68ADCD51" w:rsidTr="00DE2902">
        <w:trPr>
          <w:trHeight w:val="300"/>
          <w:del w:id="12484" w:author="Gidon Kupietzky" w:date="2025-02-13T17:45:00Z"/>
        </w:trPr>
        <w:tc>
          <w:tcPr>
            <w:tcW w:w="1640" w:type="dxa"/>
            <w:shd w:val="clear" w:color="C0E6F5" w:fill="C0E6F5"/>
            <w:noWrap/>
            <w:vAlign w:val="center"/>
            <w:hideMark/>
          </w:tcPr>
          <w:p w14:paraId="025E1B4E" w14:textId="293BB4B5" w:rsidR="00162414" w:rsidRPr="00AE3FD1" w:rsidDel="004A2D26" w:rsidRDefault="00162414">
            <w:pPr>
              <w:tabs>
                <w:tab w:val="left" w:pos="2446"/>
              </w:tabs>
              <w:spacing w:line="276" w:lineRule="auto"/>
              <w:rPr>
                <w:del w:id="12485" w:author="Gidon Kupietzky" w:date="2025-02-13T17:45:00Z" w16du:dateUtc="2025-02-13T15:45:00Z"/>
                <w:rFonts w:ascii="David" w:eastAsia="Times New Roman" w:hAnsi="David"/>
                <w:b/>
                <w:bCs/>
              </w:rPr>
              <w:pPrChange w:id="12486" w:author="Gidon Kupietzky" w:date="2025-02-13T17:45:00Z" w16du:dateUtc="2025-02-13T15:45:00Z">
                <w:pPr>
                  <w:bidi w:val="0"/>
                  <w:spacing w:before="0" w:line="240" w:lineRule="auto"/>
                  <w:ind w:left="0"/>
                  <w:jc w:val="center"/>
                </w:pPr>
              </w:pPrChange>
            </w:pPr>
            <w:del w:id="12487" w:author="Gidon Kupietzky" w:date="2025-02-13T17:45:00Z" w16du:dateUtc="2025-02-13T15:45:00Z">
              <w:r w:rsidRPr="00AE3FD1" w:rsidDel="004A2D26">
                <w:rPr>
                  <w:rFonts w:ascii="David" w:eastAsia="Times New Roman" w:hAnsi="David"/>
                  <w:b/>
                  <w:bCs/>
                </w:rPr>
                <w:delText>majunivenr</w:delText>
              </w:r>
              <w:bookmarkStart w:id="12488" w:name="_Toc190882704"/>
              <w:bookmarkStart w:id="12489" w:name="_Toc190885417"/>
              <w:bookmarkEnd w:id="12488"/>
              <w:bookmarkEnd w:id="12489"/>
            </w:del>
          </w:p>
        </w:tc>
        <w:tc>
          <w:tcPr>
            <w:tcW w:w="4104" w:type="dxa"/>
            <w:shd w:val="clear" w:color="C0E6F5" w:fill="C0E6F5"/>
            <w:noWrap/>
            <w:vAlign w:val="center"/>
            <w:hideMark/>
          </w:tcPr>
          <w:p w14:paraId="6F4A313C" w14:textId="22D73645" w:rsidR="00162414" w:rsidRPr="00AE3FD1" w:rsidDel="004A2D26" w:rsidRDefault="00162414">
            <w:pPr>
              <w:tabs>
                <w:tab w:val="left" w:pos="2446"/>
              </w:tabs>
              <w:spacing w:line="276" w:lineRule="auto"/>
              <w:rPr>
                <w:del w:id="12490" w:author="Gidon Kupietzky" w:date="2025-02-13T17:45:00Z" w16du:dateUtc="2025-02-13T15:45:00Z"/>
                <w:rFonts w:ascii="David" w:eastAsia="Times New Roman" w:hAnsi="David"/>
                <w:color w:val="000000"/>
              </w:rPr>
              <w:pPrChange w:id="12491" w:author="Gidon Kupietzky" w:date="2025-02-13T17:45:00Z" w16du:dateUtc="2025-02-13T15:45:00Z">
                <w:pPr>
                  <w:spacing w:before="0" w:line="240" w:lineRule="auto"/>
                  <w:ind w:left="0"/>
                  <w:jc w:val="center"/>
                </w:pPr>
              </w:pPrChange>
            </w:pPr>
            <w:del w:id="12492" w:author="Gidon Kupietzky" w:date="2025-02-13T17:45:00Z" w16du:dateUtc="2025-02-13T15:45:00Z">
              <w:r w:rsidRPr="00AE3FD1" w:rsidDel="004A2D26">
                <w:rPr>
                  <w:rFonts w:ascii="David" w:eastAsia="Times New Roman" w:hAnsi="David"/>
                  <w:color w:val="000000"/>
                  <w:rtl/>
                </w:rPr>
                <w:delText>ערך קבוע = 1</w:delText>
              </w:r>
              <w:bookmarkStart w:id="12493" w:name="_Toc190882705"/>
              <w:bookmarkStart w:id="12494" w:name="_Toc190885418"/>
              <w:bookmarkEnd w:id="12493"/>
              <w:bookmarkEnd w:id="12494"/>
            </w:del>
          </w:p>
        </w:tc>
        <w:tc>
          <w:tcPr>
            <w:tcW w:w="3252" w:type="dxa"/>
            <w:shd w:val="clear" w:color="C0E6F5" w:fill="C0E6F5"/>
            <w:noWrap/>
            <w:vAlign w:val="center"/>
            <w:hideMark/>
          </w:tcPr>
          <w:p w14:paraId="0C4FC9F5" w14:textId="3549BB93" w:rsidR="00162414" w:rsidRPr="00AE3FD1" w:rsidDel="004A2D26" w:rsidRDefault="00162414">
            <w:pPr>
              <w:tabs>
                <w:tab w:val="left" w:pos="2446"/>
              </w:tabs>
              <w:spacing w:line="276" w:lineRule="auto"/>
              <w:rPr>
                <w:del w:id="12495" w:author="Gidon Kupietzky" w:date="2025-02-13T17:45:00Z" w16du:dateUtc="2025-02-13T15:45:00Z"/>
                <w:rFonts w:ascii="David" w:eastAsia="Times New Roman" w:hAnsi="David"/>
                <w:color w:val="000000"/>
                <w:rtl/>
              </w:rPr>
              <w:pPrChange w:id="12496" w:author="Gidon Kupietzky" w:date="2025-02-13T17:45:00Z" w16du:dateUtc="2025-02-13T15:45:00Z">
                <w:pPr>
                  <w:spacing w:before="0" w:line="240" w:lineRule="auto"/>
                  <w:ind w:left="0"/>
                  <w:jc w:val="center"/>
                </w:pPr>
              </w:pPrChange>
            </w:pPr>
            <w:bookmarkStart w:id="12497" w:name="_Toc190882706"/>
            <w:bookmarkStart w:id="12498" w:name="_Toc190885419"/>
            <w:bookmarkEnd w:id="12497"/>
            <w:bookmarkEnd w:id="12498"/>
          </w:p>
        </w:tc>
        <w:bookmarkStart w:id="12499" w:name="_Toc190882707"/>
        <w:bookmarkStart w:id="12500" w:name="_Toc190885420"/>
        <w:bookmarkEnd w:id="12499"/>
        <w:bookmarkEnd w:id="12500"/>
      </w:tr>
      <w:tr w:rsidR="00162414" w:rsidRPr="00AE3FD1" w:rsidDel="004A2D26" w14:paraId="30265561" w14:textId="4804E1B6" w:rsidTr="00DE2902">
        <w:trPr>
          <w:trHeight w:val="1140"/>
          <w:del w:id="12501" w:author="Gidon Kupietzky" w:date="2025-02-13T17:45:00Z"/>
        </w:trPr>
        <w:tc>
          <w:tcPr>
            <w:tcW w:w="1640" w:type="dxa"/>
            <w:shd w:val="clear" w:color="auto" w:fill="auto"/>
            <w:noWrap/>
            <w:vAlign w:val="center"/>
            <w:hideMark/>
          </w:tcPr>
          <w:p w14:paraId="59F29DB3" w14:textId="2092B1D2" w:rsidR="00162414" w:rsidRPr="00AE3FD1" w:rsidDel="004A2D26" w:rsidRDefault="00162414">
            <w:pPr>
              <w:tabs>
                <w:tab w:val="left" w:pos="2446"/>
              </w:tabs>
              <w:spacing w:line="276" w:lineRule="auto"/>
              <w:rPr>
                <w:del w:id="12502" w:author="Gidon Kupietzky" w:date="2025-02-13T17:45:00Z" w16du:dateUtc="2025-02-13T15:45:00Z"/>
                <w:rFonts w:ascii="David" w:eastAsia="Times New Roman" w:hAnsi="David"/>
                <w:b/>
                <w:bCs/>
              </w:rPr>
              <w:pPrChange w:id="12503" w:author="Gidon Kupietzky" w:date="2025-02-13T17:45:00Z" w16du:dateUtc="2025-02-13T15:45:00Z">
                <w:pPr>
                  <w:bidi w:val="0"/>
                  <w:spacing w:before="0" w:line="240" w:lineRule="auto"/>
                  <w:ind w:left="0"/>
                  <w:jc w:val="center"/>
                </w:pPr>
              </w:pPrChange>
            </w:pPr>
            <w:del w:id="12504" w:author="Gidon Kupietzky" w:date="2025-02-13T17:45:00Z" w16du:dateUtc="2025-02-13T15:45:00Z">
              <w:r w:rsidRPr="00AE3FD1" w:rsidDel="004A2D26">
                <w:rPr>
                  <w:rFonts w:ascii="David" w:eastAsia="Times New Roman" w:hAnsi="David"/>
                  <w:b/>
                  <w:bCs/>
                </w:rPr>
                <w:delText>tazSector</w:delText>
              </w:r>
              <w:bookmarkStart w:id="12505" w:name="_Toc190882708"/>
              <w:bookmarkStart w:id="12506" w:name="_Toc190885421"/>
              <w:bookmarkEnd w:id="12505"/>
              <w:bookmarkEnd w:id="12506"/>
            </w:del>
          </w:p>
        </w:tc>
        <w:tc>
          <w:tcPr>
            <w:tcW w:w="4104" w:type="dxa"/>
            <w:shd w:val="clear" w:color="auto" w:fill="auto"/>
            <w:noWrap/>
            <w:vAlign w:val="center"/>
            <w:hideMark/>
          </w:tcPr>
          <w:p w14:paraId="4B98CC58" w14:textId="794933AA" w:rsidR="00162414" w:rsidRPr="00AE3FD1" w:rsidDel="004A2D26" w:rsidRDefault="00162414">
            <w:pPr>
              <w:tabs>
                <w:tab w:val="left" w:pos="2446"/>
              </w:tabs>
              <w:spacing w:line="276" w:lineRule="auto"/>
              <w:rPr>
                <w:del w:id="12507" w:author="Gidon Kupietzky" w:date="2025-02-13T17:45:00Z" w16du:dateUtc="2025-02-13T15:45:00Z"/>
                <w:rFonts w:ascii="David" w:eastAsia="Times New Roman" w:hAnsi="David"/>
                <w:color w:val="000000"/>
              </w:rPr>
              <w:pPrChange w:id="12508" w:author="Gidon Kupietzky" w:date="2025-02-13T17:45:00Z" w16du:dateUtc="2025-02-13T15:45:00Z">
                <w:pPr>
                  <w:spacing w:before="0" w:line="240" w:lineRule="auto"/>
                  <w:ind w:left="0"/>
                  <w:jc w:val="center"/>
                </w:pPr>
              </w:pPrChange>
            </w:pPr>
            <w:del w:id="12509" w:author="Gidon Kupietzky" w:date="2025-02-13T17:45:00Z" w16du:dateUtc="2025-02-13T15:45:00Z">
              <w:r w:rsidRPr="00AE3FD1" w:rsidDel="004A2D26">
                <w:rPr>
                  <w:rFonts w:ascii="David" w:eastAsia="Times New Roman" w:hAnsi="David"/>
                  <w:color w:val="000000"/>
                  <w:rtl/>
                </w:rPr>
                <w:delText>מגזר הקובע של האזור תנועה</w:delText>
              </w:r>
              <w:bookmarkStart w:id="12510" w:name="_Toc190882709"/>
              <w:bookmarkStart w:id="12511" w:name="_Toc190885422"/>
              <w:bookmarkEnd w:id="12510"/>
              <w:bookmarkEnd w:id="12511"/>
            </w:del>
          </w:p>
        </w:tc>
        <w:tc>
          <w:tcPr>
            <w:tcW w:w="3252" w:type="dxa"/>
            <w:shd w:val="clear" w:color="auto" w:fill="auto"/>
            <w:vAlign w:val="center"/>
            <w:hideMark/>
          </w:tcPr>
          <w:p w14:paraId="3FE43086" w14:textId="5D2DFB0C" w:rsidR="00162414" w:rsidRPr="00AE3FD1" w:rsidDel="004A2D26" w:rsidRDefault="00162414">
            <w:pPr>
              <w:tabs>
                <w:tab w:val="left" w:pos="2446"/>
              </w:tabs>
              <w:spacing w:line="276" w:lineRule="auto"/>
              <w:rPr>
                <w:del w:id="12512" w:author="Gidon Kupietzky" w:date="2025-02-13T17:45:00Z" w16du:dateUtc="2025-02-13T15:45:00Z"/>
                <w:rFonts w:ascii="David" w:eastAsia="Times New Roman" w:hAnsi="David"/>
                <w:color w:val="000000"/>
                <w:rtl/>
              </w:rPr>
              <w:pPrChange w:id="12513" w:author="Gidon Kupietzky" w:date="2025-02-13T17:45:00Z" w16du:dateUtc="2025-02-13T15:45:00Z">
                <w:pPr>
                  <w:bidi w:val="0"/>
                  <w:spacing w:before="0" w:line="240" w:lineRule="auto"/>
                  <w:ind w:left="0"/>
                </w:pPr>
              </w:pPrChange>
            </w:pPr>
            <w:del w:id="12514" w:author="Gidon Kupietzky" w:date="2025-02-13T17:45:00Z" w16du:dateUtc="2025-02-13T15:45:00Z">
              <w:r w:rsidRPr="00AE3FD1" w:rsidDel="004A2D26">
                <w:rPr>
                  <w:rFonts w:ascii="David" w:eastAsia="Times New Roman" w:hAnsi="David"/>
                  <w:color w:val="000000"/>
                </w:rPr>
                <w:delText>1-</w:delText>
              </w:r>
              <w:r w:rsidRPr="00AE3FD1" w:rsidDel="004A2D26">
                <w:rPr>
                  <w:rFonts w:ascii="David" w:eastAsia="Times New Roman" w:hAnsi="David"/>
                  <w:color w:val="000000"/>
                  <w:rtl/>
                </w:rPr>
                <w:delText>ערבי</w:delText>
              </w:r>
              <w:r w:rsidRPr="00AE3FD1" w:rsidDel="004A2D26">
                <w:rPr>
                  <w:rFonts w:ascii="David" w:eastAsia="Times New Roman" w:hAnsi="David"/>
                  <w:color w:val="000000"/>
                </w:rPr>
                <w:br/>
                <w:delText>2-</w:delText>
              </w:r>
              <w:r w:rsidRPr="00AE3FD1" w:rsidDel="004A2D26">
                <w:rPr>
                  <w:rFonts w:ascii="David" w:eastAsia="Times New Roman" w:hAnsi="David"/>
                  <w:color w:val="000000"/>
                  <w:rtl/>
                </w:rPr>
                <w:delText>חרדי</w:delText>
              </w:r>
              <w:r w:rsidRPr="00AE3FD1" w:rsidDel="004A2D26">
                <w:rPr>
                  <w:rFonts w:ascii="David" w:eastAsia="Times New Roman" w:hAnsi="David"/>
                  <w:color w:val="000000"/>
                </w:rPr>
                <w:br/>
                <w:delText>3-</w:delText>
              </w:r>
              <w:r w:rsidRPr="00AE3FD1" w:rsidDel="004A2D26">
                <w:rPr>
                  <w:rFonts w:ascii="David" w:eastAsia="Times New Roman" w:hAnsi="David"/>
                  <w:color w:val="000000"/>
                  <w:rtl/>
                </w:rPr>
                <w:delText>כללי</w:delText>
              </w:r>
              <w:r w:rsidRPr="00AE3FD1" w:rsidDel="004A2D26">
                <w:rPr>
                  <w:rFonts w:ascii="David" w:eastAsia="Times New Roman" w:hAnsi="David"/>
                  <w:color w:val="000000"/>
                </w:rPr>
                <w:br/>
                <w:delText>4-</w:delText>
              </w:r>
              <w:r w:rsidRPr="00AE3FD1" w:rsidDel="004A2D26">
                <w:rPr>
                  <w:rFonts w:ascii="David" w:eastAsia="Times New Roman" w:hAnsi="David"/>
                  <w:color w:val="000000"/>
                  <w:rtl/>
                </w:rPr>
                <w:delText>פלסטנאי</w:delText>
              </w:r>
              <w:bookmarkStart w:id="12515" w:name="_Toc190882710"/>
              <w:bookmarkStart w:id="12516" w:name="_Toc190885423"/>
              <w:bookmarkEnd w:id="12515"/>
              <w:bookmarkEnd w:id="12516"/>
            </w:del>
          </w:p>
        </w:tc>
        <w:bookmarkStart w:id="12517" w:name="_Toc190882711"/>
        <w:bookmarkStart w:id="12518" w:name="_Toc190885424"/>
        <w:bookmarkEnd w:id="12517"/>
        <w:bookmarkEnd w:id="12518"/>
      </w:tr>
      <w:tr w:rsidR="00162414" w:rsidRPr="00AE3FD1" w:rsidDel="004A2D26" w14:paraId="42285943" w14:textId="41D40DE9" w:rsidTr="00DE2902">
        <w:trPr>
          <w:trHeight w:val="300"/>
          <w:del w:id="12519" w:author="Gidon Kupietzky" w:date="2025-02-13T17:45:00Z"/>
        </w:trPr>
        <w:tc>
          <w:tcPr>
            <w:tcW w:w="1640" w:type="dxa"/>
            <w:shd w:val="clear" w:color="C0E6F5" w:fill="C0E6F5"/>
            <w:noWrap/>
            <w:vAlign w:val="center"/>
            <w:hideMark/>
          </w:tcPr>
          <w:p w14:paraId="49A635C4" w14:textId="7302ACA8" w:rsidR="00162414" w:rsidRPr="00AE3FD1" w:rsidDel="004A2D26" w:rsidRDefault="00162414">
            <w:pPr>
              <w:tabs>
                <w:tab w:val="left" w:pos="2446"/>
              </w:tabs>
              <w:spacing w:line="276" w:lineRule="auto"/>
              <w:rPr>
                <w:del w:id="12520" w:author="Gidon Kupietzky" w:date="2025-02-13T17:45:00Z" w16du:dateUtc="2025-02-13T15:45:00Z"/>
                <w:rFonts w:ascii="David" w:eastAsia="Times New Roman" w:hAnsi="David"/>
                <w:b/>
                <w:bCs/>
              </w:rPr>
              <w:pPrChange w:id="12521" w:author="Gidon Kupietzky" w:date="2025-02-13T17:45:00Z" w16du:dateUtc="2025-02-13T15:45:00Z">
                <w:pPr>
                  <w:bidi w:val="0"/>
                  <w:spacing w:before="0" w:line="240" w:lineRule="auto"/>
                  <w:ind w:left="0"/>
                  <w:jc w:val="center"/>
                </w:pPr>
              </w:pPrChange>
            </w:pPr>
            <w:del w:id="12522" w:author="Gidon Kupietzky" w:date="2025-02-13T17:45:00Z" w16du:dateUtc="2025-02-13T15:45:00Z">
              <w:r w:rsidRPr="00AE3FD1" w:rsidDel="004A2D26">
                <w:rPr>
                  <w:rFonts w:ascii="David" w:eastAsia="Times New Roman" w:hAnsi="David"/>
                  <w:b/>
                  <w:bCs/>
                </w:rPr>
                <w:delText>Indus</w:delText>
              </w:r>
              <w:bookmarkStart w:id="12523" w:name="_Toc190882712"/>
              <w:bookmarkStart w:id="12524" w:name="_Toc190885425"/>
              <w:bookmarkEnd w:id="12523"/>
              <w:bookmarkEnd w:id="12524"/>
            </w:del>
          </w:p>
        </w:tc>
        <w:tc>
          <w:tcPr>
            <w:tcW w:w="4104" w:type="dxa"/>
            <w:shd w:val="clear" w:color="C0E6F5" w:fill="C0E6F5"/>
            <w:noWrap/>
            <w:vAlign w:val="center"/>
            <w:hideMark/>
          </w:tcPr>
          <w:p w14:paraId="08697DA4" w14:textId="38DA6108" w:rsidR="00162414" w:rsidRPr="00AE3FD1" w:rsidDel="004A2D26" w:rsidRDefault="00162414">
            <w:pPr>
              <w:tabs>
                <w:tab w:val="left" w:pos="2446"/>
              </w:tabs>
              <w:spacing w:line="276" w:lineRule="auto"/>
              <w:rPr>
                <w:del w:id="12525" w:author="Gidon Kupietzky" w:date="2025-02-13T17:45:00Z" w16du:dateUtc="2025-02-13T15:45:00Z"/>
                <w:rFonts w:ascii="David" w:eastAsia="Times New Roman" w:hAnsi="David"/>
                <w:color w:val="000000"/>
              </w:rPr>
              <w:pPrChange w:id="12526" w:author="Gidon Kupietzky" w:date="2025-02-13T17:45:00Z" w16du:dateUtc="2025-02-13T15:45:00Z">
                <w:pPr>
                  <w:spacing w:before="0" w:line="240" w:lineRule="auto"/>
                  <w:ind w:left="0"/>
                  <w:jc w:val="center"/>
                </w:pPr>
              </w:pPrChange>
            </w:pPr>
            <w:del w:id="12527" w:author="Gidon Kupietzky" w:date="2025-02-13T17:45:00Z" w16du:dateUtc="2025-02-13T15:45:00Z">
              <w:r w:rsidRPr="00AE3FD1" w:rsidDel="004A2D26">
                <w:rPr>
                  <w:rFonts w:ascii="David" w:eastAsia="Times New Roman" w:hAnsi="David"/>
                  <w:color w:val="000000"/>
                  <w:rtl/>
                </w:rPr>
                <w:delText xml:space="preserve"> מקומות עבודה באזור תנועה - בתעשייה</w:delText>
              </w:r>
              <w:bookmarkStart w:id="12528" w:name="_Toc190882713"/>
              <w:bookmarkStart w:id="12529" w:name="_Toc190885426"/>
              <w:bookmarkEnd w:id="12528"/>
              <w:bookmarkEnd w:id="12529"/>
            </w:del>
          </w:p>
        </w:tc>
        <w:tc>
          <w:tcPr>
            <w:tcW w:w="3252" w:type="dxa"/>
            <w:shd w:val="clear" w:color="C0E6F5" w:fill="C0E6F5"/>
            <w:noWrap/>
            <w:vAlign w:val="center"/>
            <w:hideMark/>
          </w:tcPr>
          <w:p w14:paraId="5205C376" w14:textId="2CC94E78" w:rsidR="00162414" w:rsidRPr="00AE3FD1" w:rsidDel="004A2D26" w:rsidRDefault="00162414">
            <w:pPr>
              <w:tabs>
                <w:tab w:val="left" w:pos="2446"/>
              </w:tabs>
              <w:spacing w:line="276" w:lineRule="auto"/>
              <w:rPr>
                <w:del w:id="12530" w:author="Gidon Kupietzky" w:date="2025-02-13T17:45:00Z" w16du:dateUtc="2025-02-13T15:45:00Z"/>
                <w:rFonts w:ascii="David" w:eastAsia="Times New Roman" w:hAnsi="David"/>
                <w:color w:val="000000"/>
                <w:rtl/>
              </w:rPr>
              <w:pPrChange w:id="12531" w:author="Gidon Kupietzky" w:date="2025-02-13T17:45:00Z" w16du:dateUtc="2025-02-13T15:45:00Z">
                <w:pPr>
                  <w:spacing w:before="0" w:line="240" w:lineRule="auto"/>
                  <w:ind w:left="0"/>
                  <w:jc w:val="center"/>
                </w:pPr>
              </w:pPrChange>
            </w:pPr>
            <w:bookmarkStart w:id="12532" w:name="_Toc190882714"/>
            <w:bookmarkStart w:id="12533" w:name="_Toc190885427"/>
            <w:bookmarkEnd w:id="12532"/>
            <w:bookmarkEnd w:id="12533"/>
          </w:p>
        </w:tc>
        <w:bookmarkStart w:id="12534" w:name="_Toc190882715"/>
        <w:bookmarkStart w:id="12535" w:name="_Toc190885428"/>
        <w:bookmarkEnd w:id="12534"/>
        <w:bookmarkEnd w:id="12535"/>
      </w:tr>
      <w:tr w:rsidR="00162414" w:rsidRPr="00AE3FD1" w:rsidDel="004A2D26" w14:paraId="70E3EAE2" w14:textId="16DD096F" w:rsidTr="00DE2902">
        <w:trPr>
          <w:trHeight w:val="300"/>
          <w:del w:id="12536" w:author="Gidon Kupietzky" w:date="2025-02-13T17:45:00Z"/>
        </w:trPr>
        <w:tc>
          <w:tcPr>
            <w:tcW w:w="1640" w:type="dxa"/>
            <w:shd w:val="clear" w:color="auto" w:fill="auto"/>
            <w:noWrap/>
            <w:vAlign w:val="center"/>
            <w:hideMark/>
          </w:tcPr>
          <w:p w14:paraId="20F53F8D" w14:textId="03EDA11C" w:rsidR="00162414" w:rsidRPr="00AE3FD1" w:rsidDel="004A2D26" w:rsidRDefault="00162414">
            <w:pPr>
              <w:tabs>
                <w:tab w:val="left" w:pos="2446"/>
              </w:tabs>
              <w:spacing w:line="276" w:lineRule="auto"/>
              <w:rPr>
                <w:del w:id="12537" w:author="Gidon Kupietzky" w:date="2025-02-13T17:45:00Z" w16du:dateUtc="2025-02-13T15:45:00Z"/>
                <w:rFonts w:ascii="David" w:eastAsia="Times New Roman" w:hAnsi="David"/>
                <w:b/>
                <w:bCs/>
              </w:rPr>
              <w:pPrChange w:id="12538" w:author="Gidon Kupietzky" w:date="2025-02-13T17:45:00Z" w16du:dateUtc="2025-02-13T15:45:00Z">
                <w:pPr>
                  <w:bidi w:val="0"/>
                  <w:spacing w:before="0" w:line="240" w:lineRule="auto"/>
                  <w:ind w:left="0"/>
                  <w:jc w:val="center"/>
                </w:pPr>
              </w:pPrChange>
            </w:pPr>
            <w:del w:id="12539" w:author="Gidon Kupietzky" w:date="2025-02-13T17:45:00Z" w16du:dateUtc="2025-02-13T15:45:00Z">
              <w:r w:rsidRPr="00AE3FD1" w:rsidDel="004A2D26">
                <w:rPr>
                  <w:rFonts w:ascii="David" w:eastAsia="Times New Roman" w:hAnsi="David"/>
                  <w:b/>
                  <w:bCs/>
                </w:rPr>
                <w:delText>Com_hotel</w:delText>
              </w:r>
              <w:bookmarkStart w:id="12540" w:name="_Toc190882716"/>
              <w:bookmarkStart w:id="12541" w:name="_Toc190885429"/>
              <w:bookmarkEnd w:id="12540"/>
              <w:bookmarkEnd w:id="12541"/>
            </w:del>
          </w:p>
        </w:tc>
        <w:tc>
          <w:tcPr>
            <w:tcW w:w="4104" w:type="dxa"/>
            <w:shd w:val="clear" w:color="auto" w:fill="auto"/>
            <w:noWrap/>
            <w:vAlign w:val="center"/>
            <w:hideMark/>
          </w:tcPr>
          <w:p w14:paraId="7B93C063" w14:textId="15DCD5CF" w:rsidR="00162414" w:rsidRPr="00AE3FD1" w:rsidDel="004A2D26" w:rsidRDefault="00162414">
            <w:pPr>
              <w:tabs>
                <w:tab w:val="left" w:pos="2446"/>
              </w:tabs>
              <w:spacing w:line="276" w:lineRule="auto"/>
              <w:rPr>
                <w:del w:id="12542" w:author="Gidon Kupietzky" w:date="2025-02-13T17:45:00Z" w16du:dateUtc="2025-02-13T15:45:00Z"/>
                <w:rFonts w:ascii="David" w:eastAsia="Times New Roman" w:hAnsi="David"/>
                <w:color w:val="000000"/>
              </w:rPr>
              <w:pPrChange w:id="12543" w:author="Gidon Kupietzky" w:date="2025-02-13T17:45:00Z" w16du:dateUtc="2025-02-13T15:45:00Z">
                <w:pPr>
                  <w:spacing w:before="0" w:line="240" w:lineRule="auto"/>
                  <w:ind w:left="0"/>
                  <w:jc w:val="center"/>
                </w:pPr>
              </w:pPrChange>
            </w:pPr>
            <w:del w:id="12544" w:author="Gidon Kupietzky" w:date="2025-02-13T17:45:00Z" w16du:dateUtc="2025-02-13T15:45:00Z">
              <w:r w:rsidRPr="00AE3FD1" w:rsidDel="004A2D26">
                <w:rPr>
                  <w:rFonts w:ascii="David" w:eastAsia="Times New Roman" w:hAnsi="David"/>
                  <w:color w:val="000000"/>
                  <w:rtl/>
                </w:rPr>
                <w:delText xml:space="preserve"> מקומות עבודה באזור תנועה - מסחר ותייירות</w:delText>
              </w:r>
              <w:bookmarkStart w:id="12545" w:name="_Toc190882717"/>
              <w:bookmarkStart w:id="12546" w:name="_Toc190885430"/>
              <w:bookmarkEnd w:id="12545"/>
              <w:bookmarkEnd w:id="12546"/>
            </w:del>
          </w:p>
        </w:tc>
        <w:tc>
          <w:tcPr>
            <w:tcW w:w="3252" w:type="dxa"/>
            <w:shd w:val="clear" w:color="auto" w:fill="auto"/>
            <w:noWrap/>
            <w:vAlign w:val="center"/>
            <w:hideMark/>
          </w:tcPr>
          <w:p w14:paraId="6E4890B2" w14:textId="54031F85" w:rsidR="00162414" w:rsidRPr="00AE3FD1" w:rsidDel="004A2D26" w:rsidRDefault="00162414">
            <w:pPr>
              <w:tabs>
                <w:tab w:val="left" w:pos="2446"/>
              </w:tabs>
              <w:spacing w:line="276" w:lineRule="auto"/>
              <w:rPr>
                <w:del w:id="12547" w:author="Gidon Kupietzky" w:date="2025-02-13T17:45:00Z" w16du:dateUtc="2025-02-13T15:45:00Z"/>
                <w:rFonts w:ascii="David" w:eastAsia="Times New Roman" w:hAnsi="David"/>
                <w:color w:val="000000"/>
                <w:rtl/>
              </w:rPr>
              <w:pPrChange w:id="12548" w:author="Gidon Kupietzky" w:date="2025-02-13T17:45:00Z" w16du:dateUtc="2025-02-13T15:45:00Z">
                <w:pPr>
                  <w:spacing w:before="0" w:line="240" w:lineRule="auto"/>
                  <w:ind w:left="0"/>
                  <w:jc w:val="center"/>
                </w:pPr>
              </w:pPrChange>
            </w:pPr>
            <w:bookmarkStart w:id="12549" w:name="_Toc190882718"/>
            <w:bookmarkStart w:id="12550" w:name="_Toc190885431"/>
            <w:bookmarkEnd w:id="12549"/>
            <w:bookmarkEnd w:id="12550"/>
          </w:p>
        </w:tc>
        <w:bookmarkStart w:id="12551" w:name="_Toc190882719"/>
        <w:bookmarkStart w:id="12552" w:name="_Toc190885432"/>
        <w:bookmarkEnd w:id="12551"/>
        <w:bookmarkEnd w:id="12552"/>
      </w:tr>
      <w:tr w:rsidR="00162414" w:rsidRPr="00AE3FD1" w:rsidDel="004A2D26" w14:paraId="1ABEC359" w14:textId="1D645B9A" w:rsidTr="00DE2902">
        <w:trPr>
          <w:trHeight w:val="300"/>
          <w:del w:id="12553" w:author="Gidon Kupietzky" w:date="2025-02-13T17:45:00Z"/>
        </w:trPr>
        <w:tc>
          <w:tcPr>
            <w:tcW w:w="1640" w:type="dxa"/>
            <w:shd w:val="clear" w:color="C0E6F5" w:fill="C0E6F5"/>
            <w:noWrap/>
            <w:vAlign w:val="center"/>
            <w:hideMark/>
          </w:tcPr>
          <w:p w14:paraId="72B6C16E" w14:textId="2D2353CC" w:rsidR="00162414" w:rsidRPr="00AE3FD1" w:rsidDel="004A2D26" w:rsidRDefault="00162414">
            <w:pPr>
              <w:tabs>
                <w:tab w:val="left" w:pos="2446"/>
              </w:tabs>
              <w:spacing w:line="276" w:lineRule="auto"/>
              <w:rPr>
                <w:del w:id="12554" w:author="Gidon Kupietzky" w:date="2025-02-13T17:45:00Z" w16du:dateUtc="2025-02-13T15:45:00Z"/>
                <w:rFonts w:ascii="David" w:eastAsia="Times New Roman" w:hAnsi="David"/>
                <w:b/>
                <w:bCs/>
              </w:rPr>
              <w:pPrChange w:id="12555" w:author="Gidon Kupietzky" w:date="2025-02-13T17:45:00Z" w16du:dateUtc="2025-02-13T15:45:00Z">
                <w:pPr>
                  <w:bidi w:val="0"/>
                  <w:spacing w:before="0" w:line="240" w:lineRule="auto"/>
                  <w:ind w:left="0"/>
                  <w:jc w:val="center"/>
                </w:pPr>
              </w:pPrChange>
            </w:pPr>
            <w:del w:id="12556" w:author="Gidon Kupietzky" w:date="2025-02-13T17:45:00Z" w16du:dateUtc="2025-02-13T15:45:00Z">
              <w:r w:rsidRPr="00AE3FD1" w:rsidDel="004A2D26">
                <w:rPr>
                  <w:rFonts w:ascii="David" w:eastAsia="Times New Roman" w:hAnsi="David"/>
                  <w:b/>
                  <w:bCs/>
                </w:rPr>
                <w:delText>Off_Bsness</w:delText>
              </w:r>
              <w:bookmarkStart w:id="12557" w:name="_Toc190882720"/>
              <w:bookmarkStart w:id="12558" w:name="_Toc190885433"/>
              <w:bookmarkEnd w:id="12557"/>
              <w:bookmarkEnd w:id="12558"/>
            </w:del>
          </w:p>
        </w:tc>
        <w:tc>
          <w:tcPr>
            <w:tcW w:w="4104" w:type="dxa"/>
            <w:shd w:val="clear" w:color="C0E6F5" w:fill="C0E6F5"/>
            <w:noWrap/>
            <w:vAlign w:val="center"/>
            <w:hideMark/>
          </w:tcPr>
          <w:p w14:paraId="6827975D" w14:textId="5AD428DE" w:rsidR="00162414" w:rsidRPr="00AE3FD1" w:rsidDel="004A2D26" w:rsidRDefault="00162414">
            <w:pPr>
              <w:tabs>
                <w:tab w:val="left" w:pos="2446"/>
              </w:tabs>
              <w:spacing w:line="276" w:lineRule="auto"/>
              <w:rPr>
                <w:del w:id="12559" w:author="Gidon Kupietzky" w:date="2025-02-13T17:45:00Z" w16du:dateUtc="2025-02-13T15:45:00Z"/>
                <w:rFonts w:ascii="David" w:eastAsia="Times New Roman" w:hAnsi="David"/>
                <w:color w:val="000000"/>
              </w:rPr>
              <w:pPrChange w:id="12560" w:author="Gidon Kupietzky" w:date="2025-02-13T17:45:00Z" w16du:dateUtc="2025-02-13T15:45:00Z">
                <w:pPr>
                  <w:spacing w:before="0" w:line="240" w:lineRule="auto"/>
                  <w:ind w:left="0"/>
                  <w:jc w:val="center"/>
                </w:pPr>
              </w:pPrChange>
            </w:pPr>
            <w:del w:id="12561" w:author="Gidon Kupietzky" w:date="2025-02-13T17:45:00Z" w16du:dateUtc="2025-02-13T15:45:00Z">
              <w:r w:rsidRPr="00AE3FD1" w:rsidDel="004A2D26">
                <w:rPr>
                  <w:rFonts w:ascii="David" w:eastAsia="Times New Roman" w:hAnsi="David"/>
                  <w:color w:val="000000"/>
                  <w:rtl/>
                </w:rPr>
                <w:delText xml:space="preserve"> מקומות עבודה באזור תנועה - משרדים</w:delText>
              </w:r>
              <w:bookmarkStart w:id="12562" w:name="_Toc190882721"/>
              <w:bookmarkStart w:id="12563" w:name="_Toc190885434"/>
              <w:bookmarkEnd w:id="12562"/>
              <w:bookmarkEnd w:id="12563"/>
            </w:del>
          </w:p>
        </w:tc>
        <w:tc>
          <w:tcPr>
            <w:tcW w:w="3252" w:type="dxa"/>
            <w:shd w:val="clear" w:color="C0E6F5" w:fill="C0E6F5"/>
            <w:noWrap/>
            <w:vAlign w:val="center"/>
            <w:hideMark/>
          </w:tcPr>
          <w:p w14:paraId="51E6B51C" w14:textId="1830A631" w:rsidR="00162414" w:rsidRPr="00AE3FD1" w:rsidDel="004A2D26" w:rsidRDefault="00162414">
            <w:pPr>
              <w:tabs>
                <w:tab w:val="left" w:pos="2446"/>
              </w:tabs>
              <w:spacing w:line="276" w:lineRule="auto"/>
              <w:rPr>
                <w:del w:id="12564" w:author="Gidon Kupietzky" w:date="2025-02-13T17:45:00Z" w16du:dateUtc="2025-02-13T15:45:00Z"/>
                <w:rFonts w:ascii="David" w:eastAsia="Times New Roman" w:hAnsi="David"/>
                <w:color w:val="000000"/>
                <w:rtl/>
              </w:rPr>
              <w:pPrChange w:id="12565" w:author="Gidon Kupietzky" w:date="2025-02-13T17:45:00Z" w16du:dateUtc="2025-02-13T15:45:00Z">
                <w:pPr>
                  <w:spacing w:before="0" w:line="240" w:lineRule="auto"/>
                  <w:ind w:left="0"/>
                  <w:jc w:val="center"/>
                </w:pPr>
              </w:pPrChange>
            </w:pPr>
            <w:bookmarkStart w:id="12566" w:name="_Toc190882722"/>
            <w:bookmarkStart w:id="12567" w:name="_Toc190885435"/>
            <w:bookmarkEnd w:id="12566"/>
            <w:bookmarkEnd w:id="12567"/>
          </w:p>
        </w:tc>
        <w:bookmarkStart w:id="12568" w:name="_Toc190882723"/>
        <w:bookmarkStart w:id="12569" w:name="_Toc190885436"/>
        <w:bookmarkEnd w:id="12568"/>
        <w:bookmarkEnd w:id="12569"/>
      </w:tr>
      <w:tr w:rsidR="00162414" w:rsidRPr="00AE3FD1" w:rsidDel="004A2D26" w14:paraId="4D695C8C" w14:textId="541E59D8" w:rsidTr="00DE2902">
        <w:trPr>
          <w:trHeight w:val="300"/>
          <w:del w:id="12570" w:author="Gidon Kupietzky" w:date="2025-02-13T17:45:00Z"/>
        </w:trPr>
        <w:tc>
          <w:tcPr>
            <w:tcW w:w="1640" w:type="dxa"/>
            <w:shd w:val="clear" w:color="auto" w:fill="auto"/>
            <w:noWrap/>
            <w:vAlign w:val="center"/>
            <w:hideMark/>
          </w:tcPr>
          <w:p w14:paraId="2358EE72" w14:textId="5907E33B" w:rsidR="00162414" w:rsidRPr="00AE3FD1" w:rsidDel="004A2D26" w:rsidRDefault="00162414">
            <w:pPr>
              <w:tabs>
                <w:tab w:val="left" w:pos="2446"/>
              </w:tabs>
              <w:spacing w:line="276" w:lineRule="auto"/>
              <w:rPr>
                <w:del w:id="12571" w:author="Gidon Kupietzky" w:date="2025-02-13T17:45:00Z" w16du:dateUtc="2025-02-13T15:45:00Z"/>
                <w:rFonts w:ascii="David" w:eastAsia="Times New Roman" w:hAnsi="David"/>
                <w:b/>
                <w:bCs/>
              </w:rPr>
              <w:pPrChange w:id="12572" w:author="Gidon Kupietzky" w:date="2025-02-13T17:45:00Z" w16du:dateUtc="2025-02-13T15:45:00Z">
                <w:pPr>
                  <w:bidi w:val="0"/>
                  <w:spacing w:before="0" w:line="240" w:lineRule="auto"/>
                  <w:ind w:left="0"/>
                  <w:jc w:val="center"/>
                </w:pPr>
              </w:pPrChange>
            </w:pPr>
            <w:del w:id="12573" w:author="Gidon Kupietzky" w:date="2025-02-13T17:45:00Z" w16du:dateUtc="2025-02-13T15:45:00Z">
              <w:r w:rsidRPr="00AE3FD1" w:rsidDel="004A2D26">
                <w:rPr>
                  <w:rFonts w:ascii="David" w:eastAsia="Times New Roman" w:hAnsi="David"/>
                  <w:b/>
                  <w:bCs/>
                </w:rPr>
                <w:delText>Public</w:delText>
              </w:r>
              <w:bookmarkStart w:id="12574" w:name="_Toc190882724"/>
              <w:bookmarkStart w:id="12575" w:name="_Toc190885437"/>
              <w:bookmarkEnd w:id="12574"/>
              <w:bookmarkEnd w:id="12575"/>
            </w:del>
          </w:p>
        </w:tc>
        <w:tc>
          <w:tcPr>
            <w:tcW w:w="4104" w:type="dxa"/>
            <w:shd w:val="clear" w:color="auto" w:fill="auto"/>
            <w:noWrap/>
            <w:vAlign w:val="center"/>
            <w:hideMark/>
          </w:tcPr>
          <w:p w14:paraId="25C05F56" w14:textId="4106D71A" w:rsidR="00162414" w:rsidRPr="00AE3FD1" w:rsidDel="004A2D26" w:rsidRDefault="00162414">
            <w:pPr>
              <w:tabs>
                <w:tab w:val="left" w:pos="2446"/>
              </w:tabs>
              <w:spacing w:line="276" w:lineRule="auto"/>
              <w:rPr>
                <w:del w:id="12576" w:author="Gidon Kupietzky" w:date="2025-02-13T17:45:00Z" w16du:dateUtc="2025-02-13T15:45:00Z"/>
                <w:rFonts w:ascii="David" w:eastAsia="Times New Roman" w:hAnsi="David"/>
                <w:color w:val="000000"/>
              </w:rPr>
              <w:pPrChange w:id="12577" w:author="Gidon Kupietzky" w:date="2025-02-13T17:45:00Z" w16du:dateUtc="2025-02-13T15:45:00Z">
                <w:pPr>
                  <w:spacing w:before="0" w:line="240" w:lineRule="auto"/>
                  <w:ind w:left="0"/>
                  <w:jc w:val="center"/>
                </w:pPr>
              </w:pPrChange>
            </w:pPr>
            <w:del w:id="12578" w:author="Gidon Kupietzky" w:date="2025-02-13T17:45:00Z" w16du:dateUtc="2025-02-13T15:45:00Z">
              <w:r w:rsidRPr="00AE3FD1" w:rsidDel="004A2D26">
                <w:rPr>
                  <w:rFonts w:ascii="David" w:eastAsia="Times New Roman" w:hAnsi="David"/>
                  <w:color w:val="000000"/>
                  <w:rtl/>
                </w:rPr>
                <w:delText xml:space="preserve"> מקומות עבודה באזור תנועה - ציבורי (מקבל קהל)</w:delText>
              </w:r>
              <w:bookmarkStart w:id="12579" w:name="_Toc190882725"/>
              <w:bookmarkStart w:id="12580" w:name="_Toc190885438"/>
              <w:bookmarkEnd w:id="12579"/>
              <w:bookmarkEnd w:id="12580"/>
            </w:del>
          </w:p>
        </w:tc>
        <w:tc>
          <w:tcPr>
            <w:tcW w:w="3252" w:type="dxa"/>
            <w:shd w:val="clear" w:color="auto" w:fill="auto"/>
            <w:noWrap/>
            <w:vAlign w:val="center"/>
            <w:hideMark/>
          </w:tcPr>
          <w:p w14:paraId="60162A80" w14:textId="708FB4F7" w:rsidR="00162414" w:rsidRPr="00AE3FD1" w:rsidDel="004A2D26" w:rsidRDefault="00162414">
            <w:pPr>
              <w:tabs>
                <w:tab w:val="left" w:pos="2446"/>
              </w:tabs>
              <w:spacing w:line="276" w:lineRule="auto"/>
              <w:rPr>
                <w:del w:id="12581" w:author="Gidon Kupietzky" w:date="2025-02-13T17:45:00Z" w16du:dateUtc="2025-02-13T15:45:00Z"/>
                <w:rFonts w:ascii="David" w:eastAsia="Times New Roman" w:hAnsi="David"/>
                <w:color w:val="000000"/>
                <w:rtl/>
              </w:rPr>
              <w:pPrChange w:id="12582" w:author="Gidon Kupietzky" w:date="2025-02-13T17:45:00Z" w16du:dateUtc="2025-02-13T15:45:00Z">
                <w:pPr>
                  <w:spacing w:before="0" w:line="240" w:lineRule="auto"/>
                  <w:ind w:left="0"/>
                  <w:jc w:val="center"/>
                </w:pPr>
              </w:pPrChange>
            </w:pPr>
            <w:del w:id="12583" w:author="Gidon Kupietzky" w:date="2025-02-13T17:45:00Z" w16du:dateUtc="2025-02-13T15:45:00Z">
              <w:r w:rsidRPr="00AE3FD1" w:rsidDel="004A2D26">
                <w:rPr>
                  <w:rFonts w:ascii="David" w:eastAsia="Times New Roman" w:hAnsi="David"/>
                  <w:color w:val="000000"/>
                  <w:rtl/>
                </w:rPr>
                <w:delText>מרפאות, מתנסי"ם, משרדים ציבוריים מקבלי קהל</w:delText>
              </w:r>
              <w:bookmarkStart w:id="12584" w:name="_Toc190882726"/>
              <w:bookmarkStart w:id="12585" w:name="_Toc190885439"/>
              <w:bookmarkEnd w:id="12584"/>
              <w:bookmarkEnd w:id="12585"/>
            </w:del>
          </w:p>
        </w:tc>
        <w:bookmarkStart w:id="12586" w:name="_Toc190882727"/>
        <w:bookmarkStart w:id="12587" w:name="_Toc190885440"/>
        <w:bookmarkEnd w:id="12586"/>
        <w:bookmarkEnd w:id="12587"/>
      </w:tr>
      <w:tr w:rsidR="00162414" w:rsidRPr="00AE3FD1" w:rsidDel="004A2D26" w14:paraId="193F6F65" w14:textId="3C93379F" w:rsidTr="00DE2902">
        <w:trPr>
          <w:trHeight w:val="300"/>
          <w:del w:id="12588" w:author="Gidon Kupietzky" w:date="2025-02-13T17:45:00Z"/>
        </w:trPr>
        <w:tc>
          <w:tcPr>
            <w:tcW w:w="1640" w:type="dxa"/>
            <w:shd w:val="clear" w:color="C0E6F5" w:fill="C0E6F5"/>
            <w:noWrap/>
            <w:vAlign w:val="center"/>
            <w:hideMark/>
          </w:tcPr>
          <w:p w14:paraId="5E103DDA" w14:textId="0F0DB6F5" w:rsidR="00162414" w:rsidRPr="00AE3FD1" w:rsidDel="004A2D26" w:rsidRDefault="00162414">
            <w:pPr>
              <w:tabs>
                <w:tab w:val="left" w:pos="2446"/>
              </w:tabs>
              <w:spacing w:line="276" w:lineRule="auto"/>
              <w:rPr>
                <w:del w:id="12589" w:author="Gidon Kupietzky" w:date="2025-02-13T17:45:00Z" w16du:dateUtc="2025-02-13T15:45:00Z"/>
                <w:rFonts w:ascii="David" w:eastAsia="Times New Roman" w:hAnsi="David"/>
                <w:b/>
                <w:bCs/>
                <w:rtl/>
              </w:rPr>
              <w:pPrChange w:id="12590" w:author="Gidon Kupietzky" w:date="2025-02-13T17:45:00Z" w16du:dateUtc="2025-02-13T15:45:00Z">
                <w:pPr>
                  <w:bidi w:val="0"/>
                  <w:spacing w:before="0" w:line="240" w:lineRule="auto"/>
                  <w:ind w:left="0"/>
                  <w:jc w:val="center"/>
                </w:pPr>
              </w:pPrChange>
            </w:pPr>
            <w:del w:id="12591" w:author="Gidon Kupietzky" w:date="2025-02-13T17:45:00Z" w16du:dateUtc="2025-02-13T15:45:00Z">
              <w:r w:rsidRPr="00AE3FD1" w:rsidDel="004A2D26">
                <w:rPr>
                  <w:rFonts w:ascii="David" w:eastAsia="Times New Roman" w:hAnsi="David"/>
                  <w:b/>
                  <w:bCs/>
                </w:rPr>
                <w:delText>Education</w:delText>
              </w:r>
              <w:bookmarkStart w:id="12592" w:name="_Toc190882728"/>
              <w:bookmarkStart w:id="12593" w:name="_Toc190885441"/>
              <w:bookmarkEnd w:id="12592"/>
              <w:bookmarkEnd w:id="12593"/>
            </w:del>
          </w:p>
        </w:tc>
        <w:tc>
          <w:tcPr>
            <w:tcW w:w="4104" w:type="dxa"/>
            <w:shd w:val="clear" w:color="C0E6F5" w:fill="C0E6F5"/>
            <w:noWrap/>
            <w:vAlign w:val="center"/>
            <w:hideMark/>
          </w:tcPr>
          <w:p w14:paraId="3021A99D" w14:textId="0B8678A7" w:rsidR="00162414" w:rsidRPr="00AE3FD1" w:rsidDel="004A2D26" w:rsidRDefault="00162414">
            <w:pPr>
              <w:tabs>
                <w:tab w:val="left" w:pos="2446"/>
              </w:tabs>
              <w:spacing w:line="276" w:lineRule="auto"/>
              <w:rPr>
                <w:del w:id="12594" w:author="Gidon Kupietzky" w:date="2025-02-13T17:45:00Z" w16du:dateUtc="2025-02-13T15:45:00Z"/>
                <w:rFonts w:ascii="David" w:eastAsia="Times New Roman" w:hAnsi="David"/>
                <w:color w:val="000000"/>
              </w:rPr>
              <w:pPrChange w:id="12595" w:author="Gidon Kupietzky" w:date="2025-02-13T17:45:00Z" w16du:dateUtc="2025-02-13T15:45:00Z">
                <w:pPr>
                  <w:spacing w:before="0" w:line="240" w:lineRule="auto"/>
                  <w:ind w:left="0"/>
                  <w:jc w:val="center"/>
                </w:pPr>
              </w:pPrChange>
            </w:pPr>
            <w:del w:id="12596" w:author="Gidon Kupietzky" w:date="2025-02-13T17:45:00Z" w16du:dateUtc="2025-02-13T15:45:00Z">
              <w:r w:rsidRPr="00AE3FD1" w:rsidDel="004A2D26">
                <w:rPr>
                  <w:rFonts w:ascii="David" w:eastAsia="Times New Roman" w:hAnsi="David"/>
                  <w:color w:val="000000"/>
                  <w:rtl/>
                </w:rPr>
                <w:delText xml:space="preserve"> מקומות עבודה באזור תנועה - בחינוך</w:delText>
              </w:r>
              <w:bookmarkStart w:id="12597" w:name="_Toc190882729"/>
              <w:bookmarkStart w:id="12598" w:name="_Toc190885442"/>
              <w:bookmarkEnd w:id="12597"/>
              <w:bookmarkEnd w:id="12598"/>
            </w:del>
          </w:p>
        </w:tc>
        <w:tc>
          <w:tcPr>
            <w:tcW w:w="3252" w:type="dxa"/>
            <w:shd w:val="clear" w:color="C0E6F5" w:fill="C0E6F5"/>
            <w:noWrap/>
            <w:vAlign w:val="center"/>
            <w:hideMark/>
          </w:tcPr>
          <w:p w14:paraId="1674C893" w14:textId="6F918474" w:rsidR="00162414" w:rsidRPr="00AE3FD1" w:rsidDel="004A2D26" w:rsidRDefault="00162414">
            <w:pPr>
              <w:tabs>
                <w:tab w:val="left" w:pos="2446"/>
              </w:tabs>
              <w:spacing w:line="276" w:lineRule="auto"/>
              <w:rPr>
                <w:del w:id="12599" w:author="Gidon Kupietzky" w:date="2025-02-13T17:45:00Z" w16du:dateUtc="2025-02-13T15:45:00Z"/>
                <w:rFonts w:ascii="David" w:eastAsia="Times New Roman" w:hAnsi="David"/>
                <w:color w:val="000000"/>
                <w:rtl/>
              </w:rPr>
              <w:pPrChange w:id="12600" w:author="Gidon Kupietzky" w:date="2025-02-13T17:45:00Z" w16du:dateUtc="2025-02-13T15:45:00Z">
                <w:pPr>
                  <w:spacing w:before="0" w:line="240" w:lineRule="auto"/>
                  <w:ind w:left="0"/>
                  <w:jc w:val="center"/>
                </w:pPr>
              </w:pPrChange>
            </w:pPr>
            <w:del w:id="12601" w:author="Gidon Kupietzky" w:date="2025-02-13T17:45:00Z" w16du:dateUtc="2025-02-13T15:45:00Z">
              <w:r w:rsidRPr="00AE3FD1" w:rsidDel="004A2D26">
                <w:rPr>
                  <w:rFonts w:ascii="David" w:eastAsia="Times New Roman" w:hAnsi="David"/>
                  <w:color w:val="000000"/>
                  <w:rtl/>
                </w:rPr>
                <w:delText>כולל השכלה גובהה וישיבות על תיכוניות</w:delText>
              </w:r>
              <w:bookmarkStart w:id="12602" w:name="_Toc190882730"/>
              <w:bookmarkStart w:id="12603" w:name="_Toc190885443"/>
              <w:bookmarkEnd w:id="12602"/>
              <w:bookmarkEnd w:id="12603"/>
            </w:del>
          </w:p>
        </w:tc>
        <w:bookmarkStart w:id="12604" w:name="_Toc190882731"/>
        <w:bookmarkStart w:id="12605" w:name="_Toc190885444"/>
        <w:bookmarkEnd w:id="12604"/>
        <w:bookmarkEnd w:id="12605"/>
      </w:tr>
      <w:tr w:rsidR="00162414" w:rsidRPr="00AE3FD1" w:rsidDel="004A2D26" w14:paraId="75690E02" w14:textId="71407A7E" w:rsidTr="00DE2902">
        <w:trPr>
          <w:trHeight w:val="300"/>
          <w:del w:id="12606" w:author="Gidon Kupietzky" w:date="2025-02-13T17:45:00Z"/>
        </w:trPr>
        <w:tc>
          <w:tcPr>
            <w:tcW w:w="1640" w:type="dxa"/>
            <w:shd w:val="clear" w:color="auto" w:fill="auto"/>
            <w:noWrap/>
            <w:vAlign w:val="center"/>
            <w:hideMark/>
          </w:tcPr>
          <w:p w14:paraId="31A12DD0" w14:textId="332798AB" w:rsidR="00162414" w:rsidRPr="00AE3FD1" w:rsidDel="004A2D26" w:rsidRDefault="00162414">
            <w:pPr>
              <w:tabs>
                <w:tab w:val="left" w:pos="2446"/>
              </w:tabs>
              <w:spacing w:line="276" w:lineRule="auto"/>
              <w:rPr>
                <w:del w:id="12607" w:author="Gidon Kupietzky" w:date="2025-02-13T17:45:00Z" w16du:dateUtc="2025-02-13T15:45:00Z"/>
                <w:rFonts w:ascii="David" w:eastAsia="Times New Roman" w:hAnsi="David"/>
                <w:b/>
                <w:bCs/>
                <w:rtl/>
              </w:rPr>
              <w:pPrChange w:id="12608" w:author="Gidon Kupietzky" w:date="2025-02-13T17:45:00Z" w16du:dateUtc="2025-02-13T15:45:00Z">
                <w:pPr>
                  <w:bidi w:val="0"/>
                  <w:spacing w:before="0" w:line="240" w:lineRule="auto"/>
                  <w:ind w:left="0"/>
                  <w:jc w:val="center"/>
                </w:pPr>
              </w:pPrChange>
            </w:pPr>
            <w:del w:id="12609" w:author="Gidon Kupietzky" w:date="2025-02-13T17:45:00Z" w16du:dateUtc="2025-02-13T15:45:00Z">
              <w:r w:rsidRPr="00AE3FD1" w:rsidDel="004A2D26">
                <w:rPr>
                  <w:rFonts w:ascii="David" w:eastAsia="Times New Roman" w:hAnsi="David"/>
                  <w:b/>
                  <w:bCs/>
                </w:rPr>
                <w:delText>Agri</w:delText>
              </w:r>
              <w:bookmarkStart w:id="12610" w:name="_Toc190882732"/>
              <w:bookmarkStart w:id="12611" w:name="_Toc190885445"/>
              <w:bookmarkEnd w:id="12610"/>
              <w:bookmarkEnd w:id="12611"/>
            </w:del>
          </w:p>
        </w:tc>
        <w:tc>
          <w:tcPr>
            <w:tcW w:w="4104" w:type="dxa"/>
            <w:shd w:val="clear" w:color="auto" w:fill="auto"/>
            <w:noWrap/>
            <w:vAlign w:val="center"/>
            <w:hideMark/>
          </w:tcPr>
          <w:p w14:paraId="0F676047" w14:textId="790E9774" w:rsidR="00162414" w:rsidRPr="00AE3FD1" w:rsidDel="004A2D26" w:rsidRDefault="00162414">
            <w:pPr>
              <w:tabs>
                <w:tab w:val="left" w:pos="2446"/>
              </w:tabs>
              <w:spacing w:line="276" w:lineRule="auto"/>
              <w:rPr>
                <w:del w:id="12612" w:author="Gidon Kupietzky" w:date="2025-02-13T17:45:00Z" w16du:dateUtc="2025-02-13T15:45:00Z"/>
                <w:rFonts w:ascii="David" w:eastAsia="Times New Roman" w:hAnsi="David"/>
                <w:color w:val="000000"/>
              </w:rPr>
              <w:pPrChange w:id="12613" w:author="Gidon Kupietzky" w:date="2025-02-13T17:45:00Z" w16du:dateUtc="2025-02-13T15:45:00Z">
                <w:pPr>
                  <w:spacing w:before="0" w:line="240" w:lineRule="auto"/>
                  <w:ind w:left="0"/>
                  <w:jc w:val="center"/>
                </w:pPr>
              </w:pPrChange>
            </w:pPr>
            <w:del w:id="12614" w:author="Gidon Kupietzky" w:date="2025-02-13T17:45:00Z" w16du:dateUtc="2025-02-13T15:45:00Z">
              <w:r w:rsidRPr="00AE3FD1" w:rsidDel="004A2D26">
                <w:rPr>
                  <w:rFonts w:ascii="David" w:eastAsia="Times New Roman" w:hAnsi="David"/>
                  <w:color w:val="000000"/>
                  <w:rtl/>
                </w:rPr>
                <w:delText xml:space="preserve"> מקומות עבודה באזור תנועה - חקלאות</w:delText>
              </w:r>
              <w:bookmarkStart w:id="12615" w:name="_Toc190882733"/>
              <w:bookmarkStart w:id="12616" w:name="_Toc190885446"/>
              <w:bookmarkEnd w:id="12615"/>
              <w:bookmarkEnd w:id="12616"/>
            </w:del>
          </w:p>
        </w:tc>
        <w:tc>
          <w:tcPr>
            <w:tcW w:w="3252" w:type="dxa"/>
            <w:shd w:val="clear" w:color="auto" w:fill="auto"/>
            <w:noWrap/>
            <w:vAlign w:val="center"/>
            <w:hideMark/>
          </w:tcPr>
          <w:p w14:paraId="0BE543DC" w14:textId="3FD53434" w:rsidR="00162414" w:rsidRPr="00AE3FD1" w:rsidDel="004A2D26" w:rsidRDefault="00162414">
            <w:pPr>
              <w:tabs>
                <w:tab w:val="left" w:pos="2446"/>
              </w:tabs>
              <w:spacing w:line="276" w:lineRule="auto"/>
              <w:rPr>
                <w:del w:id="12617" w:author="Gidon Kupietzky" w:date="2025-02-13T17:45:00Z" w16du:dateUtc="2025-02-13T15:45:00Z"/>
                <w:rFonts w:ascii="David" w:eastAsia="Times New Roman" w:hAnsi="David"/>
                <w:color w:val="000000"/>
                <w:rtl/>
              </w:rPr>
              <w:pPrChange w:id="12618" w:author="Gidon Kupietzky" w:date="2025-02-13T17:45:00Z" w16du:dateUtc="2025-02-13T15:45:00Z">
                <w:pPr>
                  <w:spacing w:before="0" w:line="240" w:lineRule="auto"/>
                  <w:ind w:left="0"/>
                  <w:jc w:val="center"/>
                </w:pPr>
              </w:pPrChange>
            </w:pPr>
            <w:bookmarkStart w:id="12619" w:name="_Toc190882734"/>
            <w:bookmarkStart w:id="12620" w:name="_Toc190885447"/>
            <w:bookmarkEnd w:id="12619"/>
            <w:bookmarkEnd w:id="12620"/>
          </w:p>
        </w:tc>
        <w:bookmarkStart w:id="12621" w:name="_Toc190882735"/>
        <w:bookmarkStart w:id="12622" w:name="_Toc190885448"/>
        <w:bookmarkEnd w:id="12621"/>
        <w:bookmarkEnd w:id="12622"/>
      </w:tr>
      <w:tr w:rsidR="00162414" w:rsidRPr="00AE3FD1" w:rsidDel="004A2D26" w14:paraId="3C6F1E0F" w14:textId="5DFB9508" w:rsidTr="00DE2902">
        <w:trPr>
          <w:trHeight w:val="300"/>
          <w:del w:id="12623" w:author="Gidon Kupietzky" w:date="2025-02-13T17:45:00Z"/>
        </w:trPr>
        <w:tc>
          <w:tcPr>
            <w:tcW w:w="1640" w:type="dxa"/>
            <w:shd w:val="clear" w:color="C0E6F5" w:fill="C0E6F5"/>
            <w:noWrap/>
            <w:vAlign w:val="center"/>
            <w:hideMark/>
          </w:tcPr>
          <w:p w14:paraId="5A4B60AE" w14:textId="38B45F79" w:rsidR="00162414" w:rsidRPr="00AE3FD1" w:rsidDel="004A2D26" w:rsidRDefault="00162414">
            <w:pPr>
              <w:tabs>
                <w:tab w:val="left" w:pos="2446"/>
              </w:tabs>
              <w:spacing w:line="276" w:lineRule="auto"/>
              <w:rPr>
                <w:del w:id="12624" w:author="Gidon Kupietzky" w:date="2025-02-13T17:45:00Z" w16du:dateUtc="2025-02-13T15:45:00Z"/>
                <w:rFonts w:ascii="David" w:eastAsia="Times New Roman" w:hAnsi="David"/>
                <w:b/>
                <w:bCs/>
              </w:rPr>
              <w:pPrChange w:id="12625" w:author="Gidon Kupietzky" w:date="2025-02-13T17:45:00Z" w16du:dateUtc="2025-02-13T15:45:00Z">
                <w:pPr>
                  <w:bidi w:val="0"/>
                  <w:spacing w:before="0" w:line="240" w:lineRule="auto"/>
                  <w:ind w:left="0"/>
                  <w:jc w:val="center"/>
                </w:pPr>
              </w:pPrChange>
            </w:pPr>
            <w:del w:id="12626" w:author="Gidon Kupietzky" w:date="2025-02-13T17:45:00Z" w16du:dateUtc="2025-02-13T15:45:00Z">
              <w:r w:rsidRPr="00AE3FD1" w:rsidDel="004A2D26">
                <w:rPr>
                  <w:rFonts w:ascii="David" w:eastAsia="Times New Roman" w:hAnsi="David"/>
                  <w:b/>
                  <w:bCs/>
                </w:rPr>
                <w:delText>totemp</w:delText>
              </w:r>
              <w:bookmarkStart w:id="12627" w:name="_Toc190882736"/>
              <w:bookmarkStart w:id="12628" w:name="_Toc190885449"/>
              <w:bookmarkEnd w:id="12627"/>
              <w:bookmarkEnd w:id="12628"/>
            </w:del>
          </w:p>
        </w:tc>
        <w:tc>
          <w:tcPr>
            <w:tcW w:w="4104" w:type="dxa"/>
            <w:shd w:val="clear" w:color="C0E6F5" w:fill="C0E6F5"/>
            <w:noWrap/>
            <w:vAlign w:val="center"/>
            <w:hideMark/>
          </w:tcPr>
          <w:p w14:paraId="18C8DA17" w14:textId="1E875442" w:rsidR="00162414" w:rsidRPr="00AE3FD1" w:rsidDel="004A2D26" w:rsidRDefault="00162414">
            <w:pPr>
              <w:tabs>
                <w:tab w:val="left" w:pos="2446"/>
              </w:tabs>
              <w:spacing w:line="276" w:lineRule="auto"/>
              <w:rPr>
                <w:del w:id="12629" w:author="Gidon Kupietzky" w:date="2025-02-13T17:45:00Z" w16du:dateUtc="2025-02-13T15:45:00Z"/>
                <w:rFonts w:ascii="David" w:eastAsia="Times New Roman" w:hAnsi="David"/>
                <w:color w:val="000000"/>
              </w:rPr>
              <w:pPrChange w:id="12630" w:author="Gidon Kupietzky" w:date="2025-02-13T17:45:00Z" w16du:dateUtc="2025-02-13T15:45:00Z">
                <w:pPr>
                  <w:spacing w:before="0" w:line="240" w:lineRule="auto"/>
                  <w:ind w:left="0"/>
                  <w:jc w:val="center"/>
                </w:pPr>
              </w:pPrChange>
            </w:pPr>
            <w:del w:id="12631" w:author="Gidon Kupietzky" w:date="2025-02-13T17:45:00Z" w16du:dateUtc="2025-02-13T15:45:00Z">
              <w:r w:rsidRPr="00AE3FD1" w:rsidDel="004A2D26">
                <w:rPr>
                  <w:rFonts w:ascii="David" w:eastAsia="Times New Roman" w:hAnsi="David"/>
                  <w:color w:val="000000"/>
                  <w:rtl/>
                </w:rPr>
                <w:delText>סה"כ מקומות עבודה באזור תנועה</w:delText>
              </w:r>
              <w:bookmarkStart w:id="12632" w:name="_Toc190882737"/>
              <w:bookmarkStart w:id="12633" w:name="_Toc190885450"/>
              <w:bookmarkEnd w:id="12632"/>
              <w:bookmarkEnd w:id="12633"/>
            </w:del>
          </w:p>
        </w:tc>
        <w:tc>
          <w:tcPr>
            <w:tcW w:w="3252" w:type="dxa"/>
            <w:shd w:val="clear" w:color="C0E6F5" w:fill="C0E6F5"/>
            <w:noWrap/>
            <w:vAlign w:val="center"/>
            <w:hideMark/>
          </w:tcPr>
          <w:p w14:paraId="6C6366E4" w14:textId="48B835FA" w:rsidR="00162414" w:rsidRPr="00AE3FD1" w:rsidDel="004A2D26" w:rsidRDefault="00162414">
            <w:pPr>
              <w:tabs>
                <w:tab w:val="left" w:pos="2446"/>
              </w:tabs>
              <w:spacing w:line="276" w:lineRule="auto"/>
              <w:rPr>
                <w:del w:id="12634" w:author="Gidon Kupietzky" w:date="2025-02-13T17:45:00Z" w16du:dateUtc="2025-02-13T15:45:00Z"/>
                <w:rFonts w:ascii="David" w:eastAsia="Times New Roman" w:hAnsi="David"/>
                <w:color w:val="000000"/>
                <w:rtl/>
              </w:rPr>
              <w:pPrChange w:id="12635" w:author="Gidon Kupietzky" w:date="2025-02-13T17:45:00Z" w16du:dateUtc="2025-02-13T15:45:00Z">
                <w:pPr>
                  <w:spacing w:before="0" w:line="240" w:lineRule="auto"/>
                  <w:ind w:left="0"/>
                  <w:jc w:val="center"/>
                </w:pPr>
              </w:pPrChange>
            </w:pPr>
            <w:bookmarkStart w:id="12636" w:name="_Toc190882738"/>
            <w:bookmarkStart w:id="12637" w:name="_Toc190885451"/>
            <w:bookmarkEnd w:id="12636"/>
            <w:bookmarkEnd w:id="12637"/>
          </w:p>
        </w:tc>
        <w:bookmarkStart w:id="12638" w:name="_Toc190882739"/>
        <w:bookmarkStart w:id="12639" w:name="_Toc190885452"/>
        <w:bookmarkEnd w:id="12638"/>
        <w:bookmarkEnd w:id="12639"/>
      </w:tr>
      <w:tr w:rsidR="00162414" w:rsidRPr="00AE3FD1" w:rsidDel="004A2D26" w14:paraId="4D318998" w14:textId="3B3058B3" w:rsidTr="00DE2902">
        <w:trPr>
          <w:trHeight w:val="300"/>
          <w:del w:id="12640" w:author="Gidon Kupietzky" w:date="2025-02-13T17:45:00Z"/>
        </w:trPr>
        <w:tc>
          <w:tcPr>
            <w:tcW w:w="1640" w:type="dxa"/>
            <w:shd w:val="clear" w:color="auto" w:fill="auto"/>
            <w:noWrap/>
            <w:vAlign w:val="center"/>
            <w:hideMark/>
          </w:tcPr>
          <w:p w14:paraId="0DE0E837" w14:textId="375B4CA5" w:rsidR="00162414" w:rsidRPr="00AE3FD1" w:rsidDel="004A2D26" w:rsidRDefault="00162414">
            <w:pPr>
              <w:tabs>
                <w:tab w:val="left" w:pos="2446"/>
              </w:tabs>
              <w:spacing w:line="276" w:lineRule="auto"/>
              <w:rPr>
                <w:del w:id="12641" w:author="Gidon Kupietzky" w:date="2025-02-13T17:45:00Z" w16du:dateUtc="2025-02-13T15:45:00Z"/>
                <w:rFonts w:ascii="David" w:eastAsia="Times New Roman" w:hAnsi="David"/>
                <w:b/>
                <w:bCs/>
              </w:rPr>
              <w:pPrChange w:id="12642" w:author="Gidon Kupietzky" w:date="2025-02-13T17:45:00Z" w16du:dateUtc="2025-02-13T15:45:00Z">
                <w:pPr>
                  <w:bidi w:val="0"/>
                  <w:spacing w:before="0" w:line="240" w:lineRule="auto"/>
                  <w:ind w:left="0"/>
                  <w:jc w:val="center"/>
                </w:pPr>
              </w:pPrChange>
            </w:pPr>
            <w:del w:id="12643" w:author="Gidon Kupietzky" w:date="2025-02-13T17:45:00Z" w16du:dateUtc="2025-02-13T15:45:00Z">
              <w:r w:rsidRPr="00AE3FD1" w:rsidDel="004A2D26">
                <w:rPr>
                  <w:rFonts w:ascii="David" w:eastAsia="Times New Roman" w:hAnsi="David"/>
                  <w:b/>
                  <w:bCs/>
                </w:rPr>
                <w:delText>UOA1</w:delText>
              </w:r>
              <w:bookmarkStart w:id="12644" w:name="_Toc190882740"/>
              <w:bookmarkStart w:id="12645" w:name="_Toc190885453"/>
              <w:bookmarkEnd w:id="12644"/>
              <w:bookmarkEnd w:id="12645"/>
            </w:del>
          </w:p>
        </w:tc>
        <w:tc>
          <w:tcPr>
            <w:tcW w:w="4104" w:type="dxa"/>
            <w:shd w:val="clear" w:color="auto" w:fill="auto"/>
            <w:noWrap/>
            <w:vAlign w:val="center"/>
            <w:hideMark/>
          </w:tcPr>
          <w:p w14:paraId="08393364" w14:textId="1E371447" w:rsidR="00162414" w:rsidRPr="00AE3FD1" w:rsidDel="004A2D26" w:rsidRDefault="00162414">
            <w:pPr>
              <w:tabs>
                <w:tab w:val="left" w:pos="2446"/>
              </w:tabs>
              <w:spacing w:line="276" w:lineRule="auto"/>
              <w:rPr>
                <w:del w:id="12646" w:author="Gidon Kupietzky" w:date="2025-02-13T17:45:00Z" w16du:dateUtc="2025-02-13T15:45:00Z"/>
                <w:rFonts w:ascii="David" w:eastAsia="Times New Roman" w:hAnsi="David"/>
                <w:color w:val="000000"/>
              </w:rPr>
              <w:pPrChange w:id="12647" w:author="Gidon Kupietzky" w:date="2025-02-13T17:45:00Z" w16du:dateUtc="2025-02-13T15:45:00Z">
                <w:pPr>
                  <w:spacing w:before="0" w:line="240" w:lineRule="auto"/>
                  <w:ind w:left="0"/>
                  <w:jc w:val="center"/>
                </w:pPr>
              </w:pPrChange>
            </w:pPr>
            <w:del w:id="12648" w:author="Gidon Kupietzky" w:date="2025-02-13T17:45:00Z" w16du:dateUtc="2025-02-13T15:45:00Z">
              <w:r w:rsidRPr="00AE3FD1" w:rsidDel="004A2D26">
                <w:rPr>
                  <w:rFonts w:ascii="David" w:eastAsia="Times New Roman" w:hAnsi="David"/>
                  <w:color w:val="000000"/>
                  <w:rtl/>
                </w:rPr>
                <w:delText>תלמידים שלומדים באזור תנועה בכיתות א-ו  (מגזר חרדי)</w:delText>
              </w:r>
              <w:bookmarkStart w:id="12649" w:name="_Toc190882741"/>
              <w:bookmarkStart w:id="12650" w:name="_Toc190885454"/>
              <w:bookmarkEnd w:id="12649"/>
              <w:bookmarkEnd w:id="12650"/>
            </w:del>
          </w:p>
        </w:tc>
        <w:tc>
          <w:tcPr>
            <w:tcW w:w="3252" w:type="dxa"/>
            <w:shd w:val="clear" w:color="auto" w:fill="auto"/>
            <w:noWrap/>
            <w:vAlign w:val="center"/>
            <w:hideMark/>
          </w:tcPr>
          <w:p w14:paraId="157539A7" w14:textId="4211AD40" w:rsidR="00162414" w:rsidRPr="00AE3FD1" w:rsidDel="004A2D26" w:rsidRDefault="00162414">
            <w:pPr>
              <w:tabs>
                <w:tab w:val="left" w:pos="2446"/>
              </w:tabs>
              <w:spacing w:line="276" w:lineRule="auto"/>
              <w:rPr>
                <w:del w:id="12651" w:author="Gidon Kupietzky" w:date="2025-02-13T17:45:00Z" w16du:dateUtc="2025-02-13T15:45:00Z"/>
                <w:rFonts w:ascii="David" w:eastAsia="Times New Roman" w:hAnsi="David"/>
                <w:color w:val="000000"/>
                <w:rtl/>
              </w:rPr>
              <w:pPrChange w:id="12652" w:author="Gidon Kupietzky" w:date="2025-02-13T17:45:00Z" w16du:dateUtc="2025-02-13T15:45:00Z">
                <w:pPr>
                  <w:spacing w:before="0" w:line="240" w:lineRule="auto"/>
                  <w:ind w:left="0"/>
                  <w:jc w:val="center"/>
                </w:pPr>
              </w:pPrChange>
            </w:pPr>
            <w:bookmarkStart w:id="12653" w:name="_Toc190882742"/>
            <w:bookmarkStart w:id="12654" w:name="_Toc190885455"/>
            <w:bookmarkEnd w:id="12653"/>
            <w:bookmarkEnd w:id="12654"/>
          </w:p>
        </w:tc>
        <w:bookmarkStart w:id="12655" w:name="_Toc190882743"/>
        <w:bookmarkStart w:id="12656" w:name="_Toc190885456"/>
        <w:bookmarkEnd w:id="12655"/>
        <w:bookmarkEnd w:id="12656"/>
      </w:tr>
      <w:tr w:rsidR="00162414" w:rsidRPr="00AE3FD1" w:rsidDel="004A2D26" w14:paraId="1C50F3AA" w14:textId="0334124D" w:rsidTr="00DE2902">
        <w:trPr>
          <w:trHeight w:val="300"/>
          <w:del w:id="12657" w:author="Gidon Kupietzky" w:date="2025-02-13T17:45:00Z"/>
        </w:trPr>
        <w:tc>
          <w:tcPr>
            <w:tcW w:w="1640" w:type="dxa"/>
            <w:shd w:val="clear" w:color="C0E6F5" w:fill="C0E6F5"/>
            <w:noWrap/>
            <w:vAlign w:val="center"/>
            <w:hideMark/>
          </w:tcPr>
          <w:p w14:paraId="00786277" w14:textId="2F3D5C9D" w:rsidR="00162414" w:rsidRPr="00AE3FD1" w:rsidDel="004A2D26" w:rsidRDefault="00162414">
            <w:pPr>
              <w:tabs>
                <w:tab w:val="left" w:pos="2446"/>
              </w:tabs>
              <w:spacing w:line="276" w:lineRule="auto"/>
              <w:rPr>
                <w:del w:id="12658" w:author="Gidon Kupietzky" w:date="2025-02-13T17:45:00Z" w16du:dateUtc="2025-02-13T15:45:00Z"/>
                <w:rFonts w:ascii="David" w:eastAsia="Times New Roman" w:hAnsi="David"/>
                <w:b/>
                <w:bCs/>
              </w:rPr>
              <w:pPrChange w:id="12659" w:author="Gidon Kupietzky" w:date="2025-02-13T17:45:00Z" w16du:dateUtc="2025-02-13T15:45:00Z">
                <w:pPr>
                  <w:bidi w:val="0"/>
                  <w:spacing w:before="0" w:line="240" w:lineRule="auto"/>
                  <w:ind w:left="0"/>
                  <w:jc w:val="center"/>
                </w:pPr>
              </w:pPrChange>
            </w:pPr>
            <w:del w:id="12660" w:author="Gidon Kupietzky" w:date="2025-02-13T17:45:00Z" w16du:dateUtc="2025-02-13T15:45:00Z">
              <w:r w:rsidRPr="00AE3FD1" w:rsidDel="004A2D26">
                <w:rPr>
                  <w:rFonts w:ascii="David" w:eastAsia="Times New Roman" w:hAnsi="David"/>
                  <w:b/>
                  <w:bCs/>
                </w:rPr>
                <w:delText>UOA2</w:delText>
              </w:r>
              <w:bookmarkStart w:id="12661" w:name="_Toc190882744"/>
              <w:bookmarkStart w:id="12662" w:name="_Toc190885457"/>
              <w:bookmarkEnd w:id="12661"/>
              <w:bookmarkEnd w:id="12662"/>
            </w:del>
          </w:p>
        </w:tc>
        <w:tc>
          <w:tcPr>
            <w:tcW w:w="4104" w:type="dxa"/>
            <w:shd w:val="clear" w:color="C0E6F5" w:fill="C0E6F5"/>
            <w:noWrap/>
            <w:vAlign w:val="center"/>
            <w:hideMark/>
          </w:tcPr>
          <w:p w14:paraId="25662555" w14:textId="7800670D" w:rsidR="00162414" w:rsidRPr="00AE3FD1" w:rsidDel="004A2D26" w:rsidRDefault="00162414">
            <w:pPr>
              <w:tabs>
                <w:tab w:val="left" w:pos="2446"/>
              </w:tabs>
              <w:spacing w:line="276" w:lineRule="auto"/>
              <w:rPr>
                <w:del w:id="12663" w:author="Gidon Kupietzky" w:date="2025-02-13T17:45:00Z" w16du:dateUtc="2025-02-13T15:45:00Z"/>
                <w:rFonts w:ascii="David" w:eastAsia="Times New Roman" w:hAnsi="David"/>
                <w:color w:val="000000"/>
              </w:rPr>
              <w:pPrChange w:id="12664" w:author="Gidon Kupietzky" w:date="2025-02-13T17:45:00Z" w16du:dateUtc="2025-02-13T15:45:00Z">
                <w:pPr>
                  <w:spacing w:before="0" w:line="240" w:lineRule="auto"/>
                  <w:ind w:left="0"/>
                  <w:jc w:val="center"/>
                </w:pPr>
              </w:pPrChange>
            </w:pPr>
            <w:del w:id="12665" w:author="Gidon Kupietzky" w:date="2025-02-13T17:45:00Z" w16du:dateUtc="2025-02-13T15:45:00Z">
              <w:r w:rsidRPr="00AE3FD1" w:rsidDel="004A2D26">
                <w:rPr>
                  <w:rFonts w:ascii="David" w:eastAsia="Times New Roman" w:hAnsi="David"/>
                  <w:color w:val="000000"/>
                  <w:rtl/>
                </w:rPr>
                <w:delText>תלמידים שלומדים באזור תנועה בכיתות ז-ט  (מגזר חרדי)</w:delText>
              </w:r>
              <w:bookmarkStart w:id="12666" w:name="_Toc190882745"/>
              <w:bookmarkStart w:id="12667" w:name="_Toc190885458"/>
              <w:bookmarkEnd w:id="12666"/>
              <w:bookmarkEnd w:id="12667"/>
            </w:del>
          </w:p>
        </w:tc>
        <w:tc>
          <w:tcPr>
            <w:tcW w:w="3252" w:type="dxa"/>
            <w:shd w:val="clear" w:color="C0E6F5" w:fill="C0E6F5"/>
            <w:noWrap/>
            <w:vAlign w:val="center"/>
            <w:hideMark/>
          </w:tcPr>
          <w:p w14:paraId="5AB2E6E6" w14:textId="427E529C" w:rsidR="00162414" w:rsidRPr="00AE3FD1" w:rsidDel="004A2D26" w:rsidRDefault="00162414">
            <w:pPr>
              <w:tabs>
                <w:tab w:val="left" w:pos="2446"/>
              </w:tabs>
              <w:spacing w:line="276" w:lineRule="auto"/>
              <w:rPr>
                <w:del w:id="12668" w:author="Gidon Kupietzky" w:date="2025-02-13T17:45:00Z" w16du:dateUtc="2025-02-13T15:45:00Z"/>
                <w:rFonts w:ascii="David" w:eastAsia="Times New Roman" w:hAnsi="David"/>
                <w:color w:val="000000"/>
                <w:rtl/>
              </w:rPr>
              <w:pPrChange w:id="12669" w:author="Gidon Kupietzky" w:date="2025-02-13T17:45:00Z" w16du:dateUtc="2025-02-13T15:45:00Z">
                <w:pPr>
                  <w:spacing w:before="0" w:line="240" w:lineRule="auto"/>
                  <w:ind w:left="0"/>
                  <w:jc w:val="center"/>
                </w:pPr>
              </w:pPrChange>
            </w:pPr>
            <w:bookmarkStart w:id="12670" w:name="_Toc190882746"/>
            <w:bookmarkStart w:id="12671" w:name="_Toc190885459"/>
            <w:bookmarkEnd w:id="12670"/>
            <w:bookmarkEnd w:id="12671"/>
          </w:p>
        </w:tc>
        <w:bookmarkStart w:id="12672" w:name="_Toc190882747"/>
        <w:bookmarkStart w:id="12673" w:name="_Toc190885460"/>
        <w:bookmarkEnd w:id="12672"/>
        <w:bookmarkEnd w:id="12673"/>
      </w:tr>
      <w:tr w:rsidR="00162414" w:rsidRPr="00AE3FD1" w:rsidDel="004A2D26" w14:paraId="1EA9BC5F" w14:textId="55559D99" w:rsidTr="00DE2902">
        <w:trPr>
          <w:trHeight w:val="300"/>
          <w:del w:id="12674" w:author="Gidon Kupietzky" w:date="2025-02-13T17:45:00Z"/>
        </w:trPr>
        <w:tc>
          <w:tcPr>
            <w:tcW w:w="1640" w:type="dxa"/>
            <w:shd w:val="clear" w:color="auto" w:fill="auto"/>
            <w:noWrap/>
            <w:vAlign w:val="center"/>
            <w:hideMark/>
          </w:tcPr>
          <w:p w14:paraId="68A08457" w14:textId="7059EA9C" w:rsidR="00162414" w:rsidRPr="00AE3FD1" w:rsidDel="004A2D26" w:rsidRDefault="00162414">
            <w:pPr>
              <w:tabs>
                <w:tab w:val="left" w:pos="2446"/>
              </w:tabs>
              <w:spacing w:line="276" w:lineRule="auto"/>
              <w:rPr>
                <w:del w:id="12675" w:author="Gidon Kupietzky" w:date="2025-02-13T17:45:00Z" w16du:dateUtc="2025-02-13T15:45:00Z"/>
                <w:rFonts w:ascii="David" w:eastAsia="Times New Roman" w:hAnsi="David"/>
                <w:b/>
                <w:bCs/>
              </w:rPr>
              <w:pPrChange w:id="12676" w:author="Gidon Kupietzky" w:date="2025-02-13T17:45:00Z" w16du:dateUtc="2025-02-13T15:45:00Z">
                <w:pPr>
                  <w:bidi w:val="0"/>
                  <w:spacing w:before="0" w:line="240" w:lineRule="auto"/>
                  <w:ind w:left="0"/>
                  <w:jc w:val="center"/>
                </w:pPr>
              </w:pPrChange>
            </w:pPr>
            <w:del w:id="12677" w:author="Gidon Kupietzky" w:date="2025-02-13T17:45:00Z" w16du:dateUtc="2025-02-13T15:45:00Z">
              <w:r w:rsidRPr="00AE3FD1" w:rsidDel="004A2D26">
                <w:rPr>
                  <w:rFonts w:ascii="David" w:eastAsia="Times New Roman" w:hAnsi="David"/>
                  <w:b/>
                  <w:bCs/>
                </w:rPr>
                <w:lastRenderedPageBreak/>
                <w:delText>UOA3</w:delText>
              </w:r>
              <w:bookmarkStart w:id="12678" w:name="_Toc190882748"/>
              <w:bookmarkStart w:id="12679" w:name="_Toc190885461"/>
              <w:bookmarkEnd w:id="12678"/>
              <w:bookmarkEnd w:id="12679"/>
            </w:del>
          </w:p>
        </w:tc>
        <w:tc>
          <w:tcPr>
            <w:tcW w:w="4104" w:type="dxa"/>
            <w:shd w:val="clear" w:color="auto" w:fill="auto"/>
            <w:noWrap/>
            <w:vAlign w:val="center"/>
            <w:hideMark/>
          </w:tcPr>
          <w:p w14:paraId="7101F7A9" w14:textId="0C89F6EB" w:rsidR="00162414" w:rsidRPr="00AE3FD1" w:rsidDel="004A2D26" w:rsidRDefault="00162414">
            <w:pPr>
              <w:tabs>
                <w:tab w:val="left" w:pos="2446"/>
              </w:tabs>
              <w:spacing w:line="276" w:lineRule="auto"/>
              <w:rPr>
                <w:del w:id="12680" w:author="Gidon Kupietzky" w:date="2025-02-13T17:45:00Z" w16du:dateUtc="2025-02-13T15:45:00Z"/>
                <w:rFonts w:ascii="David" w:eastAsia="Times New Roman" w:hAnsi="David"/>
                <w:color w:val="000000"/>
              </w:rPr>
              <w:pPrChange w:id="12681" w:author="Gidon Kupietzky" w:date="2025-02-13T17:45:00Z" w16du:dateUtc="2025-02-13T15:45:00Z">
                <w:pPr>
                  <w:spacing w:before="0" w:line="240" w:lineRule="auto"/>
                  <w:ind w:left="0"/>
                  <w:jc w:val="center"/>
                </w:pPr>
              </w:pPrChange>
            </w:pPr>
            <w:del w:id="12682" w:author="Gidon Kupietzky" w:date="2025-02-13T17:45:00Z" w16du:dateUtc="2025-02-13T15:45:00Z">
              <w:r w:rsidRPr="00AE3FD1" w:rsidDel="004A2D26">
                <w:rPr>
                  <w:rFonts w:ascii="David" w:eastAsia="Times New Roman" w:hAnsi="David"/>
                  <w:color w:val="000000"/>
                  <w:rtl/>
                </w:rPr>
                <w:delText>תלמידים שלומדים באזור תנועה בכיתות י-יב  (מגזר חרדי)</w:delText>
              </w:r>
              <w:bookmarkStart w:id="12683" w:name="_Toc190882749"/>
              <w:bookmarkStart w:id="12684" w:name="_Toc190885462"/>
              <w:bookmarkEnd w:id="12683"/>
              <w:bookmarkEnd w:id="12684"/>
            </w:del>
          </w:p>
        </w:tc>
        <w:tc>
          <w:tcPr>
            <w:tcW w:w="3252" w:type="dxa"/>
            <w:shd w:val="clear" w:color="auto" w:fill="auto"/>
            <w:noWrap/>
            <w:vAlign w:val="center"/>
            <w:hideMark/>
          </w:tcPr>
          <w:p w14:paraId="73870A79" w14:textId="23D24960" w:rsidR="00162414" w:rsidRPr="00AE3FD1" w:rsidDel="004A2D26" w:rsidRDefault="00162414">
            <w:pPr>
              <w:tabs>
                <w:tab w:val="left" w:pos="2446"/>
              </w:tabs>
              <w:spacing w:line="276" w:lineRule="auto"/>
              <w:rPr>
                <w:del w:id="12685" w:author="Gidon Kupietzky" w:date="2025-02-13T17:45:00Z" w16du:dateUtc="2025-02-13T15:45:00Z"/>
                <w:rFonts w:ascii="David" w:eastAsia="Times New Roman" w:hAnsi="David"/>
                <w:color w:val="000000"/>
                <w:rtl/>
              </w:rPr>
              <w:pPrChange w:id="12686" w:author="Gidon Kupietzky" w:date="2025-02-13T17:45:00Z" w16du:dateUtc="2025-02-13T15:45:00Z">
                <w:pPr>
                  <w:spacing w:before="0" w:line="240" w:lineRule="auto"/>
                  <w:ind w:left="0"/>
                  <w:jc w:val="center"/>
                </w:pPr>
              </w:pPrChange>
            </w:pPr>
            <w:bookmarkStart w:id="12687" w:name="_Toc190882750"/>
            <w:bookmarkStart w:id="12688" w:name="_Toc190885463"/>
            <w:bookmarkEnd w:id="12687"/>
            <w:bookmarkEnd w:id="12688"/>
          </w:p>
        </w:tc>
        <w:bookmarkStart w:id="12689" w:name="_Toc190882751"/>
        <w:bookmarkStart w:id="12690" w:name="_Toc190885464"/>
        <w:bookmarkEnd w:id="12689"/>
        <w:bookmarkEnd w:id="12690"/>
      </w:tr>
      <w:tr w:rsidR="00162414" w:rsidRPr="00AE3FD1" w:rsidDel="004A2D26" w14:paraId="3A7484BD" w14:textId="6998D8AB" w:rsidTr="00DE2902">
        <w:trPr>
          <w:trHeight w:val="300"/>
          <w:del w:id="12691" w:author="Gidon Kupietzky" w:date="2025-02-13T17:45:00Z"/>
        </w:trPr>
        <w:tc>
          <w:tcPr>
            <w:tcW w:w="1640" w:type="dxa"/>
            <w:shd w:val="clear" w:color="C0E6F5" w:fill="C0E6F5"/>
            <w:noWrap/>
            <w:vAlign w:val="center"/>
            <w:hideMark/>
          </w:tcPr>
          <w:p w14:paraId="70AC3817" w14:textId="20236143" w:rsidR="00162414" w:rsidRPr="00AE3FD1" w:rsidDel="004A2D26" w:rsidRDefault="00162414">
            <w:pPr>
              <w:tabs>
                <w:tab w:val="left" w:pos="2446"/>
              </w:tabs>
              <w:spacing w:line="276" w:lineRule="auto"/>
              <w:rPr>
                <w:del w:id="12692" w:author="Gidon Kupietzky" w:date="2025-02-13T17:45:00Z" w16du:dateUtc="2025-02-13T15:45:00Z"/>
                <w:rFonts w:ascii="David" w:eastAsia="Times New Roman" w:hAnsi="David"/>
                <w:b/>
                <w:bCs/>
              </w:rPr>
              <w:pPrChange w:id="12693" w:author="Gidon Kupietzky" w:date="2025-02-13T17:45:00Z" w16du:dateUtc="2025-02-13T15:45:00Z">
                <w:pPr>
                  <w:bidi w:val="0"/>
                  <w:spacing w:before="0" w:line="240" w:lineRule="auto"/>
                  <w:ind w:left="0"/>
                  <w:jc w:val="center"/>
                </w:pPr>
              </w:pPrChange>
            </w:pPr>
            <w:del w:id="12694" w:author="Gidon Kupietzky" w:date="2025-02-13T17:45:00Z" w16du:dateUtc="2025-02-13T15:45:00Z">
              <w:r w:rsidRPr="00AE3FD1" w:rsidDel="004A2D26">
                <w:rPr>
                  <w:rFonts w:ascii="David" w:eastAsia="Times New Roman" w:hAnsi="David"/>
                  <w:b/>
                  <w:bCs/>
                </w:rPr>
                <w:delText>SEA1</w:delText>
              </w:r>
              <w:bookmarkStart w:id="12695" w:name="_Toc190882752"/>
              <w:bookmarkStart w:id="12696" w:name="_Toc190885465"/>
              <w:bookmarkEnd w:id="12695"/>
              <w:bookmarkEnd w:id="12696"/>
            </w:del>
          </w:p>
        </w:tc>
        <w:tc>
          <w:tcPr>
            <w:tcW w:w="4104" w:type="dxa"/>
            <w:shd w:val="clear" w:color="C0E6F5" w:fill="C0E6F5"/>
            <w:noWrap/>
            <w:vAlign w:val="center"/>
            <w:hideMark/>
          </w:tcPr>
          <w:p w14:paraId="19F0B14F" w14:textId="0BD2963F" w:rsidR="00162414" w:rsidRPr="00AE3FD1" w:rsidDel="004A2D26" w:rsidRDefault="00162414">
            <w:pPr>
              <w:tabs>
                <w:tab w:val="left" w:pos="2446"/>
              </w:tabs>
              <w:spacing w:line="276" w:lineRule="auto"/>
              <w:rPr>
                <w:del w:id="12697" w:author="Gidon Kupietzky" w:date="2025-02-13T17:45:00Z" w16du:dateUtc="2025-02-13T15:45:00Z"/>
                <w:rFonts w:ascii="David" w:eastAsia="Times New Roman" w:hAnsi="David"/>
                <w:color w:val="000000"/>
              </w:rPr>
              <w:pPrChange w:id="12698" w:author="Gidon Kupietzky" w:date="2025-02-13T17:45:00Z" w16du:dateUtc="2025-02-13T15:45:00Z">
                <w:pPr>
                  <w:spacing w:before="0" w:line="240" w:lineRule="auto"/>
                  <w:ind w:left="0"/>
                  <w:jc w:val="center"/>
                </w:pPr>
              </w:pPrChange>
            </w:pPr>
            <w:del w:id="12699" w:author="Gidon Kupietzky" w:date="2025-02-13T17:45:00Z" w16du:dateUtc="2025-02-13T15:45:00Z">
              <w:r w:rsidRPr="00AE3FD1" w:rsidDel="004A2D26">
                <w:rPr>
                  <w:rFonts w:ascii="David" w:eastAsia="Times New Roman" w:hAnsi="David"/>
                  <w:color w:val="000000"/>
                  <w:rtl/>
                </w:rPr>
                <w:delText>תלמידים שלומדים באזור תנועה בכיתות א-ו  (מגזר כללי)</w:delText>
              </w:r>
              <w:bookmarkStart w:id="12700" w:name="_Toc190882753"/>
              <w:bookmarkStart w:id="12701" w:name="_Toc190885466"/>
              <w:bookmarkEnd w:id="12700"/>
              <w:bookmarkEnd w:id="12701"/>
            </w:del>
          </w:p>
        </w:tc>
        <w:tc>
          <w:tcPr>
            <w:tcW w:w="3252" w:type="dxa"/>
            <w:shd w:val="clear" w:color="C0E6F5" w:fill="C0E6F5"/>
            <w:noWrap/>
            <w:vAlign w:val="center"/>
            <w:hideMark/>
          </w:tcPr>
          <w:p w14:paraId="41CEED5B" w14:textId="28DAB685" w:rsidR="00162414" w:rsidRPr="00AE3FD1" w:rsidDel="004A2D26" w:rsidRDefault="00162414">
            <w:pPr>
              <w:tabs>
                <w:tab w:val="left" w:pos="2446"/>
              </w:tabs>
              <w:spacing w:line="276" w:lineRule="auto"/>
              <w:rPr>
                <w:del w:id="12702" w:author="Gidon Kupietzky" w:date="2025-02-13T17:45:00Z" w16du:dateUtc="2025-02-13T15:45:00Z"/>
                <w:rFonts w:ascii="David" w:eastAsia="Times New Roman" w:hAnsi="David"/>
                <w:color w:val="000000"/>
                <w:rtl/>
              </w:rPr>
              <w:pPrChange w:id="12703" w:author="Gidon Kupietzky" w:date="2025-02-13T17:45:00Z" w16du:dateUtc="2025-02-13T15:45:00Z">
                <w:pPr>
                  <w:spacing w:before="0" w:line="240" w:lineRule="auto"/>
                  <w:ind w:left="0"/>
                  <w:jc w:val="center"/>
                </w:pPr>
              </w:pPrChange>
            </w:pPr>
            <w:bookmarkStart w:id="12704" w:name="_Toc190882754"/>
            <w:bookmarkStart w:id="12705" w:name="_Toc190885467"/>
            <w:bookmarkEnd w:id="12704"/>
            <w:bookmarkEnd w:id="12705"/>
          </w:p>
        </w:tc>
        <w:bookmarkStart w:id="12706" w:name="_Toc190882755"/>
        <w:bookmarkStart w:id="12707" w:name="_Toc190885468"/>
        <w:bookmarkEnd w:id="12706"/>
        <w:bookmarkEnd w:id="12707"/>
      </w:tr>
      <w:tr w:rsidR="00162414" w:rsidRPr="00AE3FD1" w:rsidDel="004A2D26" w14:paraId="13B1920D" w14:textId="1EF2E65A" w:rsidTr="00DE2902">
        <w:trPr>
          <w:trHeight w:val="300"/>
          <w:del w:id="12708" w:author="Gidon Kupietzky" w:date="2025-02-13T17:45:00Z"/>
        </w:trPr>
        <w:tc>
          <w:tcPr>
            <w:tcW w:w="1640" w:type="dxa"/>
            <w:shd w:val="clear" w:color="auto" w:fill="auto"/>
            <w:noWrap/>
            <w:vAlign w:val="center"/>
            <w:hideMark/>
          </w:tcPr>
          <w:p w14:paraId="231527D8" w14:textId="172255F7" w:rsidR="00162414" w:rsidRPr="00AE3FD1" w:rsidDel="004A2D26" w:rsidRDefault="00162414">
            <w:pPr>
              <w:tabs>
                <w:tab w:val="left" w:pos="2446"/>
              </w:tabs>
              <w:spacing w:line="276" w:lineRule="auto"/>
              <w:rPr>
                <w:del w:id="12709" w:author="Gidon Kupietzky" w:date="2025-02-13T17:45:00Z" w16du:dateUtc="2025-02-13T15:45:00Z"/>
                <w:rFonts w:ascii="David" w:eastAsia="Times New Roman" w:hAnsi="David"/>
                <w:b/>
                <w:bCs/>
              </w:rPr>
              <w:pPrChange w:id="12710" w:author="Gidon Kupietzky" w:date="2025-02-13T17:45:00Z" w16du:dateUtc="2025-02-13T15:45:00Z">
                <w:pPr>
                  <w:bidi w:val="0"/>
                  <w:spacing w:before="0" w:line="240" w:lineRule="auto"/>
                  <w:ind w:left="0"/>
                  <w:jc w:val="center"/>
                </w:pPr>
              </w:pPrChange>
            </w:pPr>
            <w:del w:id="12711" w:author="Gidon Kupietzky" w:date="2025-02-13T17:45:00Z" w16du:dateUtc="2025-02-13T15:45:00Z">
              <w:r w:rsidRPr="00AE3FD1" w:rsidDel="004A2D26">
                <w:rPr>
                  <w:rFonts w:ascii="David" w:eastAsia="Times New Roman" w:hAnsi="David"/>
                  <w:b/>
                  <w:bCs/>
                </w:rPr>
                <w:delText>SEA2</w:delText>
              </w:r>
              <w:bookmarkStart w:id="12712" w:name="_Toc190882756"/>
              <w:bookmarkStart w:id="12713" w:name="_Toc190885469"/>
              <w:bookmarkEnd w:id="12712"/>
              <w:bookmarkEnd w:id="12713"/>
            </w:del>
          </w:p>
        </w:tc>
        <w:tc>
          <w:tcPr>
            <w:tcW w:w="4104" w:type="dxa"/>
            <w:shd w:val="clear" w:color="auto" w:fill="auto"/>
            <w:noWrap/>
            <w:vAlign w:val="center"/>
            <w:hideMark/>
          </w:tcPr>
          <w:p w14:paraId="7DA6537F" w14:textId="4AAADEEF" w:rsidR="00162414" w:rsidRPr="00AE3FD1" w:rsidDel="004A2D26" w:rsidRDefault="00162414">
            <w:pPr>
              <w:tabs>
                <w:tab w:val="left" w:pos="2446"/>
              </w:tabs>
              <w:spacing w:line="276" w:lineRule="auto"/>
              <w:rPr>
                <w:del w:id="12714" w:author="Gidon Kupietzky" w:date="2025-02-13T17:45:00Z" w16du:dateUtc="2025-02-13T15:45:00Z"/>
                <w:rFonts w:ascii="David" w:eastAsia="Times New Roman" w:hAnsi="David"/>
                <w:color w:val="000000"/>
              </w:rPr>
              <w:pPrChange w:id="12715" w:author="Gidon Kupietzky" w:date="2025-02-13T17:45:00Z" w16du:dateUtc="2025-02-13T15:45:00Z">
                <w:pPr>
                  <w:spacing w:before="0" w:line="240" w:lineRule="auto"/>
                  <w:ind w:left="0"/>
                  <w:jc w:val="center"/>
                </w:pPr>
              </w:pPrChange>
            </w:pPr>
            <w:del w:id="12716" w:author="Gidon Kupietzky" w:date="2025-02-13T17:45:00Z" w16du:dateUtc="2025-02-13T15:45:00Z">
              <w:r w:rsidRPr="00AE3FD1" w:rsidDel="004A2D26">
                <w:rPr>
                  <w:rFonts w:ascii="David" w:eastAsia="Times New Roman" w:hAnsi="David"/>
                  <w:color w:val="000000"/>
                  <w:rtl/>
                </w:rPr>
                <w:delText>תלמידים שלומדים באזור תנועה בכיתות ז-ט  (מגזר כללי)</w:delText>
              </w:r>
              <w:bookmarkStart w:id="12717" w:name="_Toc190882757"/>
              <w:bookmarkStart w:id="12718" w:name="_Toc190885470"/>
              <w:bookmarkEnd w:id="12717"/>
              <w:bookmarkEnd w:id="12718"/>
            </w:del>
          </w:p>
        </w:tc>
        <w:tc>
          <w:tcPr>
            <w:tcW w:w="3252" w:type="dxa"/>
            <w:shd w:val="clear" w:color="auto" w:fill="auto"/>
            <w:noWrap/>
            <w:vAlign w:val="center"/>
            <w:hideMark/>
          </w:tcPr>
          <w:p w14:paraId="70DE1AA8" w14:textId="18375CE1" w:rsidR="00162414" w:rsidRPr="00AE3FD1" w:rsidDel="004A2D26" w:rsidRDefault="00162414">
            <w:pPr>
              <w:tabs>
                <w:tab w:val="left" w:pos="2446"/>
              </w:tabs>
              <w:spacing w:line="276" w:lineRule="auto"/>
              <w:rPr>
                <w:del w:id="12719" w:author="Gidon Kupietzky" w:date="2025-02-13T17:45:00Z" w16du:dateUtc="2025-02-13T15:45:00Z"/>
                <w:rFonts w:ascii="David" w:eastAsia="Times New Roman" w:hAnsi="David"/>
                <w:color w:val="000000"/>
                <w:rtl/>
              </w:rPr>
              <w:pPrChange w:id="12720" w:author="Gidon Kupietzky" w:date="2025-02-13T17:45:00Z" w16du:dateUtc="2025-02-13T15:45:00Z">
                <w:pPr>
                  <w:spacing w:before="0" w:line="240" w:lineRule="auto"/>
                  <w:ind w:left="0"/>
                  <w:jc w:val="center"/>
                </w:pPr>
              </w:pPrChange>
            </w:pPr>
            <w:bookmarkStart w:id="12721" w:name="_Toc190882758"/>
            <w:bookmarkStart w:id="12722" w:name="_Toc190885471"/>
            <w:bookmarkEnd w:id="12721"/>
            <w:bookmarkEnd w:id="12722"/>
          </w:p>
        </w:tc>
        <w:bookmarkStart w:id="12723" w:name="_Toc190882759"/>
        <w:bookmarkStart w:id="12724" w:name="_Toc190885472"/>
        <w:bookmarkEnd w:id="12723"/>
        <w:bookmarkEnd w:id="12724"/>
      </w:tr>
      <w:tr w:rsidR="00162414" w:rsidRPr="00AE3FD1" w:rsidDel="004A2D26" w14:paraId="45A0B1F1" w14:textId="79244062" w:rsidTr="00DE2902">
        <w:trPr>
          <w:trHeight w:val="300"/>
          <w:del w:id="12725" w:author="Gidon Kupietzky" w:date="2025-02-13T17:45:00Z"/>
        </w:trPr>
        <w:tc>
          <w:tcPr>
            <w:tcW w:w="1640" w:type="dxa"/>
            <w:shd w:val="clear" w:color="C0E6F5" w:fill="C0E6F5"/>
            <w:noWrap/>
            <w:vAlign w:val="center"/>
            <w:hideMark/>
          </w:tcPr>
          <w:p w14:paraId="1E3CA94F" w14:textId="13FBAFF9" w:rsidR="00162414" w:rsidRPr="00AE3FD1" w:rsidDel="004A2D26" w:rsidRDefault="00162414">
            <w:pPr>
              <w:tabs>
                <w:tab w:val="left" w:pos="2446"/>
              </w:tabs>
              <w:spacing w:line="276" w:lineRule="auto"/>
              <w:rPr>
                <w:del w:id="12726" w:author="Gidon Kupietzky" w:date="2025-02-13T17:45:00Z" w16du:dateUtc="2025-02-13T15:45:00Z"/>
                <w:rFonts w:ascii="David" w:eastAsia="Times New Roman" w:hAnsi="David"/>
                <w:b/>
                <w:bCs/>
              </w:rPr>
              <w:pPrChange w:id="12727" w:author="Gidon Kupietzky" w:date="2025-02-13T17:45:00Z" w16du:dateUtc="2025-02-13T15:45:00Z">
                <w:pPr>
                  <w:bidi w:val="0"/>
                  <w:spacing w:before="0" w:line="240" w:lineRule="auto"/>
                  <w:ind w:left="0"/>
                  <w:jc w:val="center"/>
                </w:pPr>
              </w:pPrChange>
            </w:pPr>
            <w:del w:id="12728" w:author="Gidon Kupietzky" w:date="2025-02-13T17:45:00Z" w16du:dateUtc="2025-02-13T15:45:00Z">
              <w:r w:rsidRPr="00AE3FD1" w:rsidDel="004A2D26">
                <w:rPr>
                  <w:rFonts w:ascii="David" w:eastAsia="Times New Roman" w:hAnsi="David"/>
                  <w:b/>
                  <w:bCs/>
                </w:rPr>
                <w:delText>SEA3</w:delText>
              </w:r>
              <w:bookmarkStart w:id="12729" w:name="_Toc190882760"/>
              <w:bookmarkStart w:id="12730" w:name="_Toc190885473"/>
              <w:bookmarkEnd w:id="12729"/>
              <w:bookmarkEnd w:id="12730"/>
            </w:del>
          </w:p>
        </w:tc>
        <w:tc>
          <w:tcPr>
            <w:tcW w:w="4104" w:type="dxa"/>
            <w:shd w:val="clear" w:color="C0E6F5" w:fill="C0E6F5"/>
            <w:noWrap/>
            <w:vAlign w:val="center"/>
            <w:hideMark/>
          </w:tcPr>
          <w:p w14:paraId="1837F21A" w14:textId="394C6206" w:rsidR="00162414" w:rsidRPr="00AE3FD1" w:rsidDel="004A2D26" w:rsidRDefault="00162414">
            <w:pPr>
              <w:tabs>
                <w:tab w:val="left" w:pos="2446"/>
              </w:tabs>
              <w:spacing w:line="276" w:lineRule="auto"/>
              <w:rPr>
                <w:del w:id="12731" w:author="Gidon Kupietzky" w:date="2025-02-13T17:45:00Z" w16du:dateUtc="2025-02-13T15:45:00Z"/>
                <w:rFonts w:ascii="David" w:eastAsia="Times New Roman" w:hAnsi="David"/>
                <w:color w:val="000000"/>
              </w:rPr>
              <w:pPrChange w:id="12732" w:author="Gidon Kupietzky" w:date="2025-02-13T17:45:00Z" w16du:dateUtc="2025-02-13T15:45:00Z">
                <w:pPr>
                  <w:spacing w:before="0" w:line="240" w:lineRule="auto"/>
                  <w:ind w:left="0"/>
                  <w:jc w:val="center"/>
                </w:pPr>
              </w:pPrChange>
            </w:pPr>
            <w:del w:id="12733" w:author="Gidon Kupietzky" w:date="2025-02-13T17:45:00Z" w16du:dateUtc="2025-02-13T15:45:00Z">
              <w:r w:rsidRPr="00AE3FD1" w:rsidDel="004A2D26">
                <w:rPr>
                  <w:rFonts w:ascii="David" w:eastAsia="Times New Roman" w:hAnsi="David"/>
                  <w:color w:val="000000"/>
                  <w:rtl/>
                </w:rPr>
                <w:delText>תלמידים שלומדים באזור תנועה בכיתות י-יב  (מגזר כללי)</w:delText>
              </w:r>
              <w:bookmarkStart w:id="12734" w:name="_Toc190882761"/>
              <w:bookmarkStart w:id="12735" w:name="_Toc190885474"/>
              <w:bookmarkEnd w:id="12734"/>
              <w:bookmarkEnd w:id="12735"/>
            </w:del>
          </w:p>
        </w:tc>
        <w:tc>
          <w:tcPr>
            <w:tcW w:w="3252" w:type="dxa"/>
            <w:shd w:val="clear" w:color="C0E6F5" w:fill="C0E6F5"/>
            <w:noWrap/>
            <w:vAlign w:val="center"/>
            <w:hideMark/>
          </w:tcPr>
          <w:p w14:paraId="354F7DFA" w14:textId="42595BD1" w:rsidR="00162414" w:rsidRPr="00AE3FD1" w:rsidDel="004A2D26" w:rsidRDefault="00162414">
            <w:pPr>
              <w:tabs>
                <w:tab w:val="left" w:pos="2446"/>
              </w:tabs>
              <w:spacing w:line="276" w:lineRule="auto"/>
              <w:rPr>
                <w:del w:id="12736" w:author="Gidon Kupietzky" w:date="2025-02-13T17:45:00Z" w16du:dateUtc="2025-02-13T15:45:00Z"/>
                <w:rFonts w:ascii="David" w:eastAsia="Times New Roman" w:hAnsi="David"/>
                <w:color w:val="000000"/>
                <w:rtl/>
              </w:rPr>
              <w:pPrChange w:id="12737" w:author="Gidon Kupietzky" w:date="2025-02-13T17:45:00Z" w16du:dateUtc="2025-02-13T15:45:00Z">
                <w:pPr>
                  <w:spacing w:before="0" w:line="240" w:lineRule="auto"/>
                  <w:ind w:left="0"/>
                  <w:jc w:val="center"/>
                </w:pPr>
              </w:pPrChange>
            </w:pPr>
            <w:bookmarkStart w:id="12738" w:name="_Toc190882762"/>
            <w:bookmarkStart w:id="12739" w:name="_Toc190885475"/>
            <w:bookmarkEnd w:id="12738"/>
            <w:bookmarkEnd w:id="12739"/>
          </w:p>
        </w:tc>
        <w:bookmarkStart w:id="12740" w:name="_Toc190882763"/>
        <w:bookmarkStart w:id="12741" w:name="_Toc190885476"/>
        <w:bookmarkEnd w:id="12740"/>
        <w:bookmarkEnd w:id="12741"/>
      </w:tr>
      <w:tr w:rsidR="00162414" w:rsidRPr="00AE3FD1" w:rsidDel="004A2D26" w14:paraId="5A2839AA" w14:textId="40F1788B" w:rsidTr="00DE2902">
        <w:trPr>
          <w:trHeight w:val="300"/>
          <w:del w:id="12742" w:author="Gidon Kupietzky" w:date="2025-02-13T17:45:00Z"/>
        </w:trPr>
        <w:tc>
          <w:tcPr>
            <w:tcW w:w="1640" w:type="dxa"/>
            <w:shd w:val="clear" w:color="auto" w:fill="auto"/>
            <w:noWrap/>
            <w:vAlign w:val="center"/>
            <w:hideMark/>
          </w:tcPr>
          <w:p w14:paraId="40D74763" w14:textId="2D866AA4" w:rsidR="00162414" w:rsidRPr="00AE3FD1" w:rsidDel="004A2D26" w:rsidRDefault="00162414">
            <w:pPr>
              <w:tabs>
                <w:tab w:val="left" w:pos="2446"/>
              </w:tabs>
              <w:spacing w:line="276" w:lineRule="auto"/>
              <w:rPr>
                <w:del w:id="12743" w:author="Gidon Kupietzky" w:date="2025-02-13T17:45:00Z" w16du:dateUtc="2025-02-13T15:45:00Z"/>
                <w:rFonts w:ascii="David" w:eastAsia="Times New Roman" w:hAnsi="David"/>
                <w:b/>
                <w:bCs/>
              </w:rPr>
              <w:pPrChange w:id="12744" w:author="Gidon Kupietzky" w:date="2025-02-13T17:45:00Z" w16du:dateUtc="2025-02-13T15:45:00Z">
                <w:pPr>
                  <w:bidi w:val="0"/>
                  <w:spacing w:before="0" w:line="240" w:lineRule="auto"/>
                  <w:ind w:left="0"/>
                  <w:jc w:val="center"/>
                </w:pPr>
              </w:pPrChange>
            </w:pPr>
            <w:del w:id="12745" w:author="Gidon Kupietzky" w:date="2025-02-13T17:45:00Z" w16du:dateUtc="2025-02-13T15:45:00Z">
              <w:r w:rsidRPr="00AE3FD1" w:rsidDel="004A2D26">
                <w:rPr>
                  <w:rFonts w:ascii="David" w:eastAsia="Times New Roman" w:hAnsi="David"/>
                  <w:b/>
                  <w:bCs/>
                </w:rPr>
                <w:delText>ARA1</w:delText>
              </w:r>
              <w:bookmarkStart w:id="12746" w:name="_Toc190882764"/>
              <w:bookmarkStart w:id="12747" w:name="_Toc190885477"/>
              <w:bookmarkEnd w:id="12746"/>
              <w:bookmarkEnd w:id="12747"/>
            </w:del>
          </w:p>
        </w:tc>
        <w:tc>
          <w:tcPr>
            <w:tcW w:w="4104" w:type="dxa"/>
            <w:shd w:val="clear" w:color="auto" w:fill="auto"/>
            <w:noWrap/>
            <w:vAlign w:val="center"/>
            <w:hideMark/>
          </w:tcPr>
          <w:p w14:paraId="1DDA7CD4" w14:textId="14758727" w:rsidR="00162414" w:rsidRPr="00AE3FD1" w:rsidDel="004A2D26" w:rsidRDefault="00162414">
            <w:pPr>
              <w:tabs>
                <w:tab w:val="left" w:pos="2446"/>
              </w:tabs>
              <w:spacing w:line="276" w:lineRule="auto"/>
              <w:rPr>
                <w:del w:id="12748" w:author="Gidon Kupietzky" w:date="2025-02-13T17:45:00Z" w16du:dateUtc="2025-02-13T15:45:00Z"/>
                <w:rFonts w:ascii="David" w:eastAsia="Times New Roman" w:hAnsi="David"/>
                <w:color w:val="000000"/>
              </w:rPr>
              <w:pPrChange w:id="12749" w:author="Gidon Kupietzky" w:date="2025-02-13T17:45:00Z" w16du:dateUtc="2025-02-13T15:45:00Z">
                <w:pPr>
                  <w:spacing w:before="0" w:line="240" w:lineRule="auto"/>
                  <w:ind w:left="0"/>
                  <w:jc w:val="center"/>
                </w:pPr>
              </w:pPrChange>
            </w:pPr>
            <w:del w:id="12750" w:author="Gidon Kupietzky" w:date="2025-02-13T17:45:00Z" w16du:dateUtc="2025-02-13T15:45:00Z">
              <w:r w:rsidRPr="00AE3FD1" w:rsidDel="004A2D26">
                <w:rPr>
                  <w:rFonts w:ascii="David" w:eastAsia="Times New Roman" w:hAnsi="David"/>
                  <w:color w:val="000000"/>
                  <w:rtl/>
                </w:rPr>
                <w:delText>תלמידים שלומדים באזור תנועה בכיתות א-ו  (מגזר ערבי)</w:delText>
              </w:r>
              <w:bookmarkStart w:id="12751" w:name="_Toc190882765"/>
              <w:bookmarkStart w:id="12752" w:name="_Toc190885478"/>
              <w:bookmarkEnd w:id="12751"/>
              <w:bookmarkEnd w:id="12752"/>
            </w:del>
          </w:p>
        </w:tc>
        <w:tc>
          <w:tcPr>
            <w:tcW w:w="3252" w:type="dxa"/>
            <w:shd w:val="clear" w:color="auto" w:fill="auto"/>
            <w:noWrap/>
            <w:vAlign w:val="center"/>
            <w:hideMark/>
          </w:tcPr>
          <w:p w14:paraId="61F39F04" w14:textId="7BCEA088" w:rsidR="00162414" w:rsidRPr="00AE3FD1" w:rsidDel="004A2D26" w:rsidRDefault="00162414">
            <w:pPr>
              <w:tabs>
                <w:tab w:val="left" w:pos="2446"/>
              </w:tabs>
              <w:spacing w:line="276" w:lineRule="auto"/>
              <w:rPr>
                <w:del w:id="12753" w:author="Gidon Kupietzky" w:date="2025-02-13T17:45:00Z" w16du:dateUtc="2025-02-13T15:45:00Z"/>
                <w:rFonts w:ascii="David" w:eastAsia="Times New Roman" w:hAnsi="David"/>
                <w:color w:val="000000"/>
                <w:rtl/>
              </w:rPr>
              <w:pPrChange w:id="12754" w:author="Gidon Kupietzky" w:date="2025-02-13T17:45:00Z" w16du:dateUtc="2025-02-13T15:45:00Z">
                <w:pPr>
                  <w:spacing w:before="0" w:line="240" w:lineRule="auto"/>
                  <w:ind w:left="0"/>
                  <w:jc w:val="center"/>
                </w:pPr>
              </w:pPrChange>
            </w:pPr>
            <w:bookmarkStart w:id="12755" w:name="_Toc190882766"/>
            <w:bookmarkStart w:id="12756" w:name="_Toc190885479"/>
            <w:bookmarkEnd w:id="12755"/>
            <w:bookmarkEnd w:id="12756"/>
          </w:p>
        </w:tc>
        <w:bookmarkStart w:id="12757" w:name="_Toc190882767"/>
        <w:bookmarkStart w:id="12758" w:name="_Toc190885480"/>
        <w:bookmarkEnd w:id="12757"/>
        <w:bookmarkEnd w:id="12758"/>
      </w:tr>
      <w:tr w:rsidR="00162414" w:rsidRPr="00AE3FD1" w:rsidDel="004A2D26" w14:paraId="0A26AA89" w14:textId="46C1239A" w:rsidTr="00DE2902">
        <w:trPr>
          <w:trHeight w:val="300"/>
          <w:del w:id="12759" w:author="Gidon Kupietzky" w:date="2025-02-13T17:45:00Z"/>
        </w:trPr>
        <w:tc>
          <w:tcPr>
            <w:tcW w:w="1640" w:type="dxa"/>
            <w:shd w:val="clear" w:color="C0E6F5" w:fill="C0E6F5"/>
            <w:noWrap/>
            <w:vAlign w:val="center"/>
            <w:hideMark/>
          </w:tcPr>
          <w:p w14:paraId="54390719" w14:textId="40452F54" w:rsidR="00162414" w:rsidRPr="00AE3FD1" w:rsidDel="004A2D26" w:rsidRDefault="00162414">
            <w:pPr>
              <w:tabs>
                <w:tab w:val="left" w:pos="2446"/>
              </w:tabs>
              <w:spacing w:line="276" w:lineRule="auto"/>
              <w:rPr>
                <w:del w:id="12760" w:author="Gidon Kupietzky" w:date="2025-02-13T17:45:00Z" w16du:dateUtc="2025-02-13T15:45:00Z"/>
                <w:rFonts w:ascii="David" w:eastAsia="Times New Roman" w:hAnsi="David"/>
                <w:b/>
                <w:bCs/>
              </w:rPr>
              <w:pPrChange w:id="12761" w:author="Gidon Kupietzky" w:date="2025-02-13T17:45:00Z" w16du:dateUtc="2025-02-13T15:45:00Z">
                <w:pPr>
                  <w:bidi w:val="0"/>
                  <w:spacing w:before="0" w:line="240" w:lineRule="auto"/>
                  <w:ind w:left="0"/>
                  <w:jc w:val="center"/>
                </w:pPr>
              </w:pPrChange>
            </w:pPr>
            <w:del w:id="12762" w:author="Gidon Kupietzky" w:date="2025-02-13T17:45:00Z" w16du:dateUtc="2025-02-13T15:45:00Z">
              <w:r w:rsidRPr="00AE3FD1" w:rsidDel="004A2D26">
                <w:rPr>
                  <w:rFonts w:ascii="David" w:eastAsia="Times New Roman" w:hAnsi="David"/>
                  <w:b/>
                  <w:bCs/>
                </w:rPr>
                <w:delText>ARA2</w:delText>
              </w:r>
              <w:bookmarkStart w:id="12763" w:name="_Toc190882768"/>
              <w:bookmarkStart w:id="12764" w:name="_Toc190885481"/>
              <w:bookmarkEnd w:id="12763"/>
              <w:bookmarkEnd w:id="12764"/>
            </w:del>
          </w:p>
        </w:tc>
        <w:tc>
          <w:tcPr>
            <w:tcW w:w="4104" w:type="dxa"/>
            <w:shd w:val="clear" w:color="C0E6F5" w:fill="C0E6F5"/>
            <w:noWrap/>
            <w:vAlign w:val="center"/>
            <w:hideMark/>
          </w:tcPr>
          <w:p w14:paraId="2AD229D8" w14:textId="56B7B7D0" w:rsidR="00162414" w:rsidRPr="00AE3FD1" w:rsidDel="004A2D26" w:rsidRDefault="00162414">
            <w:pPr>
              <w:tabs>
                <w:tab w:val="left" w:pos="2446"/>
              </w:tabs>
              <w:spacing w:line="276" w:lineRule="auto"/>
              <w:rPr>
                <w:del w:id="12765" w:author="Gidon Kupietzky" w:date="2025-02-13T17:45:00Z" w16du:dateUtc="2025-02-13T15:45:00Z"/>
                <w:rFonts w:ascii="David" w:eastAsia="Times New Roman" w:hAnsi="David"/>
                <w:color w:val="000000"/>
              </w:rPr>
              <w:pPrChange w:id="12766" w:author="Gidon Kupietzky" w:date="2025-02-13T17:45:00Z" w16du:dateUtc="2025-02-13T15:45:00Z">
                <w:pPr>
                  <w:spacing w:before="0" w:line="240" w:lineRule="auto"/>
                  <w:ind w:left="0"/>
                  <w:jc w:val="center"/>
                </w:pPr>
              </w:pPrChange>
            </w:pPr>
            <w:del w:id="12767" w:author="Gidon Kupietzky" w:date="2025-02-13T17:45:00Z" w16du:dateUtc="2025-02-13T15:45:00Z">
              <w:r w:rsidRPr="00AE3FD1" w:rsidDel="004A2D26">
                <w:rPr>
                  <w:rFonts w:ascii="David" w:eastAsia="Times New Roman" w:hAnsi="David"/>
                  <w:color w:val="000000"/>
                  <w:rtl/>
                </w:rPr>
                <w:delText>תלמידים שלומדים באזור תנועה בכיתות ז-ט  (מגזר ערבי)</w:delText>
              </w:r>
              <w:bookmarkStart w:id="12768" w:name="_Toc190882769"/>
              <w:bookmarkStart w:id="12769" w:name="_Toc190885482"/>
              <w:bookmarkEnd w:id="12768"/>
              <w:bookmarkEnd w:id="12769"/>
            </w:del>
          </w:p>
        </w:tc>
        <w:tc>
          <w:tcPr>
            <w:tcW w:w="3252" w:type="dxa"/>
            <w:shd w:val="clear" w:color="C0E6F5" w:fill="C0E6F5"/>
            <w:noWrap/>
            <w:vAlign w:val="center"/>
            <w:hideMark/>
          </w:tcPr>
          <w:p w14:paraId="5B9BFC30" w14:textId="6113917C" w:rsidR="00162414" w:rsidRPr="00AE3FD1" w:rsidDel="004A2D26" w:rsidRDefault="00162414">
            <w:pPr>
              <w:tabs>
                <w:tab w:val="left" w:pos="2446"/>
              </w:tabs>
              <w:spacing w:line="276" w:lineRule="auto"/>
              <w:rPr>
                <w:del w:id="12770" w:author="Gidon Kupietzky" w:date="2025-02-13T17:45:00Z" w16du:dateUtc="2025-02-13T15:45:00Z"/>
                <w:rFonts w:ascii="David" w:eastAsia="Times New Roman" w:hAnsi="David"/>
                <w:color w:val="000000"/>
                <w:rtl/>
              </w:rPr>
              <w:pPrChange w:id="12771" w:author="Gidon Kupietzky" w:date="2025-02-13T17:45:00Z" w16du:dateUtc="2025-02-13T15:45:00Z">
                <w:pPr>
                  <w:spacing w:before="0" w:line="240" w:lineRule="auto"/>
                  <w:ind w:left="0"/>
                  <w:jc w:val="center"/>
                </w:pPr>
              </w:pPrChange>
            </w:pPr>
            <w:bookmarkStart w:id="12772" w:name="_Toc190882770"/>
            <w:bookmarkStart w:id="12773" w:name="_Toc190885483"/>
            <w:bookmarkEnd w:id="12772"/>
            <w:bookmarkEnd w:id="12773"/>
          </w:p>
        </w:tc>
        <w:bookmarkStart w:id="12774" w:name="_Toc190882771"/>
        <w:bookmarkStart w:id="12775" w:name="_Toc190885484"/>
        <w:bookmarkEnd w:id="12774"/>
        <w:bookmarkEnd w:id="12775"/>
      </w:tr>
      <w:tr w:rsidR="00162414" w:rsidRPr="00AE3FD1" w:rsidDel="004A2D26" w14:paraId="4C8B967E" w14:textId="619F8165" w:rsidTr="00DE2902">
        <w:trPr>
          <w:trHeight w:val="300"/>
          <w:del w:id="12776" w:author="Gidon Kupietzky" w:date="2025-02-13T17:45:00Z"/>
        </w:trPr>
        <w:tc>
          <w:tcPr>
            <w:tcW w:w="1640" w:type="dxa"/>
            <w:shd w:val="clear" w:color="auto" w:fill="auto"/>
            <w:noWrap/>
            <w:vAlign w:val="center"/>
            <w:hideMark/>
          </w:tcPr>
          <w:p w14:paraId="08690F3B" w14:textId="10BBA3D9" w:rsidR="00162414" w:rsidRPr="00AE3FD1" w:rsidDel="004A2D26" w:rsidRDefault="00162414">
            <w:pPr>
              <w:tabs>
                <w:tab w:val="left" w:pos="2446"/>
              </w:tabs>
              <w:spacing w:line="276" w:lineRule="auto"/>
              <w:rPr>
                <w:del w:id="12777" w:author="Gidon Kupietzky" w:date="2025-02-13T17:45:00Z" w16du:dateUtc="2025-02-13T15:45:00Z"/>
                <w:rFonts w:ascii="David" w:eastAsia="Times New Roman" w:hAnsi="David"/>
                <w:b/>
                <w:bCs/>
              </w:rPr>
              <w:pPrChange w:id="12778" w:author="Gidon Kupietzky" w:date="2025-02-13T17:45:00Z" w16du:dateUtc="2025-02-13T15:45:00Z">
                <w:pPr>
                  <w:bidi w:val="0"/>
                  <w:spacing w:before="0" w:line="240" w:lineRule="auto"/>
                  <w:ind w:left="0"/>
                  <w:jc w:val="center"/>
                </w:pPr>
              </w:pPrChange>
            </w:pPr>
            <w:del w:id="12779" w:author="Gidon Kupietzky" w:date="2025-02-13T17:45:00Z" w16du:dateUtc="2025-02-13T15:45:00Z">
              <w:r w:rsidRPr="00AE3FD1" w:rsidDel="004A2D26">
                <w:rPr>
                  <w:rFonts w:ascii="David" w:eastAsia="Times New Roman" w:hAnsi="David"/>
                  <w:b/>
                  <w:bCs/>
                </w:rPr>
                <w:delText>ARA3</w:delText>
              </w:r>
              <w:bookmarkStart w:id="12780" w:name="_Toc190882772"/>
              <w:bookmarkStart w:id="12781" w:name="_Toc190885485"/>
              <w:bookmarkEnd w:id="12780"/>
              <w:bookmarkEnd w:id="12781"/>
            </w:del>
          </w:p>
        </w:tc>
        <w:tc>
          <w:tcPr>
            <w:tcW w:w="4104" w:type="dxa"/>
            <w:shd w:val="clear" w:color="auto" w:fill="auto"/>
            <w:noWrap/>
            <w:vAlign w:val="center"/>
            <w:hideMark/>
          </w:tcPr>
          <w:p w14:paraId="417A0C85" w14:textId="76CB0F07" w:rsidR="00162414" w:rsidRPr="00AE3FD1" w:rsidDel="004A2D26" w:rsidRDefault="00162414">
            <w:pPr>
              <w:tabs>
                <w:tab w:val="left" w:pos="2446"/>
              </w:tabs>
              <w:spacing w:line="276" w:lineRule="auto"/>
              <w:rPr>
                <w:del w:id="12782" w:author="Gidon Kupietzky" w:date="2025-02-13T17:45:00Z" w16du:dateUtc="2025-02-13T15:45:00Z"/>
                <w:rFonts w:ascii="David" w:eastAsia="Times New Roman" w:hAnsi="David"/>
                <w:color w:val="000000"/>
              </w:rPr>
              <w:pPrChange w:id="12783" w:author="Gidon Kupietzky" w:date="2025-02-13T17:45:00Z" w16du:dateUtc="2025-02-13T15:45:00Z">
                <w:pPr>
                  <w:spacing w:before="0" w:line="240" w:lineRule="auto"/>
                  <w:ind w:left="0"/>
                  <w:jc w:val="center"/>
                </w:pPr>
              </w:pPrChange>
            </w:pPr>
            <w:del w:id="12784" w:author="Gidon Kupietzky" w:date="2025-02-13T17:45:00Z" w16du:dateUtc="2025-02-13T15:45:00Z">
              <w:r w:rsidRPr="00AE3FD1" w:rsidDel="004A2D26">
                <w:rPr>
                  <w:rFonts w:ascii="David" w:eastAsia="Times New Roman" w:hAnsi="David"/>
                  <w:color w:val="000000"/>
                  <w:rtl/>
                </w:rPr>
                <w:delText>תלמידים שלומדים באזור תנועה בכיתות י-יב  (מגזר ערבי)</w:delText>
              </w:r>
              <w:bookmarkStart w:id="12785" w:name="_Toc190882773"/>
              <w:bookmarkStart w:id="12786" w:name="_Toc190885486"/>
              <w:bookmarkEnd w:id="12785"/>
              <w:bookmarkEnd w:id="12786"/>
            </w:del>
          </w:p>
        </w:tc>
        <w:tc>
          <w:tcPr>
            <w:tcW w:w="3252" w:type="dxa"/>
            <w:shd w:val="clear" w:color="auto" w:fill="auto"/>
            <w:noWrap/>
            <w:vAlign w:val="center"/>
            <w:hideMark/>
          </w:tcPr>
          <w:p w14:paraId="023F2C1A" w14:textId="670C6585" w:rsidR="00162414" w:rsidRPr="00AE3FD1" w:rsidDel="004A2D26" w:rsidRDefault="00162414">
            <w:pPr>
              <w:tabs>
                <w:tab w:val="left" w:pos="2446"/>
              </w:tabs>
              <w:spacing w:line="276" w:lineRule="auto"/>
              <w:rPr>
                <w:del w:id="12787" w:author="Gidon Kupietzky" w:date="2025-02-13T17:45:00Z" w16du:dateUtc="2025-02-13T15:45:00Z"/>
                <w:rFonts w:ascii="David" w:eastAsia="Times New Roman" w:hAnsi="David"/>
                <w:color w:val="000000"/>
                <w:rtl/>
              </w:rPr>
              <w:pPrChange w:id="12788" w:author="Gidon Kupietzky" w:date="2025-02-13T17:45:00Z" w16du:dateUtc="2025-02-13T15:45:00Z">
                <w:pPr>
                  <w:spacing w:before="0" w:line="240" w:lineRule="auto"/>
                  <w:ind w:left="0"/>
                  <w:jc w:val="center"/>
                </w:pPr>
              </w:pPrChange>
            </w:pPr>
            <w:bookmarkStart w:id="12789" w:name="_Toc190882774"/>
            <w:bookmarkStart w:id="12790" w:name="_Toc190885487"/>
            <w:bookmarkEnd w:id="12789"/>
            <w:bookmarkEnd w:id="12790"/>
          </w:p>
        </w:tc>
        <w:bookmarkStart w:id="12791" w:name="_Toc190882775"/>
        <w:bookmarkStart w:id="12792" w:name="_Toc190885488"/>
        <w:bookmarkEnd w:id="12791"/>
        <w:bookmarkEnd w:id="12792"/>
      </w:tr>
      <w:tr w:rsidR="00162414" w:rsidRPr="00AE3FD1" w:rsidDel="004A2D26" w14:paraId="44567E8D" w14:textId="7B8BCE02" w:rsidTr="00DE2902">
        <w:trPr>
          <w:trHeight w:val="300"/>
          <w:del w:id="12793" w:author="Gidon Kupietzky" w:date="2025-02-13T17:45:00Z"/>
        </w:trPr>
        <w:tc>
          <w:tcPr>
            <w:tcW w:w="1640" w:type="dxa"/>
            <w:shd w:val="clear" w:color="C0E6F5" w:fill="C0E6F5"/>
            <w:noWrap/>
            <w:vAlign w:val="center"/>
            <w:hideMark/>
          </w:tcPr>
          <w:p w14:paraId="221950B2" w14:textId="4796B541" w:rsidR="00162414" w:rsidRPr="00AE3FD1" w:rsidDel="004A2D26" w:rsidRDefault="00162414">
            <w:pPr>
              <w:tabs>
                <w:tab w:val="left" w:pos="2446"/>
              </w:tabs>
              <w:spacing w:line="276" w:lineRule="auto"/>
              <w:rPr>
                <w:del w:id="12794" w:author="Gidon Kupietzky" w:date="2025-02-13T17:45:00Z" w16du:dateUtc="2025-02-13T15:45:00Z"/>
                <w:rFonts w:ascii="David" w:eastAsia="Times New Roman" w:hAnsi="David"/>
                <w:b/>
                <w:bCs/>
              </w:rPr>
              <w:pPrChange w:id="12795" w:author="Gidon Kupietzky" w:date="2025-02-13T17:45:00Z" w16du:dateUtc="2025-02-13T15:45:00Z">
                <w:pPr>
                  <w:bidi w:val="0"/>
                  <w:spacing w:before="0" w:line="240" w:lineRule="auto"/>
                  <w:ind w:left="0"/>
                  <w:jc w:val="center"/>
                </w:pPr>
              </w:pPrChange>
            </w:pPr>
            <w:del w:id="12796" w:author="Gidon Kupietzky" w:date="2025-02-13T17:45:00Z" w16du:dateUtc="2025-02-13T15:45:00Z">
              <w:r w:rsidRPr="00AE3FD1" w:rsidDel="004A2D26">
                <w:rPr>
                  <w:rFonts w:ascii="David" w:eastAsia="Times New Roman" w:hAnsi="David"/>
                  <w:b/>
                  <w:bCs/>
                </w:rPr>
                <w:delText>TOA1</w:delText>
              </w:r>
              <w:bookmarkStart w:id="12797" w:name="_Toc190882776"/>
              <w:bookmarkStart w:id="12798" w:name="_Toc190885489"/>
              <w:bookmarkEnd w:id="12797"/>
              <w:bookmarkEnd w:id="12798"/>
            </w:del>
          </w:p>
        </w:tc>
        <w:tc>
          <w:tcPr>
            <w:tcW w:w="4104" w:type="dxa"/>
            <w:shd w:val="clear" w:color="C0E6F5" w:fill="C0E6F5"/>
            <w:noWrap/>
            <w:vAlign w:val="center"/>
            <w:hideMark/>
          </w:tcPr>
          <w:p w14:paraId="40397CE1" w14:textId="4F61DAF1" w:rsidR="00162414" w:rsidRPr="00AE3FD1" w:rsidDel="004A2D26" w:rsidRDefault="00162414">
            <w:pPr>
              <w:tabs>
                <w:tab w:val="left" w:pos="2446"/>
              </w:tabs>
              <w:spacing w:line="276" w:lineRule="auto"/>
              <w:rPr>
                <w:del w:id="12799" w:author="Gidon Kupietzky" w:date="2025-02-13T17:45:00Z" w16du:dateUtc="2025-02-13T15:45:00Z"/>
                <w:rFonts w:ascii="David" w:eastAsia="Times New Roman" w:hAnsi="David"/>
                <w:color w:val="000000"/>
              </w:rPr>
              <w:pPrChange w:id="12800" w:author="Gidon Kupietzky" w:date="2025-02-13T17:45:00Z" w16du:dateUtc="2025-02-13T15:45:00Z">
                <w:pPr>
                  <w:spacing w:before="0" w:line="240" w:lineRule="auto"/>
                  <w:ind w:left="0"/>
                  <w:jc w:val="center"/>
                </w:pPr>
              </w:pPrChange>
            </w:pPr>
            <w:del w:id="12801" w:author="Gidon Kupietzky" w:date="2025-02-13T17:45:00Z" w16du:dateUtc="2025-02-13T15:45:00Z">
              <w:r w:rsidRPr="00AE3FD1" w:rsidDel="004A2D26">
                <w:rPr>
                  <w:rFonts w:ascii="David" w:eastAsia="Times New Roman" w:hAnsi="David"/>
                  <w:color w:val="000000"/>
                  <w:rtl/>
                </w:rPr>
                <w:delText>תלמידים שלומדים באזור תנועה בכיתות א-ו  (סה"כ)</w:delText>
              </w:r>
              <w:bookmarkStart w:id="12802" w:name="_Toc190882777"/>
              <w:bookmarkStart w:id="12803" w:name="_Toc190885490"/>
              <w:bookmarkEnd w:id="12802"/>
              <w:bookmarkEnd w:id="12803"/>
            </w:del>
          </w:p>
        </w:tc>
        <w:tc>
          <w:tcPr>
            <w:tcW w:w="3252" w:type="dxa"/>
            <w:shd w:val="clear" w:color="C0E6F5" w:fill="C0E6F5"/>
            <w:noWrap/>
            <w:vAlign w:val="center"/>
            <w:hideMark/>
          </w:tcPr>
          <w:p w14:paraId="787890C3" w14:textId="78193ED1" w:rsidR="00162414" w:rsidRPr="00AE3FD1" w:rsidDel="004A2D26" w:rsidRDefault="00162414">
            <w:pPr>
              <w:tabs>
                <w:tab w:val="left" w:pos="2446"/>
              </w:tabs>
              <w:spacing w:line="276" w:lineRule="auto"/>
              <w:rPr>
                <w:del w:id="12804" w:author="Gidon Kupietzky" w:date="2025-02-13T17:45:00Z" w16du:dateUtc="2025-02-13T15:45:00Z"/>
                <w:rFonts w:ascii="David" w:eastAsia="Times New Roman" w:hAnsi="David"/>
                <w:color w:val="000000"/>
                <w:rtl/>
              </w:rPr>
              <w:pPrChange w:id="12805" w:author="Gidon Kupietzky" w:date="2025-02-13T17:45:00Z" w16du:dateUtc="2025-02-13T15:45:00Z">
                <w:pPr>
                  <w:spacing w:before="0" w:line="240" w:lineRule="auto"/>
                  <w:ind w:left="0"/>
                  <w:jc w:val="center"/>
                </w:pPr>
              </w:pPrChange>
            </w:pPr>
            <w:bookmarkStart w:id="12806" w:name="_Toc190882778"/>
            <w:bookmarkStart w:id="12807" w:name="_Toc190885491"/>
            <w:bookmarkEnd w:id="12806"/>
            <w:bookmarkEnd w:id="12807"/>
          </w:p>
        </w:tc>
        <w:bookmarkStart w:id="12808" w:name="_Toc190882779"/>
        <w:bookmarkStart w:id="12809" w:name="_Toc190885492"/>
        <w:bookmarkEnd w:id="12808"/>
        <w:bookmarkEnd w:id="12809"/>
      </w:tr>
      <w:tr w:rsidR="00162414" w:rsidRPr="00AE3FD1" w:rsidDel="004A2D26" w14:paraId="4E542639" w14:textId="0FED55DC" w:rsidTr="00DE2902">
        <w:trPr>
          <w:trHeight w:val="300"/>
          <w:del w:id="12810" w:author="Gidon Kupietzky" w:date="2025-02-13T17:45:00Z"/>
        </w:trPr>
        <w:tc>
          <w:tcPr>
            <w:tcW w:w="1640" w:type="dxa"/>
            <w:shd w:val="clear" w:color="auto" w:fill="auto"/>
            <w:noWrap/>
            <w:vAlign w:val="center"/>
            <w:hideMark/>
          </w:tcPr>
          <w:p w14:paraId="4541CED9" w14:textId="53AEC49E" w:rsidR="00162414" w:rsidRPr="00AE3FD1" w:rsidDel="004A2D26" w:rsidRDefault="00162414">
            <w:pPr>
              <w:tabs>
                <w:tab w:val="left" w:pos="2446"/>
              </w:tabs>
              <w:spacing w:line="276" w:lineRule="auto"/>
              <w:rPr>
                <w:del w:id="12811" w:author="Gidon Kupietzky" w:date="2025-02-13T17:45:00Z" w16du:dateUtc="2025-02-13T15:45:00Z"/>
                <w:rFonts w:ascii="David" w:eastAsia="Times New Roman" w:hAnsi="David"/>
                <w:b/>
                <w:bCs/>
              </w:rPr>
              <w:pPrChange w:id="12812" w:author="Gidon Kupietzky" w:date="2025-02-13T17:45:00Z" w16du:dateUtc="2025-02-13T15:45:00Z">
                <w:pPr>
                  <w:bidi w:val="0"/>
                  <w:spacing w:before="0" w:line="240" w:lineRule="auto"/>
                  <w:ind w:left="0"/>
                  <w:jc w:val="center"/>
                </w:pPr>
              </w:pPrChange>
            </w:pPr>
            <w:del w:id="12813" w:author="Gidon Kupietzky" w:date="2025-02-13T17:45:00Z" w16du:dateUtc="2025-02-13T15:45:00Z">
              <w:r w:rsidRPr="00AE3FD1" w:rsidDel="004A2D26">
                <w:rPr>
                  <w:rFonts w:ascii="David" w:eastAsia="Times New Roman" w:hAnsi="David"/>
                  <w:b/>
                  <w:bCs/>
                </w:rPr>
                <w:delText>TOA2</w:delText>
              </w:r>
              <w:bookmarkStart w:id="12814" w:name="_Toc190882780"/>
              <w:bookmarkStart w:id="12815" w:name="_Toc190885493"/>
              <w:bookmarkEnd w:id="12814"/>
              <w:bookmarkEnd w:id="12815"/>
            </w:del>
          </w:p>
        </w:tc>
        <w:tc>
          <w:tcPr>
            <w:tcW w:w="4104" w:type="dxa"/>
            <w:shd w:val="clear" w:color="auto" w:fill="auto"/>
            <w:noWrap/>
            <w:vAlign w:val="center"/>
            <w:hideMark/>
          </w:tcPr>
          <w:p w14:paraId="08A93CB1" w14:textId="5D89DFB7" w:rsidR="00162414" w:rsidRPr="00AE3FD1" w:rsidDel="004A2D26" w:rsidRDefault="00162414">
            <w:pPr>
              <w:tabs>
                <w:tab w:val="left" w:pos="2446"/>
              </w:tabs>
              <w:spacing w:line="276" w:lineRule="auto"/>
              <w:rPr>
                <w:del w:id="12816" w:author="Gidon Kupietzky" w:date="2025-02-13T17:45:00Z" w16du:dateUtc="2025-02-13T15:45:00Z"/>
                <w:rFonts w:ascii="David" w:eastAsia="Times New Roman" w:hAnsi="David"/>
                <w:color w:val="000000"/>
              </w:rPr>
              <w:pPrChange w:id="12817" w:author="Gidon Kupietzky" w:date="2025-02-13T17:45:00Z" w16du:dateUtc="2025-02-13T15:45:00Z">
                <w:pPr>
                  <w:spacing w:before="0" w:line="240" w:lineRule="auto"/>
                  <w:ind w:left="0"/>
                  <w:jc w:val="center"/>
                </w:pPr>
              </w:pPrChange>
            </w:pPr>
            <w:del w:id="12818" w:author="Gidon Kupietzky" w:date="2025-02-13T17:45:00Z" w16du:dateUtc="2025-02-13T15:45:00Z">
              <w:r w:rsidRPr="00AE3FD1" w:rsidDel="004A2D26">
                <w:rPr>
                  <w:rFonts w:ascii="David" w:eastAsia="Times New Roman" w:hAnsi="David"/>
                  <w:color w:val="000000"/>
                  <w:rtl/>
                </w:rPr>
                <w:delText>תלמידים שלומדים באזור תנועה בכיתות ז-ט  (סה"כ)</w:delText>
              </w:r>
              <w:bookmarkStart w:id="12819" w:name="_Toc190882781"/>
              <w:bookmarkStart w:id="12820" w:name="_Toc190885494"/>
              <w:bookmarkEnd w:id="12819"/>
              <w:bookmarkEnd w:id="12820"/>
            </w:del>
          </w:p>
        </w:tc>
        <w:tc>
          <w:tcPr>
            <w:tcW w:w="3252" w:type="dxa"/>
            <w:shd w:val="clear" w:color="auto" w:fill="auto"/>
            <w:noWrap/>
            <w:vAlign w:val="center"/>
            <w:hideMark/>
          </w:tcPr>
          <w:p w14:paraId="5F8A0E51" w14:textId="0D584F78" w:rsidR="00162414" w:rsidRPr="00AE3FD1" w:rsidDel="004A2D26" w:rsidRDefault="00162414">
            <w:pPr>
              <w:tabs>
                <w:tab w:val="left" w:pos="2446"/>
              </w:tabs>
              <w:spacing w:line="276" w:lineRule="auto"/>
              <w:rPr>
                <w:del w:id="12821" w:author="Gidon Kupietzky" w:date="2025-02-13T17:45:00Z" w16du:dateUtc="2025-02-13T15:45:00Z"/>
                <w:rFonts w:ascii="David" w:eastAsia="Times New Roman" w:hAnsi="David"/>
                <w:color w:val="000000"/>
                <w:rtl/>
              </w:rPr>
              <w:pPrChange w:id="12822" w:author="Gidon Kupietzky" w:date="2025-02-13T17:45:00Z" w16du:dateUtc="2025-02-13T15:45:00Z">
                <w:pPr>
                  <w:spacing w:before="0" w:line="240" w:lineRule="auto"/>
                  <w:ind w:left="0"/>
                  <w:jc w:val="center"/>
                </w:pPr>
              </w:pPrChange>
            </w:pPr>
            <w:bookmarkStart w:id="12823" w:name="_Toc190882782"/>
            <w:bookmarkStart w:id="12824" w:name="_Toc190885495"/>
            <w:bookmarkEnd w:id="12823"/>
            <w:bookmarkEnd w:id="12824"/>
          </w:p>
        </w:tc>
        <w:bookmarkStart w:id="12825" w:name="_Toc190882783"/>
        <w:bookmarkStart w:id="12826" w:name="_Toc190885496"/>
        <w:bookmarkEnd w:id="12825"/>
        <w:bookmarkEnd w:id="12826"/>
      </w:tr>
      <w:tr w:rsidR="00162414" w:rsidRPr="00AE3FD1" w:rsidDel="004A2D26" w14:paraId="5E2D3D91" w14:textId="06D3E2D5" w:rsidTr="00DE2902">
        <w:trPr>
          <w:trHeight w:val="300"/>
          <w:del w:id="12827" w:author="Gidon Kupietzky" w:date="2025-02-13T17:45:00Z"/>
        </w:trPr>
        <w:tc>
          <w:tcPr>
            <w:tcW w:w="1640" w:type="dxa"/>
            <w:shd w:val="clear" w:color="C0E6F5" w:fill="C0E6F5"/>
            <w:noWrap/>
            <w:vAlign w:val="center"/>
            <w:hideMark/>
          </w:tcPr>
          <w:p w14:paraId="0D4B28A9" w14:textId="67366AD4" w:rsidR="00162414" w:rsidRPr="00AE3FD1" w:rsidDel="004A2D26" w:rsidRDefault="00162414">
            <w:pPr>
              <w:tabs>
                <w:tab w:val="left" w:pos="2446"/>
              </w:tabs>
              <w:spacing w:line="276" w:lineRule="auto"/>
              <w:rPr>
                <w:del w:id="12828" w:author="Gidon Kupietzky" w:date="2025-02-13T17:45:00Z" w16du:dateUtc="2025-02-13T15:45:00Z"/>
                <w:rFonts w:ascii="David" w:eastAsia="Times New Roman" w:hAnsi="David"/>
                <w:b/>
                <w:bCs/>
              </w:rPr>
              <w:pPrChange w:id="12829" w:author="Gidon Kupietzky" w:date="2025-02-13T17:45:00Z" w16du:dateUtc="2025-02-13T15:45:00Z">
                <w:pPr>
                  <w:bidi w:val="0"/>
                  <w:spacing w:before="0" w:line="240" w:lineRule="auto"/>
                  <w:ind w:left="0"/>
                  <w:jc w:val="center"/>
                </w:pPr>
              </w:pPrChange>
            </w:pPr>
            <w:del w:id="12830" w:author="Gidon Kupietzky" w:date="2025-02-13T17:45:00Z" w16du:dateUtc="2025-02-13T15:45:00Z">
              <w:r w:rsidRPr="00AE3FD1" w:rsidDel="004A2D26">
                <w:rPr>
                  <w:rFonts w:ascii="David" w:eastAsia="Times New Roman" w:hAnsi="David"/>
                  <w:b/>
                  <w:bCs/>
                </w:rPr>
                <w:delText>TOA3</w:delText>
              </w:r>
              <w:bookmarkStart w:id="12831" w:name="_Toc190882784"/>
              <w:bookmarkStart w:id="12832" w:name="_Toc190885497"/>
              <w:bookmarkEnd w:id="12831"/>
              <w:bookmarkEnd w:id="12832"/>
            </w:del>
          </w:p>
        </w:tc>
        <w:tc>
          <w:tcPr>
            <w:tcW w:w="4104" w:type="dxa"/>
            <w:shd w:val="clear" w:color="C0E6F5" w:fill="C0E6F5"/>
            <w:noWrap/>
            <w:vAlign w:val="center"/>
            <w:hideMark/>
          </w:tcPr>
          <w:p w14:paraId="1763879B" w14:textId="666D7C3F" w:rsidR="00162414" w:rsidRPr="00AE3FD1" w:rsidDel="004A2D26" w:rsidRDefault="00162414">
            <w:pPr>
              <w:tabs>
                <w:tab w:val="left" w:pos="2446"/>
              </w:tabs>
              <w:spacing w:line="276" w:lineRule="auto"/>
              <w:rPr>
                <w:del w:id="12833" w:author="Gidon Kupietzky" w:date="2025-02-13T17:45:00Z" w16du:dateUtc="2025-02-13T15:45:00Z"/>
                <w:rFonts w:ascii="David" w:eastAsia="Times New Roman" w:hAnsi="David"/>
                <w:color w:val="000000"/>
              </w:rPr>
              <w:pPrChange w:id="12834" w:author="Gidon Kupietzky" w:date="2025-02-13T17:45:00Z" w16du:dateUtc="2025-02-13T15:45:00Z">
                <w:pPr>
                  <w:spacing w:before="0" w:line="240" w:lineRule="auto"/>
                  <w:ind w:left="0"/>
                  <w:jc w:val="center"/>
                </w:pPr>
              </w:pPrChange>
            </w:pPr>
            <w:del w:id="12835" w:author="Gidon Kupietzky" w:date="2025-02-13T17:45:00Z" w16du:dateUtc="2025-02-13T15:45:00Z">
              <w:r w:rsidRPr="00AE3FD1" w:rsidDel="004A2D26">
                <w:rPr>
                  <w:rFonts w:ascii="David" w:eastAsia="Times New Roman" w:hAnsi="David"/>
                  <w:color w:val="000000"/>
                  <w:rtl/>
                </w:rPr>
                <w:delText>תלמידים שלומדים באזור תנועה בכיתות י-יב  (סה"כ)</w:delText>
              </w:r>
              <w:bookmarkStart w:id="12836" w:name="_Toc190882785"/>
              <w:bookmarkStart w:id="12837" w:name="_Toc190885498"/>
              <w:bookmarkEnd w:id="12836"/>
              <w:bookmarkEnd w:id="12837"/>
            </w:del>
          </w:p>
        </w:tc>
        <w:tc>
          <w:tcPr>
            <w:tcW w:w="3252" w:type="dxa"/>
            <w:shd w:val="clear" w:color="C0E6F5" w:fill="C0E6F5"/>
            <w:noWrap/>
            <w:vAlign w:val="center"/>
            <w:hideMark/>
          </w:tcPr>
          <w:p w14:paraId="6055FF3A" w14:textId="11445DEC" w:rsidR="00162414" w:rsidRPr="00AE3FD1" w:rsidDel="004A2D26" w:rsidRDefault="00162414">
            <w:pPr>
              <w:tabs>
                <w:tab w:val="left" w:pos="2446"/>
              </w:tabs>
              <w:spacing w:line="276" w:lineRule="auto"/>
              <w:rPr>
                <w:del w:id="12838" w:author="Gidon Kupietzky" w:date="2025-02-13T17:45:00Z" w16du:dateUtc="2025-02-13T15:45:00Z"/>
                <w:rFonts w:ascii="David" w:eastAsia="Times New Roman" w:hAnsi="David"/>
                <w:color w:val="000000"/>
                <w:rtl/>
              </w:rPr>
              <w:pPrChange w:id="12839" w:author="Gidon Kupietzky" w:date="2025-02-13T17:45:00Z" w16du:dateUtc="2025-02-13T15:45:00Z">
                <w:pPr>
                  <w:spacing w:before="0" w:line="240" w:lineRule="auto"/>
                  <w:ind w:left="0"/>
                  <w:jc w:val="center"/>
                </w:pPr>
              </w:pPrChange>
            </w:pPr>
            <w:bookmarkStart w:id="12840" w:name="_Toc190882786"/>
            <w:bookmarkStart w:id="12841" w:name="_Toc190885499"/>
            <w:bookmarkEnd w:id="12840"/>
            <w:bookmarkEnd w:id="12841"/>
          </w:p>
        </w:tc>
        <w:bookmarkStart w:id="12842" w:name="_Toc190882787"/>
        <w:bookmarkStart w:id="12843" w:name="_Toc190885500"/>
        <w:bookmarkEnd w:id="12842"/>
        <w:bookmarkEnd w:id="12843"/>
      </w:tr>
      <w:tr w:rsidR="00162414" w:rsidRPr="00AE3FD1" w:rsidDel="004A2D26" w14:paraId="239F5D1E" w14:textId="2A577074" w:rsidTr="00DE2902">
        <w:trPr>
          <w:trHeight w:val="300"/>
          <w:del w:id="12844" w:author="Gidon Kupietzky" w:date="2025-02-13T17:45:00Z"/>
        </w:trPr>
        <w:tc>
          <w:tcPr>
            <w:tcW w:w="1640" w:type="dxa"/>
            <w:shd w:val="clear" w:color="auto" w:fill="auto"/>
            <w:noWrap/>
            <w:vAlign w:val="center"/>
            <w:hideMark/>
          </w:tcPr>
          <w:p w14:paraId="089FDA4A" w14:textId="003050B4" w:rsidR="00162414" w:rsidRPr="00AE3FD1" w:rsidDel="004A2D26" w:rsidRDefault="00162414">
            <w:pPr>
              <w:tabs>
                <w:tab w:val="left" w:pos="2446"/>
              </w:tabs>
              <w:spacing w:line="276" w:lineRule="auto"/>
              <w:rPr>
                <w:del w:id="12845" w:author="Gidon Kupietzky" w:date="2025-02-13T17:45:00Z" w16du:dateUtc="2025-02-13T15:45:00Z"/>
                <w:rFonts w:ascii="David" w:eastAsia="Times New Roman" w:hAnsi="David"/>
                <w:b/>
                <w:bCs/>
              </w:rPr>
              <w:pPrChange w:id="12846" w:author="Gidon Kupietzky" w:date="2025-02-13T17:45:00Z" w16du:dateUtc="2025-02-13T15:45:00Z">
                <w:pPr>
                  <w:bidi w:val="0"/>
                  <w:spacing w:before="0" w:line="240" w:lineRule="auto"/>
                  <w:ind w:left="0"/>
                  <w:jc w:val="center"/>
                </w:pPr>
              </w:pPrChange>
            </w:pPr>
            <w:del w:id="12847" w:author="Gidon Kupietzky" w:date="2025-02-13T17:45:00Z" w16du:dateUtc="2025-02-13T15:45:00Z">
              <w:r w:rsidRPr="00AE3FD1" w:rsidDel="004A2D26">
                <w:rPr>
                  <w:rFonts w:ascii="David" w:eastAsia="Times New Roman" w:hAnsi="David"/>
                  <w:b/>
                  <w:bCs/>
                </w:rPr>
                <w:delText>UNIVENRARAB</w:delText>
              </w:r>
              <w:bookmarkStart w:id="12848" w:name="_Toc190882788"/>
              <w:bookmarkStart w:id="12849" w:name="_Toc190885501"/>
              <w:bookmarkEnd w:id="12848"/>
              <w:bookmarkEnd w:id="12849"/>
            </w:del>
          </w:p>
        </w:tc>
        <w:tc>
          <w:tcPr>
            <w:tcW w:w="4104" w:type="dxa"/>
            <w:shd w:val="clear" w:color="auto" w:fill="auto"/>
            <w:noWrap/>
            <w:vAlign w:val="center"/>
            <w:hideMark/>
          </w:tcPr>
          <w:p w14:paraId="778610F6" w14:textId="5C15EE38" w:rsidR="00162414" w:rsidRPr="00AE3FD1" w:rsidDel="004A2D26" w:rsidRDefault="00162414">
            <w:pPr>
              <w:tabs>
                <w:tab w:val="left" w:pos="2446"/>
              </w:tabs>
              <w:spacing w:line="276" w:lineRule="auto"/>
              <w:rPr>
                <w:del w:id="12850" w:author="Gidon Kupietzky" w:date="2025-02-13T17:45:00Z" w16du:dateUtc="2025-02-13T15:45:00Z"/>
                <w:rFonts w:ascii="David" w:eastAsia="Times New Roman" w:hAnsi="David"/>
                <w:color w:val="000000"/>
              </w:rPr>
              <w:pPrChange w:id="12851" w:author="Gidon Kupietzky" w:date="2025-02-13T17:45:00Z" w16du:dateUtc="2025-02-13T15:45:00Z">
                <w:pPr>
                  <w:spacing w:before="0" w:line="240" w:lineRule="auto"/>
                  <w:ind w:left="0"/>
                  <w:jc w:val="center"/>
                </w:pPr>
              </w:pPrChange>
            </w:pPr>
            <w:del w:id="12852" w:author="Gidon Kupietzky" w:date="2025-02-13T17:45:00Z" w16du:dateUtc="2025-02-13T15:45:00Z">
              <w:r w:rsidRPr="00AE3FD1" w:rsidDel="004A2D26">
                <w:rPr>
                  <w:rFonts w:ascii="David" w:eastAsia="Times New Roman" w:hAnsi="David"/>
                  <w:color w:val="000000"/>
                  <w:rtl/>
                </w:rPr>
                <w:delText>תלמידי השכלה גבוהה (מגזר ערבי)</w:delText>
              </w:r>
              <w:bookmarkStart w:id="12853" w:name="_Toc190882789"/>
              <w:bookmarkStart w:id="12854" w:name="_Toc190885502"/>
              <w:bookmarkEnd w:id="12853"/>
              <w:bookmarkEnd w:id="12854"/>
            </w:del>
          </w:p>
        </w:tc>
        <w:tc>
          <w:tcPr>
            <w:tcW w:w="3252" w:type="dxa"/>
            <w:shd w:val="clear" w:color="auto" w:fill="auto"/>
            <w:noWrap/>
            <w:vAlign w:val="center"/>
            <w:hideMark/>
          </w:tcPr>
          <w:p w14:paraId="6D45A387" w14:textId="5060BDA0" w:rsidR="00162414" w:rsidRPr="00AE3FD1" w:rsidDel="004A2D26" w:rsidRDefault="00162414">
            <w:pPr>
              <w:tabs>
                <w:tab w:val="left" w:pos="2446"/>
              </w:tabs>
              <w:spacing w:line="276" w:lineRule="auto"/>
              <w:rPr>
                <w:del w:id="12855" w:author="Gidon Kupietzky" w:date="2025-02-13T17:45:00Z" w16du:dateUtc="2025-02-13T15:45:00Z"/>
                <w:rFonts w:ascii="David" w:eastAsia="Times New Roman" w:hAnsi="David"/>
                <w:color w:val="000000"/>
                <w:rtl/>
              </w:rPr>
              <w:pPrChange w:id="12856" w:author="Gidon Kupietzky" w:date="2025-02-13T17:45:00Z" w16du:dateUtc="2025-02-13T15:45:00Z">
                <w:pPr>
                  <w:spacing w:before="0" w:line="240" w:lineRule="auto"/>
                  <w:ind w:left="0"/>
                  <w:jc w:val="center"/>
                </w:pPr>
              </w:pPrChange>
            </w:pPr>
            <w:bookmarkStart w:id="12857" w:name="_Toc190882790"/>
            <w:bookmarkStart w:id="12858" w:name="_Toc190885503"/>
            <w:bookmarkEnd w:id="12857"/>
            <w:bookmarkEnd w:id="12858"/>
          </w:p>
        </w:tc>
        <w:bookmarkStart w:id="12859" w:name="_Toc190882791"/>
        <w:bookmarkStart w:id="12860" w:name="_Toc190885504"/>
        <w:bookmarkEnd w:id="12859"/>
        <w:bookmarkEnd w:id="12860"/>
      </w:tr>
      <w:tr w:rsidR="00162414" w:rsidRPr="00AE3FD1" w:rsidDel="004A2D26" w14:paraId="61F6FF47" w14:textId="604EF2B8" w:rsidTr="00DE2902">
        <w:trPr>
          <w:trHeight w:val="300"/>
          <w:del w:id="12861" w:author="Gidon Kupietzky" w:date="2025-02-13T17:45:00Z"/>
        </w:trPr>
        <w:tc>
          <w:tcPr>
            <w:tcW w:w="1640" w:type="dxa"/>
            <w:shd w:val="clear" w:color="C0E6F5" w:fill="C0E6F5"/>
            <w:noWrap/>
            <w:vAlign w:val="center"/>
            <w:hideMark/>
          </w:tcPr>
          <w:p w14:paraId="33C4111B" w14:textId="4B21F211" w:rsidR="00162414" w:rsidRPr="00AE3FD1" w:rsidDel="004A2D26" w:rsidRDefault="00162414">
            <w:pPr>
              <w:tabs>
                <w:tab w:val="left" w:pos="2446"/>
              </w:tabs>
              <w:spacing w:line="276" w:lineRule="auto"/>
              <w:rPr>
                <w:del w:id="12862" w:author="Gidon Kupietzky" w:date="2025-02-13T17:45:00Z" w16du:dateUtc="2025-02-13T15:45:00Z"/>
                <w:rFonts w:ascii="David" w:eastAsia="Times New Roman" w:hAnsi="David"/>
                <w:b/>
                <w:bCs/>
              </w:rPr>
              <w:pPrChange w:id="12863" w:author="Gidon Kupietzky" w:date="2025-02-13T17:45:00Z" w16du:dateUtc="2025-02-13T15:45:00Z">
                <w:pPr>
                  <w:bidi w:val="0"/>
                  <w:spacing w:before="0" w:line="240" w:lineRule="auto"/>
                  <w:ind w:left="0"/>
                  <w:jc w:val="center"/>
                </w:pPr>
              </w:pPrChange>
            </w:pPr>
            <w:del w:id="12864" w:author="Gidon Kupietzky" w:date="2025-02-13T17:45:00Z" w16du:dateUtc="2025-02-13T15:45:00Z">
              <w:r w:rsidRPr="00AE3FD1" w:rsidDel="004A2D26">
                <w:rPr>
                  <w:rFonts w:ascii="David" w:eastAsia="Times New Roman" w:hAnsi="David"/>
                  <w:b/>
                  <w:bCs/>
                </w:rPr>
                <w:delText>UNIVENRSEC</w:delText>
              </w:r>
              <w:bookmarkStart w:id="12865" w:name="_Toc190882792"/>
              <w:bookmarkStart w:id="12866" w:name="_Toc190885505"/>
              <w:bookmarkEnd w:id="12865"/>
              <w:bookmarkEnd w:id="12866"/>
            </w:del>
          </w:p>
        </w:tc>
        <w:tc>
          <w:tcPr>
            <w:tcW w:w="4104" w:type="dxa"/>
            <w:shd w:val="clear" w:color="C0E6F5" w:fill="C0E6F5"/>
            <w:noWrap/>
            <w:vAlign w:val="center"/>
            <w:hideMark/>
          </w:tcPr>
          <w:p w14:paraId="03D0FE0C" w14:textId="5481F678" w:rsidR="00162414" w:rsidRPr="00AE3FD1" w:rsidDel="004A2D26" w:rsidRDefault="00162414">
            <w:pPr>
              <w:tabs>
                <w:tab w:val="left" w:pos="2446"/>
              </w:tabs>
              <w:spacing w:line="276" w:lineRule="auto"/>
              <w:rPr>
                <w:del w:id="12867" w:author="Gidon Kupietzky" w:date="2025-02-13T17:45:00Z" w16du:dateUtc="2025-02-13T15:45:00Z"/>
                <w:rFonts w:ascii="David" w:eastAsia="Times New Roman" w:hAnsi="David"/>
                <w:color w:val="000000"/>
              </w:rPr>
              <w:pPrChange w:id="12868" w:author="Gidon Kupietzky" w:date="2025-02-13T17:45:00Z" w16du:dateUtc="2025-02-13T15:45:00Z">
                <w:pPr>
                  <w:spacing w:before="0" w:line="240" w:lineRule="auto"/>
                  <w:ind w:left="0"/>
                  <w:jc w:val="center"/>
                </w:pPr>
              </w:pPrChange>
            </w:pPr>
            <w:del w:id="12869" w:author="Gidon Kupietzky" w:date="2025-02-13T17:45:00Z" w16du:dateUtc="2025-02-13T15:45:00Z">
              <w:r w:rsidRPr="00AE3FD1" w:rsidDel="004A2D26">
                <w:rPr>
                  <w:rFonts w:ascii="David" w:eastAsia="Times New Roman" w:hAnsi="David"/>
                  <w:color w:val="000000"/>
                  <w:rtl/>
                </w:rPr>
                <w:delText>תלמידי השכלה גבוהה (מגזר כללי)</w:delText>
              </w:r>
              <w:bookmarkStart w:id="12870" w:name="_Toc190882793"/>
              <w:bookmarkStart w:id="12871" w:name="_Toc190885506"/>
              <w:bookmarkEnd w:id="12870"/>
              <w:bookmarkEnd w:id="12871"/>
            </w:del>
          </w:p>
        </w:tc>
        <w:tc>
          <w:tcPr>
            <w:tcW w:w="3252" w:type="dxa"/>
            <w:shd w:val="clear" w:color="C0E6F5" w:fill="C0E6F5"/>
            <w:noWrap/>
            <w:vAlign w:val="center"/>
            <w:hideMark/>
          </w:tcPr>
          <w:p w14:paraId="03AEBF8C" w14:textId="18D9383B" w:rsidR="00162414" w:rsidRPr="00AE3FD1" w:rsidDel="004A2D26" w:rsidRDefault="00162414">
            <w:pPr>
              <w:tabs>
                <w:tab w:val="left" w:pos="2446"/>
              </w:tabs>
              <w:spacing w:line="276" w:lineRule="auto"/>
              <w:rPr>
                <w:del w:id="12872" w:author="Gidon Kupietzky" w:date="2025-02-13T17:45:00Z" w16du:dateUtc="2025-02-13T15:45:00Z"/>
                <w:rFonts w:ascii="David" w:eastAsia="Times New Roman" w:hAnsi="David"/>
                <w:color w:val="000000"/>
                <w:rtl/>
              </w:rPr>
              <w:pPrChange w:id="12873" w:author="Gidon Kupietzky" w:date="2025-02-13T17:45:00Z" w16du:dateUtc="2025-02-13T15:45:00Z">
                <w:pPr>
                  <w:spacing w:before="0" w:line="240" w:lineRule="auto"/>
                  <w:ind w:left="0"/>
                  <w:jc w:val="center"/>
                </w:pPr>
              </w:pPrChange>
            </w:pPr>
            <w:bookmarkStart w:id="12874" w:name="_Toc190882794"/>
            <w:bookmarkStart w:id="12875" w:name="_Toc190885507"/>
            <w:bookmarkEnd w:id="12874"/>
            <w:bookmarkEnd w:id="12875"/>
          </w:p>
        </w:tc>
        <w:bookmarkStart w:id="12876" w:name="_Toc190882795"/>
        <w:bookmarkStart w:id="12877" w:name="_Toc190885508"/>
        <w:bookmarkEnd w:id="12876"/>
        <w:bookmarkEnd w:id="12877"/>
      </w:tr>
      <w:tr w:rsidR="00162414" w:rsidRPr="00AE3FD1" w:rsidDel="004A2D26" w14:paraId="2B58500F" w14:textId="429900CB" w:rsidTr="00DE2902">
        <w:trPr>
          <w:trHeight w:val="300"/>
          <w:del w:id="12878" w:author="Gidon Kupietzky" w:date="2025-02-13T17:45:00Z"/>
        </w:trPr>
        <w:tc>
          <w:tcPr>
            <w:tcW w:w="1640" w:type="dxa"/>
            <w:shd w:val="clear" w:color="auto" w:fill="auto"/>
            <w:noWrap/>
            <w:vAlign w:val="center"/>
            <w:hideMark/>
          </w:tcPr>
          <w:p w14:paraId="5BAC2115" w14:textId="6E2B01BE" w:rsidR="00162414" w:rsidRPr="00AE3FD1" w:rsidDel="004A2D26" w:rsidRDefault="00162414">
            <w:pPr>
              <w:tabs>
                <w:tab w:val="left" w:pos="2446"/>
              </w:tabs>
              <w:spacing w:line="276" w:lineRule="auto"/>
              <w:rPr>
                <w:del w:id="12879" w:author="Gidon Kupietzky" w:date="2025-02-13T17:45:00Z" w16du:dateUtc="2025-02-13T15:45:00Z"/>
                <w:rFonts w:ascii="David" w:eastAsia="Times New Roman" w:hAnsi="David"/>
                <w:b/>
                <w:bCs/>
              </w:rPr>
              <w:pPrChange w:id="12880" w:author="Gidon Kupietzky" w:date="2025-02-13T17:45:00Z" w16du:dateUtc="2025-02-13T15:45:00Z">
                <w:pPr>
                  <w:bidi w:val="0"/>
                  <w:spacing w:before="0" w:line="240" w:lineRule="auto"/>
                  <w:ind w:left="0"/>
                  <w:jc w:val="center"/>
                </w:pPr>
              </w:pPrChange>
            </w:pPr>
            <w:del w:id="12881" w:author="Gidon Kupietzky" w:date="2025-02-13T17:45:00Z" w16du:dateUtc="2025-02-13T15:45:00Z">
              <w:r w:rsidRPr="00AE3FD1" w:rsidDel="004A2D26">
                <w:rPr>
                  <w:rFonts w:ascii="David" w:eastAsia="Times New Roman" w:hAnsi="David"/>
                  <w:b/>
                  <w:bCs/>
                </w:rPr>
                <w:delText>UNIVENRORTHMALE</w:delText>
              </w:r>
              <w:bookmarkStart w:id="12882" w:name="_Toc190882796"/>
              <w:bookmarkStart w:id="12883" w:name="_Toc190885509"/>
              <w:bookmarkEnd w:id="12882"/>
              <w:bookmarkEnd w:id="12883"/>
            </w:del>
          </w:p>
        </w:tc>
        <w:tc>
          <w:tcPr>
            <w:tcW w:w="4104" w:type="dxa"/>
            <w:shd w:val="clear" w:color="auto" w:fill="auto"/>
            <w:noWrap/>
            <w:vAlign w:val="center"/>
            <w:hideMark/>
          </w:tcPr>
          <w:p w14:paraId="757DF7BF" w14:textId="04B127D9" w:rsidR="00162414" w:rsidRPr="00AE3FD1" w:rsidDel="004A2D26" w:rsidRDefault="00162414">
            <w:pPr>
              <w:tabs>
                <w:tab w:val="left" w:pos="2446"/>
              </w:tabs>
              <w:spacing w:line="276" w:lineRule="auto"/>
              <w:rPr>
                <w:del w:id="12884" w:author="Gidon Kupietzky" w:date="2025-02-13T17:45:00Z" w16du:dateUtc="2025-02-13T15:45:00Z"/>
                <w:rFonts w:ascii="David" w:eastAsia="Times New Roman" w:hAnsi="David"/>
                <w:color w:val="000000"/>
              </w:rPr>
              <w:pPrChange w:id="12885" w:author="Gidon Kupietzky" w:date="2025-02-13T17:45:00Z" w16du:dateUtc="2025-02-13T15:45:00Z">
                <w:pPr>
                  <w:spacing w:before="0" w:line="240" w:lineRule="auto"/>
                  <w:ind w:left="0"/>
                  <w:jc w:val="center"/>
                </w:pPr>
              </w:pPrChange>
            </w:pPr>
            <w:del w:id="12886" w:author="Gidon Kupietzky" w:date="2025-02-13T17:45:00Z" w16du:dateUtc="2025-02-13T15:45:00Z">
              <w:r w:rsidRPr="00AE3FD1" w:rsidDel="004A2D26">
                <w:rPr>
                  <w:rFonts w:ascii="David" w:eastAsia="Times New Roman" w:hAnsi="David"/>
                  <w:color w:val="000000"/>
                  <w:rtl/>
                </w:rPr>
                <w:delText>תלמידי השכלה גבוהה גברים (מגזר כללי) + תלמידי ישיבה וכוללים</w:delText>
              </w:r>
              <w:bookmarkStart w:id="12887" w:name="_Toc190882797"/>
              <w:bookmarkStart w:id="12888" w:name="_Toc190885510"/>
              <w:bookmarkEnd w:id="12887"/>
              <w:bookmarkEnd w:id="12888"/>
            </w:del>
          </w:p>
        </w:tc>
        <w:tc>
          <w:tcPr>
            <w:tcW w:w="3252" w:type="dxa"/>
            <w:shd w:val="clear" w:color="auto" w:fill="auto"/>
            <w:noWrap/>
            <w:vAlign w:val="center"/>
            <w:hideMark/>
          </w:tcPr>
          <w:p w14:paraId="7C964169" w14:textId="1B52627C" w:rsidR="00162414" w:rsidRPr="00AE3FD1" w:rsidDel="004A2D26" w:rsidRDefault="00162414">
            <w:pPr>
              <w:tabs>
                <w:tab w:val="left" w:pos="2446"/>
              </w:tabs>
              <w:spacing w:line="276" w:lineRule="auto"/>
              <w:rPr>
                <w:del w:id="12889" w:author="Gidon Kupietzky" w:date="2025-02-13T17:45:00Z" w16du:dateUtc="2025-02-13T15:45:00Z"/>
                <w:rFonts w:ascii="David" w:eastAsia="Times New Roman" w:hAnsi="David"/>
                <w:color w:val="000000"/>
                <w:rtl/>
              </w:rPr>
              <w:pPrChange w:id="12890" w:author="Gidon Kupietzky" w:date="2025-02-13T17:45:00Z" w16du:dateUtc="2025-02-13T15:45:00Z">
                <w:pPr>
                  <w:spacing w:before="0" w:line="240" w:lineRule="auto"/>
                  <w:ind w:left="0"/>
                  <w:jc w:val="center"/>
                </w:pPr>
              </w:pPrChange>
            </w:pPr>
            <w:bookmarkStart w:id="12891" w:name="_Toc190882798"/>
            <w:bookmarkStart w:id="12892" w:name="_Toc190885511"/>
            <w:bookmarkEnd w:id="12891"/>
            <w:bookmarkEnd w:id="12892"/>
          </w:p>
        </w:tc>
        <w:bookmarkStart w:id="12893" w:name="_Toc190882799"/>
        <w:bookmarkStart w:id="12894" w:name="_Toc190885512"/>
        <w:bookmarkEnd w:id="12893"/>
        <w:bookmarkEnd w:id="12894"/>
      </w:tr>
      <w:tr w:rsidR="00162414" w:rsidRPr="00AE3FD1" w:rsidDel="004A2D26" w14:paraId="0C71CD8D" w14:textId="579C422A" w:rsidTr="00DE2902">
        <w:trPr>
          <w:trHeight w:val="300"/>
          <w:del w:id="12895" w:author="Gidon Kupietzky" w:date="2025-02-13T17:45:00Z"/>
        </w:trPr>
        <w:tc>
          <w:tcPr>
            <w:tcW w:w="1640" w:type="dxa"/>
            <w:shd w:val="clear" w:color="C0E6F5" w:fill="C0E6F5"/>
            <w:noWrap/>
            <w:vAlign w:val="center"/>
            <w:hideMark/>
          </w:tcPr>
          <w:p w14:paraId="76040D1D" w14:textId="263471EA" w:rsidR="00162414" w:rsidRPr="00AE3FD1" w:rsidDel="004A2D26" w:rsidRDefault="00162414">
            <w:pPr>
              <w:tabs>
                <w:tab w:val="left" w:pos="2446"/>
              </w:tabs>
              <w:spacing w:line="276" w:lineRule="auto"/>
              <w:rPr>
                <w:del w:id="12896" w:author="Gidon Kupietzky" w:date="2025-02-13T17:45:00Z" w16du:dateUtc="2025-02-13T15:45:00Z"/>
                <w:rFonts w:ascii="David" w:eastAsia="Times New Roman" w:hAnsi="David"/>
                <w:b/>
                <w:bCs/>
              </w:rPr>
              <w:pPrChange w:id="12897" w:author="Gidon Kupietzky" w:date="2025-02-13T17:45:00Z" w16du:dateUtc="2025-02-13T15:45:00Z">
                <w:pPr>
                  <w:bidi w:val="0"/>
                  <w:spacing w:before="0" w:line="240" w:lineRule="auto"/>
                  <w:ind w:left="0"/>
                  <w:jc w:val="center"/>
                </w:pPr>
              </w:pPrChange>
            </w:pPr>
            <w:del w:id="12898" w:author="Gidon Kupietzky" w:date="2025-02-13T17:45:00Z" w16du:dateUtc="2025-02-13T15:45:00Z">
              <w:r w:rsidRPr="00AE3FD1" w:rsidDel="004A2D26">
                <w:rPr>
                  <w:rFonts w:ascii="David" w:eastAsia="Times New Roman" w:hAnsi="David"/>
                  <w:b/>
                  <w:bCs/>
                </w:rPr>
                <w:delText>UNIVENRORTHFEMALE</w:delText>
              </w:r>
              <w:bookmarkStart w:id="12899" w:name="_Toc190882800"/>
              <w:bookmarkStart w:id="12900" w:name="_Toc190885513"/>
              <w:bookmarkEnd w:id="12899"/>
              <w:bookmarkEnd w:id="12900"/>
            </w:del>
          </w:p>
        </w:tc>
        <w:tc>
          <w:tcPr>
            <w:tcW w:w="4104" w:type="dxa"/>
            <w:shd w:val="clear" w:color="C0E6F5" w:fill="C0E6F5"/>
            <w:noWrap/>
            <w:vAlign w:val="center"/>
            <w:hideMark/>
          </w:tcPr>
          <w:p w14:paraId="1477FE2F" w14:textId="1BDD202D" w:rsidR="00162414" w:rsidRPr="00AE3FD1" w:rsidDel="004A2D26" w:rsidRDefault="00162414">
            <w:pPr>
              <w:tabs>
                <w:tab w:val="left" w:pos="2446"/>
              </w:tabs>
              <w:spacing w:line="276" w:lineRule="auto"/>
              <w:rPr>
                <w:del w:id="12901" w:author="Gidon Kupietzky" w:date="2025-02-13T17:45:00Z" w16du:dateUtc="2025-02-13T15:45:00Z"/>
                <w:rFonts w:ascii="David" w:eastAsia="Times New Roman" w:hAnsi="David"/>
                <w:color w:val="000000"/>
              </w:rPr>
              <w:pPrChange w:id="12902" w:author="Gidon Kupietzky" w:date="2025-02-13T17:45:00Z" w16du:dateUtc="2025-02-13T15:45:00Z">
                <w:pPr>
                  <w:spacing w:before="0" w:line="240" w:lineRule="auto"/>
                  <w:ind w:left="0"/>
                  <w:jc w:val="center"/>
                </w:pPr>
              </w:pPrChange>
            </w:pPr>
            <w:del w:id="12903" w:author="Gidon Kupietzky" w:date="2025-02-13T17:45:00Z" w16du:dateUtc="2025-02-13T15:45:00Z">
              <w:r w:rsidRPr="00AE3FD1" w:rsidDel="004A2D26">
                <w:rPr>
                  <w:rFonts w:ascii="David" w:eastAsia="Times New Roman" w:hAnsi="David"/>
                  <w:color w:val="000000"/>
                  <w:rtl/>
                </w:rPr>
                <w:delText>תלמידי השכלה גבוהה נשים (מגזר כללי) + תלמידי סמינר</w:delText>
              </w:r>
              <w:bookmarkStart w:id="12904" w:name="_Toc190882801"/>
              <w:bookmarkStart w:id="12905" w:name="_Toc190885514"/>
              <w:bookmarkEnd w:id="12904"/>
              <w:bookmarkEnd w:id="12905"/>
            </w:del>
          </w:p>
        </w:tc>
        <w:tc>
          <w:tcPr>
            <w:tcW w:w="3252" w:type="dxa"/>
            <w:shd w:val="clear" w:color="C0E6F5" w:fill="C0E6F5"/>
            <w:noWrap/>
            <w:vAlign w:val="center"/>
            <w:hideMark/>
          </w:tcPr>
          <w:p w14:paraId="5A5F133C" w14:textId="0D282190" w:rsidR="00162414" w:rsidRPr="00AE3FD1" w:rsidDel="004A2D26" w:rsidRDefault="00162414">
            <w:pPr>
              <w:tabs>
                <w:tab w:val="left" w:pos="2446"/>
              </w:tabs>
              <w:spacing w:line="276" w:lineRule="auto"/>
              <w:rPr>
                <w:del w:id="12906" w:author="Gidon Kupietzky" w:date="2025-02-13T17:45:00Z" w16du:dateUtc="2025-02-13T15:45:00Z"/>
                <w:rFonts w:ascii="David" w:eastAsia="Times New Roman" w:hAnsi="David"/>
                <w:color w:val="000000"/>
                <w:rtl/>
              </w:rPr>
              <w:pPrChange w:id="12907" w:author="Gidon Kupietzky" w:date="2025-02-13T17:45:00Z" w16du:dateUtc="2025-02-13T15:45:00Z">
                <w:pPr>
                  <w:spacing w:before="0" w:line="240" w:lineRule="auto"/>
                  <w:ind w:left="0"/>
                  <w:jc w:val="center"/>
                </w:pPr>
              </w:pPrChange>
            </w:pPr>
            <w:bookmarkStart w:id="12908" w:name="_Toc190882802"/>
            <w:bookmarkStart w:id="12909" w:name="_Toc190885515"/>
            <w:bookmarkEnd w:id="12908"/>
            <w:bookmarkEnd w:id="12909"/>
          </w:p>
        </w:tc>
        <w:bookmarkStart w:id="12910" w:name="_Toc190882803"/>
        <w:bookmarkStart w:id="12911" w:name="_Toc190885516"/>
        <w:bookmarkEnd w:id="12910"/>
        <w:bookmarkEnd w:id="12911"/>
      </w:tr>
      <w:tr w:rsidR="00162414" w:rsidRPr="00AE3FD1" w:rsidDel="004A2D26" w14:paraId="21CBF134" w14:textId="13159A92" w:rsidTr="00DE2902">
        <w:trPr>
          <w:trHeight w:val="300"/>
          <w:del w:id="12912" w:author="Gidon Kupietzky" w:date="2025-02-13T17:45:00Z"/>
        </w:trPr>
        <w:tc>
          <w:tcPr>
            <w:tcW w:w="1640" w:type="dxa"/>
            <w:shd w:val="clear" w:color="auto" w:fill="auto"/>
            <w:noWrap/>
            <w:vAlign w:val="center"/>
            <w:hideMark/>
          </w:tcPr>
          <w:p w14:paraId="04E74B28" w14:textId="2F65374E" w:rsidR="00162414" w:rsidRPr="00AE3FD1" w:rsidDel="004A2D26" w:rsidRDefault="00162414">
            <w:pPr>
              <w:tabs>
                <w:tab w:val="left" w:pos="2446"/>
              </w:tabs>
              <w:spacing w:line="276" w:lineRule="auto"/>
              <w:rPr>
                <w:del w:id="12913" w:author="Gidon Kupietzky" w:date="2025-02-13T17:45:00Z" w16du:dateUtc="2025-02-13T15:45:00Z"/>
                <w:rFonts w:ascii="David" w:eastAsia="Times New Roman" w:hAnsi="David"/>
                <w:b/>
                <w:bCs/>
              </w:rPr>
              <w:pPrChange w:id="12914" w:author="Gidon Kupietzky" w:date="2025-02-13T17:45:00Z" w16du:dateUtc="2025-02-13T15:45:00Z">
                <w:pPr>
                  <w:bidi w:val="0"/>
                  <w:spacing w:before="0" w:line="240" w:lineRule="auto"/>
                  <w:ind w:left="0"/>
                  <w:jc w:val="center"/>
                </w:pPr>
              </w:pPrChange>
            </w:pPr>
            <w:del w:id="12915" w:author="Gidon Kupietzky" w:date="2025-02-13T17:45:00Z" w16du:dateUtc="2025-02-13T15:45:00Z">
              <w:r w:rsidRPr="00AE3FD1" w:rsidDel="004A2D26">
                <w:rPr>
                  <w:rFonts w:ascii="David" w:eastAsia="Times New Roman" w:hAnsi="David"/>
                  <w:b/>
                  <w:bCs/>
                </w:rPr>
                <w:delText>ieold</w:delText>
              </w:r>
              <w:bookmarkStart w:id="12916" w:name="_Toc190882804"/>
              <w:bookmarkStart w:id="12917" w:name="_Toc190885517"/>
              <w:bookmarkEnd w:id="12916"/>
              <w:bookmarkEnd w:id="12917"/>
            </w:del>
          </w:p>
        </w:tc>
        <w:tc>
          <w:tcPr>
            <w:tcW w:w="4104" w:type="dxa"/>
            <w:shd w:val="clear" w:color="auto" w:fill="auto"/>
            <w:noWrap/>
            <w:vAlign w:val="center"/>
            <w:hideMark/>
          </w:tcPr>
          <w:p w14:paraId="383AE219" w14:textId="0CD84BB3" w:rsidR="00162414" w:rsidRPr="00AE3FD1" w:rsidDel="004A2D26" w:rsidRDefault="00162414">
            <w:pPr>
              <w:tabs>
                <w:tab w:val="left" w:pos="2446"/>
              </w:tabs>
              <w:spacing w:line="276" w:lineRule="auto"/>
              <w:rPr>
                <w:del w:id="12918" w:author="Gidon Kupietzky" w:date="2025-02-13T17:45:00Z" w16du:dateUtc="2025-02-13T15:45:00Z"/>
                <w:rFonts w:ascii="David" w:eastAsia="Times New Roman" w:hAnsi="David"/>
                <w:color w:val="000000"/>
              </w:rPr>
              <w:pPrChange w:id="12919" w:author="Gidon Kupietzky" w:date="2025-02-13T17:45:00Z" w16du:dateUtc="2025-02-13T15:45:00Z">
                <w:pPr>
                  <w:spacing w:before="0" w:line="240" w:lineRule="auto"/>
                  <w:ind w:left="0"/>
                  <w:jc w:val="center"/>
                </w:pPr>
              </w:pPrChange>
            </w:pPr>
            <w:del w:id="12920" w:author="Gidon Kupietzky" w:date="2025-02-13T17:45:00Z" w16du:dateUtc="2025-02-13T15:45:00Z">
              <w:r w:rsidRPr="00AE3FD1" w:rsidDel="004A2D26">
                <w:rPr>
                  <w:rFonts w:ascii="David" w:eastAsia="Times New Roman" w:hAnsi="David"/>
                  <w:color w:val="000000"/>
                  <w:rtl/>
                </w:rPr>
                <w:delText>אחוז מהמועסקים שגרים באזור תנועה שמיוממים מחוץ למרחב צתא"ל</w:delText>
              </w:r>
              <w:bookmarkStart w:id="12921" w:name="_Toc190882805"/>
              <w:bookmarkStart w:id="12922" w:name="_Toc190885518"/>
              <w:bookmarkEnd w:id="12921"/>
              <w:bookmarkEnd w:id="12922"/>
            </w:del>
          </w:p>
        </w:tc>
        <w:tc>
          <w:tcPr>
            <w:tcW w:w="3252" w:type="dxa"/>
            <w:shd w:val="clear" w:color="auto" w:fill="auto"/>
            <w:noWrap/>
            <w:vAlign w:val="center"/>
            <w:hideMark/>
          </w:tcPr>
          <w:p w14:paraId="4600A522" w14:textId="60DCD649" w:rsidR="00162414" w:rsidRPr="00AE3FD1" w:rsidDel="004A2D26" w:rsidRDefault="00162414">
            <w:pPr>
              <w:tabs>
                <w:tab w:val="left" w:pos="2446"/>
              </w:tabs>
              <w:spacing w:line="276" w:lineRule="auto"/>
              <w:rPr>
                <w:del w:id="12923" w:author="Gidon Kupietzky" w:date="2025-02-13T17:45:00Z" w16du:dateUtc="2025-02-13T15:45:00Z"/>
                <w:rFonts w:ascii="David" w:eastAsia="Times New Roman" w:hAnsi="David"/>
                <w:color w:val="000000"/>
                <w:rtl/>
              </w:rPr>
              <w:pPrChange w:id="12924" w:author="Gidon Kupietzky" w:date="2025-02-13T17:45:00Z" w16du:dateUtc="2025-02-13T15:45:00Z">
                <w:pPr>
                  <w:spacing w:before="0" w:line="240" w:lineRule="auto"/>
                  <w:ind w:left="0"/>
                  <w:jc w:val="center"/>
                </w:pPr>
              </w:pPrChange>
            </w:pPr>
            <w:bookmarkStart w:id="12925" w:name="_Toc190882806"/>
            <w:bookmarkStart w:id="12926" w:name="_Toc190885519"/>
            <w:bookmarkEnd w:id="12925"/>
            <w:bookmarkEnd w:id="12926"/>
          </w:p>
        </w:tc>
        <w:bookmarkStart w:id="12927" w:name="_Toc190882807"/>
        <w:bookmarkStart w:id="12928" w:name="_Toc190885520"/>
        <w:bookmarkEnd w:id="12927"/>
        <w:bookmarkEnd w:id="12928"/>
      </w:tr>
      <w:tr w:rsidR="00162414" w:rsidRPr="00AE3FD1" w:rsidDel="004A2D26" w14:paraId="2E4ED2B5" w14:textId="727CE8A7" w:rsidTr="00DE2902">
        <w:trPr>
          <w:trHeight w:val="300"/>
          <w:del w:id="12929" w:author="Gidon Kupietzky" w:date="2025-02-13T17:45:00Z"/>
        </w:trPr>
        <w:tc>
          <w:tcPr>
            <w:tcW w:w="1640" w:type="dxa"/>
            <w:shd w:val="clear" w:color="C0E6F5" w:fill="C0E6F5"/>
            <w:noWrap/>
            <w:vAlign w:val="center"/>
            <w:hideMark/>
          </w:tcPr>
          <w:p w14:paraId="27F1284A" w14:textId="6CE30C89" w:rsidR="00162414" w:rsidRPr="00AE3FD1" w:rsidDel="004A2D26" w:rsidRDefault="00162414">
            <w:pPr>
              <w:tabs>
                <w:tab w:val="left" w:pos="2446"/>
              </w:tabs>
              <w:spacing w:line="276" w:lineRule="auto"/>
              <w:rPr>
                <w:del w:id="12930" w:author="Gidon Kupietzky" w:date="2025-02-13T17:45:00Z" w16du:dateUtc="2025-02-13T15:45:00Z"/>
                <w:rFonts w:ascii="David" w:eastAsia="Times New Roman" w:hAnsi="David"/>
                <w:b/>
                <w:bCs/>
              </w:rPr>
              <w:pPrChange w:id="12931" w:author="Gidon Kupietzky" w:date="2025-02-13T17:45:00Z" w16du:dateUtc="2025-02-13T15:45:00Z">
                <w:pPr>
                  <w:bidi w:val="0"/>
                  <w:spacing w:before="0" w:line="240" w:lineRule="auto"/>
                  <w:ind w:left="0"/>
                  <w:jc w:val="center"/>
                </w:pPr>
              </w:pPrChange>
            </w:pPr>
            <w:del w:id="12932" w:author="Gidon Kupietzky" w:date="2025-02-13T17:45:00Z" w16du:dateUtc="2025-02-13T15:45:00Z">
              <w:r w:rsidRPr="00AE3FD1" w:rsidDel="004A2D26">
                <w:rPr>
                  <w:rFonts w:ascii="David" w:eastAsia="Times New Roman" w:hAnsi="David"/>
                  <w:b/>
                  <w:bCs/>
                </w:rPr>
                <w:delText>superZone</w:delText>
              </w:r>
              <w:bookmarkStart w:id="12933" w:name="_Toc190882808"/>
              <w:bookmarkStart w:id="12934" w:name="_Toc190885521"/>
              <w:bookmarkEnd w:id="12933"/>
              <w:bookmarkEnd w:id="12934"/>
            </w:del>
          </w:p>
        </w:tc>
        <w:tc>
          <w:tcPr>
            <w:tcW w:w="4104" w:type="dxa"/>
            <w:shd w:val="clear" w:color="C0E6F5" w:fill="C0E6F5"/>
            <w:noWrap/>
            <w:vAlign w:val="center"/>
            <w:hideMark/>
          </w:tcPr>
          <w:p w14:paraId="69A374E6" w14:textId="02F2148D" w:rsidR="00162414" w:rsidRPr="00AE3FD1" w:rsidDel="004A2D26" w:rsidRDefault="00162414">
            <w:pPr>
              <w:tabs>
                <w:tab w:val="left" w:pos="2446"/>
              </w:tabs>
              <w:spacing w:line="276" w:lineRule="auto"/>
              <w:rPr>
                <w:del w:id="12935" w:author="Gidon Kupietzky" w:date="2025-02-13T17:45:00Z" w16du:dateUtc="2025-02-13T15:45:00Z"/>
                <w:rFonts w:ascii="David" w:eastAsia="Times New Roman" w:hAnsi="David"/>
                <w:color w:val="000000"/>
              </w:rPr>
              <w:pPrChange w:id="12936" w:author="Gidon Kupietzky" w:date="2025-02-13T17:45:00Z" w16du:dateUtc="2025-02-13T15:45:00Z">
                <w:pPr>
                  <w:spacing w:before="0" w:line="240" w:lineRule="auto"/>
                  <w:ind w:left="0"/>
                  <w:jc w:val="center"/>
                </w:pPr>
              </w:pPrChange>
            </w:pPr>
            <w:del w:id="12937" w:author="Gidon Kupietzky" w:date="2025-02-13T17:45:00Z" w16du:dateUtc="2025-02-13T15:45:00Z">
              <w:r w:rsidRPr="00AE3FD1" w:rsidDel="004A2D26">
                <w:rPr>
                  <w:rFonts w:ascii="David" w:eastAsia="Times New Roman" w:hAnsi="David"/>
                  <w:color w:val="000000"/>
                  <w:rtl/>
                </w:rPr>
                <w:delText>ערך קבוע = 1</w:delText>
              </w:r>
              <w:bookmarkStart w:id="12938" w:name="_Toc190882809"/>
              <w:bookmarkStart w:id="12939" w:name="_Toc190885522"/>
              <w:bookmarkEnd w:id="12938"/>
              <w:bookmarkEnd w:id="12939"/>
            </w:del>
          </w:p>
        </w:tc>
        <w:tc>
          <w:tcPr>
            <w:tcW w:w="3252" w:type="dxa"/>
            <w:shd w:val="clear" w:color="C0E6F5" w:fill="C0E6F5"/>
            <w:noWrap/>
            <w:vAlign w:val="center"/>
            <w:hideMark/>
          </w:tcPr>
          <w:p w14:paraId="3EC8897A" w14:textId="1C0B2451" w:rsidR="00162414" w:rsidRPr="00AE3FD1" w:rsidDel="004A2D26" w:rsidRDefault="00162414">
            <w:pPr>
              <w:tabs>
                <w:tab w:val="left" w:pos="2446"/>
              </w:tabs>
              <w:spacing w:line="276" w:lineRule="auto"/>
              <w:rPr>
                <w:del w:id="12940" w:author="Gidon Kupietzky" w:date="2025-02-13T17:45:00Z" w16du:dateUtc="2025-02-13T15:45:00Z"/>
                <w:rFonts w:ascii="David" w:eastAsia="Times New Roman" w:hAnsi="David"/>
                <w:color w:val="000000"/>
                <w:rtl/>
              </w:rPr>
              <w:pPrChange w:id="12941" w:author="Gidon Kupietzky" w:date="2025-02-13T17:45:00Z" w16du:dateUtc="2025-02-13T15:45:00Z">
                <w:pPr>
                  <w:spacing w:before="0" w:line="240" w:lineRule="auto"/>
                  <w:ind w:left="0"/>
                  <w:jc w:val="center"/>
                </w:pPr>
              </w:pPrChange>
            </w:pPr>
            <w:bookmarkStart w:id="12942" w:name="_Toc190882810"/>
            <w:bookmarkStart w:id="12943" w:name="_Toc190885523"/>
            <w:bookmarkEnd w:id="12942"/>
            <w:bookmarkEnd w:id="12943"/>
          </w:p>
        </w:tc>
        <w:bookmarkStart w:id="12944" w:name="_Toc190882811"/>
        <w:bookmarkStart w:id="12945" w:name="_Toc190885524"/>
        <w:bookmarkEnd w:id="12944"/>
        <w:bookmarkEnd w:id="12945"/>
      </w:tr>
      <w:tr w:rsidR="00162414" w:rsidRPr="00AE3FD1" w:rsidDel="004A2D26" w14:paraId="6DDADA6F" w14:textId="41E873C0" w:rsidTr="00DE2902">
        <w:trPr>
          <w:trHeight w:val="300"/>
          <w:del w:id="12946" w:author="Gidon Kupietzky" w:date="2025-02-13T17:45:00Z"/>
        </w:trPr>
        <w:tc>
          <w:tcPr>
            <w:tcW w:w="1640" w:type="dxa"/>
            <w:shd w:val="clear" w:color="auto" w:fill="auto"/>
            <w:noWrap/>
            <w:vAlign w:val="center"/>
            <w:hideMark/>
          </w:tcPr>
          <w:p w14:paraId="20F624E0" w14:textId="4FE096E5" w:rsidR="00162414" w:rsidRPr="00AE3FD1" w:rsidDel="004A2D26" w:rsidRDefault="00162414">
            <w:pPr>
              <w:tabs>
                <w:tab w:val="left" w:pos="2446"/>
              </w:tabs>
              <w:spacing w:line="276" w:lineRule="auto"/>
              <w:rPr>
                <w:del w:id="12947" w:author="Gidon Kupietzky" w:date="2025-02-13T17:45:00Z" w16du:dateUtc="2025-02-13T15:45:00Z"/>
                <w:rFonts w:ascii="David" w:eastAsia="Times New Roman" w:hAnsi="David"/>
                <w:b/>
                <w:bCs/>
              </w:rPr>
              <w:pPrChange w:id="12948" w:author="Gidon Kupietzky" w:date="2025-02-13T17:45:00Z" w16du:dateUtc="2025-02-13T15:45:00Z">
                <w:pPr>
                  <w:bidi w:val="0"/>
                  <w:spacing w:before="0" w:line="240" w:lineRule="auto"/>
                  <w:ind w:left="0"/>
                  <w:jc w:val="center"/>
                </w:pPr>
              </w:pPrChange>
            </w:pPr>
            <w:del w:id="12949" w:author="Gidon Kupietzky" w:date="2025-02-13T17:45:00Z" w16du:dateUtc="2025-02-13T15:45:00Z">
              <w:r w:rsidRPr="00AE3FD1" w:rsidDel="004A2D26">
                <w:rPr>
                  <w:rFonts w:ascii="David" w:eastAsia="Times New Roman" w:hAnsi="David"/>
                  <w:b/>
                  <w:bCs/>
                </w:rPr>
                <w:delText>IEProp</w:delText>
              </w:r>
              <w:bookmarkStart w:id="12950" w:name="_Toc190882812"/>
              <w:bookmarkStart w:id="12951" w:name="_Toc190885525"/>
              <w:bookmarkEnd w:id="12950"/>
              <w:bookmarkEnd w:id="12951"/>
            </w:del>
          </w:p>
        </w:tc>
        <w:tc>
          <w:tcPr>
            <w:tcW w:w="4104" w:type="dxa"/>
            <w:shd w:val="clear" w:color="auto" w:fill="auto"/>
            <w:noWrap/>
            <w:vAlign w:val="center"/>
            <w:hideMark/>
          </w:tcPr>
          <w:p w14:paraId="1DF164EB" w14:textId="61B7D039" w:rsidR="00162414" w:rsidRPr="00AE3FD1" w:rsidDel="004A2D26" w:rsidRDefault="00162414">
            <w:pPr>
              <w:tabs>
                <w:tab w:val="left" w:pos="2446"/>
              </w:tabs>
              <w:spacing w:line="276" w:lineRule="auto"/>
              <w:rPr>
                <w:del w:id="12952" w:author="Gidon Kupietzky" w:date="2025-02-13T17:45:00Z" w16du:dateUtc="2025-02-13T15:45:00Z"/>
                <w:rFonts w:ascii="David" w:eastAsia="Times New Roman" w:hAnsi="David"/>
                <w:color w:val="000000"/>
              </w:rPr>
              <w:pPrChange w:id="12953" w:author="Gidon Kupietzky" w:date="2025-02-13T17:45:00Z" w16du:dateUtc="2025-02-13T15:45:00Z">
                <w:pPr>
                  <w:spacing w:before="0" w:line="240" w:lineRule="auto"/>
                  <w:ind w:left="0"/>
                  <w:jc w:val="center"/>
                </w:pPr>
              </w:pPrChange>
            </w:pPr>
            <w:del w:id="12954" w:author="Gidon Kupietzky" w:date="2025-02-13T17:45:00Z" w16du:dateUtc="2025-02-13T15:45:00Z">
              <w:r w:rsidRPr="00AE3FD1" w:rsidDel="004A2D26">
                <w:rPr>
                  <w:rFonts w:ascii="David" w:eastAsia="Times New Roman" w:hAnsi="David"/>
                  <w:color w:val="000000"/>
                  <w:rtl/>
                </w:rPr>
                <w:delText>זהה ל</w:delText>
              </w:r>
              <w:r w:rsidRPr="00AE3FD1" w:rsidDel="004A2D26">
                <w:rPr>
                  <w:rFonts w:ascii="David" w:eastAsia="Times New Roman" w:hAnsi="David"/>
                  <w:color w:val="000000"/>
                </w:rPr>
                <w:delText>ieold</w:delText>
              </w:r>
              <w:bookmarkStart w:id="12955" w:name="_Toc190882813"/>
              <w:bookmarkStart w:id="12956" w:name="_Toc190885526"/>
              <w:bookmarkEnd w:id="12955"/>
              <w:bookmarkEnd w:id="12956"/>
            </w:del>
          </w:p>
        </w:tc>
        <w:tc>
          <w:tcPr>
            <w:tcW w:w="3252" w:type="dxa"/>
            <w:shd w:val="clear" w:color="auto" w:fill="auto"/>
            <w:noWrap/>
            <w:vAlign w:val="center"/>
            <w:hideMark/>
          </w:tcPr>
          <w:p w14:paraId="50B9400C" w14:textId="63BC17C3" w:rsidR="00162414" w:rsidRPr="00AE3FD1" w:rsidDel="004A2D26" w:rsidRDefault="00162414">
            <w:pPr>
              <w:tabs>
                <w:tab w:val="left" w:pos="2446"/>
              </w:tabs>
              <w:spacing w:line="276" w:lineRule="auto"/>
              <w:rPr>
                <w:del w:id="12957" w:author="Gidon Kupietzky" w:date="2025-02-13T17:45:00Z" w16du:dateUtc="2025-02-13T15:45:00Z"/>
                <w:rFonts w:ascii="David" w:eastAsia="Times New Roman" w:hAnsi="David"/>
                <w:color w:val="000000"/>
                <w:rtl/>
              </w:rPr>
              <w:pPrChange w:id="12958" w:author="Gidon Kupietzky" w:date="2025-02-13T17:45:00Z" w16du:dateUtc="2025-02-13T15:45:00Z">
                <w:pPr>
                  <w:spacing w:before="0" w:line="240" w:lineRule="auto"/>
                  <w:ind w:left="0"/>
                  <w:jc w:val="center"/>
                </w:pPr>
              </w:pPrChange>
            </w:pPr>
            <w:bookmarkStart w:id="12959" w:name="_Toc190882814"/>
            <w:bookmarkStart w:id="12960" w:name="_Toc190885527"/>
            <w:bookmarkEnd w:id="12959"/>
            <w:bookmarkEnd w:id="12960"/>
          </w:p>
        </w:tc>
        <w:bookmarkStart w:id="12961" w:name="_Toc190882815"/>
        <w:bookmarkStart w:id="12962" w:name="_Toc190885528"/>
        <w:bookmarkEnd w:id="12961"/>
        <w:bookmarkEnd w:id="12962"/>
      </w:tr>
      <w:tr w:rsidR="00162414" w:rsidRPr="00AE3FD1" w:rsidDel="004A2D26" w14:paraId="682DF829" w14:textId="0999EAC1" w:rsidTr="00DE2902">
        <w:trPr>
          <w:trHeight w:val="300"/>
          <w:del w:id="12963" w:author="Gidon Kupietzky" w:date="2025-02-13T17:45:00Z"/>
        </w:trPr>
        <w:tc>
          <w:tcPr>
            <w:tcW w:w="1640" w:type="dxa"/>
            <w:shd w:val="clear" w:color="C0E6F5" w:fill="C0E6F5"/>
            <w:noWrap/>
            <w:vAlign w:val="center"/>
            <w:hideMark/>
          </w:tcPr>
          <w:p w14:paraId="7FFAB880" w14:textId="4D65A1A2" w:rsidR="00162414" w:rsidRPr="00AE3FD1" w:rsidDel="004A2D26" w:rsidRDefault="00162414">
            <w:pPr>
              <w:tabs>
                <w:tab w:val="left" w:pos="2446"/>
              </w:tabs>
              <w:spacing w:line="276" w:lineRule="auto"/>
              <w:rPr>
                <w:del w:id="12964" w:author="Gidon Kupietzky" w:date="2025-02-13T17:45:00Z" w16du:dateUtc="2025-02-13T15:45:00Z"/>
                <w:rFonts w:ascii="David" w:eastAsia="Times New Roman" w:hAnsi="David"/>
                <w:b/>
                <w:bCs/>
              </w:rPr>
              <w:pPrChange w:id="12965" w:author="Gidon Kupietzky" w:date="2025-02-13T17:45:00Z" w16du:dateUtc="2025-02-13T15:45:00Z">
                <w:pPr>
                  <w:bidi w:val="0"/>
                  <w:spacing w:before="0" w:line="240" w:lineRule="auto"/>
                  <w:ind w:left="0"/>
                  <w:jc w:val="center"/>
                </w:pPr>
              </w:pPrChange>
            </w:pPr>
            <w:del w:id="12966" w:author="Gidon Kupietzky" w:date="2025-02-13T17:45:00Z" w16du:dateUtc="2025-02-13T15:45:00Z">
              <w:r w:rsidRPr="00AE3FD1" w:rsidDel="004A2D26">
                <w:rPr>
                  <w:rFonts w:ascii="David" w:eastAsia="Times New Roman" w:hAnsi="David"/>
                  <w:b/>
                  <w:bCs/>
                </w:rPr>
                <w:lastRenderedPageBreak/>
                <w:delText>Taz1</w:delText>
              </w:r>
              <w:bookmarkStart w:id="12967" w:name="_Toc190882816"/>
              <w:bookmarkStart w:id="12968" w:name="_Toc190885529"/>
              <w:bookmarkEnd w:id="12967"/>
              <w:bookmarkEnd w:id="12968"/>
            </w:del>
          </w:p>
        </w:tc>
        <w:tc>
          <w:tcPr>
            <w:tcW w:w="4104" w:type="dxa"/>
            <w:shd w:val="clear" w:color="C0E6F5" w:fill="C0E6F5"/>
            <w:noWrap/>
            <w:vAlign w:val="center"/>
            <w:hideMark/>
          </w:tcPr>
          <w:p w14:paraId="50850128" w14:textId="68DB00A4" w:rsidR="00162414" w:rsidRPr="00AE3FD1" w:rsidDel="004A2D26" w:rsidRDefault="00162414">
            <w:pPr>
              <w:tabs>
                <w:tab w:val="left" w:pos="2446"/>
              </w:tabs>
              <w:spacing w:line="276" w:lineRule="auto"/>
              <w:rPr>
                <w:del w:id="12969" w:author="Gidon Kupietzky" w:date="2025-02-13T17:45:00Z" w16du:dateUtc="2025-02-13T15:45:00Z"/>
                <w:rFonts w:ascii="David" w:eastAsia="Times New Roman" w:hAnsi="David"/>
                <w:color w:val="000000"/>
              </w:rPr>
              <w:pPrChange w:id="12970" w:author="Gidon Kupietzky" w:date="2025-02-13T17:45:00Z" w16du:dateUtc="2025-02-13T15:45:00Z">
                <w:pPr>
                  <w:spacing w:before="0" w:line="240" w:lineRule="auto"/>
                  <w:ind w:left="0"/>
                  <w:jc w:val="center"/>
                </w:pPr>
              </w:pPrChange>
            </w:pPr>
            <w:del w:id="12971" w:author="Gidon Kupietzky" w:date="2025-02-13T17:45:00Z" w16du:dateUtc="2025-02-13T15:45:00Z">
              <w:r w:rsidRPr="00AE3FD1" w:rsidDel="004A2D26">
                <w:rPr>
                  <w:rFonts w:ascii="David" w:eastAsia="Times New Roman" w:hAnsi="David"/>
                  <w:color w:val="000000"/>
                  <w:rtl/>
                </w:rPr>
                <w:delText>ערך קבוע = 1</w:delText>
              </w:r>
              <w:bookmarkStart w:id="12972" w:name="_Toc190882817"/>
              <w:bookmarkStart w:id="12973" w:name="_Toc190885530"/>
              <w:bookmarkEnd w:id="12972"/>
              <w:bookmarkEnd w:id="12973"/>
            </w:del>
          </w:p>
        </w:tc>
        <w:tc>
          <w:tcPr>
            <w:tcW w:w="3252" w:type="dxa"/>
            <w:shd w:val="clear" w:color="C0E6F5" w:fill="C0E6F5"/>
            <w:noWrap/>
            <w:vAlign w:val="center"/>
            <w:hideMark/>
          </w:tcPr>
          <w:p w14:paraId="198A42B6" w14:textId="34B47283" w:rsidR="00162414" w:rsidRPr="00AE3FD1" w:rsidDel="004A2D26" w:rsidRDefault="00162414">
            <w:pPr>
              <w:tabs>
                <w:tab w:val="left" w:pos="2446"/>
              </w:tabs>
              <w:spacing w:line="276" w:lineRule="auto"/>
              <w:rPr>
                <w:del w:id="12974" w:author="Gidon Kupietzky" w:date="2025-02-13T17:45:00Z" w16du:dateUtc="2025-02-13T15:45:00Z"/>
                <w:rFonts w:ascii="David" w:eastAsia="Times New Roman" w:hAnsi="David"/>
                <w:color w:val="000000"/>
                <w:rtl/>
              </w:rPr>
              <w:pPrChange w:id="12975" w:author="Gidon Kupietzky" w:date="2025-02-13T17:45:00Z" w16du:dateUtc="2025-02-13T15:45:00Z">
                <w:pPr>
                  <w:spacing w:before="0" w:line="240" w:lineRule="auto"/>
                  <w:ind w:left="0"/>
                  <w:jc w:val="center"/>
                </w:pPr>
              </w:pPrChange>
            </w:pPr>
            <w:bookmarkStart w:id="12976" w:name="_Toc190882818"/>
            <w:bookmarkStart w:id="12977" w:name="_Toc190885531"/>
            <w:bookmarkEnd w:id="12976"/>
            <w:bookmarkEnd w:id="12977"/>
          </w:p>
        </w:tc>
        <w:bookmarkStart w:id="12978" w:name="_Toc190882819"/>
        <w:bookmarkStart w:id="12979" w:name="_Toc190885532"/>
        <w:bookmarkEnd w:id="12978"/>
        <w:bookmarkEnd w:id="12979"/>
      </w:tr>
      <w:tr w:rsidR="00162414" w:rsidRPr="00AE3FD1" w:rsidDel="004A2D26" w14:paraId="3E2DA74D" w14:textId="2330DAC6" w:rsidTr="00DE2902">
        <w:trPr>
          <w:trHeight w:val="300"/>
          <w:del w:id="12980" w:author="Gidon Kupietzky" w:date="2025-02-13T17:45:00Z"/>
        </w:trPr>
        <w:tc>
          <w:tcPr>
            <w:tcW w:w="1640" w:type="dxa"/>
            <w:shd w:val="clear" w:color="auto" w:fill="auto"/>
            <w:noWrap/>
            <w:vAlign w:val="center"/>
            <w:hideMark/>
          </w:tcPr>
          <w:p w14:paraId="46963800" w14:textId="66A5447A" w:rsidR="00162414" w:rsidRPr="00AE3FD1" w:rsidDel="004A2D26" w:rsidRDefault="00162414">
            <w:pPr>
              <w:tabs>
                <w:tab w:val="left" w:pos="2446"/>
              </w:tabs>
              <w:spacing w:line="276" w:lineRule="auto"/>
              <w:rPr>
                <w:del w:id="12981" w:author="Gidon Kupietzky" w:date="2025-02-13T17:45:00Z" w16du:dateUtc="2025-02-13T15:45:00Z"/>
                <w:rFonts w:ascii="David" w:eastAsia="Times New Roman" w:hAnsi="David"/>
                <w:b/>
                <w:bCs/>
              </w:rPr>
              <w:pPrChange w:id="12982" w:author="Gidon Kupietzky" w:date="2025-02-13T17:45:00Z" w16du:dateUtc="2025-02-13T15:45:00Z">
                <w:pPr>
                  <w:bidi w:val="0"/>
                  <w:spacing w:before="0" w:line="240" w:lineRule="auto"/>
                  <w:ind w:left="0"/>
                  <w:jc w:val="center"/>
                </w:pPr>
              </w:pPrChange>
            </w:pPr>
            <w:del w:id="12983" w:author="Gidon Kupietzky" w:date="2025-02-13T17:45:00Z" w16du:dateUtc="2025-02-13T15:45:00Z">
              <w:r w:rsidRPr="00AE3FD1" w:rsidDel="004A2D26">
                <w:rPr>
                  <w:rFonts w:ascii="David" w:eastAsia="Times New Roman" w:hAnsi="David"/>
                  <w:b/>
                  <w:bCs/>
                </w:rPr>
                <w:delText>perScaled</w:delText>
              </w:r>
              <w:bookmarkStart w:id="12984" w:name="_Toc190882820"/>
              <w:bookmarkStart w:id="12985" w:name="_Toc190885533"/>
              <w:bookmarkEnd w:id="12984"/>
              <w:bookmarkEnd w:id="12985"/>
            </w:del>
          </w:p>
        </w:tc>
        <w:tc>
          <w:tcPr>
            <w:tcW w:w="4104" w:type="dxa"/>
            <w:shd w:val="clear" w:color="auto" w:fill="auto"/>
            <w:vAlign w:val="center"/>
            <w:hideMark/>
          </w:tcPr>
          <w:p w14:paraId="0BEF428D" w14:textId="6DA39AB3" w:rsidR="00162414" w:rsidRPr="00AE3FD1" w:rsidDel="004A2D26" w:rsidRDefault="00162414">
            <w:pPr>
              <w:tabs>
                <w:tab w:val="left" w:pos="2446"/>
              </w:tabs>
              <w:spacing w:line="276" w:lineRule="auto"/>
              <w:rPr>
                <w:del w:id="12986" w:author="Gidon Kupietzky" w:date="2025-02-13T17:45:00Z" w16du:dateUtc="2025-02-13T15:45:00Z"/>
                <w:rFonts w:ascii="David" w:eastAsia="Times New Roman" w:hAnsi="David"/>
                <w:color w:val="000000"/>
              </w:rPr>
              <w:pPrChange w:id="12987" w:author="Gidon Kupietzky" w:date="2025-02-13T17:45:00Z" w16du:dateUtc="2025-02-13T15:45:00Z">
                <w:pPr>
                  <w:bidi w:val="0"/>
                  <w:spacing w:before="0" w:line="240" w:lineRule="auto"/>
                  <w:ind w:left="0"/>
                  <w:jc w:val="center"/>
                </w:pPr>
              </w:pPrChange>
            </w:pPr>
            <w:del w:id="12988" w:author="Gidon Kupietzky" w:date="2025-02-13T17:45:00Z" w16du:dateUtc="2025-02-13T15:45:00Z">
              <w:r w:rsidRPr="00AE3FD1" w:rsidDel="004A2D26">
                <w:rPr>
                  <w:rFonts w:ascii="David" w:eastAsia="Times New Roman" w:hAnsi="David"/>
                  <w:color w:val="000000"/>
                </w:rPr>
                <w:delText>1-EIProp</w:delText>
              </w:r>
              <w:bookmarkStart w:id="12989" w:name="_Toc190882821"/>
              <w:bookmarkStart w:id="12990" w:name="_Toc190885534"/>
              <w:bookmarkEnd w:id="12989"/>
              <w:bookmarkEnd w:id="12990"/>
            </w:del>
          </w:p>
        </w:tc>
        <w:tc>
          <w:tcPr>
            <w:tcW w:w="3252" w:type="dxa"/>
            <w:shd w:val="clear" w:color="auto" w:fill="auto"/>
            <w:noWrap/>
            <w:vAlign w:val="center"/>
            <w:hideMark/>
          </w:tcPr>
          <w:p w14:paraId="74D8D9EF" w14:textId="3872B259" w:rsidR="00162414" w:rsidRPr="00AE3FD1" w:rsidDel="004A2D26" w:rsidRDefault="00162414">
            <w:pPr>
              <w:tabs>
                <w:tab w:val="left" w:pos="2446"/>
              </w:tabs>
              <w:spacing w:line="276" w:lineRule="auto"/>
              <w:rPr>
                <w:del w:id="12991" w:author="Gidon Kupietzky" w:date="2025-02-13T17:45:00Z" w16du:dateUtc="2025-02-13T15:45:00Z"/>
                <w:rFonts w:ascii="David" w:eastAsia="Times New Roman" w:hAnsi="David"/>
                <w:color w:val="000000"/>
              </w:rPr>
              <w:pPrChange w:id="12992" w:author="Gidon Kupietzky" w:date="2025-02-13T17:45:00Z" w16du:dateUtc="2025-02-13T15:45:00Z">
                <w:pPr>
                  <w:bidi w:val="0"/>
                  <w:spacing w:before="0" w:line="240" w:lineRule="auto"/>
                  <w:ind w:left="0"/>
                  <w:jc w:val="center"/>
                </w:pPr>
              </w:pPrChange>
            </w:pPr>
            <w:bookmarkStart w:id="12993" w:name="_Toc190882822"/>
            <w:bookmarkStart w:id="12994" w:name="_Toc190885535"/>
            <w:bookmarkEnd w:id="12993"/>
            <w:bookmarkEnd w:id="12994"/>
          </w:p>
        </w:tc>
        <w:bookmarkStart w:id="12995" w:name="_Toc190882823"/>
        <w:bookmarkStart w:id="12996" w:name="_Toc190885536"/>
        <w:bookmarkEnd w:id="12995"/>
        <w:bookmarkEnd w:id="12996"/>
      </w:tr>
      <w:tr w:rsidR="00162414" w:rsidRPr="00AE3FD1" w:rsidDel="004A2D26" w14:paraId="1E79B86E" w14:textId="0E5E17C8" w:rsidTr="00DE2902">
        <w:trPr>
          <w:trHeight w:val="300"/>
          <w:del w:id="12997" w:author="Gidon Kupietzky" w:date="2025-02-13T17:45:00Z"/>
        </w:trPr>
        <w:tc>
          <w:tcPr>
            <w:tcW w:w="1640" w:type="dxa"/>
            <w:shd w:val="clear" w:color="C0E6F5" w:fill="C0E6F5"/>
            <w:noWrap/>
            <w:vAlign w:val="center"/>
            <w:hideMark/>
          </w:tcPr>
          <w:p w14:paraId="78780A03" w14:textId="1D49A48C" w:rsidR="00162414" w:rsidRPr="00AE3FD1" w:rsidDel="004A2D26" w:rsidRDefault="00162414">
            <w:pPr>
              <w:tabs>
                <w:tab w:val="left" w:pos="2446"/>
              </w:tabs>
              <w:spacing w:line="276" w:lineRule="auto"/>
              <w:rPr>
                <w:del w:id="12998" w:author="Gidon Kupietzky" w:date="2025-02-13T17:45:00Z" w16du:dateUtc="2025-02-13T15:45:00Z"/>
                <w:rFonts w:ascii="David" w:eastAsia="Times New Roman" w:hAnsi="David"/>
                <w:b/>
                <w:bCs/>
              </w:rPr>
              <w:pPrChange w:id="12999" w:author="Gidon Kupietzky" w:date="2025-02-13T17:45:00Z" w16du:dateUtc="2025-02-13T15:45:00Z">
                <w:pPr>
                  <w:bidi w:val="0"/>
                  <w:spacing w:before="0" w:line="240" w:lineRule="auto"/>
                  <w:ind w:left="0"/>
                  <w:jc w:val="center"/>
                </w:pPr>
              </w:pPrChange>
            </w:pPr>
            <w:del w:id="13000" w:author="Gidon Kupietzky" w:date="2025-02-13T17:45:00Z" w16du:dateUtc="2025-02-13T15:45:00Z">
              <w:r w:rsidRPr="00AE3FD1" w:rsidDel="004A2D26">
                <w:rPr>
                  <w:rFonts w:ascii="David" w:eastAsia="Times New Roman" w:hAnsi="David"/>
                  <w:b/>
                  <w:bCs/>
                </w:rPr>
                <w:delText>EIProp</w:delText>
              </w:r>
              <w:bookmarkStart w:id="13001" w:name="_Toc190882824"/>
              <w:bookmarkStart w:id="13002" w:name="_Toc190885537"/>
              <w:bookmarkEnd w:id="13001"/>
              <w:bookmarkEnd w:id="13002"/>
            </w:del>
          </w:p>
        </w:tc>
        <w:tc>
          <w:tcPr>
            <w:tcW w:w="4104" w:type="dxa"/>
            <w:shd w:val="clear" w:color="C0E6F5" w:fill="C0E6F5"/>
            <w:noWrap/>
            <w:vAlign w:val="center"/>
            <w:hideMark/>
          </w:tcPr>
          <w:p w14:paraId="30251B83" w14:textId="3384DB93" w:rsidR="00162414" w:rsidRPr="00AE3FD1" w:rsidDel="004A2D26" w:rsidRDefault="00162414">
            <w:pPr>
              <w:tabs>
                <w:tab w:val="left" w:pos="2446"/>
              </w:tabs>
              <w:spacing w:line="276" w:lineRule="auto"/>
              <w:rPr>
                <w:del w:id="13003" w:author="Gidon Kupietzky" w:date="2025-02-13T17:45:00Z" w16du:dateUtc="2025-02-13T15:45:00Z"/>
                <w:rFonts w:ascii="David" w:eastAsia="Times New Roman" w:hAnsi="David"/>
                <w:color w:val="000000"/>
              </w:rPr>
              <w:pPrChange w:id="13004" w:author="Gidon Kupietzky" w:date="2025-02-13T17:45:00Z" w16du:dateUtc="2025-02-13T15:45:00Z">
                <w:pPr>
                  <w:spacing w:before="0" w:line="240" w:lineRule="auto"/>
                  <w:ind w:left="0"/>
                  <w:jc w:val="center"/>
                </w:pPr>
              </w:pPrChange>
            </w:pPr>
            <w:del w:id="13005" w:author="Gidon Kupietzky" w:date="2025-02-13T17:45:00Z" w16du:dateUtc="2025-02-13T15:45:00Z">
              <w:r w:rsidRPr="00AE3FD1" w:rsidDel="004A2D26">
                <w:rPr>
                  <w:rFonts w:ascii="David" w:eastAsia="Times New Roman" w:hAnsi="David"/>
                  <w:color w:val="000000"/>
                  <w:rtl/>
                </w:rPr>
                <w:delText>אחוז ממקומות העבודה באזור תנועה שמאוייש על ידי מועסק שהגיע מחוץ למרחב צתאל</w:delText>
              </w:r>
              <w:bookmarkStart w:id="13006" w:name="_Toc190882825"/>
              <w:bookmarkStart w:id="13007" w:name="_Toc190885538"/>
              <w:bookmarkEnd w:id="13006"/>
              <w:bookmarkEnd w:id="13007"/>
            </w:del>
          </w:p>
        </w:tc>
        <w:tc>
          <w:tcPr>
            <w:tcW w:w="3252" w:type="dxa"/>
            <w:shd w:val="clear" w:color="C0E6F5" w:fill="C0E6F5"/>
            <w:noWrap/>
            <w:vAlign w:val="center"/>
            <w:hideMark/>
          </w:tcPr>
          <w:p w14:paraId="1A9D4556" w14:textId="0AE856FE" w:rsidR="00162414" w:rsidRPr="00AE3FD1" w:rsidDel="004A2D26" w:rsidRDefault="00162414">
            <w:pPr>
              <w:tabs>
                <w:tab w:val="left" w:pos="2446"/>
              </w:tabs>
              <w:spacing w:line="276" w:lineRule="auto"/>
              <w:rPr>
                <w:del w:id="13008" w:author="Gidon Kupietzky" w:date="2025-02-13T17:45:00Z" w16du:dateUtc="2025-02-13T15:45:00Z"/>
                <w:rFonts w:ascii="David" w:eastAsia="Times New Roman" w:hAnsi="David"/>
                <w:color w:val="000000"/>
                <w:rtl/>
              </w:rPr>
              <w:pPrChange w:id="13009" w:author="Gidon Kupietzky" w:date="2025-02-13T17:45:00Z" w16du:dateUtc="2025-02-13T15:45:00Z">
                <w:pPr>
                  <w:spacing w:before="0" w:line="240" w:lineRule="auto"/>
                  <w:ind w:left="0"/>
                  <w:jc w:val="center"/>
                </w:pPr>
              </w:pPrChange>
            </w:pPr>
            <w:bookmarkStart w:id="13010" w:name="_Toc190882826"/>
            <w:bookmarkStart w:id="13011" w:name="_Toc190885539"/>
            <w:bookmarkEnd w:id="13010"/>
            <w:bookmarkEnd w:id="13011"/>
          </w:p>
        </w:tc>
        <w:bookmarkStart w:id="13012" w:name="_Toc190882827"/>
        <w:bookmarkStart w:id="13013" w:name="_Toc190885540"/>
        <w:bookmarkEnd w:id="13012"/>
        <w:bookmarkEnd w:id="13013"/>
      </w:tr>
      <w:tr w:rsidR="00162414" w:rsidRPr="00AE3FD1" w:rsidDel="004A2D26" w14:paraId="4D3CDF34" w14:textId="3701E168" w:rsidTr="00DE2902">
        <w:trPr>
          <w:trHeight w:val="300"/>
          <w:del w:id="13014" w:author="Gidon Kupietzky" w:date="2025-02-13T17:45:00Z"/>
        </w:trPr>
        <w:tc>
          <w:tcPr>
            <w:tcW w:w="1640" w:type="dxa"/>
            <w:shd w:val="clear" w:color="auto" w:fill="auto"/>
            <w:noWrap/>
            <w:vAlign w:val="center"/>
            <w:hideMark/>
          </w:tcPr>
          <w:p w14:paraId="3EA512AD" w14:textId="380C487B" w:rsidR="00162414" w:rsidRPr="00AE3FD1" w:rsidDel="004A2D26" w:rsidRDefault="00162414">
            <w:pPr>
              <w:tabs>
                <w:tab w:val="left" w:pos="2446"/>
              </w:tabs>
              <w:spacing w:line="276" w:lineRule="auto"/>
              <w:rPr>
                <w:del w:id="13015" w:author="Gidon Kupietzky" w:date="2025-02-13T17:45:00Z" w16du:dateUtc="2025-02-13T15:45:00Z"/>
                <w:rFonts w:ascii="David" w:eastAsia="Times New Roman" w:hAnsi="David"/>
                <w:b/>
                <w:bCs/>
              </w:rPr>
              <w:pPrChange w:id="13016" w:author="Gidon Kupietzky" w:date="2025-02-13T17:45:00Z" w16du:dateUtc="2025-02-13T15:45:00Z">
                <w:pPr>
                  <w:bidi w:val="0"/>
                  <w:spacing w:before="0" w:line="240" w:lineRule="auto"/>
                  <w:ind w:left="0"/>
                  <w:jc w:val="center"/>
                </w:pPr>
              </w:pPrChange>
            </w:pPr>
            <w:del w:id="13017" w:author="Gidon Kupietzky" w:date="2025-02-13T17:45:00Z" w16du:dateUtc="2025-02-13T15:45:00Z">
              <w:r w:rsidRPr="00AE3FD1" w:rsidDel="004A2D26">
                <w:rPr>
                  <w:rFonts w:ascii="David" w:eastAsia="Times New Roman" w:hAnsi="David"/>
                  <w:b/>
                  <w:bCs/>
                </w:rPr>
                <w:delText>CITYCODE1</w:delText>
              </w:r>
              <w:bookmarkStart w:id="13018" w:name="_Toc190882828"/>
              <w:bookmarkStart w:id="13019" w:name="_Toc190885541"/>
              <w:bookmarkEnd w:id="13018"/>
              <w:bookmarkEnd w:id="13019"/>
            </w:del>
          </w:p>
        </w:tc>
        <w:tc>
          <w:tcPr>
            <w:tcW w:w="4104" w:type="dxa"/>
            <w:shd w:val="clear" w:color="auto" w:fill="auto"/>
            <w:noWrap/>
            <w:vAlign w:val="center"/>
            <w:hideMark/>
          </w:tcPr>
          <w:p w14:paraId="5DCA51F5" w14:textId="627F52EE" w:rsidR="00162414" w:rsidRPr="00AE3FD1" w:rsidDel="004A2D26" w:rsidRDefault="00162414">
            <w:pPr>
              <w:tabs>
                <w:tab w:val="left" w:pos="2446"/>
              </w:tabs>
              <w:spacing w:line="276" w:lineRule="auto"/>
              <w:rPr>
                <w:del w:id="13020" w:author="Gidon Kupietzky" w:date="2025-02-13T17:45:00Z" w16du:dateUtc="2025-02-13T15:45:00Z"/>
                <w:rFonts w:ascii="David" w:eastAsia="Times New Roman" w:hAnsi="David"/>
                <w:color w:val="000000"/>
              </w:rPr>
              <w:pPrChange w:id="13021" w:author="Gidon Kupietzky" w:date="2025-02-13T17:45:00Z" w16du:dateUtc="2025-02-13T15:45:00Z">
                <w:pPr>
                  <w:spacing w:before="0" w:line="240" w:lineRule="auto"/>
                  <w:ind w:left="0"/>
                  <w:jc w:val="center"/>
                </w:pPr>
              </w:pPrChange>
            </w:pPr>
            <w:del w:id="13022" w:author="Gidon Kupietzky" w:date="2025-02-13T17:45:00Z" w16du:dateUtc="2025-02-13T15:45:00Z">
              <w:r w:rsidRPr="00AE3FD1" w:rsidDel="004A2D26">
                <w:rPr>
                  <w:rFonts w:ascii="David" w:eastAsia="Times New Roman" w:hAnsi="David"/>
                  <w:color w:val="000000"/>
                  <w:rtl/>
                </w:rPr>
                <w:delText>ערך קבוע = 1</w:delText>
              </w:r>
              <w:bookmarkStart w:id="13023" w:name="_Toc190882829"/>
              <w:bookmarkStart w:id="13024" w:name="_Toc190885542"/>
              <w:bookmarkEnd w:id="13023"/>
              <w:bookmarkEnd w:id="13024"/>
            </w:del>
          </w:p>
        </w:tc>
        <w:tc>
          <w:tcPr>
            <w:tcW w:w="3252" w:type="dxa"/>
            <w:shd w:val="clear" w:color="auto" w:fill="auto"/>
            <w:noWrap/>
            <w:vAlign w:val="center"/>
            <w:hideMark/>
          </w:tcPr>
          <w:p w14:paraId="35B71F69" w14:textId="499D6A3F" w:rsidR="00162414" w:rsidRPr="00AE3FD1" w:rsidDel="004A2D26" w:rsidRDefault="00162414">
            <w:pPr>
              <w:tabs>
                <w:tab w:val="left" w:pos="2446"/>
              </w:tabs>
              <w:spacing w:line="276" w:lineRule="auto"/>
              <w:rPr>
                <w:del w:id="13025" w:author="Gidon Kupietzky" w:date="2025-02-13T17:45:00Z" w16du:dateUtc="2025-02-13T15:45:00Z"/>
                <w:rFonts w:ascii="David" w:eastAsia="Times New Roman" w:hAnsi="David"/>
                <w:color w:val="000000"/>
                <w:rtl/>
              </w:rPr>
              <w:pPrChange w:id="13026" w:author="Gidon Kupietzky" w:date="2025-02-13T17:45:00Z" w16du:dateUtc="2025-02-13T15:45:00Z">
                <w:pPr>
                  <w:spacing w:before="0" w:line="240" w:lineRule="auto"/>
                  <w:ind w:left="0"/>
                  <w:jc w:val="center"/>
                </w:pPr>
              </w:pPrChange>
            </w:pPr>
            <w:bookmarkStart w:id="13027" w:name="_Toc190882830"/>
            <w:bookmarkStart w:id="13028" w:name="_Toc190885543"/>
            <w:bookmarkEnd w:id="13027"/>
            <w:bookmarkEnd w:id="13028"/>
          </w:p>
        </w:tc>
        <w:bookmarkStart w:id="13029" w:name="_Toc190882831"/>
        <w:bookmarkStart w:id="13030" w:name="_Toc190885544"/>
        <w:bookmarkEnd w:id="13029"/>
        <w:bookmarkEnd w:id="13030"/>
      </w:tr>
      <w:tr w:rsidR="00162414" w:rsidRPr="00AE3FD1" w:rsidDel="004A2D26" w14:paraId="0DF4AC23" w14:textId="4858510A" w:rsidTr="00DE2902">
        <w:trPr>
          <w:trHeight w:val="300"/>
          <w:del w:id="13031" w:author="Gidon Kupietzky" w:date="2025-02-13T17:45:00Z"/>
        </w:trPr>
        <w:tc>
          <w:tcPr>
            <w:tcW w:w="1640" w:type="dxa"/>
            <w:shd w:val="clear" w:color="C0E6F5" w:fill="C0E6F5"/>
            <w:noWrap/>
            <w:vAlign w:val="center"/>
            <w:hideMark/>
          </w:tcPr>
          <w:p w14:paraId="334BA27C" w14:textId="1F13C6BD" w:rsidR="00162414" w:rsidRPr="00AE3FD1" w:rsidDel="004A2D26" w:rsidRDefault="00162414">
            <w:pPr>
              <w:tabs>
                <w:tab w:val="left" w:pos="2446"/>
              </w:tabs>
              <w:spacing w:line="276" w:lineRule="auto"/>
              <w:rPr>
                <w:del w:id="13032" w:author="Gidon Kupietzky" w:date="2025-02-13T17:45:00Z" w16du:dateUtc="2025-02-13T15:45:00Z"/>
                <w:rFonts w:ascii="David" w:eastAsia="Times New Roman" w:hAnsi="David"/>
                <w:b/>
                <w:bCs/>
              </w:rPr>
              <w:pPrChange w:id="13033" w:author="Gidon Kupietzky" w:date="2025-02-13T17:45:00Z" w16du:dateUtc="2025-02-13T15:45:00Z">
                <w:pPr>
                  <w:bidi w:val="0"/>
                  <w:spacing w:before="0" w:line="240" w:lineRule="auto"/>
                  <w:ind w:left="0"/>
                  <w:jc w:val="center"/>
                </w:pPr>
              </w:pPrChange>
            </w:pPr>
            <w:del w:id="13034" w:author="Gidon Kupietzky" w:date="2025-02-13T17:45:00Z" w16du:dateUtc="2025-02-13T15:45:00Z">
              <w:r w:rsidRPr="00AE3FD1" w:rsidDel="004A2D26">
                <w:rPr>
                  <w:rFonts w:ascii="David" w:eastAsia="Times New Roman" w:hAnsi="David"/>
                  <w:b/>
                  <w:bCs/>
                </w:rPr>
                <w:delText>CITYCODE2</w:delText>
              </w:r>
              <w:bookmarkStart w:id="13035" w:name="_Toc190882832"/>
              <w:bookmarkStart w:id="13036" w:name="_Toc190885545"/>
              <w:bookmarkEnd w:id="13035"/>
              <w:bookmarkEnd w:id="13036"/>
            </w:del>
          </w:p>
        </w:tc>
        <w:tc>
          <w:tcPr>
            <w:tcW w:w="4104" w:type="dxa"/>
            <w:shd w:val="clear" w:color="C0E6F5" w:fill="C0E6F5"/>
            <w:noWrap/>
            <w:vAlign w:val="center"/>
            <w:hideMark/>
          </w:tcPr>
          <w:p w14:paraId="77A54BA8" w14:textId="4BD37A64" w:rsidR="00162414" w:rsidRPr="00AE3FD1" w:rsidDel="004A2D26" w:rsidRDefault="00162414">
            <w:pPr>
              <w:tabs>
                <w:tab w:val="left" w:pos="2446"/>
              </w:tabs>
              <w:spacing w:line="276" w:lineRule="auto"/>
              <w:rPr>
                <w:del w:id="13037" w:author="Gidon Kupietzky" w:date="2025-02-13T17:45:00Z" w16du:dateUtc="2025-02-13T15:45:00Z"/>
                <w:rFonts w:ascii="David" w:eastAsia="Times New Roman" w:hAnsi="David"/>
                <w:color w:val="000000"/>
              </w:rPr>
              <w:pPrChange w:id="13038" w:author="Gidon Kupietzky" w:date="2025-02-13T17:45:00Z" w16du:dateUtc="2025-02-13T15:45:00Z">
                <w:pPr>
                  <w:spacing w:before="0" w:line="240" w:lineRule="auto"/>
                  <w:ind w:left="0"/>
                  <w:jc w:val="center"/>
                </w:pPr>
              </w:pPrChange>
            </w:pPr>
            <w:del w:id="13039" w:author="Gidon Kupietzky" w:date="2025-02-13T17:45:00Z" w16du:dateUtc="2025-02-13T15:45:00Z">
              <w:r w:rsidRPr="00AE3FD1" w:rsidDel="004A2D26">
                <w:rPr>
                  <w:rFonts w:ascii="David" w:eastAsia="Times New Roman" w:hAnsi="David"/>
                  <w:color w:val="000000"/>
                  <w:rtl/>
                </w:rPr>
                <w:delText>ערך קבוע = 1</w:delText>
              </w:r>
              <w:bookmarkStart w:id="13040" w:name="_Toc190882833"/>
              <w:bookmarkStart w:id="13041" w:name="_Toc190885546"/>
              <w:bookmarkEnd w:id="13040"/>
              <w:bookmarkEnd w:id="13041"/>
            </w:del>
          </w:p>
        </w:tc>
        <w:tc>
          <w:tcPr>
            <w:tcW w:w="3252" w:type="dxa"/>
            <w:shd w:val="clear" w:color="C0E6F5" w:fill="C0E6F5"/>
            <w:noWrap/>
            <w:vAlign w:val="center"/>
            <w:hideMark/>
          </w:tcPr>
          <w:p w14:paraId="1B54595B" w14:textId="0B0B3762" w:rsidR="00162414" w:rsidRPr="00AE3FD1" w:rsidDel="004A2D26" w:rsidRDefault="00162414">
            <w:pPr>
              <w:tabs>
                <w:tab w:val="left" w:pos="2446"/>
              </w:tabs>
              <w:spacing w:line="276" w:lineRule="auto"/>
              <w:rPr>
                <w:del w:id="13042" w:author="Gidon Kupietzky" w:date="2025-02-13T17:45:00Z" w16du:dateUtc="2025-02-13T15:45:00Z"/>
                <w:rFonts w:ascii="David" w:eastAsia="Times New Roman" w:hAnsi="David"/>
                <w:color w:val="000000"/>
                <w:rtl/>
              </w:rPr>
              <w:pPrChange w:id="13043" w:author="Gidon Kupietzky" w:date="2025-02-13T17:45:00Z" w16du:dateUtc="2025-02-13T15:45:00Z">
                <w:pPr>
                  <w:spacing w:before="0" w:line="240" w:lineRule="auto"/>
                  <w:ind w:left="0"/>
                  <w:jc w:val="center"/>
                </w:pPr>
              </w:pPrChange>
            </w:pPr>
            <w:bookmarkStart w:id="13044" w:name="_Toc190882834"/>
            <w:bookmarkStart w:id="13045" w:name="_Toc190885547"/>
            <w:bookmarkEnd w:id="13044"/>
            <w:bookmarkEnd w:id="13045"/>
          </w:p>
        </w:tc>
        <w:bookmarkStart w:id="13046" w:name="_Toc190882835"/>
        <w:bookmarkStart w:id="13047" w:name="_Toc190885548"/>
        <w:bookmarkEnd w:id="13046"/>
        <w:bookmarkEnd w:id="13047"/>
      </w:tr>
      <w:tr w:rsidR="00162414" w:rsidRPr="00AE3FD1" w:rsidDel="004A2D26" w14:paraId="38C2135E" w14:textId="37EC49D0" w:rsidTr="00DE2902">
        <w:trPr>
          <w:trHeight w:val="300"/>
          <w:del w:id="13048" w:author="Gidon Kupietzky" w:date="2025-02-13T17:45:00Z"/>
        </w:trPr>
        <w:tc>
          <w:tcPr>
            <w:tcW w:w="1640" w:type="dxa"/>
            <w:shd w:val="clear" w:color="auto" w:fill="auto"/>
            <w:noWrap/>
            <w:vAlign w:val="center"/>
            <w:hideMark/>
          </w:tcPr>
          <w:p w14:paraId="7E7C7767" w14:textId="01BB359B" w:rsidR="00162414" w:rsidRPr="00AE3FD1" w:rsidDel="004A2D26" w:rsidRDefault="00162414">
            <w:pPr>
              <w:tabs>
                <w:tab w:val="left" w:pos="2446"/>
              </w:tabs>
              <w:spacing w:line="276" w:lineRule="auto"/>
              <w:rPr>
                <w:del w:id="13049" w:author="Gidon Kupietzky" w:date="2025-02-13T17:45:00Z" w16du:dateUtc="2025-02-13T15:45:00Z"/>
                <w:rFonts w:ascii="David" w:eastAsia="Times New Roman" w:hAnsi="David"/>
                <w:b/>
                <w:bCs/>
              </w:rPr>
              <w:pPrChange w:id="13050" w:author="Gidon Kupietzky" w:date="2025-02-13T17:45:00Z" w16du:dateUtc="2025-02-13T15:45:00Z">
                <w:pPr>
                  <w:bidi w:val="0"/>
                  <w:spacing w:before="0" w:line="240" w:lineRule="auto"/>
                  <w:ind w:left="0"/>
                  <w:jc w:val="center"/>
                </w:pPr>
              </w:pPrChange>
            </w:pPr>
            <w:del w:id="13051" w:author="Gidon Kupietzky" w:date="2025-02-13T17:45:00Z" w16du:dateUtc="2025-02-13T15:45:00Z">
              <w:r w:rsidRPr="00AE3FD1" w:rsidDel="004A2D26">
                <w:rPr>
                  <w:rFonts w:ascii="David" w:eastAsia="Times New Roman" w:hAnsi="David"/>
                  <w:b/>
                  <w:bCs/>
                </w:rPr>
                <w:delText>CITYCODE3</w:delText>
              </w:r>
              <w:bookmarkStart w:id="13052" w:name="_Toc190882836"/>
              <w:bookmarkStart w:id="13053" w:name="_Toc190885549"/>
              <w:bookmarkEnd w:id="13052"/>
              <w:bookmarkEnd w:id="13053"/>
            </w:del>
          </w:p>
        </w:tc>
        <w:tc>
          <w:tcPr>
            <w:tcW w:w="4104" w:type="dxa"/>
            <w:shd w:val="clear" w:color="auto" w:fill="auto"/>
            <w:noWrap/>
            <w:vAlign w:val="center"/>
            <w:hideMark/>
          </w:tcPr>
          <w:p w14:paraId="07FDAF92" w14:textId="6983A6B1" w:rsidR="00162414" w:rsidRPr="00AE3FD1" w:rsidDel="004A2D26" w:rsidRDefault="00162414">
            <w:pPr>
              <w:tabs>
                <w:tab w:val="left" w:pos="2446"/>
              </w:tabs>
              <w:spacing w:line="276" w:lineRule="auto"/>
              <w:rPr>
                <w:del w:id="13054" w:author="Gidon Kupietzky" w:date="2025-02-13T17:45:00Z" w16du:dateUtc="2025-02-13T15:45:00Z"/>
                <w:rFonts w:ascii="David" w:eastAsia="Times New Roman" w:hAnsi="David"/>
                <w:color w:val="000000"/>
              </w:rPr>
              <w:pPrChange w:id="13055" w:author="Gidon Kupietzky" w:date="2025-02-13T17:45:00Z" w16du:dateUtc="2025-02-13T15:45:00Z">
                <w:pPr>
                  <w:spacing w:before="0" w:line="240" w:lineRule="auto"/>
                  <w:ind w:left="0"/>
                  <w:jc w:val="center"/>
                </w:pPr>
              </w:pPrChange>
            </w:pPr>
            <w:del w:id="13056" w:author="Gidon Kupietzky" w:date="2025-02-13T17:45:00Z" w16du:dateUtc="2025-02-13T15:45:00Z">
              <w:r w:rsidRPr="00AE3FD1" w:rsidDel="004A2D26">
                <w:rPr>
                  <w:rFonts w:ascii="David" w:eastAsia="Times New Roman" w:hAnsi="David"/>
                  <w:color w:val="000000"/>
                  <w:rtl/>
                </w:rPr>
                <w:delText>ערך קבוע = 1</w:delText>
              </w:r>
              <w:bookmarkStart w:id="13057" w:name="_Toc190882837"/>
              <w:bookmarkStart w:id="13058" w:name="_Toc190885550"/>
              <w:bookmarkEnd w:id="13057"/>
              <w:bookmarkEnd w:id="13058"/>
            </w:del>
          </w:p>
        </w:tc>
        <w:tc>
          <w:tcPr>
            <w:tcW w:w="3252" w:type="dxa"/>
            <w:shd w:val="clear" w:color="auto" w:fill="auto"/>
            <w:noWrap/>
            <w:vAlign w:val="center"/>
            <w:hideMark/>
          </w:tcPr>
          <w:p w14:paraId="2A451EFA" w14:textId="7A9EC4AE" w:rsidR="00162414" w:rsidRPr="00AE3FD1" w:rsidDel="004A2D26" w:rsidRDefault="00162414">
            <w:pPr>
              <w:tabs>
                <w:tab w:val="left" w:pos="2446"/>
              </w:tabs>
              <w:spacing w:line="276" w:lineRule="auto"/>
              <w:rPr>
                <w:del w:id="13059" w:author="Gidon Kupietzky" w:date="2025-02-13T17:45:00Z" w16du:dateUtc="2025-02-13T15:45:00Z"/>
                <w:rFonts w:ascii="David" w:eastAsia="Times New Roman" w:hAnsi="David"/>
                <w:color w:val="000000"/>
                <w:rtl/>
              </w:rPr>
              <w:pPrChange w:id="13060" w:author="Gidon Kupietzky" w:date="2025-02-13T17:45:00Z" w16du:dateUtc="2025-02-13T15:45:00Z">
                <w:pPr>
                  <w:spacing w:before="0" w:line="240" w:lineRule="auto"/>
                  <w:ind w:left="0"/>
                  <w:jc w:val="center"/>
                </w:pPr>
              </w:pPrChange>
            </w:pPr>
            <w:bookmarkStart w:id="13061" w:name="_Toc190882838"/>
            <w:bookmarkStart w:id="13062" w:name="_Toc190885551"/>
            <w:bookmarkEnd w:id="13061"/>
            <w:bookmarkEnd w:id="13062"/>
          </w:p>
        </w:tc>
        <w:bookmarkStart w:id="13063" w:name="_Toc190882839"/>
        <w:bookmarkStart w:id="13064" w:name="_Toc190885552"/>
        <w:bookmarkEnd w:id="13063"/>
        <w:bookmarkEnd w:id="13064"/>
      </w:tr>
      <w:tr w:rsidR="00162414" w:rsidRPr="00AE3FD1" w:rsidDel="004A2D26" w14:paraId="6A94AEF2" w14:textId="5F9509DA" w:rsidTr="00DE2902">
        <w:trPr>
          <w:trHeight w:val="300"/>
          <w:del w:id="13065" w:author="Gidon Kupietzky" w:date="2025-02-13T17:45:00Z"/>
        </w:trPr>
        <w:tc>
          <w:tcPr>
            <w:tcW w:w="1640" w:type="dxa"/>
            <w:shd w:val="clear" w:color="C0E6F5" w:fill="C0E6F5"/>
            <w:noWrap/>
            <w:vAlign w:val="center"/>
            <w:hideMark/>
          </w:tcPr>
          <w:p w14:paraId="086DDFFC" w14:textId="51F7FD79" w:rsidR="00162414" w:rsidRPr="00AE3FD1" w:rsidDel="004A2D26" w:rsidRDefault="00162414">
            <w:pPr>
              <w:tabs>
                <w:tab w:val="left" w:pos="2446"/>
              </w:tabs>
              <w:spacing w:line="276" w:lineRule="auto"/>
              <w:rPr>
                <w:del w:id="13066" w:author="Gidon Kupietzky" w:date="2025-02-13T17:45:00Z" w16du:dateUtc="2025-02-13T15:45:00Z"/>
                <w:rFonts w:ascii="David" w:eastAsia="Times New Roman" w:hAnsi="David"/>
                <w:b/>
                <w:bCs/>
              </w:rPr>
              <w:pPrChange w:id="13067" w:author="Gidon Kupietzky" w:date="2025-02-13T17:45:00Z" w16du:dateUtc="2025-02-13T15:45:00Z">
                <w:pPr>
                  <w:bidi w:val="0"/>
                  <w:spacing w:before="0" w:line="240" w:lineRule="auto"/>
                  <w:ind w:left="0"/>
                  <w:jc w:val="center"/>
                </w:pPr>
              </w:pPrChange>
            </w:pPr>
            <w:del w:id="13068" w:author="Gidon Kupietzky" w:date="2025-02-13T17:45:00Z" w16du:dateUtc="2025-02-13T15:45:00Z">
              <w:r w:rsidRPr="00AE3FD1" w:rsidDel="004A2D26">
                <w:rPr>
                  <w:rFonts w:ascii="David" w:eastAsia="Times New Roman" w:hAnsi="David"/>
                  <w:b/>
                  <w:bCs/>
                </w:rPr>
                <w:delText>CITYCODE4</w:delText>
              </w:r>
              <w:bookmarkStart w:id="13069" w:name="_Toc190882840"/>
              <w:bookmarkStart w:id="13070" w:name="_Toc190885553"/>
              <w:bookmarkEnd w:id="13069"/>
              <w:bookmarkEnd w:id="13070"/>
            </w:del>
          </w:p>
        </w:tc>
        <w:tc>
          <w:tcPr>
            <w:tcW w:w="4104" w:type="dxa"/>
            <w:shd w:val="clear" w:color="C0E6F5" w:fill="C0E6F5"/>
            <w:noWrap/>
            <w:vAlign w:val="center"/>
            <w:hideMark/>
          </w:tcPr>
          <w:p w14:paraId="7A366A0F" w14:textId="42A33DFD" w:rsidR="00162414" w:rsidRPr="00AE3FD1" w:rsidDel="004A2D26" w:rsidRDefault="00162414">
            <w:pPr>
              <w:tabs>
                <w:tab w:val="left" w:pos="2446"/>
              </w:tabs>
              <w:spacing w:line="276" w:lineRule="auto"/>
              <w:rPr>
                <w:del w:id="13071" w:author="Gidon Kupietzky" w:date="2025-02-13T17:45:00Z" w16du:dateUtc="2025-02-13T15:45:00Z"/>
                <w:rFonts w:ascii="David" w:eastAsia="Times New Roman" w:hAnsi="David"/>
                <w:color w:val="000000"/>
              </w:rPr>
              <w:pPrChange w:id="13072" w:author="Gidon Kupietzky" w:date="2025-02-13T17:45:00Z" w16du:dateUtc="2025-02-13T15:45:00Z">
                <w:pPr>
                  <w:spacing w:before="0" w:line="240" w:lineRule="auto"/>
                  <w:ind w:left="0"/>
                  <w:jc w:val="center"/>
                </w:pPr>
              </w:pPrChange>
            </w:pPr>
            <w:del w:id="13073" w:author="Gidon Kupietzky" w:date="2025-02-13T17:45:00Z" w16du:dateUtc="2025-02-13T15:45:00Z">
              <w:r w:rsidRPr="00AE3FD1" w:rsidDel="004A2D26">
                <w:rPr>
                  <w:rFonts w:ascii="David" w:eastAsia="Times New Roman" w:hAnsi="David"/>
                  <w:color w:val="000000"/>
                  <w:rtl/>
                </w:rPr>
                <w:delText>ערך קבוע = 1</w:delText>
              </w:r>
              <w:bookmarkStart w:id="13074" w:name="_Toc190882841"/>
              <w:bookmarkStart w:id="13075" w:name="_Toc190885554"/>
              <w:bookmarkEnd w:id="13074"/>
              <w:bookmarkEnd w:id="13075"/>
            </w:del>
          </w:p>
        </w:tc>
        <w:tc>
          <w:tcPr>
            <w:tcW w:w="3252" w:type="dxa"/>
            <w:shd w:val="clear" w:color="C0E6F5" w:fill="C0E6F5"/>
            <w:noWrap/>
            <w:vAlign w:val="center"/>
            <w:hideMark/>
          </w:tcPr>
          <w:p w14:paraId="148FC567" w14:textId="0B8DF24C" w:rsidR="00162414" w:rsidRPr="00AE3FD1" w:rsidDel="004A2D26" w:rsidRDefault="00162414">
            <w:pPr>
              <w:tabs>
                <w:tab w:val="left" w:pos="2446"/>
              </w:tabs>
              <w:spacing w:line="276" w:lineRule="auto"/>
              <w:rPr>
                <w:del w:id="13076" w:author="Gidon Kupietzky" w:date="2025-02-13T17:45:00Z" w16du:dateUtc="2025-02-13T15:45:00Z"/>
                <w:rFonts w:ascii="David" w:eastAsia="Times New Roman" w:hAnsi="David"/>
                <w:color w:val="000000"/>
                <w:rtl/>
              </w:rPr>
              <w:pPrChange w:id="13077" w:author="Gidon Kupietzky" w:date="2025-02-13T17:45:00Z" w16du:dateUtc="2025-02-13T15:45:00Z">
                <w:pPr>
                  <w:spacing w:before="0" w:line="240" w:lineRule="auto"/>
                  <w:ind w:left="0"/>
                  <w:jc w:val="center"/>
                </w:pPr>
              </w:pPrChange>
            </w:pPr>
            <w:bookmarkStart w:id="13078" w:name="_Toc190882842"/>
            <w:bookmarkStart w:id="13079" w:name="_Toc190885555"/>
            <w:bookmarkEnd w:id="13078"/>
            <w:bookmarkEnd w:id="13079"/>
          </w:p>
        </w:tc>
        <w:bookmarkStart w:id="13080" w:name="_Toc190882843"/>
        <w:bookmarkStart w:id="13081" w:name="_Toc190885556"/>
        <w:bookmarkEnd w:id="13080"/>
        <w:bookmarkEnd w:id="13081"/>
      </w:tr>
      <w:tr w:rsidR="00162414" w:rsidRPr="00AE3FD1" w:rsidDel="004A2D26" w14:paraId="29C4C94E" w14:textId="71C475DE" w:rsidTr="00DE2902">
        <w:trPr>
          <w:trHeight w:val="300"/>
          <w:del w:id="13082" w:author="Gidon Kupietzky" w:date="2025-02-13T17:45:00Z"/>
        </w:trPr>
        <w:tc>
          <w:tcPr>
            <w:tcW w:w="1640" w:type="dxa"/>
            <w:shd w:val="clear" w:color="auto" w:fill="auto"/>
            <w:noWrap/>
            <w:vAlign w:val="center"/>
            <w:hideMark/>
          </w:tcPr>
          <w:p w14:paraId="65087266" w14:textId="07380A5C" w:rsidR="00162414" w:rsidRPr="00AE3FD1" w:rsidDel="004A2D26" w:rsidRDefault="00162414">
            <w:pPr>
              <w:tabs>
                <w:tab w:val="left" w:pos="2446"/>
              </w:tabs>
              <w:spacing w:line="276" w:lineRule="auto"/>
              <w:rPr>
                <w:del w:id="13083" w:author="Gidon Kupietzky" w:date="2025-02-13T17:45:00Z" w16du:dateUtc="2025-02-13T15:45:00Z"/>
                <w:rFonts w:ascii="David" w:eastAsia="Times New Roman" w:hAnsi="David"/>
                <w:b/>
                <w:bCs/>
              </w:rPr>
              <w:pPrChange w:id="13084" w:author="Gidon Kupietzky" w:date="2025-02-13T17:45:00Z" w16du:dateUtc="2025-02-13T15:45:00Z">
                <w:pPr>
                  <w:bidi w:val="0"/>
                  <w:spacing w:before="0" w:line="240" w:lineRule="auto"/>
                  <w:ind w:left="0"/>
                  <w:jc w:val="center"/>
                </w:pPr>
              </w:pPrChange>
            </w:pPr>
            <w:del w:id="13085" w:author="Gidon Kupietzky" w:date="2025-02-13T17:45:00Z" w16du:dateUtc="2025-02-13T15:45:00Z">
              <w:r w:rsidRPr="00AE3FD1" w:rsidDel="004A2D26">
                <w:rPr>
                  <w:rFonts w:ascii="David" w:eastAsia="Times New Roman" w:hAnsi="David"/>
                  <w:b/>
                  <w:bCs/>
                </w:rPr>
                <w:delText>codeseq</w:delText>
              </w:r>
              <w:bookmarkStart w:id="13086" w:name="_Toc190882844"/>
              <w:bookmarkStart w:id="13087" w:name="_Toc190885557"/>
              <w:bookmarkEnd w:id="13086"/>
              <w:bookmarkEnd w:id="13087"/>
            </w:del>
          </w:p>
        </w:tc>
        <w:tc>
          <w:tcPr>
            <w:tcW w:w="4104" w:type="dxa"/>
            <w:shd w:val="clear" w:color="auto" w:fill="auto"/>
            <w:noWrap/>
            <w:vAlign w:val="center"/>
            <w:hideMark/>
          </w:tcPr>
          <w:p w14:paraId="10198FE5" w14:textId="61B23992" w:rsidR="00162414" w:rsidRPr="00AE3FD1" w:rsidDel="004A2D26" w:rsidRDefault="00162414">
            <w:pPr>
              <w:tabs>
                <w:tab w:val="left" w:pos="2446"/>
              </w:tabs>
              <w:spacing w:line="276" w:lineRule="auto"/>
              <w:rPr>
                <w:del w:id="13088" w:author="Gidon Kupietzky" w:date="2025-02-13T17:45:00Z" w16du:dateUtc="2025-02-13T15:45:00Z"/>
                <w:rFonts w:ascii="David" w:eastAsia="Times New Roman" w:hAnsi="David"/>
                <w:color w:val="000000"/>
              </w:rPr>
              <w:pPrChange w:id="13089" w:author="Gidon Kupietzky" w:date="2025-02-13T17:45:00Z" w16du:dateUtc="2025-02-13T15:45:00Z">
                <w:pPr>
                  <w:spacing w:before="0" w:line="240" w:lineRule="auto"/>
                  <w:ind w:left="0"/>
                  <w:jc w:val="center"/>
                </w:pPr>
              </w:pPrChange>
            </w:pPr>
            <w:del w:id="13090" w:author="Gidon Kupietzky" w:date="2025-02-13T17:45:00Z" w16du:dateUtc="2025-02-13T15:45:00Z">
              <w:r w:rsidRPr="00AE3FD1" w:rsidDel="004A2D26">
                <w:rPr>
                  <w:rFonts w:ascii="David" w:eastAsia="Times New Roman" w:hAnsi="David"/>
                  <w:color w:val="000000"/>
                  <w:rtl/>
                </w:rPr>
                <w:delText>ערך קבוע = 1</w:delText>
              </w:r>
              <w:bookmarkStart w:id="13091" w:name="_Toc190882845"/>
              <w:bookmarkStart w:id="13092" w:name="_Toc190885558"/>
              <w:bookmarkEnd w:id="13091"/>
              <w:bookmarkEnd w:id="13092"/>
            </w:del>
          </w:p>
        </w:tc>
        <w:tc>
          <w:tcPr>
            <w:tcW w:w="3252" w:type="dxa"/>
            <w:shd w:val="clear" w:color="auto" w:fill="auto"/>
            <w:noWrap/>
            <w:vAlign w:val="center"/>
            <w:hideMark/>
          </w:tcPr>
          <w:p w14:paraId="3FB1F9B1" w14:textId="0D578636" w:rsidR="00162414" w:rsidRPr="00AE3FD1" w:rsidDel="004A2D26" w:rsidRDefault="00162414">
            <w:pPr>
              <w:tabs>
                <w:tab w:val="left" w:pos="2446"/>
              </w:tabs>
              <w:spacing w:line="276" w:lineRule="auto"/>
              <w:rPr>
                <w:del w:id="13093" w:author="Gidon Kupietzky" w:date="2025-02-13T17:45:00Z" w16du:dateUtc="2025-02-13T15:45:00Z"/>
                <w:rFonts w:ascii="David" w:eastAsia="Times New Roman" w:hAnsi="David"/>
                <w:color w:val="000000"/>
                <w:rtl/>
              </w:rPr>
              <w:pPrChange w:id="13094" w:author="Gidon Kupietzky" w:date="2025-02-13T17:45:00Z" w16du:dateUtc="2025-02-13T15:45:00Z">
                <w:pPr>
                  <w:spacing w:before="0" w:line="240" w:lineRule="auto"/>
                  <w:ind w:left="0"/>
                  <w:jc w:val="center"/>
                </w:pPr>
              </w:pPrChange>
            </w:pPr>
            <w:bookmarkStart w:id="13095" w:name="_Toc190882846"/>
            <w:bookmarkStart w:id="13096" w:name="_Toc190885559"/>
            <w:bookmarkEnd w:id="13095"/>
            <w:bookmarkEnd w:id="13096"/>
          </w:p>
        </w:tc>
        <w:bookmarkStart w:id="13097" w:name="_Toc190882847"/>
        <w:bookmarkStart w:id="13098" w:name="_Toc190885560"/>
        <w:bookmarkEnd w:id="13097"/>
        <w:bookmarkEnd w:id="13098"/>
      </w:tr>
      <w:tr w:rsidR="00162414" w:rsidRPr="00AE3FD1" w:rsidDel="004A2D26" w14:paraId="6B05C0A8" w14:textId="4FC07845" w:rsidTr="00DE2902">
        <w:trPr>
          <w:trHeight w:val="300"/>
          <w:del w:id="13099" w:author="Gidon Kupietzky" w:date="2025-02-13T17:45:00Z"/>
        </w:trPr>
        <w:tc>
          <w:tcPr>
            <w:tcW w:w="1640" w:type="dxa"/>
            <w:shd w:val="clear" w:color="C0E6F5" w:fill="C0E6F5"/>
            <w:noWrap/>
            <w:vAlign w:val="center"/>
            <w:hideMark/>
          </w:tcPr>
          <w:p w14:paraId="7D6B6C2E" w14:textId="01928F80" w:rsidR="00162414" w:rsidRPr="00AE3FD1" w:rsidDel="004A2D26" w:rsidRDefault="00162414">
            <w:pPr>
              <w:tabs>
                <w:tab w:val="left" w:pos="2446"/>
              </w:tabs>
              <w:spacing w:line="276" w:lineRule="auto"/>
              <w:rPr>
                <w:del w:id="13100" w:author="Gidon Kupietzky" w:date="2025-02-13T17:45:00Z" w16du:dateUtc="2025-02-13T15:45:00Z"/>
                <w:rFonts w:ascii="David" w:eastAsia="Times New Roman" w:hAnsi="David"/>
                <w:b/>
                <w:bCs/>
              </w:rPr>
              <w:pPrChange w:id="13101" w:author="Gidon Kupietzky" w:date="2025-02-13T17:45:00Z" w16du:dateUtc="2025-02-13T15:45:00Z">
                <w:pPr>
                  <w:bidi w:val="0"/>
                  <w:spacing w:before="0" w:line="240" w:lineRule="auto"/>
                  <w:ind w:left="0"/>
                  <w:jc w:val="center"/>
                </w:pPr>
              </w:pPrChange>
            </w:pPr>
            <w:del w:id="13102" w:author="Gidon Kupietzky" w:date="2025-02-13T17:45:00Z" w16du:dateUtc="2025-02-13T15:45:00Z">
              <w:r w:rsidRPr="00AE3FD1" w:rsidDel="004A2D26">
                <w:rPr>
                  <w:rFonts w:ascii="David" w:eastAsia="Times New Roman" w:hAnsi="David"/>
                  <w:b/>
                  <w:bCs/>
                </w:rPr>
                <w:delText>codeseqCons</w:delText>
              </w:r>
              <w:bookmarkStart w:id="13103" w:name="_Toc190882848"/>
              <w:bookmarkStart w:id="13104" w:name="_Toc190885561"/>
              <w:bookmarkEnd w:id="13103"/>
              <w:bookmarkEnd w:id="13104"/>
            </w:del>
          </w:p>
        </w:tc>
        <w:tc>
          <w:tcPr>
            <w:tcW w:w="4104" w:type="dxa"/>
            <w:shd w:val="clear" w:color="C0E6F5" w:fill="C0E6F5"/>
            <w:noWrap/>
            <w:vAlign w:val="center"/>
            <w:hideMark/>
          </w:tcPr>
          <w:p w14:paraId="1D221F6B" w14:textId="4EB61051" w:rsidR="00162414" w:rsidRPr="00AE3FD1" w:rsidDel="004A2D26" w:rsidRDefault="00162414">
            <w:pPr>
              <w:tabs>
                <w:tab w:val="left" w:pos="2446"/>
              </w:tabs>
              <w:spacing w:line="276" w:lineRule="auto"/>
              <w:rPr>
                <w:del w:id="13105" w:author="Gidon Kupietzky" w:date="2025-02-13T17:45:00Z" w16du:dateUtc="2025-02-13T15:45:00Z"/>
                <w:rFonts w:ascii="David" w:eastAsia="Times New Roman" w:hAnsi="David"/>
                <w:color w:val="000000"/>
              </w:rPr>
              <w:pPrChange w:id="13106" w:author="Gidon Kupietzky" w:date="2025-02-13T17:45:00Z" w16du:dateUtc="2025-02-13T15:45:00Z">
                <w:pPr>
                  <w:spacing w:before="0" w:line="240" w:lineRule="auto"/>
                  <w:ind w:left="0"/>
                  <w:jc w:val="center"/>
                </w:pPr>
              </w:pPrChange>
            </w:pPr>
            <w:del w:id="13107" w:author="Gidon Kupietzky" w:date="2025-02-13T17:45:00Z" w16du:dateUtc="2025-02-13T15:45:00Z">
              <w:r w:rsidRPr="00AE3FD1" w:rsidDel="004A2D26">
                <w:rPr>
                  <w:rFonts w:ascii="David" w:eastAsia="Times New Roman" w:hAnsi="David"/>
                  <w:color w:val="000000"/>
                  <w:rtl/>
                </w:rPr>
                <w:delText>ערך קבוע = 1</w:delText>
              </w:r>
              <w:bookmarkStart w:id="13108" w:name="_Toc190882849"/>
              <w:bookmarkStart w:id="13109" w:name="_Toc190885562"/>
              <w:bookmarkEnd w:id="13108"/>
              <w:bookmarkEnd w:id="13109"/>
            </w:del>
          </w:p>
        </w:tc>
        <w:tc>
          <w:tcPr>
            <w:tcW w:w="3252" w:type="dxa"/>
            <w:shd w:val="clear" w:color="C0E6F5" w:fill="C0E6F5"/>
            <w:noWrap/>
            <w:vAlign w:val="center"/>
            <w:hideMark/>
          </w:tcPr>
          <w:p w14:paraId="411C0557" w14:textId="399CCF10" w:rsidR="00162414" w:rsidRPr="00AE3FD1" w:rsidDel="004A2D26" w:rsidRDefault="00162414">
            <w:pPr>
              <w:tabs>
                <w:tab w:val="left" w:pos="2446"/>
              </w:tabs>
              <w:spacing w:line="276" w:lineRule="auto"/>
              <w:rPr>
                <w:del w:id="13110" w:author="Gidon Kupietzky" w:date="2025-02-13T17:45:00Z" w16du:dateUtc="2025-02-13T15:45:00Z"/>
                <w:rFonts w:ascii="David" w:eastAsia="Times New Roman" w:hAnsi="David"/>
                <w:color w:val="000000"/>
                <w:rtl/>
              </w:rPr>
              <w:pPrChange w:id="13111" w:author="Gidon Kupietzky" w:date="2025-02-13T17:45:00Z" w16du:dateUtc="2025-02-13T15:45:00Z">
                <w:pPr>
                  <w:spacing w:before="0" w:line="240" w:lineRule="auto"/>
                  <w:ind w:left="0"/>
                  <w:jc w:val="center"/>
                </w:pPr>
              </w:pPrChange>
            </w:pPr>
            <w:bookmarkStart w:id="13112" w:name="_Toc190882850"/>
            <w:bookmarkStart w:id="13113" w:name="_Toc190885563"/>
            <w:bookmarkEnd w:id="13112"/>
            <w:bookmarkEnd w:id="13113"/>
          </w:p>
        </w:tc>
        <w:bookmarkStart w:id="13114" w:name="_Toc190882851"/>
        <w:bookmarkStart w:id="13115" w:name="_Toc190885564"/>
        <w:bookmarkEnd w:id="13114"/>
        <w:bookmarkEnd w:id="13115"/>
      </w:tr>
      <w:tr w:rsidR="00162414" w:rsidRPr="00AE3FD1" w:rsidDel="004A2D26" w14:paraId="698608CE" w14:textId="5835A735" w:rsidTr="00DE2902">
        <w:trPr>
          <w:trHeight w:val="300"/>
          <w:del w:id="13116" w:author="Gidon Kupietzky" w:date="2025-02-13T17:45:00Z"/>
        </w:trPr>
        <w:tc>
          <w:tcPr>
            <w:tcW w:w="1640" w:type="dxa"/>
            <w:shd w:val="clear" w:color="auto" w:fill="auto"/>
            <w:noWrap/>
            <w:vAlign w:val="center"/>
            <w:hideMark/>
          </w:tcPr>
          <w:p w14:paraId="56BCD601" w14:textId="24CDE2CC" w:rsidR="00162414" w:rsidRPr="00AE3FD1" w:rsidDel="004A2D26" w:rsidRDefault="00162414">
            <w:pPr>
              <w:tabs>
                <w:tab w:val="left" w:pos="2446"/>
              </w:tabs>
              <w:spacing w:line="276" w:lineRule="auto"/>
              <w:rPr>
                <w:del w:id="13117" w:author="Gidon Kupietzky" w:date="2025-02-13T17:45:00Z" w16du:dateUtc="2025-02-13T15:45:00Z"/>
                <w:rFonts w:ascii="David" w:eastAsia="Times New Roman" w:hAnsi="David"/>
                <w:b/>
                <w:bCs/>
              </w:rPr>
              <w:pPrChange w:id="13118" w:author="Gidon Kupietzky" w:date="2025-02-13T17:45:00Z" w16du:dateUtc="2025-02-13T15:45:00Z">
                <w:pPr>
                  <w:bidi w:val="0"/>
                  <w:spacing w:before="0" w:line="240" w:lineRule="auto"/>
                  <w:ind w:left="0"/>
                  <w:jc w:val="center"/>
                </w:pPr>
              </w:pPrChange>
            </w:pPr>
            <w:del w:id="13119" w:author="Gidon Kupietzky" w:date="2025-02-13T17:45:00Z" w16du:dateUtc="2025-02-13T15:45:00Z">
              <w:r w:rsidRPr="00AE3FD1" w:rsidDel="004A2D26">
                <w:rPr>
                  <w:rFonts w:ascii="David" w:eastAsia="Times New Roman" w:hAnsi="David"/>
                  <w:b/>
                  <w:bCs/>
                </w:rPr>
                <w:delText>PaidBuffer</w:delText>
              </w:r>
              <w:bookmarkStart w:id="13120" w:name="_Toc190882852"/>
              <w:bookmarkStart w:id="13121" w:name="_Toc190885565"/>
              <w:bookmarkEnd w:id="13120"/>
              <w:bookmarkEnd w:id="13121"/>
            </w:del>
          </w:p>
        </w:tc>
        <w:tc>
          <w:tcPr>
            <w:tcW w:w="4104" w:type="dxa"/>
            <w:shd w:val="clear" w:color="auto" w:fill="auto"/>
            <w:noWrap/>
            <w:vAlign w:val="center"/>
            <w:hideMark/>
          </w:tcPr>
          <w:p w14:paraId="256AD0A3" w14:textId="11305799" w:rsidR="00162414" w:rsidRPr="00AE3FD1" w:rsidDel="004A2D26" w:rsidRDefault="00162414">
            <w:pPr>
              <w:tabs>
                <w:tab w:val="left" w:pos="2446"/>
              </w:tabs>
              <w:spacing w:line="276" w:lineRule="auto"/>
              <w:rPr>
                <w:del w:id="13122" w:author="Gidon Kupietzky" w:date="2025-02-13T17:45:00Z" w16du:dateUtc="2025-02-13T15:45:00Z"/>
                <w:rFonts w:ascii="David" w:eastAsia="Times New Roman" w:hAnsi="David"/>
                <w:color w:val="000000"/>
              </w:rPr>
              <w:pPrChange w:id="13123" w:author="Gidon Kupietzky" w:date="2025-02-13T17:45:00Z" w16du:dateUtc="2025-02-13T15:45:00Z">
                <w:pPr>
                  <w:spacing w:before="0" w:line="240" w:lineRule="auto"/>
                  <w:ind w:left="0"/>
                  <w:jc w:val="center"/>
                </w:pPr>
              </w:pPrChange>
            </w:pPr>
            <w:del w:id="13124" w:author="Gidon Kupietzky" w:date="2025-02-13T17:45:00Z" w16du:dateUtc="2025-02-13T15:45:00Z">
              <w:r w:rsidRPr="00AE3FD1" w:rsidDel="004A2D26">
                <w:rPr>
                  <w:rFonts w:ascii="David" w:eastAsia="Times New Roman" w:hAnsi="David"/>
                  <w:color w:val="000000"/>
                  <w:rtl/>
                </w:rPr>
                <w:delText>ערך שהתקבל ממודל ללא הבנה</w:delText>
              </w:r>
              <w:bookmarkStart w:id="13125" w:name="_Toc190882853"/>
              <w:bookmarkStart w:id="13126" w:name="_Toc190885566"/>
              <w:bookmarkEnd w:id="13125"/>
              <w:bookmarkEnd w:id="13126"/>
            </w:del>
          </w:p>
        </w:tc>
        <w:tc>
          <w:tcPr>
            <w:tcW w:w="3252" w:type="dxa"/>
            <w:shd w:val="clear" w:color="auto" w:fill="auto"/>
            <w:noWrap/>
            <w:vAlign w:val="center"/>
            <w:hideMark/>
          </w:tcPr>
          <w:p w14:paraId="0DD2C2C0" w14:textId="069D3638" w:rsidR="00162414" w:rsidRPr="00AE3FD1" w:rsidDel="004A2D26" w:rsidRDefault="00162414">
            <w:pPr>
              <w:tabs>
                <w:tab w:val="left" w:pos="2446"/>
              </w:tabs>
              <w:spacing w:line="276" w:lineRule="auto"/>
              <w:rPr>
                <w:del w:id="13127" w:author="Gidon Kupietzky" w:date="2025-02-13T17:45:00Z" w16du:dateUtc="2025-02-13T15:45:00Z"/>
                <w:rFonts w:ascii="David" w:eastAsia="Times New Roman" w:hAnsi="David"/>
                <w:color w:val="000000"/>
                <w:rtl/>
              </w:rPr>
              <w:pPrChange w:id="13128" w:author="Gidon Kupietzky" w:date="2025-02-13T17:45:00Z" w16du:dateUtc="2025-02-13T15:45:00Z">
                <w:pPr>
                  <w:spacing w:before="0" w:line="240" w:lineRule="auto"/>
                  <w:ind w:left="0"/>
                  <w:jc w:val="center"/>
                </w:pPr>
              </w:pPrChange>
            </w:pPr>
            <w:bookmarkStart w:id="13129" w:name="_Toc190882854"/>
            <w:bookmarkStart w:id="13130" w:name="_Toc190885567"/>
            <w:bookmarkEnd w:id="13129"/>
            <w:bookmarkEnd w:id="13130"/>
          </w:p>
        </w:tc>
        <w:bookmarkStart w:id="13131" w:name="_Toc190882855"/>
        <w:bookmarkStart w:id="13132" w:name="_Toc190885568"/>
        <w:bookmarkEnd w:id="13131"/>
        <w:bookmarkEnd w:id="13132"/>
      </w:tr>
      <w:tr w:rsidR="00162414" w:rsidRPr="00AE3FD1" w:rsidDel="004A2D26" w14:paraId="14BE8153" w14:textId="7BCFD7D8" w:rsidTr="00DE2902">
        <w:trPr>
          <w:trHeight w:val="300"/>
          <w:del w:id="13133" w:author="Gidon Kupietzky" w:date="2025-02-13T17:45:00Z"/>
        </w:trPr>
        <w:tc>
          <w:tcPr>
            <w:tcW w:w="1640" w:type="dxa"/>
            <w:shd w:val="clear" w:color="C0E6F5" w:fill="C0E6F5"/>
            <w:noWrap/>
            <w:vAlign w:val="center"/>
            <w:hideMark/>
          </w:tcPr>
          <w:p w14:paraId="560CA47F" w14:textId="0147B015" w:rsidR="00162414" w:rsidRPr="00AE3FD1" w:rsidDel="004A2D26" w:rsidRDefault="00162414">
            <w:pPr>
              <w:tabs>
                <w:tab w:val="left" w:pos="2446"/>
              </w:tabs>
              <w:spacing w:line="276" w:lineRule="auto"/>
              <w:rPr>
                <w:del w:id="13134" w:author="Gidon Kupietzky" w:date="2025-02-13T17:45:00Z" w16du:dateUtc="2025-02-13T15:45:00Z"/>
                <w:rFonts w:ascii="David" w:eastAsia="Times New Roman" w:hAnsi="David"/>
                <w:b/>
                <w:bCs/>
              </w:rPr>
              <w:pPrChange w:id="13135" w:author="Gidon Kupietzky" w:date="2025-02-13T17:45:00Z" w16du:dateUtc="2025-02-13T15:45:00Z">
                <w:pPr>
                  <w:bidi w:val="0"/>
                  <w:spacing w:before="0" w:line="240" w:lineRule="auto"/>
                  <w:ind w:left="0"/>
                  <w:jc w:val="center"/>
                </w:pPr>
              </w:pPrChange>
            </w:pPr>
            <w:del w:id="13136" w:author="Gidon Kupietzky" w:date="2025-02-13T17:45:00Z" w16du:dateUtc="2025-02-13T15:45:00Z">
              <w:r w:rsidRPr="00AE3FD1" w:rsidDel="004A2D26">
                <w:rPr>
                  <w:rFonts w:ascii="David" w:eastAsia="Times New Roman" w:hAnsi="David"/>
                  <w:b/>
                  <w:bCs/>
                </w:rPr>
                <w:delText>Rest_EmpBuffer</w:delText>
              </w:r>
              <w:bookmarkStart w:id="13137" w:name="_Toc190882856"/>
              <w:bookmarkStart w:id="13138" w:name="_Toc190885569"/>
              <w:bookmarkEnd w:id="13137"/>
              <w:bookmarkEnd w:id="13138"/>
            </w:del>
          </w:p>
        </w:tc>
        <w:tc>
          <w:tcPr>
            <w:tcW w:w="4104" w:type="dxa"/>
            <w:shd w:val="clear" w:color="C0E6F5" w:fill="C0E6F5"/>
            <w:noWrap/>
            <w:vAlign w:val="center"/>
            <w:hideMark/>
          </w:tcPr>
          <w:p w14:paraId="3E0F77ED" w14:textId="07113032" w:rsidR="00162414" w:rsidRPr="00AE3FD1" w:rsidDel="004A2D26" w:rsidRDefault="00162414">
            <w:pPr>
              <w:tabs>
                <w:tab w:val="left" w:pos="2446"/>
              </w:tabs>
              <w:spacing w:line="276" w:lineRule="auto"/>
              <w:rPr>
                <w:del w:id="13139" w:author="Gidon Kupietzky" w:date="2025-02-13T17:45:00Z" w16du:dateUtc="2025-02-13T15:45:00Z"/>
                <w:rFonts w:ascii="David" w:eastAsia="Times New Roman" w:hAnsi="David"/>
                <w:color w:val="000000"/>
              </w:rPr>
              <w:pPrChange w:id="13140" w:author="Gidon Kupietzky" w:date="2025-02-13T17:45:00Z" w16du:dateUtc="2025-02-13T15:45:00Z">
                <w:pPr>
                  <w:spacing w:before="0" w:line="240" w:lineRule="auto"/>
                  <w:ind w:left="0"/>
                  <w:jc w:val="center"/>
                </w:pPr>
              </w:pPrChange>
            </w:pPr>
            <w:del w:id="13141" w:author="Gidon Kupietzky" w:date="2025-02-13T17:45:00Z" w16du:dateUtc="2025-02-13T15:45:00Z">
              <w:r w:rsidRPr="00AE3FD1" w:rsidDel="004A2D26">
                <w:rPr>
                  <w:rFonts w:ascii="David" w:eastAsia="Times New Roman" w:hAnsi="David"/>
                  <w:color w:val="000000"/>
                  <w:rtl/>
                </w:rPr>
                <w:delText>ערך שהתקבל ממודל ללא הבנה</w:delText>
              </w:r>
              <w:bookmarkStart w:id="13142" w:name="_Toc190882857"/>
              <w:bookmarkStart w:id="13143" w:name="_Toc190885570"/>
              <w:bookmarkEnd w:id="13142"/>
              <w:bookmarkEnd w:id="13143"/>
            </w:del>
          </w:p>
        </w:tc>
        <w:tc>
          <w:tcPr>
            <w:tcW w:w="3252" w:type="dxa"/>
            <w:shd w:val="clear" w:color="C0E6F5" w:fill="C0E6F5"/>
            <w:noWrap/>
            <w:vAlign w:val="center"/>
            <w:hideMark/>
          </w:tcPr>
          <w:p w14:paraId="72788620" w14:textId="39729521" w:rsidR="00162414" w:rsidRPr="00AE3FD1" w:rsidDel="004A2D26" w:rsidRDefault="00162414">
            <w:pPr>
              <w:tabs>
                <w:tab w:val="left" w:pos="2446"/>
              </w:tabs>
              <w:spacing w:line="276" w:lineRule="auto"/>
              <w:rPr>
                <w:del w:id="13144" w:author="Gidon Kupietzky" w:date="2025-02-13T17:45:00Z" w16du:dateUtc="2025-02-13T15:45:00Z"/>
                <w:rFonts w:ascii="David" w:eastAsia="Times New Roman" w:hAnsi="David"/>
                <w:color w:val="000000"/>
                <w:rtl/>
              </w:rPr>
              <w:pPrChange w:id="13145" w:author="Gidon Kupietzky" w:date="2025-02-13T17:45:00Z" w16du:dateUtc="2025-02-13T15:45:00Z">
                <w:pPr>
                  <w:spacing w:before="0" w:line="240" w:lineRule="auto"/>
                  <w:ind w:left="0"/>
                  <w:jc w:val="center"/>
                </w:pPr>
              </w:pPrChange>
            </w:pPr>
            <w:bookmarkStart w:id="13146" w:name="_Toc190882858"/>
            <w:bookmarkStart w:id="13147" w:name="_Toc190885571"/>
            <w:bookmarkEnd w:id="13146"/>
            <w:bookmarkEnd w:id="13147"/>
          </w:p>
        </w:tc>
        <w:bookmarkStart w:id="13148" w:name="_Toc190882859"/>
        <w:bookmarkStart w:id="13149" w:name="_Toc190885572"/>
        <w:bookmarkEnd w:id="13148"/>
        <w:bookmarkEnd w:id="13149"/>
      </w:tr>
      <w:tr w:rsidR="00162414" w:rsidRPr="00AE3FD1" w:rsidDel="004A2D26" w14:paraId="5180419E" w14:textId="1F8D3CA5" w:rsidTr="00DE2902">
        <w:trPr>
          <w:trHeight w:val="300"/>
          <w:del w:id="13150" w:author="Gidon Kupietzky" w:date="2025-02-13T17:45:00Z"/>
        </w:trPr>
        <w:tc>
          <w:tcPr>
            <w:tcW w:w="1640" w:type="dxa"/>
            <w:shd w:val="clear" w:color="auto" w:fill="auto"/>
            <w:noWrap/>
            <w:vAlign w:val="center"/>
            <w:hideMark/>
          </w:tcPr>
          <w:p w14:paraId="6B73FED4" w14:textId="47163217" w:rsidR="00162414" w:rsidRPr="00AE3FD1" w:rsidDel="004A2D26" w:rsidRDefault="00162414">
            <w:pPr>
              <w:tabs>
                <w:tab w:val="left" w:pos="2446"/>
              </w:tabs>
              <w:spacing w:line="276" w:lineRule="auto"/>
              <w:rPr>
                <w:del w:id="13151" w:author="Gidon Kupietzky" w:date="2025-02-13T17:45:00Z" w16du:dateUtc="2025-02-13T15:45:00Z"/>
                <w:rFonts w:ascii="David" w:eastAsia="Times New Roman" w:hAnsi="David"/>
                <w:b/>
                <w:bCs/>
              </w:rPr>
              <w:pPrChange w:id="13152" w:author="Gidon Kupietzky" w:date="2025-02-13T17:45:00Z" w16du:dateUtc="2025-02-13T15:45:00Z">
                <w:pPr>
                  <w:bidi w:val="0"/>
                  <w:spacing w:before="0" w:line="240" w:lineRule="auto"/>
                  <w:ind w:left="0"/>
                  <w:jc w:val="center"/>
                </w:pPr>
              </w:pPrChange>
            </w:pPr>
            <w:del w:id="13153" w:author="Gidon Kupietzky" w:date="2025-02-13T17:45:00Z" w16du:dateUtc="2025-02-13T15:45:00Z">
              <w:r w:rsidRPr="00AE3FD1" w:rsidDel="004A2D26">
                <w:rPr>
                  <w:rFonts w:ascii="David" w:eastAsia="Times New Roman" w:hAnsi="David"/>
                  <w:b/>
                  <w:bCs/>
                </w:rPr>
                <w:delText>FreeBuffer</w:delText>
              </w:r>
              <w:bookmarkStart w:id="13154" w:name="_Toc190882860"/>
              <w:bookmarkStart w:id="13155" w:name="_Toc190885573"/>
              <w:bookmarkEnd w:id="13154"/>
              <w:bookmarkEnd w:id="13155"/>
            </w:del>
          </w:p>
        </w:tc>
        <w:tc>
          <w:tcPr>
            <w:tcW w:w="4104" w:type="dxa"/>
            <w:shd w:val="clear" w:color="auto" w:fill="auto"/>
            <w:noWrap/>
            <w:vAlign w:val="center"/>
            <w:hideMark/>
          </w:tcPr>
          <w:p w14:paraId="5C03F543" w14:textId="5E82181C" w:rsidR="00162414" w:rsidRPr="00AE3FD1" w:rsidDel="004A2D26" w:rsidRDefault="00162414">
            <w:pPr>
              <w:tabs>
                <w:tab w:val="left" w:pos="2446"/>
              </w:tabs>
              <w:spacing w:line="276" w:lineRule="auto"/>
              <w:rPr>
                <w:del w:id="13156" w:author="Gidon Kupietzky" w:date="2025-02-13T17:45:00Z" w16du:dateUtc="2025-02-13T15:45:00Z"/>
                <w:rFonts w:ascii="David" w:eastAsia="Times New Roman" w:hAnsi="David"/>
                <w:color w:val="000000"/>
              </w:rPr>
              <w:pPrChange w:id="13157" w:author="Gidon Kupietzky" w:date="2025-02-13T17:45:00Z" w16du:dateUtc="2025-02-13T15:45:00Z">
                <w:pPr>
                  <w:spacing w:before="0" w:line="240" w:lineRule="auto"/>
                  <w:ind w:left="0"/>
                  <w:jc w:val="center"/>
                </w:pPr>
              </w:pPrChange>
            </w:pPr>
            <w:del w:id="13158" w:author="Gidon Kupietzky" w:date="2025-02-13T17:45:00Z" w16du:dateUtc="2025-02-13T15:45:00Z">
              <w:r w:rsidRPr="00AE3FD1" w:rsidDel="004A2D26">
                <w:rPr>
                  <w:rFonts w:ascii="David" w:eastAsia="Times New Roman" w:hAnsi="David"/>
                  <w:color w:val="000000"/>
                  <w:rtl/>
                </w:rPr>
                <w:delText>ערך שהתקבל ממודל ללא הבנה</w:delText>
              </w:r>
              <w:bookmarkStart w:id="13159" w:name="_Toc190882861"/>
              <w:bookmarkStart w:id="13160" w:name="_Toc190885574"/>
              <w:bookmarkEnd w:id="13159"/>
              <w:bookmarkEnd w:id="13160"/>
            </w:del>
          </w:p>
        </w:tc>
        <w:tc>
          <w:tcPr>
            <w:tcW w:w="3252" w:type="dxa"/>
            <w:shd w:val="clear" w:color="auto" w:fill="auto"/>
            <w:noWrap/>
            <w:vAlign w:val="center"/>
            <w:hideMark/>
          </w:tcPr>
          <w:p w14:paraId="1EE4FB0F" w14:textId="3FE3C1C3" w:rsidR="00162414" w:rsidRPr="00AE3FD1" w:rsidDel="004A2D26" w:rsidRDefault="00162414">
            <w:pPr>
              <w:tabs>
                <w:tab w:val="left" w:pos="2446"/>
              </w:tabs>
              <w:spacing w:line="276" w:lineRule="auto"/>
              <w:rPr>
                <w:del w:id="13161" w:author="Gidon Kupietzky" w:date="2025-02-13T17:45:00Z" w16du:dateUtc="2025-02-13T15:45:00Z"/>
                <w:rFonts w:ascii="David" w:eastAsia="Times New Roman" w:hAnsi="David"/>
                <w:color w:val="000000"/>
                <w:rtl/>
              </w:rPr>
              <w:pPrChange w:id="13162" w:author="Gidon Kupietzky" w:date="2025-02-13T17:45:00Z" w16du:dateUtc="2025-02-13T15:45:00Z">
                <w:pPr>
                  <w:spacing w:before="0" w:line="240" w:lineRule="auto"/>
                  <w:ind w:left="0"/>
                  <w:jc w:val="center"/>
                </w:pPr>
              </w:pPrChange>
            </w:pPr>
            <w:bookmarkStart w:id="13163" w:name="_Toc190882862"/>
            <w:bookmarkStart w:id="13164" w:name="_Toc190885575"/>
            <w:bookmarkEnd w:id="13163"/>
            <w:bookmarkEnd w:id="13164"/>
          </w:p>
        </w:tc>
        <w:bookmarkStart w:id="13165" w:name="_Toc190882863"/>
        <w:bookmarkStart w:id="13166" w:name="_Toc190885576"/>
        <w:bookmarkEnd w:id="13165"/>
        <w:bookmarkEnd w:id="13166"/>
      </w:tr>
      <w:tr w:rsidR="00162414" w:rsidRPr="00AE3FD1" w:rsidDel="004A2D26" w14:paraId="177A3946" w14:textId="70D3A460" w:rsidTr="00DE2902">
        <w:trPr>
          <w:trHeight w:val="300"/>
          <w:del w:id="13167" w:author="Gidon Kupietzky" w:date="2025-02-13T17:45:00Z"/>
        </w:trPr>
        <w:tc>
          <w:tcPr>
            <w:tcW w:w="1640" w:type="dxa"/>
            <w:shd w:val="clear" w:color="C0E6F5" w:fill="C0E6F5"/>
            <w:noWrap/>
            <w:vAlign w:val="center"/>
            <w:hideMark/>
          </w:tcPr>
          <w:p w14:paraId="40623C11" w14:textId="564A0193" w:rsidR="00162414" w:rsidRPr="00AE3FD1" w:rsidDel="004A2D26" w:rsidRDefault="00162414">
            <w:pPr>
              <w:tabs>
                <w:tab w:val="left" w:pos="2446"/>
              </w:tabs>
              <w:spacing w:line="276" w:lineRule="auto"/>
              <w:rPr>
                <w:del w:id="13168" w:author="Gidon Kupietzky" w:date="2025-02-13T17:45:00Z" w16du:dateUtc="2025-02-13T15:45:00Z"/>
                <w:rFonts w:ascii="David" w:eastAsia="Times New Roman" w:hAnsi="David"/>
                <w:b/>
                <w:bCs/>
              </w:rPr>
              <w:pPrChange w:id="13169" w:author="Gidon Kupietzky" w:date="2025-02-13T17:45:00Z" w16du:dateUtc="2025-02-13T15:45:00Z">
                <w:pPr>
                  <w:bidi w:val="0"/>
                  <w:spacing w:before="0" w:line="240" w:lineRule="auto"/>
                  <w:ind w:left="0"/>
                  <w:jc w:val="center"/>
                </w:pPr>
              </w:pPrChange>
            </w:pPr>
            <w:del w:id="13170" w:author="Gidon Kupietzky" w:date="2025-02-13T17:45:00Z" w16du:dateUtc="2025-02-13T15:45:00Z">
              <w:r w:rsidRPr="00AE3FD1" w:rsidDel="004A2D26">
                <w:rPr>
                  <w:rFonts w:ascii="David" w:eastAsia="Times New Roman" w:hAnsi="David"/>
                  <w:b/>
                  <w:bCs/>
                </w:rPr>
                <w:delText>schDistrict</w:delText>
              </w:r>
              <w:bookmarkStart w:id="13171" w:name="_Toc190882864"/>
              <w:bookmarkStart w:id="13172" w:name="_Toc190885577"/>
              <w:bookmarkEnd w:id="13171"/>
              <w:bookmarkEnd w:id="13172"/>
            </w:del>
          </w:p>
        </w:tc>
        <w:tc>
          <w:tcPr>
            <w:tcW w:w="4104" w:type="dxa"/>
            <w:shd w:val="clear" w:color="C0E6F5" w:fill="C0E6F5"/>
            <w:noWrap/>
            <w:vAlign w:val="center"/>
            <w:hideMark/>
          </w:tcPr>
          <w:p w14:paraId="13A720B6" w14:textId="4838C897" w:rsidR="00162414" w:rsidRPr="00AE3FD1" w:rsidDel="004A2D26" w:rsidRDefault="00162414">
            <w:pPr>
              <w:tabs>
                <w:tab w:val="left" w:pos="2446"/>
              </w:tabs>
              <w:spacing w:line="276" w:lineRule="auto"/>
              <w:rPr>
                <w:del w:id="13173" w:author="Gidon Kupietzky" w:date="2025-02-13T17:45:00Z" w16du:dateUtc="2025-02-13T15:45:00Z"/>
                <w:rFonts w:ascii="David" w:eastAsia="Times New Roman" w:hAnsi="David"/>
                <w:color w:val="000000"/>
              </w:rPr>
              <w:pPrChange w:id="13174" w:author="Gidon Kupietzky" w:date="2025-02-13T17:45:00Z" w16du:dateUtc="2025-02-13T15:45:00Z">
                <w:pPr>
                  <w:spacing w:before="0" w:line="240" w:lineRule="auto"/>
                  <w:ind w:left="0"/>
                  <w:jc w:val="center"/>
                </w:pPr>
              </w:pPrChange>
            </w:pPr>
            <w:del w:id="13175" w:author="Gidon Kupietzky" w:date="2025-02-13T17:45:00Z" w16du:dateUtc="2025-02-13T15:45:00Z">
              <w:r w:rsidRPr="00AE3FD1" w:rsidDel="004A2D26">
                <w:rPr>
                  <w:rFonts w:ascii="David" w:eastAsia="Times New Roman" w:hAnsi="David"/>
                  <w:color w:val="000000"/>
                  <w:rtl/>
                </w:rPr>
                <w:delText>ערך 1 עד 21 שמייצג מרחבי חינוך משותפים לאזורי התנועה</w:delText>
              </w:r>
              <w:bookmarkStart w:id="13176" w:name="_Toc190882865"/>
              <w:bookmarkStart w:id="13177" w:name="_Toc190885578"/>
              <w:bookmarkEnd w:id="13176"/>
              <w:bookmarkEnd w:id="13177"/>
            </w:del>
          </w:p>
        </w:tc>
        <w:tc>
          <w:tcPr>
            <w:tcW w:w="3252" w:type="dxa"/>
            <w:shd w:val="clear" w:color="C0E6F5" w:fill="C0E6F5"/>
            <w:noWrap/>
            <w:vAlign w:val="center"/>
            <w:hideMark/>
          </w:tcPr>
          <w:p w14:paraId="0D9E9301" w14:textId="11C5EAF6" w:rsidR="00162414" w:rsidRPr="00AE3FD1" w:rsidDel="004A2D26" w:rsidRDefault="00162414">
            <w:pPr>
              <w:tabs>
                <w:tab w:val="left" w:pos="2446"/>
              </w:tabs>
              <w:spacing w:line="276" w:lineRule="auto"/>
              <w:rPr>
                <w:del w:id="13178" w:author="Gidon Kupietzky" w:date="2025-02-13T17:45:00Z" w16du:dateUtc="2025-02-13T15:45:00Z"/>
                <w:rFonts w:ascii="David" w:eastAsia="Times New Roman" w:hAnsi="David"/>
                <w:color w:val="000000"/>
                <w:rtl/>
              </w:rPr>
              <w:pPrChange w:id="13179" w:author="Gidon Kupietzky" w:date="2025-02-13T17:45:00Z" w16du:dateUtc="2025-02-13T15:45:00Z">
                <w:pPr>
                  <w:spacing w:before="0" w:line="240" w:lineRule="auto"/>
                  <w:ind w:left="0"/>
                  <w:jc w:val="center"/>
                </w:pPr>
              </w:pPrChange>
            </w:pPr>
            <w:del w:id="13180" w:author="Gidon Kupietzky" w:date="2025-02-13T17:45:00Z" w16du:dateUtc="2025-02-13T15:45:00Z">
              <w:r w:rsidRPr="00AE3FD1" w:rsidDel="004A2D26">
                <w:rPr>
                  <w:rFonts w:ascii="David" w:eastAsia="Times New Roman" w:hAnsi="David"/>
                  <w:color w:val="000000"/>
                  <w:rtl/>
                </w:rPr>
                <w:delText>ראה נספח מפרט לייצר שכבה זו</w:delText>
              </w:r>
              <w:bookmarkStart w:id="13181" w:name="_Toc190882866"/>
              <w:bookmarkStart w:id="13182" w:name="_Toc190885579"/>
              <w:bookmarkEnd w:id="13181"/>
              <w:bookmarkEnd w:id="13182"/>
            </w:del>
          </w:p>
        </w:tc>
        <w:bookmarkStart w:id="13183" w:name="_Toc190882867"/>
        <w:bookmarkStart w:id="13184" w:name="_Toc190885580"/>
        <w:bookmarkEnd w:id="13183"/>
        <w:bookmarkEnd w:id="13184"/>
      </w:tr>
      <w:tr w:rsidR="00162414" w:rsidRPr="00AE3FD1" w:rsidDel="004A2D26" w14:paraId="0C24C6F6" w14:textId="7C31AB55" w:rsidTr="00DE2902">
        <w:trPr>
          <w:trHeight w:val="300"/>
          <w:del w:id="13185" w:author="Gidon Kupietzky" w:date="2025-02-13T17:45:00Z"/>
        </w:trPr>
        <w:tc>
          <w:tcPr>
            <w:tcW w:w="1640" w:type="dxa"/>
            <w:shd w:val="clear" w:color="auto" w:fill="auto"/>
            <w:noWrap/>
            <w:vAlign w:val="center"/>
            <w:hideMark/>
          </w:tcPr>
          <w:p w14:paraId="46F3F6D7" w14:textId="32E11AE2" w:rsidR="00162414" w:rsidRPr="00AE3FD1" w:rsidDel="004A2D26" w:rsidRDefault="00162414">
            <w:pPr>
              <w:tabs>
                <w:tab w:val="left" w:pos="2446"/>
              </w:tabs>
              <w:spacing w:line="276" w:lineRule="auto"/>
              <w:rPr>
                <w:del w:id="13186" w:author="Gidon Kupietzky" w:date="2025-02-13T17:45:00Z" w16du:dateUtc="2025-02-13T15:45:00Z"/>
                <w:rFonts w:ascii="David" w:eastAsia="Times New Roman" w:hAnsi="David"/>
                <w:b/>
                <w:bCs/>
                <w:rtl/>
              </w:rPr>
              <w:pPrChange w:id="13187" w:author="Gidon Kupietzky" w:date="2025-02-13T17:45:00Z" w16du:dateUtc="2025-02-13T15:45:00Z">
                <w:pPr>
                  <w:bidi w:val="0"/>
                  <w:spacing w:before="0" w:line="240" w:lineRule="auto"/>
                  <w:ind w:left="0"/>
                  <w:jc w:val="center"/>
                </w:pPr>
              </w:pPrChange>
            </w:pPr>
            <w:del w:id="13188" w:author="Gidon Kupietzky" w:date="2025-02-13T17:45:00Z" w16du:dateUtc="2025-02-13T15:45:00Z">
              <w:r w:rsidRPr="00AE3FD1" w:rsidDel="004A2D26">
                <w:rPr>
                  <w:rFonts w:ascii="David" w:eastAsia="Times New Roman" w:hAnsi="David"/>
                  <w:b/>
                  <w:bCs/>
                </w:rPr>
                <w:delText>schDistrictAgg</w:delText>
              </w:r>
              <w:bookmarkStart w:id="13189" w:name="_Toc190882868"/>
              <w:bookmarkStart w:id="13190" w:name="_Toc190885581"/>
              <w:bookmarkEnd w:id="13189"/>
              <w:bookmarkEnd w:id="13190"/>
            </w:del>
          </w:p>
        </w:tc>
        <w:tc>
          <w:tcPr>
            <w:tcW w:w="4104" w:type="dxa"/>
            <w:shd w:val="clear" w:color="auto" w:fill="auto"/>
            <w:noWrap/>
            <w:vAlign w:val="center"/>
            <w:hideMark/>
          </w:tcPr>
          <w:p w14:paraId="185169BA" w14:textId="08CD2762" w:rsidR="00162414" w:rsidRPr="00AE3FD1" w:rsidDel="004A2D26" w:rsidRDefault="00162414">
            <w:pPr>
              <w:tabs>
                <w:tab w:val="left" w:pos="2446"/>
              </w:tabs>
              <w:spacing w:line="276" w:lineRule="auto"/>
              <w:rPr>
                <w:del w:id="13191" w:author="Gidon Kupietzky" w:date="2025-02-13T17:45:00Z" w16du:dateUtc="2025-02-13T15:45:00Z"/>
                <w:rFonts w:ascii="David" w:eastAsia="Times New Roman" w:hAnsi="David"/>
                <w:color w:val="000000"/>
              </w:rPr>
              <w:pPrChange w:id="13192" w:author="Gidon Kupietzky" w:date="2025-02-13T17:45:00Z" w16du:dateUtc="2025-02-13T15:45:00Z">
                <w:pPr>
                  <w:spacing w:before="0" w:line="240" w:lineRule="auto"/>
                  <w:ind w:left="0"/>
                  <w:jc w:val="center"/>
                </w:pPr>
              </w:pPrChange>
            </w:pPr>
            <w:del w:id="13193" w:author="Gidon Kupietzky" w:date="2025-02-13T17:45:00Z" w16du:dateUtc="2025-02-13T15:45:00Z">
              <w:r w:rsidRPr="00AE3FD1" w:rsidDel="004A2D26">
                <w:rPr>
                  <w:rFonts w:ascii="David" w:eastAsia="Times New Roman" w:hAnsi="David"/>
                  <w:color w:val="000000"/>
                  <w:rtl/>
                </w:rPr>
                <w:delText xml:space="preserve">זהה ל </w:delText>
              </w:r>
              <w:r w:rsidRPr="00AE3FD1" w:rsidDel="004A2D26">
                <w:rPr>
                  <w:rFonts w:ascii="David" w:eastAsia="Times New Roman" w:hAnsi="David"/>
                  <w:color w:val="000000"/>
                </w:rPr>
                <w:delText>schDistrict</w:delText>
              </w:r>
              <w:bookmarkStart w:id="13194" w:name="_Toc190882869"/>
              <w:bookmarkStart w:id="13195" w:name="_Toc190885582"/>
              <w:bookmarkEnd w:id="13194"/>
              <w:bookmarkEnd w:id="13195"/>
            </w:del>
          </w:p>
        </w:tc>
        <w:tc>
          <w:tcPr>
            <w:tcW w:w="3252" w:type="dxa"/>
            <w:shd w:val="clear" w:color="auto" w:fill="auto"/>
            <w:noWrap/>
            <w:vAlign w:val="center"/>
            <w:hideMark/>
          </w:tcPr>
          <w:p w14:paraId="0651D353" w14:textId="416C8B88" w:rsidR="00162414" w:rsidRPr="00AE3FD1" w:rsidDel="004A2D26" w:rsidRDefault="00162414">
            <w:pPr>
              <w:tabs>
                <w:tab w:val="left" w:pos="2446"/>
              </w:tabs>
              <w:spacing w:line="276" w:lineRule="auto"/>
              <w:rPr>
                <w:del w:id="13196" w:author="Gidon Kupietzky" w:date="2025-02-13T17:45:00Z" w16du:dateUtc="2025-02-13T15:45:00Z"/>
                <w:rFonts w:ascii="David" w:eastAsia="Times New Roman" w:hAnsi="David"/>
                <w:color w:val="000000"/>
                <w:rtl/>
              </w:rPr>
              <w:pPrChange w:id="13197" w:author="Gidon Kupietzky" w:date="2025-02-13T17:45:00Z" w16du:dateUtc="2025-02-13T15:45:00Z">
                <w:pPr>
                  <w:spacing w:before="0" w:line="240" w:lineRule="auto"/>
                  <w:ind w:left="0"/>
                  <w:jc w:val="center"/>
                </w:pPr>
              </w:pPrChange>
            </w:pPr>
            <w:bookmarkStart w:id="13198" w:name="_Toc190882870"/>
            <w:bookmarkStart w:id="13199" w:name="_Toc190885583"/>
            <w:bookmarkEnd w:id="13198"/>
            <w:bookmarkEnd w:id="13199"/>
          </w:p>
        </w:tc>
        <w:bookmarkStart w:id="13200" w:name="_Toc190882871"/>
        <w:bookmarkStart w:id="13201" w:name="_Toc190885584"/>
        <w:bookmarkEnd w:id="13200"/>
        <w:bookmarkEnd w:id="13201"/>
      </w:tr>
      <w:tr w:rsidR="00162414" w:rsidRPr="00AE3FD1" w:rsidDel="004A2D26" w14:paraId="4FBB4A0F" w14:textId="043BF809" w:rsidTr="00DE2902">
        <w:trPr>
          <w:trHeight w:val="300"/>
          <w:del w:id="13202" w:author="Gidon Kupietzky" w:date="2025-02-13T17:45:00Z"/>
        </w:trPr>
        <w:tc>
          <w:tcPr>
            <w:tcW w:w="1640" w:type="dxa"/>
            <w:shd w:val="clear" w:color="C0E6F5" w:fill="C0E6F5"/>
            <w:noWrap/>
            <w:vAlign w:val="center"/>
            <w:hideMark/>
          </w:tcPr>
          <w:p w14:paraId="79F17A7E" w14:textId="06A4FB2D" w:rsidR="00162414" w:rsidRPr="00AE3FD1" w:rsidDel="004A2D26" w:rsidRDefault="00162414">
            <w:pPr>
              <w:tabs>
                <w:tab w:val="left" w:pos="2446"/>
              </w:tabs>
              <w:spacing w:line="276" w:lineRule="auto"/>
              <w:rPr>
                <w:del w:id="13203" w:author="Gidon Kupietzky" w:date="2025-02-13T17:45:00Z" w16du:dateUtc="2025-02-13T15:45:00Z"/>
                <w:rFonts w:ascii="David" w:eastAsia="Times New Roman" w:hAnsi="David"/>
                <w:b/>
                <w:bCs/>
              </w:rPr>
              <w:pPrChange w:id="13204" w:author="Gidon Kupietzky" w:date="2025-02-13T17:45:00Z" w16du:dateUtc="2025-02-13T15:45:00Z">
                <w:pPr>
                  <w:bidi w:val="0"/>
                  <w:spacing w:before="0" w:line="240" w:lineRule="auto"/>
                  <w:ind w:left="0"/>
                  <w:jc w:val="center"/>
                </w:pPr>
              </w:pPrChange>
            </w:pPr>
            <w:del w:id="13205" w:author="Gidon Kupietzky" w:date="2025-02-13T17:45:00Z" w16du:dateUtc="2025-02-13T15:45:00Z">
              <w:r w:rsidRPr="00AE3FD1" w:rsidDel="004A2D26">
                <w:rPr>
                  <w:rFonts w:ascii="David" w:eastAsia="Times New Roman" w:hAnsi="David"/>
                  <w:b/>
                  <w:bCs/>
                </w:rPr>
                <w:delText>highBusinessFlag</w:delText>
              </w:r>
              <w:bookmarkStart w:id="13206" w:name="_Toc190882872"/>
              <w:bookmarkStart w:id="13207" w:name="_Toc190885585"/>
              <w:bookmarkEnd w:id="13206"/>
              <w:bookmarkEnd w:id="13207"/>
            </w:del>
          </w:p>
        </w:tc>
        <w:tc>
          <w:tcPr>
            <w:tcW w:w="4104" w:type="dxa"/>
            <w:shd w:val="clear" w:color="C0E6F5" w:fill="C0E6F5"/>
            <w:noWrap/>
            <w:vAlign w:val="center"/>
            <w:hideMark/>
          </w:tcPr>
          <w:p w14:paraId="3FF53DA4" w14:textId="1D7BB498" w:rsidR="00162414" w:rsidRPr="00AE3FD1" w:rsidDel="004A2D26" w:rsidRDefault="00162414">
            <w:pPr>
              <w:tabs>
                <w:tab w:val="left" w:pos="2446"/>
              </w:tabs>
              <w:spacing w:line="276" w:lineRule="auto"/>
              <w:rPr>
                <w:del w:id="13208" w:author="Gidon Kupietzky" w:date="2025-02-13T17:45:00Z" w16du:dateUtc="2025-02-13T15:45:00Z"/>
                <w:rFonts w:ascii="David" w:eastAsia="Times New Roman" w:hAnsi="David"/>
                <w:color w:val="000000"/>
              </w:rPr>
              <w:pPrChange w:id="13209" w:author="Gidon Kupietzky" w:date="2025-02-13T17:45:00Z" w16du:dateUtc="2025-02-13T15:45:00Z">
                <w:pPr>
                  <w:spacing w:before="0" w:line="240" w:lineRule="auto"/>
                  <w:ind w:left="0"/>
                  <w:jc w:val="center"/>
                </w:pPr>
              </w:pPrChange>
            </w:pPr>
            <w:del w:id="13210" w:author="Gidon Kupietzky" w:date="2025-02-13T17:45:00Z" w16du:dateUtc="2025-02-13T15:45:00Z">
              <w:r w:rsidRPr="00AE3FD1" w:rsidDel="004A2D26">
                <w:rPr>
                  <w:rFonts w:ascii="David" w:eastAsia="Times New Roman" w:hAnsi="David"/>
                  <w:color w:val="000000"/>
                  <w:rtl/>
                </w:rPr>
                <w:delText>אזורי תנועה שכוללים מתחמי תעסוקה שמייצרים סירקולציה במשך היום של ניידות מוגברת</w:delText>
              </w:r>
              <w:bookmarkStart w:id="13211" w:name="_Toc190882873"/>
              <w:bookmarkStart w:id="13212" w:name="_Toc190885586"/>
              <w:bookmarkEnd w:id="13211"/>
              <w:bookmarkEnd w:id="13212"/>
            </w:del>
          </w:p>
        </w:tc>
        <w:tc>
          <w:tcPr>
            <w:tcW w:w="3252" w:type="dxa"/>
            <w:shd w:val="clear" w:color="C0E6F5" w:fill="C0E6F5"/>
            <w:noWrap/>
            <w:vAlign w:val="center"/>
            <w:hideMark/>
          </w:tcPr>
          <w:p w14:paraId="3E4A9ECF" w14:textId="2DCBF327" w:rsidR="00162414" w:rsidRPr="00AE3FD1" w:rsidDel="004A2D26" w:rsidRDefault="00162414">
            <w:pPr>
              <w:tabs>
                <w:tab w:val="left" w:pos="2446"/>
              </w:tabs>
              <w:spacing w:line="276" w:lineRule="auto"/>
              <w:rPr>
                <w:del w:id="13213" w:author="Gidon Kupietzky" w:date="2025-02-13T17:45:00Z" w16du:dateUtc="2025-02-13T15:45:00Z"/>
                <w:rFonts w:ascii="David" w:eastAsia="Times New Roman" w:hAnsi="David"/>
                <w:color w:val="000000"/>
                <w:rtl/>
              </w:rPr>
              <w:pPrChange w:id="13214" w:author="Gidon Kupietzky" w:date="2025-02-13T17:45:00Z" w16du:dateUtc="2025-02-13T15:45:00Z">
                <w:pPr>
                  <w:spacing w:before="0" w:line="240" w:lineRule="auto"/>
                  <w:ind w:left="0"/>
                  <w:jc w:val="center"/>
                </w:pPr>
              </w:pPrChange>
            </w:pPr>
            <w:bookmarkStart w:id="13215" w:name="_Toc190882874"/>
            <w:bookmarkStart w:id="13216" w:name="_Toc190885587"/>
            <w:bookmarkEnd w:id="13215"/>
            <w:bookmarkEnd w:id="13216"/>
          </w:p>
        </w:tc>
        <w:bookmarkStart w:id="13217" w:name="_Toc190882875"/>
        <w:bookmarkStart w:id="13218" w:name="_Toc190885588"/>
        <w:bookmarkEnd w:id="13217"/>
        <w:bookmarkEnd w:id="13218"/>
      </w:tr>
      <w:tr w:rsidR="00162414" w:rsidRPr="00AE3FD1" w:rsidDel="004A2D26" w14:paraId="63570F95" w14:textId="0601F72E" w:rsidTr="00DE2902">
        <w:trPr>
          <w:trHeight w:val="300"/>
          <w:del w:id="13219" w:author="Gidon Kupietzky" w:date="2025-02-13T17:45:00Z"/>
        </w:trPr>
        <w:tc>
          <w:tcPr>
            <w:tcW w:w="1640" w:type="dxa"/>
            <w:shd w:val="clear" w:color="auto" w:fill="auto"/>
            <w:noWrap/>
            <w:vAlign w:val="center"/>
            <w:hideMark/>
          </w:tcPr>
          <w:p w14:paraId="5F14F9A3" w14:textId="28AC28DE" w:rsidR="00162414" w:rsidRPr="00AE3FD1" w:rsidDel="004A2D26" w:rsidRDefault="00162414">
            <w:pPr>
              <w:tabs>
                <w:tab w:val="left" w:pos="2446"/>
              </w:tabs>
              <w:spacing w:line="276" w:lineRule="auto"/>
              <w:rPr>
                <w:del w:id="13220" w:author="Gidon Kupietzky" w:date="2025-02-13T17:45:00Z" w16du:dateUtc="2025-02-13T15:45:00Z"/>
                <w:rFonts w:ascii="David" w:eastAsia="Times New Roman" w:hAnsi="David"/>
                <w:b/>
                <w:bCs/>
              </w:rPr>
              <w:pPrChange w:id="13221" w:author="Gidon Kupietzky" w:date="2025-02-13T17:45:00Z" w16du:dateUtc="2025-02-13T15:45:00Z">
                <w:pPr>
                  <w:bidi w:val="0"/>
                  <w:spacing w:before="0" w:line="240" w:lineRule="auto"/>
                  <w:ind w:left="0"/>
                  <w:jc w:val="center"/>
                </w:pPr>
              </w:pPrChange>
            </w:pPr>
            <w:del w:id="13222" w:author="Gidon Kupietzky" w:date="2025-02-13T17:45:00Z" w16du:dateUtc="2025-02-13T15:45:00Z">
              <w:r w:rsidRPr="00AE3FD1" w:rsidDel="004A2D26">
                <w:rPr>
                  <w:rFonts w:ascii="David" w:eastAsia="Times New Roman" w:hAnsi="David"/>
                  <w:b/>
                  <w:bCs/>
                </w:rPr>
                <w:delText>searchtime</w:delText>
              </w:r>
              <w:bookmarkStart w:id="13223" w:name="_Toc190882876"/>
              <w:bookmarkStart w:id="13224" w:name="_Toc190885589"/>
              <w:bookmarkEnd w:id="13223"/>
              <w:bookmarkEnd w:id="13224"/>
            </w:del>
          </w:p>
        </w:tc>
        <w:tc>
          <w:tcPr>
            <w:tcW w:w="4104" w:type="dxa"/>
            <w:shd w:val="clear" w:color="auto" w:fill="auto"/>
            <w:noWrap/>
            <w:vAlign w:val="center"/>
            <w:hideMark/>
          </w:tcPr>
          <w:p w14:paraId="42B9DA66" w14:textId="318F7789" w:rsidR="00162414" w:rsidRPr="00AE3FD1" w:rsidDel="004A2D26" w:rsidRDefault="00162414">
            <w:pPr>
              <w:tabs>
                <w:tab w:val="left" w:pos="2446"/>
              </w:tabs>
              <w:spacing w:line="276" w:lineRule="auto"/>
              <w:rPr>
                <w:del w:id="13225" w:author="Gidon Kupietzky" w:date="2025-02-13T17:45:00Z" w16du:dateUtc="2025-02-13T15:45:00Z"/>
                <w:rFonts w:ascii="David" w:eastAsia="Times New Roman" w:hAnsi="David"/>
                <w:color w:val="000000"/>
              </w:rPr>
              <w:pPrChange w:id="13226" w:author="Gidon Kupietzky" w:date="2025-02-13T17:45:00Z" w16du:dateUtc="2025-02-13T15:45:00Z">
                <w:pPr>
                  <w:spacing w:before="0" w:line="240" w:lineRule="auto"/>
                  <w:ind w:left="0"/>
                  <w:jc w:val="center"/>
                </w:pPr>
              </w:pPrChange>
            </w:pPr>
            <w:del w:id="13227" w:author="Gidon Kupietzky" w:date="2025-02-13T17:45:00Z" w16du:dateUtc="2025-02-13T15:45:00Z">
              <w:r w:rsidRPr="00AE3FD1" w:rsidDel="004A2D26">
                <w:rPr>
                  <w:rFonts w:ascii="David" w:eastAsia="Times New Roman" w:hAnsi="David"/>
                  <w:color w:val="000000"/>
                  <w:rtl/>
                </w:rPr>
                <w:delText>ערך שהתקבל ממודל ללא הבנה</w:delText>
              </w:r>
              <w:bookmarkStart w:id="13228" w:name="_Toc190882877"/>
              <w:bookmarkStart w:id="13229" w:name="_Toc190885590"/>
              <w:bookmarkEnd w:id="13228"/>
              <w:bookmarkEnd w:id="13229"/>
            </w:del>
          </w:p>
        </w:tc>
        <w:tc>
          <w:tcPr>
            <w:tcW w:w="3252" w:type="dxa"/>
            <w:shd w:val="clear" w:color="auto" w:fill="auto"/>
            <w:noWrap/>
            <w:vAlign w:val="center"/>
            <w:hideMark/>
          </w:tcPr>
          <w:p w14:paraId="6EFC6261" w14:textId="67E98E38" w:rsidR="00162414" w:rsidRPr="00AE3FD1" w:rsidDel="004A2D26" w:rsidRDefault="00162414">
            <w:pPr>
              <w:tabs>
                <w:tab w:val="left" w:pos="2446"/>
              </w:tabs>
              <w:spacing w:line="276" w:lineRule="auto"/>
              <w:rPr>
                <w:del w:id="13230" w:author="Gidon Kupietzky" w:date="2025-02-13T17:45:00Z" w16du:dateUtc="2025-02-13T15:45:00Z"/>
                <w:rFonts w:ascii="David" w:eastAsia="Times New Roman" w:hAnsi="David"/>
                <w:color w:val="000000"/>
                <w:rtl/>
              </w:rPr>
              <w:pPrChange w:id="13231" w:author="Gidon Kupietzky" w:date="2025-02-13T17:45:00Z" w16du:dateUtc="2025-02-13T15:45:00Z">
                <w:pPr>
                  <w:spacing w:before="0" w:line="240" w:lineRule="auto"/>
                  <w:ind w:left="0"/>
                  <w:jc w:val="center"/>
                </w:pPr>
              </w:pPrChange>
            </w:pPr>
            <w:bookmarkStart w:id="13232" w:name="_Toc190882878"/>
            <w:bookmarkStart w:id="13233" w:name="_Toc190885591"/>
            <w:bookmarkEnd w:id="13232"/>
            <w:bookmarkEnd w:id="13233"/>
          </w:p>
        </w:tc>
        <w:bookmarkStart w:id="13234" w:name="_Toc190882879"/>
        <w:bookmarkStart w:id="13235" w:name="_Toc190885592"/>
        <w:bookmarkEnd w:id="13234"/>
        <w:bookmarkEnd w:id="13235"/>
      </w:tr>
      <w:tr w:rsidR="00162414" w:rsidRPr="00AE3FD1" w:rsidDel="004A2D26" w14:paraId="32746493" w14:textId="75B238B5" w:rsidTr="00DE2902">
        <w:trPr>
          <w:trHeight w:val="300"/>
          <w:del w:id="13236" w:author="Gidon Kupietzky" w:date="2025-02-13T17:45:00Z"/>
        </w:trPr>
        <w:tc>
          <w:tcPr>
            <w:tcW w:w="1640" w:type="dxa"/>
            <w:shd w:val="clear" w:color="C0E6F5" w:fill="C0E6F5"/>
            <w:noWrap/>
            <w:vAlign w:val="center"/>
            <w:hideMark/>
          </w:tcPr>
          <w:p w14:paraId="1DFDBA25" w14:textId="4B6F03B7" w:rsidR="00162414" w:rsidRPr="00AE3FD1" w:rsidDel="004A2D26" w:rsidRDefault="00162414">
            <w:pPr>
              <w:tabs>
                <w:tab w:val="left" w:pos="2446"/>
              </w:tabs>
              <w:spacing w:line="276" w:lineRule="auto"/>
              <w:rPr>
                <w:del w:id="13237" w:author="Gidon Kupietzky" w:date="2025-02-13T17:45:00Z" w16du:dateUtc="2025-02-13T15:45:00Z"/>
                <w:rFonts w:ascii="David" w:eastAsia="Times New Roman" w:hAnsi="David"/>
                <w:b/>
                <w:bCs/>
              </w:rPr>
              <w:pPrChange w:id="13238" w:author="Gidon Kupietzky" w:date="2025-02-13T17:45:00Z" w16du:dateUtc="2025-02-13T15:45:00Z">
                <w:pPr>
                  <w:bidi w:val="0"/>
                  <w:spacing w:before="0" w:line="240" w:lineRule="auto"/>
                  <w:ind w:left="0"/>
                  <w:jc w:val="center"/>
                </w:pPr>
              </w:pPrChange>
            </w:pPr>
            <w:del w:id="13239" w:author="Gidon Kupietzky" w:date="2025-02-13T17:45:00Z" w16du:dateUtc="2025-02-13T15:45:00Z">
              <w:r w:rsidRPr="00AE3FD1" w:rsidDel="004A2D26">
                <w:rPr>
                  <w:rFonts w:ascii="David" w:eastAsia="Times New Roman" w:hAnsi="David"/>
                  <w:b/>
                  <w:bCs/>
                </w:rPr>
                <w:delText>walktime</w:delText>
              </w:r>
              <w:bookmarkStart w:id="13240" w:name="_Toc190882880"/>
              <w:bookmarkStart w:id="13241" w:name="_Toc190885593"/>
              <w:bookmarkEnd w:id="13240"/>
              <w:bookmarkEnd w:id="13241"/>
            </w:del>
          </w:p>
        </w:tc>
        <w:tc>
          <w:tcPr>
            <w:tcW w:w="4104" w:type="dxa"/>
            <w:shd w:val="clear" w:color="C0E6F5" w:fill="C0E6F5"/>
            <w:noWrap/>
            <w:vAlign w:val="center"/>
            <w:hideMark/>
          </w:tcPr>
          <w:p w14:paraId="29DAF050" w14:textId="60FA5363" w:rsidR="00162414" w:rsidRPr="00AE3FD1" w:rsidDel="004A2D26" w:rsidRDefault="00162414">
            <w:pPr>
              <w:tabs>
                <w:tab w:val="left" w:pos="2446"/>
              </w:tabs>
              <w:spacing w:line="276" w:lineRule="auto"/>
              <w:rPr>
                <w:del w:id="13242" w:author="Gidon Kupietzky" w:date="2025-02-13T17:45:00Z" w16du:dateUtc="2025-02-13T15:45:00Z"/>
                <w:rFonts w:ascii="David" w:eastAsia="Times New Roman" w:hAnsi="David"/>
                <w:color w:val="000000"/>
              </w:rPr>
              <w:pPrChange w:id="13243" w:author="Gidon Kupietzky" w:date="2025-02-13T17:45:00Z" w16du:dateUtc="2025-02-13T15:45:00Z">
                <w:pPr>
                  <w:spacing w:before="0" w:line="240" w:lineRule="auto"/>
                  <w:ind w:left="0"/>
                  <w:jc w:val="center"/>
                </w:pPr>
              </w:pPrChange>
            </w:pPr>
            <w:del w:id="13244" w:author="Gidon Kupietzky" w:date="2025-02-13T17:45:00Z" w16du:dateUtc="2025-02-13T15:45:00Z">
              <w:r w:rsidRPr="00AE3FD1" w:rsidDel="004A2D26">
                <w:rPr>
                  <w:rFonts w:ascii="David" w:eastAsia="Times New Roman" w:hAnsi="David"/>
                  <w:color w:val="000000"/>
                  <w:rtl/>
                </w:rPr>
                <w:delText>ערך שהתקבל ממודל ללא הבנה</w:delText>
              </w:r>
              <w:bookmarkStart w:id="13245" w:name="_Toc190882881"/>
              <w:bookmarkStart w:id="13246" w:name="_Toc190885594"/>
              <w:bookmarkEnd w:id="13245"/>
              <w:bookmarkEnd w:id="13246"/>
            </w:del>
          </w:p>
        </w:tc>
        <w:tc>
          <w:tcPr>
            <w:tcW w:w="3252" w:type="dxa"/>
            <w:shd w:val="clear" w:color="C0E6F5" w:fill="C0E6F5"/>
            <w:noWrap/>
            <w:vAlign w:val="center"/>
            <w:hideMark/>
          </w:tcPr>
          <w:p w14:paraId="4F4202DB" w14:textId="7E5DF5F8" w:rsidR="00162414" w:rsidRPr="00AE3FD1" w:rsidDel="004A2D26" w:rsidRDefault="00162414">
            <w:pPr>
              <w:tabs>
                <w:tab w:val="left" w:pos="2446"/>
              </w:tabs>
              <w:spacing w:line="276" w:lineRule="auto"/>
              <w:rPr>
                <w:del w:id="13247" w:author="Gidon Kupietzky" w:date="2025-02-13T17:45:00Z" w16du:dateUtc="2025-02-13T15:45:00Z"/>
                <w:rFonts w:ascii="David" w:eastAsia="Times New Roman" w:hAnsi="David"/>
                <w:color w:val="000000"/>
                <w:rtl/>
              </w:rPr>
              <w:pPrChange w:id="13248" w:author="Gidon Kupietzky" w:date="2025-02-13T17:45:00Z" w16du:dateUtc="2025-02-13T15:45:00Z">
                <w:pPr>
                  <w:spacing w:before="0" w:line="240" w:lineRule="auto"/>
                  <w:ind w:left="0"/>
                  <w:jc w:val="center"/>
                </w:pPr>
              </w:pPrChange>
            </w:pPr>
            <w:bookmarkStart w:id="13249" w:name="_Toc190882882"/>
            <w:bookmarkStart w:id="13250" w:name="_Toc190885595"/>
            <w:bookmarkEnd w:id="13249"/>
            <w:bookmarkEnd w:id="13250"/>
          </w:p>
        </w:tc>
        <w:bookmarkStart w:id="13251" w:name="_Toc190882883"/>
        <w:bookmarkStart w:id="13252" w:name="_Toc190885596"/>
        <w:bookmarkEnd w:id="13251"/>
        <w:bookmarkEnd w:id="13252"/>
      </w:tr>
      <w:tr w:rsidR="00162414" w:rsidRPr="00AE3FD1" w:rsidDel="004A2D26" w14:paraId="4CFDDFE9" w14:textId="22D2BB80" w:rsidTr="00DE2902">
        <w:trPr>
          <w:trHeight w:val="300"/>
          <w:del w:id="13253" w:author="Gidon Kupietzky" w:date="2025-02-13T17:45:00Z"/>
        </w:trPr>
        <w:tc>
          <w:tcPr>
            <w:tcW w:w="1640" w:type="dxa"/>
            <w:shd w:val="clear" w:color="auto" w:fill="auto"/>
            <w:noWrap/>
            <w:vAlign w:val="center"/>
            <w:hideMark/>
          </w:tcPr>
          <w:p w14:paraId="36432D26" w14:textId="2DA571CB" w:rsidR="00162414" w:rsidRPr="00AE3FD1" w:rsidDel="004A2D26" w:rsidRDefault="00162414">
            <w:pPr>
              <w:tabs>
                <w:tab w:val="left" w:pos="2446"/>
              </w:tabs>
              <w:spacing w:line="276" w:lineRule="auto"/>
              <w:rPr>
                <w:del w:id="13254" w:author="Gidon Kupietzky" w:date="2025-02-13T17:45:00Z" w16du:dateUtc="2025-02-13T15:45:00Z"/>
                <w:rFonts w:ascii="David" w:eastAsia="Times New Roman" w:hAnsi="David"/>
                <w:b/>
                <w:bCs/>
              </w:rPr>
              <w:pPrChange w:id="13255" w:author="Gidon Kupietzky" w:date="2025-02-13T17:45:00Z" w16du:dateUtc="2025-02-13T15:45:00Z">
                <w:pPr>
                  <w:bidi w:val="0"/>
                  <w:spacing w:before="0" w:line="240" w:lineRule="auto"/>
                  <w:ind w:left="0"/>
                  <w:jc w:val="center"/>
                </w:pPr>
              </w:pPrChange>
            </w:pPr>
            <w:del w:id="13256" w:author="Gidon Kupietzky" w:date="2025-02-13T17:45:00Z" w16du:dateUtc="2025-02-13T15:45:00Z">
              <w:r w:rsidRPr="00AE3FD1" w:rsidDel="004A2D26">
                <w:rPr>
                  <w:rFonts w:ascii="David" w:eastAsia="Times New Roman" w:hAnsi="David"/>
                  <w:b/>
                  <w:bCs/>
                </w:rPr>
                <w:delText>cost</w:delText>
              </w:r>
              <w:bookmarkStart w:id="13257" w:name="_Toc190882884"/>
              <w:bookmarkStart w:id="13258" w:name="_Toc190885597"/>
              <w:bookmarkEnd w:id="13257"/>
              <w:bookmarkEnd w:id="13258"/>
            </w:del>
          </w:p>
        </w:tc>
        <w:tc>
          <w:tcPr>
            <w:tcW w:w="4104" w:type="dxa"/>
            <w:shd w:val="clear" w:color="auto" w:fill="auto"/>
            <w:noWrap/>
            <w:vAlign w:val="center"/>
            <w:hideMark/>
          </w:tcPr>
          <w:p w14:paraId="4A27EB2A" w14:textId="2D0ADD18" w:rsidR="00162414" w:rsidRPr="00AE3FD1" w:rsidDel="004A2D26" w:rsidRDefault="00162414">
            <w:pPr>
              <w:tabs>
                <w:tab w:val="left" w:pos="2446"/>
              </w:tabs>
              <w:spacing w:line="276" w:lineRule="auto"/>
              <w:rPr>
                <w:del w:id="13259" w:author="Gidon Kupietzky" w:date="2025-02-13T17:45:00Z" w16du:dateUtc="2025-02-13T15:45:00Z"/>
                <w:rFonts w:ascii="David" w:eastAsia="Times New Roman" w:hAnsi="David"/>
                <w:color w:val="000000"/>
              </w:rPr>
              <w:pPrChange w:id="13260" w:author="Gidon Kupietzky" w:date="2025-02-13T17:45:00Z" w16du:dateUtc="2025-02-13T15:45:00Z">
                <w:pPr>
                  <w:spacing w:before="0" w:line="240" w:lineRule="auto"/>
                  <w:ind w:left="0"/>
                  <w:jc w:val="center"/>
                </w:pPr>
              </w:pPrChange>
            </w:pPr>
            <w:del w:id="13261" w:author="Gidon Kupietzky" w:date="2025-02-13T17:45:00Z" w16du:dateUtc="2025-02-13T15:45:00Z">
              <w:r w:rsidRPr="00AE3FD1" w:rsidDel="004A2D26">
                <w:rPr>
                  <w:rFonts w:ascii="David" w:eastAsia="Times New Roman" w:hAnsi="David"/>
                  <w:color w:val="000000"/>
                  <w:rtl/>
                </w:rPr>
                <w:delText>ערך שהתקבל ממודל ללא הבנה</w:delText>
              </w:r>
              <w:bookmarkStart w:id="13262" w:name="_Toc190882885"/>
              <w:bookmarkStart w:id="13263" w:name="_Toc190885598"/>
              <w:bookmarkEnd w:id="13262"/>
              <w:bookmarkEnd w:id="13263"/>
            </w:del>
          </w:p>
        </w:tc>
        <w:tc>
          <w:tcPr>
            <w:tcW w:w="3252" w:type="dxa"/>
            <w:shd w:val="clear" w:color="auto" w:fill="auto"/>
            <w:noWrap/>
            <w:vAlign w:val="center"/>
            <w:hideMark/>
          </w:tcPr>
          <w:p w14:paraId="7875745C" w14:textId="14D0A190" w:rsidR="00162414" w:rsidRPr="00AE3FD1" w:rsidDel="004A2D26" w:rsidRDefault="00162414">
            <w:pPr>
              <w:tabs>
                <w:tab w:val="left" w:pos="2446"/>
              </w:tabs>
              <w:spacing w:line="276" w:lineRule="auto"/>
              <w:rPr>
                <w:del w:id="13264" w:author="Gidon Kupietzky" w:date="2025-02-13T17:45:00Z" w16du:dateUtc="2025-02-13T15:45:00Z"/>
                <w:rFonts w:ascii="David" w:eastAsia="Times New Roman" w:hAnsi="David"/>
                <w:color w:val="000000"/>
                <w:rtl/>
              </w:rPr>
              <w:pPrChange w:id="13265" w:author="Gidon Kupietzky" w:date="2025-02-13T17:45:00Z" w16du:dateUtc="2025-02-13T15:45:00Z">
                <w:pPr>
                  <w:spacing w:before="0" w:line="240" w:lineRule="auto"/>
                  <w:ind w:left="0"/>
                  <w:jc w:val="center"/>
                </w:pPr>
              </w:pPrChange>
            </w:pPr>
            <w:bookmarkStart w:id="13266" w:name="_Toc190882886"/>
            <w:bookmarkStart w:id="13267" w:name="_Toc190885599"/>
            <w:bookmarkEnd w:id="13266"/>
            <w:bookmarkEnd w:id="13267"/>
          </w:p>
        </w:tc>
        <w:bookmarkStart w:id="13268" w:name="_Toc190882887"/>
        <w:bookmarkStart w:id="13269" w:name="_Toc190885600"/>
        <w:bookmarkEnd w:id="13268"/>
        <w:bookmarkEnd w:id="13269"/>
      </w:tr>
    </w:tbl>
    <w:p w14:paraId="4283DC77" w14:textId="096FDB18" w:rsidR="00162414" w:rsidDel="004A2D26" w:rsidRDefault="00162414">
      <w:pPr>
        <w:tabs>
          <w:tab w:val="left" w:pos="2446"/>
        </w:tabs>
        <w:spacing w:line="276" w:lineRule="auto"/>
        <w:rPr>
          <w:del w:id="13270" w:author="Gidon Kupietzky" w:date="2025-02-13T17:45:00Z" w16du:dateUtc="2025-02-13T15:45:00Z"/>
        </w:rPr>
        <w:pPrChange w:id="13271" w:author="Gidon Kupietzky" w:date="2025-02-13T17:45:00Z" w16du:dateUtc="2025-02-13T15:45:00Z">
          <w:pPr/>
        </w:pPrChange>
      </w:pPr>
      <w:bookmarkStart w:id="13272" w:name="_Toc190882888"/>
      <w:bookmarkStart w:id="13273" w:name="_Toc190885601"/>
      <w:bookmarkEnd w:id="13272"/>
      <w:bookmarkEnd w:id="13273"/>
    </w:p>
    <w:tbl>
      <w:tblPr>
        <w:bidiVisual/>
        <w:tblW w:w="5464"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3824"/>
      </w:tblGrid>
      <w:tr w:rsidR="00162414" w:rsidRPr="00AE3FD1" w:rsidDel="004A2D26" w14:paraId="6D44B9CB" w14:textId="69314CD1" w:rsidTr="00DE2902">
        <w:trPr>
          <w:trHeight w:val="300"/>
          <w:del w:id="13274" w:author="Gidon Kupietzky" w:date="2025-02-13T17:45:00Z"/>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D8D82" w14:textId="3F900A67" w:rsidR="00162414" w:rsidRPr="00C05B13" w:rsidDel="004A2D26" w:rsidRDefault="00162414">
            <w:pPr>
              <w:tabs>
                <w:tab w:val="left" w:pos="2446"/>
              </w:tabs>
              <w:spacing w:line="276" w:lineRule="auto"/>
              <w:rPr>
                <w:del w:id="13275" w:author="Gidon Kupietzky" w:date="2025-02-13T17:45:00Z" w16du:dateUtc="2025-02-13T15:45:00Z"/>
                <w:rFonts w:ascii="David" w:eastAsia="Times New Roman" w:hAnsi="David"/>
                <w:b/>
                <w:bCs/>
              </w:rPr>
              <w:pPrChange w:id="13276" w:author="Gidon Kupietzky" w:date="2025-02-13T17:45:00Z" w16du:dateUtc="2025-02-13T15:45:00Z">
                <w:pPr>
                  <w:bidi w:val="0"/>
                  <w:spacing w:before="0" w:line="240" w:lineRule="auto"/>
                  <w:ind w:left="0"/>
                  <w:jc w:val="center"/>
                </w:pPr>
              </w:pPrChange>
            </w:pPr>
            <w:del w:id="13277" w:author="Gidon Kupietzky" w:date="2025-02-13T17:45:00Z" w16du:dateUtc="2025-02-13T15:45:00Z">
              <w:r w:rsidRPr="00C05B13" w:rsidDel="004A2D26">
                <w:rPr>
                  <w:rFonts w:ascii="David" w:eastAsia="Times New Roman" w:hAnsi="David"/>
                  <w:b/>
                  <w:bCs/>
                  <w:rtl/>
                </w:rPr>
                <w:delText>שם הקובץ</w:delText>
              </w:r>
              <w:bookmarkStart w:id="13278" w:name="_Toc190882889"/>
              <w:bookmarkStart w:id="13279" w:name="_Toc190885602"/>
              <w:bookmarkEnd w:id="13278"/>
              <w:bookmarkEnd w:id="13279"/>
            </w:del>
          </w:p>
        </w:tc>
        <w:tc>
          <w:tcPr>
            <w:tcW w:w="38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1A8A9F" w14:textId="5CC4139D" w:rsidR="00162414" w:rsidRPr="00AE3FD1" w:rsidDel="004A2D26" w:rsidRDefault="00162414">
            <w:pPr>
              <w:tabs>
                <w:tab w:val="left" w:pos="2446"/>
              </w:tabs>
              <w:spacing w:line="276" w:lineRule="auto"/>
              <w:rPr>
                <w:del w:id="13280" w:author="Gidon Kupietzky" w:date="2025-02-13T17:45:00Z" w16du:dateUtc="2025-02-13T15:45:00Z"/>
                <w:rFonts w:ascii="David" w:eastAsia="Times New Roman" w:hAnsi="David"/>
                <w:color w:val="000000"/>
              </w:rPr>
              <w:pPrChange w:id="13281" w:author="Gidon Kupietzky" w:date="2025-02-13T17:45:00Z" w16du:dateUtc="2025-02-13T15:45:00Z">
                <w:pPr>
                  <w:spacing w:before="0" w:line="240" w:lineRule="auto"/>
                  <w:ind w:left="0"/>
                </w:pPr>
              </w:pPrChange>
            </w:pPr>
            <w:del w:id="13282" w:author="Gidon Kupietzky" w:date="2025-02-13T17:45:00Z" w16du:dateUtc="2025-02-13T15:45:00Z">
              <w:r w:rsidRPr="00AE3FD1" w:rsidDel="004A2D26">
                <w:rPr>
                  <w:rFonts w:ascii="David" w:eastAsia="Times New Roman" w:hAnsi="David"/>
                  <w:color w:val="000000"/>
                </w:rPr>
                <w:delText>BaseProjectionsYYYY_YYMMDD</w:delText>
              </w:r>
              <w:bookmarkStart w:id="13283" w:name="_Toc190882890"/>
              <w:bookmarkStart w:id="13284" w:name="_Toc190885603"/>
              <w:bookmarkEnd w:id="13283"/>
              <w:bookmarkEnd w:id="13284"/>
            </w:del>
          </w:p>
        </w:tc>
        <w:bookmarkStart w:id="13285" w:name="_Toc190882891"/>
        <w:bookmarkStart w:id="13286" w:name="_Toc190885604"/>
        <w:bookmarkEnd w:id="13285"/>
        <w:bookmarkEnd w:id="13286"/>
      </w:tr>
    </w:tbl>
    <w:p w14:paraId="00989E41" w14:textId="235CE583" w:rsidR="00162414" w:rsidDel="004A2D26" w:rsidRDefault="00162414">
      <w:pPr>
        <w:tabs>
          <w:tab w:val="left" w:pos="2446"/>
        </w:tabs>
        <w:spacing w:line="276" w:lineRule="auto"/>
        <w:rPr>
          <w:del w:id="13287" w:author="Gidon Kupietzky" w:date="2025-02-13T17:45:00Z" w16du:dateUtc="2025-02-13T15:45:00Z"/>
        </w:rPr>
        <w:pPrChange w:id="13288" w:author="Gidon Kupietzky" w:date="2025-02-13T17:45:00Z" w16du:dateUtc="2025-02-13T15:45:00Z">
          <w:pPr/>
        </w:pPrChange>
      </w:pPr>
      <w:bookmarkStart w:id="13289" w:name="_Toc190882892"/>
      <w:bookmarkStart w:id="13290" w:name="_Toc190885605"/>
      <w:bookmarkEnd w:id="13289"/>
      <w:bookmarkEnd w:id="13290"/>
    </w:p>
    <w:tbl>
      <w:tblPr>
        <w:bidiVisual/>
        <w:tblW w:w="8996"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4104"/>
        <w:gridCol w:w="3252"/>
      </w:tblGrid>
      <w:tr w:rsidR="00162414" w:rsidRPr="00AE3FD1" w:rsidDel="004A2D26" w14:paraId="7BFA2D15" w14:textId="0113F10E" w:rsidTr="00DE2902">
        <w:trPr>
          <w:trHeight w:val="300"/>
          <w:tblHeader/>
          <w:del w:id="13291" w:author="Gidon Kupietzky" w:date="2025-02-13T17:45:00Z"/>
        </w:trPr>
        <w:tc>
          <w:tcPr>
            <w:tcW w:w="1640" w:type="dxa"/>
            <w:shd w:val="clear" w:color="156082" w:fill="156082"/>
            <w:noWrap/>
            <w:vAlign w:val="center"/>
            <w:hideMark/>
          </w:tcPr>
          <w:p w14:paraId="79FBE0AD" w14:textId="7B97505B" w:rsidR="00162414" w:rsidRPr="00AE3FD1" w:rsidDel="004A2D26" w:rsidRDefault="00162414">
            <w:pPr>
              <w:tabs>
                <w:tab w:val="left" w:pos="2446"/>
              </w:tabs>
              <w:spacing w:line="276" w:lineRule="auto"/>
              <w:rPr>
                <w:del w:id="13292" w:author="Gidon Kupietzky" w:date="2025-02-13T17:45:00Z" w16du:dateUtc="2025-02-13T15:45:00Z"/>
                <w:rFonts w:ascii="David" w:eastAsia="Times New Roman" w:hAnsi="David"/>
                <w:b/>
                <w:bCs/>
                <w:color w:val="FFFFFF"/>
              </w:rPr>
              <w:pPrChange w:id="13293" w:author="Gidon Kupietzky" w:date="2025-02-13T17:45:00Z" w16du:dateUtc="2025-02-13T15:45:00Z">
                <w:pPr>
                  <w:spacing w:before="0" w:line="240" w:lineRule="auto"/>
                  <w:ind w:left="0"/>
                  <w:jc w:val="center"/>
                </w:pPr>
              </w:pPrChange>
            </w:pPr>
            <w:del w:id="13294" w:author="Gidon Kupietzky" w:date="2025-02-13T17:45:00Z" w16du:dateUtc="2025-02-13T15:45:00Z">
              <w:r w:rsidRPr="00AE3FD1" w:rsidDel="004A2D26">
                <w:rPr>
                  <w:rFonts w:ascii="David" w:eastAsia="Times New Roman" w:hAnsi="David"/>
                  <w:b/>
                  <w:bCs/>
                  <w:color w:val="FFFFFF"/>
                  <w:rtl/>
                </w:rPr>
                <w:delText>שדה</w:delText>
              </w:r>
              <w:bookmarkStart w:id="13295" w:name="_Toc190882893"/>
              <w:bookmarkStart w:id="13296" w:name="_Toc190885606"/>
              <w:bookmarkEnd w:id="13295"/>
              <w:bookmarkEnd w:id="13296"/>
            </w:del>
          </w:p>
        </w:tc>
        <w:tc>
          <w:tcPr>
            <w:tcW w:w="4104" w:type="dxa"/>
            <w:shd w:val="clear" w:color="156082" w:fill="156082"/>
            <w:noWrap/>
            <w:vAlign w:val="center"/>
            <w:hideMark/>
          </w:tcPr>
          <w:p w14:paraId="4EE74E79" w14:textId="55613F47" w:rsidR="00162414" w:rsidRPr="00AE3FD1" w:rsidDel="004A2D26" w:rsidRDefault="00162414">
            <w:pPr>
              <w:tabs>
                <w:tab w:val="left" w:pos="2446"/>
              </w:tabs>
              <w:spacing w:line="276" w:lineRule="auto"/>
              <w:rPr>
                <w:del w:id="13297" w:author="Gidon Kupietzky" w:date="2025-02-13T17:45:00Z" w16du:dateUtc="2025-02-13T15:45:00Z"/>
                <w:rFonts w:ascii="David" w:eastAsia="Times New Roman" w:hAnsi="David"/>
                <w:b/>
                <w:bCs/>
                <w:color w:val="FFFFFF"/>
                <w:rtl/>
              </w:rPr>
              <w:pPrChange w:id="13298" w:author="Gidon Kupietzky" w:date="2025-02-13T17:45:00Z" w16du:dateUtc="2025-02-13T15:45:00Z">
                <w:pPr>
                  <w:spacing w:before="0" w:line="240" w:lineRule="auto"/>
                  <w:ind w:left="0"/>
                </w:pPr>
              </w:pPrChange>
            </w:pPr>
            <w:del w:id="13299" w:author="Gidon Kupietzky" w:date="2025-02-13T17:45:00Z" w16du:dateUtc="2025-02-13T15:45:00Z">
              <w:r w:rsidRPr="00AE3FD1" w:rsidDel="004A2D26">
                <w:rPr>
                  <w:rFonts w:ascii="David" w:eastAsia="Times New Roman" w:hAnsi="David"/>
                  <w:b/>
                  <w:bCs/>
                  <w:color w:val="FFFFFF"/>
                  <w:rtl/>
                </w:rPr>
                <w:delText>הסבר</w:delText>
              </w:r>
              <w:bookmarkStart w:id="13300" w:name="_Toc190882894"/>
              <w:bookmarkStart w:id="13301" w:name="_Toc190885607"/>
              <w:bookmarkEnd w:id="13300"/>
              <w:bookmarkEnd w:id="13301"/>
            </w:del>
          </w:p>
        </w:tc>
        <w:tc>
          <w:tcPr>
            <w:tcW w:w="3252" w:type="dxa"/>
            <w:shd w:val="clear" w:color="156082" w:fill="156082"/>
            <w:noWrap/>
            <w:vAlign w:val="center"/>
            <w:hideMark/>
          </w:tcPr>
          <w:p w14:paraId="1ABA667B" w14:textId="487D1178" w:rsidR="00162414" w:rsidRPr="00AE3FD1" w:rsidDel="004A2D26" w:rsidRDefault="00162414">
            <w:pPr>
              <w:tabs>
                <w:tab w:val="left" w:pos="2446"/>
              </w:tabs>
              <w:spacing w:line="276" w:lineRule="auto"/>
              <w:rPr>
                <w:del w:id="13302" w:author="Gidon Kupietzky" w:date="2025-02-13T17:45:00Z" w16du:dateUtc="2025-02-13T15:45:00Z"/>
                <w:rFonts w:ascii="David" w:eastAsia="Times New Roman" w:hAnsi="David"/>
                <w:b/>
                <w:bCs/>
                <w:color w:val="FFFFFF"/>
                <w:rtl/>
              </w:rPr>
              <w:pPrChange w:id="13303" w:author="Gidon Kupietzky" w:date="2025-02-13T17:45:00Z" w16du:dateUtc="2025-02-13T15:45:00Z">
                <w:pPr>
                  <w:spacing w:before="0" w:line="240" w:lineRule="auto"/>
                  <w:ind w:left="0"/>
                </w:pPr>
              </w:pPrChange>
            </w:pPr>
            <w:del w:id="13304" w:author="Gidon Kupietzky" w:date="2025-02-13T17:45:00Z" w16du:dateUtc="2025-02-13T15:45:00Z">
              <w:r w:rsidRPr="00AE3FD1" w:rsidDel="004A2D26">
                <w:rPr>
                  <w:rFonts w:ascii="David" w:eastAsia="Times New Roman" w:hAnsi="David"/>
                  <w:b/>
                  <w:bCs/>
                  <w:color w:val="FFFFFF"/>
                  <w:rtl/>
                </w:rPr>
                <w:delText>פירוט</w:delText>
              </w:r>
              <w:bookmarkStart w:id="13305" w:name="_Toc190882895"/>
              <w:bookmarkStart w:id="13306" w:name="_Toc190885608"/>
              <w:bookmarkEnd w:id="13305"/>
              <w:bookmarkEnd w:id="13306"/>
            </w:del>
          </w:p>
        </w:tc>
        <w:bookmarkStart w:id="13307" w:name="_Toc190882896"/>
        <w:bookmarkStart w:id="13308" w:name="_Toc190885609"/>
        <w:bookmarkEnd w:id="13307"/>
        <w:bookmarkEnd w:id="13308"/>
      </w:tr>
      <w:tr w:rsidR="00162414" w:rsidRPr="00AE3FD1" w:rsidDel="004A2D26" w14:paraId="511A0AEE" w14:textId="36FAC7ED" w:rsidTr="00DE2902">
        <w:trPr>
          <w:trHeight w:val="300"/>
          <w:del w:id="13309" w:author="Gidon Kupietzky" w:date="2025-02-13T17:45:00Z"/>
        </w:trPr>
        <w:tc>
          <w:tcPr>
            <w:tcW w:w="1640" w:type="dxa"/>
            <w:shd w:val="clear" w:color="C0E6F5" w:fill="C0E6F5"/>
            <w:noWrap/>
            <w:vAlign w:val="center"/>
            <w:hideMark/>
          </w:tcPr>
          <w:p w14:paraId="47A08BDE" w14:textId="00577266" w:rsidR="00162414" w:rsidRPr="00AE3FD1" w:rsidDel="004A2D26" w:rsidRDefault="00162414">
            <w:pPr>
              <w:tabs>
                <w:tab w:val="left" w:pos="2446"/>
              </w:tabs>
              <w:spacing w:line="276" w:lineRule="auto"/>
              <w:rPr>
                <w:del w:id="13310" w:author="Gidon Kupietzky" w:date="2025-02-13T17:45:00Z" w16du:dateUtc="2025-02-13T15:45:00Z"/>
                <w:rFonts w:ascii="David" w:eastAsia="Times New Roman" w:hAnsi="David"/>
                <w:b/>
                <w:bCs/>
                <w:rtl/>
              </w:rPr>
              <w:pPrChange w:id="13311" w:author="Gidon Kupietzky" w:date="2025-02-13T17:45:00Z" w16du:dateUtc="2025-02-13T15:45:00Z">
                <w:pPr>
                  <w:bidi w:val="0"/>
                  <w:spacing w:before="0" w:line="240" w:lineRule="auto"/>
                  <w:ind w:left="0"/>
                  <w:jc w:val="center"/>
                </w:pPr>
              </w:pPrChange>
            </w:pPr>
            <w:del w:id="13312" w:author="Gidon Kupietzky" w:date="2025-02-13T17:45:00Z" w16du:dateUtc="2025-02-13T15:45:00Z">
              <w:r w:rsidRPr="00AE3FD1" w:rsidDel="004A2D26">
                <w:rPr>
                  <w:rFonts w:ascii="David" w:eastAsia="Times New Roman" w:hAnsi="David"/>
                  <w:b/>
                  <w:bCs/>
                </w:rPr>
                <w:delText>TAZ</w:delText>
              </w:r>
              <w:bookmarkStart w:id="13313" w:name="_Toc190882897"/>
              <w:bookmarkStart w:id="13314" w:name="_Toc190885610"/>
              <w:bookmarkEnd w:id="13313"/>
              <w:bookmarkEnd w:id="13314"/>
            </w:del>
          </w:p>
        </w:tc>
        <w:tc>
          <w:tcPr>
            <w:tcW w:w="4104" w:type="dxa"/>
            <w:shd w:val="clear" w:color="C0E6F5" w:fill="C0E6F5"/>
            <w:noWrap/>
            <w:vAlign w:val="center"/>
            <w:hideMark/>
          </w:tcPr>
          <w:p w14:paraId="7522AC9F" w14:textId="7BFF52AA" w:rsidR="00162414" w:rsidRPr="00AE3FD1" w:rsidDel="004A2D26" w:rsidRDefault="00162414">
            <w:pPr>
              <w:tabs>
                <w:tab w:val="left" w:pos="2446"/>
              </w:tabs>
              <w:spacing w:line="276" w:lineRule="auto"/>
              <w:rPr>
                <w:del w:id="13315" w:author="Gidon Kupietzky" w:date="2025-02-13T17:45:00Z" w16du:dateUtc="2025-02-13T15:45:00Z"/>
                <w:rFonts w:ascii="David" w:eastAsia="Times New Roman" w:hAnsi="David"/>
                <w:color w:val="000000"/>
              </w:rPr>
              <w:pPrChange w:id="13316" w:author="Gidon Kupietzky" w:date="2025-02-13T17:45:00Z" w16du:dateUtc="2025-02-13T15:45:00Z">
                <w:pPr>
                  <w:spacing w:before="0" w:line="240" w:lineRule="auto"/>
                  <w:ind w:left="0"/>
                  <w:jc w:val="center"/>
                </w:pPr>
              </w:pPrChange>
            </w:pPr>
            <w:del w:id="13317" w:author="Gidon Kupietzky" w:date="2025-02-13T17:45:00Z" w16du:dateUtc="2025-02-13T15:45:00Z">
              <w:r w:rsidRPr="00AE3FD1" w:rsidDel="004A2D26">
                <w:rPr>
                  <w:rFonts w:ascii="David" w:eastAsia="Times New Roman" w:hAnsi="David"/>
                  <w:color w:val="000000"/>
                  <w:rtl/>
                </w:rPr>
                <w:delText>מספר אזור תנועה</w:delText>
              </w:r>
              <w:bookmarkStart w:id="13318" w:name="_Toc190882898"/>
              <w:bookmarkStart w:id="13319" w:name="_Toc190885611"/>
              <w:bookmarkEnd w:id="13318"/>
              <w:bookmarkEnd w:id="13319"/>
            </w:del>
          </w:p>
        </w:tc>
        <w:tc>
          <w:tcPr>
            <w:tcW w:w="3252" w:type="dxa"/>
            <w:shd w:val="clear" w:color="C0E6F5" w:fill="C0E6F5"/>
            <w:noWrap/>
            <w:vAlign w:val="center"/>
            <w:hideMark/>
          </w:tcPr>
          <w:p w14:paraId="4E453BF5" w14:textId="0D1342EA" w:rsidR="00162414" w:rsidRPr="00AE3FD1" w:rsidDel="004A2D26" w:rsidRDefault="00162414">
            <w:pPr>
              <w:tabs>
                <w:tab w:val="left" w:pos="2446"/>
              </w:tabs>
              <w:spacing w:line="276" w:lineRule="auto"/>
              <w:rPr>
                <w:del w:id="13320" w:author="Gidon Kupietzky" w:date="2025-02-13T17:45:00Z" w16du:dateUtc="2025-02-13T15:45:00Z"/>
                <w:rFonts w:ascii="David" w:eastAsia="Times New Roman" w:hAnsi="David"/>
                <w:color w:val="000000"/>
                <w:rtl/>
              </w:rPr>
              <w:pPrChange w:id="13321" w:author="Gidon Kupietzky" w:date="2025-02-13T17:45:00Z" w16du:dateUtc="2025-02-13T15:45:00Z">
                <w:pPr>
                  <w:spacing w:before="0" w:line="240" w:lineRule="auto"/>
                  <w:ind w:left="0"/>
                  <w:jc w:val="center"/>
                </w:pPr>
              </w:pPrChange>
            </w:pPr>
            <w:bookmarkStart w:id="13322" w:name="_Toc190882899"/>
            <w:bookmarkStart w:id="13323" w:name="_Toc190885612"/>
            <w:bookmarkEnd w:id="13322"/>
            <w:bookmarkEnd w:id="13323"/>
          </w:p>
        </w:tc>
        <w:bookmarkStart w:id="13324" w:name="_Toc190882900"/>
        <w:bookmarkStart w:id="13325" w:name="_Toc190885613"/>
        <w:bookmarkEnd w:id="13324"/>
        <w:bookmarkEnd w:id="13325"/>
      </w:tr>
      <w:tr w:rsidR="00162414" w:rsidRPr="00AE3FD1" w:rsidDel="004A2D26" w14:paraId="487D7886" w14:textId="744F966B" w:rsidTr="00DE2902">
        <w:trPr>
          <w:trHeight w:val="570"/>
          <w:del w:id="13326" w:author="Gidon Kupietzky" w:date="2025-02-13T17:45:00Z"/>
        </w:trPr>
        <w:tc>
          <w:tcPr>
            <w:tcW w:w="1640" w:type="dxa"/>
            <w:shd w:val="clear" w:color="auto" w:fill="auto"/>
            <w:noWrap/>
            <w:vAlign w:val="center"/>
            <w:hideMark/>
          </w:tcPr>
          <w:p w14:paraId="6F223FFF" w14:textId="7081C674" w:rsidR="00162414" w:rsidRPr="00AE3FD1" w:rsidDel="004A2D26" w:rsidRDefault="00162414">
            <w:pPr>
              <w:tabs>
                <w:tab w:val="left" w:pos="2446"/>
              </w:tabs>
              <w:spacing w:line="276" w:lineRule="auto"/>
              <w:rPr>
                <w:del w:id="13327" w:author="Gidon Kupietzky" w:date="2025-02-13T17:45:00Z" w16du:dateUtc="2025-02-13T15:45:00Z"/>
                <w:rFonts w:ascii="David" w:eastAsia="Times New Roman" w:hAnsi="David"/>
                <w:b/>
                <w:bCs/>
              </w:rPr>
              <w:pPrChange w:id="13328" w:author="Gidon Kupietzky" w:date="2025-02-13T17:45:00Z" w16du:dateUtc="2025-02-13T15:45:00Z">
                <w:pPr>
                  <w:bidi w:val="0"/>
                  <w:spacing w:before="0" w:line="240" w:lineRule="auto"/>
                  <w:ind w:left="0"/>
                  <w:jc w:val="center"/>
                </w:pPr>
              </w:pPrChange>
            </w:pPr>
            <w:del w:id="13329" w:author="Gidon Kupietzky" w:date="2025-02-13T17:45:00Z" w16du:dateUtc="2025-02-13T15:45:00Z">
              <w:r w:rsidRPr="00AE3FD1" w:rsidDel="004A2D26">
                <w:rPr>
                  <w:rFonts w:ascii="David" w:eastAsia="Times New Roman" w:hAnsi="David"/>
                  <w:b/>
                  <w:bCs/>
                </w:rPr>
                <w:delText>yosh</w:delText>
              </w:r>
              <w:bookmarkStart w:id="13330" w:name="_Toc190882901"/>
              <w:bookmarkStart w:id="13331" w:name="_Toc190885614"/>
              <w:bookmarkEnd w:id="13330"/>
              <w:bookmarkEnd w:id="13331"/>
            </w:del>
          </w:p>
        </w:tc>
        <w:tc>
          <w:tcPr>
            <w:tcW w:w="4104" w:type="dxa"/>
            <w:shd w:val="clear" w:color="auto" w:fill="auto"/>
            <w:noWrap/>
            <w:vAlign w:val="center"/>
            <w:hideMark/>
          </w:tcPr>
          <w:p w14:paraId="0FFE1D4A" w14:textId="5657B693" w:rsidR="00162414" w:rsidRPr="00AE3FD1" w:rsidDel="004A2D26" w:rsidRDefault="00162414">
            <w:pPr>
              <w:tabs>
                <w:tab w:val="left" w:pos="2446"/>
              </w:tabs>
              <w:spacing w:line="276" w:lineRule="auto"/>
              <w:rPr>
                <w:del w:id="13332" w:author="Gidon Kupietzky" w:date="2025-02-13T17:45:00Z" w16du:dateUtc="2025-02-13T15:45:00Z"/>
                <w:rFonts w:ascii="David" w:eastAsia="Times New Roman" w:hAnsi="David"/>
                <w:color w:val="000000"/>
              </w:rPr>
              <w:pPrChange w:id="13333" w:author="Gidon Kupietzky" w:date="2025-02-13T17:45:00Z" w16du:dateUtc="2025-02-13T15:45:00Z">
                <w:pPr>
                  <w:spacing w:before="0" w:line="240" w:lineRule="auto"/>
                  <w:ind w:left="0"/>
                  <w:jc w:val="center"/>
                </w:pPr>
              </w:pPrChange>
            </w:pPr>
            <w:del w:id="13334" w:author="Gidon Kupietzky" w:date="2025-02-13T17:45:00Z" w16du:dateUtc="2025-02-13T15:45:00Z">
              <w:r w:rsidRPr="00AE3FD1" w:rsidDel="004A2D26">
                <w:rPr>
                  <w:rFonts w:ascii="David" w:eastAsia="Times New Roman" w:hAnsi="David"/>
                  <w:color w:val="000000"/>
                  <w:rtl/>
                </w:rPr>
                <w:delText>האם האזור תנועה במחוז יו"ש (שכבה מגדירה מצורפת)</w:delText>
              </w:r>
              <w:bookmarkStart w:id="13335" w:name="_Toc190882902"/>
              <w:bookmarkStart w:id="13336" w:name="_Toc190885615"/>
              <w:bookmarkEnd w:id="13335"/>
              <w:bookmarkEnd w:id="13336"/>
            </w:del>
          </w:p>
        </w:tc>
        <w:tc>
          <w:tcPr>
            <w:tcW w:w="3252" w:type="dxa"/>
            <w:shd w:val="clear" w:color="auto" w:fill="auto"/>
            <w:vAlign w:val="center"/>
            <w:hideMark/>
          </w:tcPr>
          <w:p w14:paraId="22B658E8" w14:textId="748D85B6" w:rsidR="00162414" w:rsidRPr="00AE3FD1" w:rsidDel="004A2D26" w:rsidRDefault="00162414">
            <w:pPr>
              <w:tabs>
                <w:tab w:val="left" w:pos="2446"/>
              </w:tabs>
              <w:spacing w:line="276" w:lineRule="auto"/>
              <w:rPr>
                <w:del w:id="13337" w:author="Gidon Kupietzky" w:date="2025-02-13T17:45:00Z" w16du:dateUtc="2025-02-13T15:45:00Z"/>
                <w:rFonts w:ascii="David" w:eastAsia="Times New Roman" w:hAnsi="David"/>
                <w:color w:val="000000"/>
                <w:rtl/>
              </w:rPr>
              <w:pPrChange w:id="13338" w:author="Gidon Kupietzky" w:date="2025-02-13T17:45:00Z" w16du:dateUtc="2025-02-13T15:45:00Z">
                <w:pPr>
                  <w:bidi w:val="0"/>
                  <w:spacing w:before="0" w:line="240" w:lineRule="auto"/>
                  <w:ind w:left="0"/>
                </w:pPr>
              </w:pPrChange>
            </w:pPr>
            <w:del w:id="13339" w:author="Gidon Kupietzky" w:date="2025-02-13T17:45:00Z" w16du:dateUtc="2025-02-13T15:45:00Z">
              <w:r w:rsidRPr="00AE3FD1" w:rsidDel="004A2D26">
                <w:rPr>
                  <w:rFonts w:ascii="David" w:eastAsia="Times New Roman" w:hAnsi="David"/>
                  <w:color w:val="000000"/>
                </w:rPr>
                <w:delText xml:space="preserve">1- </w:delText>
              </w:r>
              <w:r w:rsidRPr="00AE3FD1" w:rsidDel="004A2D26">
                <w:rPr>
                  <w:rFonts w:ascii="David" w:eastAsia="Times New Roman" w:hAnsi="David"/>
                  <w:color w:val="000000"/>
                  <w:rtl/>
                </w:rPr>
                <w:delText>יו</w:delText>
              </w:r>
              <w:r w:rsidRPr="00AE3FD1" w:rsidDel="004A2D26">
                <w:rPr>
                  <w:rFonts w:ascii="David" w:eastAsia="Times New Roman" w:hAnsi="David"/>
                  <w:color w:val="000000"/>
                </w:rPr>
                <w:delText>"</w:delText>
              </w:r>
              <w:r w:rsidRPr="00AE3FD1" w:rsidDel="004A2D26">
                <w:rPr>
                  <w:rFonts w:ascii="David" w:eastAsia="Times New Roman" w:hAnsi="David"/>
                  <w:color w:val="000000"/>
                  <w:rtl/>
                </w:rPr>
                <w:delText>ש</w:delText>
              </w:r>
              <w:r w:rsidRPr="00AE3FD1" w:rsidDel="004A2D26">
                <w:rPr>
                  <w:rFonts w:ascii="David" w:eastAsia="Times New Roman" w:hAnsi="David"/>
                  <w:color w:val="000000"/>
                </w:rPr>
                <w:br/>
                <w:delText xml:space="preserve">0- </w:delText>
              </w:r>
              <w:r w:rsidRPr="00AE3FD1" w:rsidDel="004A2D26">
                <w:rPr>
                  <w:rFonts w:ascii="David" w:eastAsia="Times New Roman" w:hAnsi="David"/>
                  <w:color w:val="000000"/>
                  <w:rtl/>
                </w:rPr>
                <w:delText>לא ביו</w:delText>
              </w:r>
              <w:r w:rsidRPr="00AE3FD1" w:rsidDel="004A2D26">
                <w:rPr>
                  <w:rFonts w:ascii="David" w:eastAsia="Times New Roman" w:hAnsi="David"/>
                  <w:color w:val="000000"/>
                </w:rPr>
                <w:delText>"</w:delText>
              </w:r>
              <w:r w:rsidRPr="00AE3FD1" w:rsidDel="004A2D26">
                <w:rPr>
                  <w:rFonts w:ascii="David" w:eastAsia="Times New Roman" w:hAnsi="David"/>
                  <w:color w:val="000000"/>
                  <w:rtl/>
                </w:rPr>
                <w:delText>ש</w:delText>
              </w:r>
              <w:bookmarkStart w:id="13340" w:name="_Toc190882903"/>
              <w:bookmarkStart w:id="13341" w:name="_Toc190885616"/>
              <w:bookmarkEnd w:id="13340"/>
              <w:bookmarkEnd w:id="13341"/>
            </w:del>
          </w:p>
        </w:tc>
        <w:bookmarkStart w:id="13342" w:name="_Toc190882904"/>
        <w:bookmarkStart w:id="13343" w:name="_Toc190885617"/>
        <w:bookmarkEnd w:id="13342"/>
        <w:bookmarkEnd w:id="13343"/>
      </w:tr>
      <w:tr w:rsidR="00162414" w:rsidRPr="00AE3FD1" w:rsidDel="004A2D26" w14:paraId="57760854" w14:textId="641F891D" w:rsidTr="00DE2902">
        <w:trPr>
          <w:trHeight w:val="570"/>
          <w:del w:id="13344" w:author="Gidon Kupietzky" w:date="2025-02-13T17:45:00Z"/>
        </w:trPr>
        <w:tc>
          <w:tcPr>
            <w:tcW w:w="1640" w:type="dxa"/>
            <w:shd w:val="clear" w:color="C0E6F5" w:fill="C0E6F5"/>
            <w:noWrap/>
            <w:vAlign w:val="center"/>
            <w:hideMark/>
          </w:tcPr>
          <w:p w14:paraId="10858805" w14:textId="3FEDCF84" w:rsidR="00162414" w:rsidRPr="00AE3FD1" w:rsidDel="004A2D26" w:rsidRDefault="00162414">
            <w:pPr>
              <w:tabs>
                <w:tab w:val="left" w:pos="2446"/>
              </w:tabs>
              <w:spacing w:line="276" w:lineRule="auto"/>
              <w:rPr>
                <w:del w:id="13345" w:author="Gidon Kupietzky" w:date="2025-02-13T17:45:00Z" w16du:dateUtc="2025-02-13T15:45:00Z"/>
                <w:rFonts w:ascii="David" w:eastAsia="Times New Roman" w:hAnsi="David"/>
                <w:b/>
                <w:bCs/>
              </w:rPr>
              <w:pPrChange w:id="13346" w:author="Gidon Kupietzky" w:date="2025-02-13T17:45:00Z" w16du:dateUtc="2025-02-13T15:45:00Z">
                <w:pPr>
                  <w:bidi w:val="0"/>
                  <w:spacing w:before="0" w:line="240" w:lineRule="auto"/>
                  <w:ind w:left="0"/>
                  <w:jc w:val="center"/>
                </w:pPr>
              </w:pPrChange>
            </w:pPr>
            <w:del w:id="13347" w:author="Gidon Kupietzky" w:date="2025-02-13T17:45:00Z" w16du:dateUtc="2025-02-13T15:45:00Z">
              <w:r w:rsidRPr="00AE3FD1" w:rsidDel="004A2D26">
                <w:rPr>
                  <w:rFonts w:ascii="David" w:eastAsia="Times New Roman" w:hAnsi="David"/>
                  <w:b/>
                  <w:bCs/>
                </w:rPr>
                <w:delText>in_jerusalem_metropolin</w:delText>
              </w:r>
              <w:bookmarkStart w:id="13348" w:name="_Toc190882905"/>
              <w:bookmarkStart w:id="13349" w:name="_Toc190885618"/>
              <w:bookmarkEnd w:id="13348"/>
              <w:bookmarkEnd w:id="13349"/>
            </w:del>
          </w:p>
        </w:tc>
        <w:tc>
          <w:tcPr>
            <w:tcW w:w="4104" w:type="dxa"/>
            <w:shd w:val="clear" w:color="C0E6F5" w:fill="C0E6F5"/>
            <w:noWrap/>
            <w:vAlign w:val="center"/>
            <w:hideMark/>
          </w:tcPr>
          <w:p w14:paraId="6DBFEB66" w14:textId="4F09489D" w:rsidR="00162414" w:rsidRPr="00AE3FD1" w:rsidDel="004A2D26" w:rsidRDefault="00162414">
            <w:pPr>
              <w:tabs>
                <w:tab w:val="left" w:pos="2446"/>
              </w:tabs>
              <w:spacing w:line="276" w:lineRule="auto"/>
              <w:rPr>
                <w:del w:id="13350" w:author="Gidon Kupietzky" w:date="2025-02-13T17:45:00Z" w16du:dateUtc="2025-02-13T15:45:00Z"/>
                <w:rFonts w:ascii="David" w:eastAsia="Times New Roman" w:hAnsi="David"/>
                <w:color w:val="000000"/>
              </w:rPr>
              <w:pPrChange w:id="13351" w:author="Gidon Kupietzky" w:date="2025-02-13T17:45:00Z" w16du:dateUtc="2025-02-13T15:45:00Z">
                <w:pPr>
                  <w:spacing w:before="0" w:line="240" w:lineRule="auto"/>
                  <w:ind w:left="0"/>
                  <w:jc w:val="center"/>
                </w:pPr>
              </w:pPrChange>
            </w:pPr>
            <w:del w:id="13352" w:author="Gidon Kupietzky" w:date="2025-02-13T17:45:00Z" w16du:dateUtc="2025-02-13T15:45:00Z">
              <w:r w:rsidRPr="00AE3FD1" w:rsidDel="004A2D26">
                <w:rPr>
                  <w:rFonts w:ascii="David" w:eastAsia="Times New Roman" w:hAnsi="David"/>
                  <w:color w:val="000000"/>
                  <w:rtl/>
                </w:rPr>
                <w:delText>האם האם אזור התנועה נמצא במטרופולין ירושלים לפי הגדרת צתא"ל (שכבה מגדירה מצורפת)</w:delText>
              </w:r>
              <w:bookmarkStart w:id="13353" w:name="_Toc190882906"/>
              <w:bookmarkStart w:id="13354" w:name="_Toc190885619"/>
              <w:bookmarkEnd w:id="13353"/>
              <w:bookmarkEnd w:id="13354"/>
            </w:del>
          </w:p>
        </w:tc>
        <w:tc>
          <w:tcPr>
            <w:tcW w:w="3252" w:type="dxa"/>
            <w:shd w:val="clear" w:color="C0E6F5" w:fill="C0E6F5"/>
            <w:vAlign w:val="center"/>
            <w:hideMark/>
          </w:tcPr>
          <w:p w14:paraId="76B6A21C" w14:textId="730D666E" w:rsidR="00162414" w:rsidRPr="00AE3FD1" w:rsidDel="004A2D26" w:rsidRDefault="00162414">
            <w:pPr>
              <w:tabs>
                <w:tab w:val="left" w:pos="2446"/>
              </w:tabs>
              <w:spacing w:line="276" w:lineRule="auto"/>
              <w:rPr>
                <w:del w:id="13355" w:author="Gidon Kupietzky" w:date="2025-02-13T17:45:00Z" w16du:dateUtc="2025-02-13T15:45:00Z"/>
                <w:rFonts w:ascii="David" w:eastAsia="Times New Roman" w:hAnsi="David"/>
                <w:color w:val="000000"/>
                <w:rtl/>
              </w:rPr>
              <w:pPrChange w:id="13356" w:author="Gidon Kupietzky" w:date="2025-02-13T17:45:00Z" w16du:dateUtc="2025-02-13T15:45:00Z">
                <w:pPr>
                  <w:bidi w:val="0"/>
                  <w:spacing w:before="0" w:line="240" w:lineRule="auto"/>
                  <w:ind w:left="0"/>
                </w:pPr>
              </w:pPrChange>
            </w:pPr>
            <w:del w:id="13357" w:author="Gidon Kupietzky" w:date="2025-02-13T17:45:00Z" w16du:dateUtc="2025-02-13T15:45:00Z">
              <w:r w:rsidRPr="00AE3FD1" w:rsidDel="004A2D26">
                <w:rPr>
                  <w:rFonts w:ascii="David" w:eastAsia="Times New Roman" w:hAnsi="David"/>
                  <w:color w:val="000000"/>
                </w:rPr>
                <w:delText xml:space="preserve">1- </w:delText>
              </w:r>
              <w:r w:rsidRPr="00AE3FD1" w:rsidDel="004A2D26">
                <w:rPr>
                  <w:rFonts w:ascii="David" w:eastAsia="Times New Roman" w:hAnsi="David"/>
                  <w:color w:val="000000"/>
                  <w:rtl/>
                </w:rPr>
                <w:delText>במטרופולין ירושלים</w:delText>
              </w:r>
              <w:r w:rsidRPr="00AE3FD1" w:rsidDel="004A2D26">
                <w:rPr>
                  <w:rFonts w:ascii="David" w:eastAsia="Times New Roman" w:hAnsi="David"/>
                  <w:color w:val="000000"/>
                </w:rPr>
                <w:br/>
                <w:delText xml:space="preserve">0- </w:delText>
              </w:r>
              <w:r w:rsidRPr="00AE3FD1" w:rsidDel="004A2D26">
                <w:rPr>
                  <w:rFonts w:ascii="David" w:eastAsia="Times New Roman" w:hAnsi="David"/>
                  <w:color w:val="000000"/>
                  <w:rtl/>
                </w:rPr>
                <w:delText>לא במטרופולין ירושלים</w:delText>
              </w:r>
              <w:bookmarkStart w:id="13358" w:name="_Toc190882907"/>
              <w:bookmarkStart w:id="13359" w:name="_Toc190885620"/>
              <w:bookmarkEnd w:id="13358"/>
              <w:bookmarkEnd w:id="13359"/>
            </w:del>
          </w:p>
        </w:tc>
        <w:bookmarkStart w:id="13360" w:name="_Toc190882908"/>
        <w:bookmarkStart w:id="13361" w:name="_Toc190885621"/>
        <w:bookmarkEnd w:id="13360"/>
        <w:bookmarkEnd w:id="13361"/>
      </w:tr>
      <w:tr w:rsidR="00162414" w:rsidRPr="00AE3FD1" w:rsidDel="004A2D26" w14:paraId="600DEB59" w14:textId="725979B0" w:rsidTr="00DE2902">
        <w:trPr>
          <w:trHeight w:val="570"/>
          <w:del w:id="13362" w:author="Gidon Kupietzky" w:date="2025-02-13T17:45:00Z"/>
        </w:trPr>
        <w:tc>
          <w:tcPr>
            <w:tcW w:w="1640" w:type="dxa"/>
            <w:shd w:val="clear" w:color="auto" w:fill="auto"/>
            <w:noWrap/>
            <w:vAlign w:val="center"/>
            <w:hideMark/>
          </w:tcPr>
          <w:p w14:paraId="662A579A" w14:textId="1B181F41" w:rsidR="00162414" w:rsidRPr="00AE3FD1" w:rsidDel="004A2D26" w:rsidRDefault="00162414">
            <w:pPr>
              <w:tabs>
                <w:tab w:val="left" w:pos="2446"/>
              </w:tabs>
              <w:spacing w:line="276" w:lineRule="auto"/>
              <w:rPr>
                <w:del w:id="13363" w:author="Gidon Kupietzky" w:date="2025-02-13T17:45:00Z" w16du:dateUtc="2025-02-13T15:45:00Z"/>
                <w:rFonts w:ascii="David" w:eastAsia="Times New Roman" w:hAnsi="David"/>
                <w:b/>
                <w:bCs/>
              </w:rPr>
              <w:pPrChange w:id="13364" w:author="Gidon Kupietzky" w:date="2025-02-13T17:45:00Z" w16du:dateUtc="2025-02-13T15:45:00Z">
                <w:pPr>
                  <w:bidi w:val="0"/>
                  <w:spacing w:before="0" w:line="240" w:lineRule="auto"/>
                  <w:ind w:left="0"/>
                  <w:jc w:val="center"/>
                </w:pPr>
              </w:pPrChange>
            </w:pPr>
            <w:del w:id="13365" w:author="Gidon Kupietzky" w:date="2025-02-13T17:45:00Z" w16du:dateUtc="2025-02-13T15:45:00Z">
              <w:r w:rsidRPr="00AE3FD1" w:rsidDel="004A2D26">
                <w:rPr>
                  <w:rFonts w:ascii="David" w:eastAsia="Times New Roman" w:hAnsi="David"/>
                  <w:b/>
                  <w:bCs/>
                </w:rPr>
                <w:delText>jerusalem_city</w:delText>
              </w:r>
              <w:bookmarkStart w:id="13366" w:name="_Toc190882909"/>
              <w:bookmarkStart w:id="13367" w:name="_Toc190885622"/>
              <w:bookmarkEnd w:id="13366"/>
              <w:bookmarkEnd w:id="13367"/>
            </w:del>
          </w:p>
        </w:tc>
        <w:tc>
          <w:tcPr>
            <w:tcW w:w="4104" w:type="dxa"/>
            <w:shd w:val="clear" w:color="auto" w:fill="auto"/>
            <w:noWrap/>
            <w:vAlign w:val="center"/>
            <w:hideMark/>
          </w:tcPr>
          <w:p w14:paraId="016FAE07" w14:textId="7F6B8A05" w:rsidR="00162414" w:rsidRPr="00AE3FD1" w:rsidDel="004A2D26" w:rsidRDefault="00162414">
            <w:pPr>
              <w:tabs>
                <w:tab w:val="left" w:pos="2446"/>
              </w:tabs>
              <w:spacing w:line="276" w:lineRule="auto"/>
              <w:rPr>
                <w:del w:id="13368" w:author="Gidon Kupietzky" w:date="2025-02-13T17:45:00Z" w16du:dateUtc="2025-02-13T15:45:00Z"/>
                <w:rFonts w:ascii="David" w:eastAsia="Times New Roman" w:hAnsi="David"/>
                <w:color w:val="000000"/>
              </w:rPr>
              <w:pPrChange w:id="13369" w:author="Gidon Kupietzky" w:date="2025-02-13T17:45:00Z" w16du:dateUtc="2025-02-13T15:45:00Z">
                <w:pPr>
                  <w:spacing w:before="0" w:line="240" w:lineRule="auto"/>
                  <w:ind w:left="0"/>
                  <w:jc w:val="center"/>
                </w:pPr>
              </w:pPrChange>
            </w:pPr>
            <w:del w:id="13370" w:author="Gidon Kupietzky" w:date="2025-02-13T17:45:00Z" w16du:dateUtc="2025-02-13T15:45:00Z">
              <w:r w:rsidRPr="00AE3FD1" w:rsidDel="004A2D26">
                <w:rPr>
                  <w:rFonts w:ascii="David" w:eastAsia="Times New Roman" w:hAnsi="David"/>
                  <w:color w:val="000000"/>
                  <w:rtl/>
                </w:rPr>
                <w:delText>האם אזור התנועה נמצא בעיר ירושלים (שכבה מגדירה מצורפת)</w:delText>
              </w:r>
              <w:bookmarkStart w:id="13371" w:name="_Toc190882910"/>
              <w:bookmarkStart w:id="13372" w:name="_Toc190885623"/>
              <w:bookmarkEnd w:id="13371"/>
              <w:bookmarkEnd w:id="13372"/>
            </w:del>
          </w:p>
        </w:tc>
        <w:tc>
          <w:tcPr>
            <w:tcW w:w="3252" w:type="dxa"/>
            <w:shd w:val="clear" w:color="auto" w:fill="auto"/>
            <w:vAlign w:val="center"/>
            <w:hideMark/>
          </w:tcPr>
          <w:p w14:paraId="3473F86B" w14:textId="5A7FC29A" w:rsidR="00162414" w:rsidRPr="00AE3FD1" w:rsidDel="004A2D26" w:rsidRDefault="00162414">
            <w:pPr>
              <w:tabs>
                <w:tab w:val="left" w:pos="2446"/>
              </w:tabs>
              <w:spacing w:line="276" w:lineRule="auto"/>
              <w:rPr>
                <w:del w:id="13373" w:author="Gidon Kupietzky" w:date="2025-02-13T17:45:00Z" w16du:dateUtc="2025-02-13T15:45:00Z"/>
                <w:rFonts w:ascii="David" w:eastAsia="Times New Roman" w:hAnsi="David"/>
                <w:color w:val="000000"/>
                <w:rtl/>
              </w:rPr>
              <w:pPrChange w:id="13374" w:author="Gidon Kupietzky" w:date="2025-02-13T17:45:00Z" w16du:dateUtc="2025-02-13T15:45:00Z">
                <w:pPr>
                  <w:bidi w:val="0"/>
                  <w:spacing w:before="0" w:line="240" w:lineRule="auto"/>
                  <w:ind w:left="0"/>
                </w:pPr>
              </w:pPrChange>
            </w:pPr>
            <w:del w:id="13375" w:author="Gidon Kupietzky" w:date="2025-02-13T17:45:00Z" w16du:dateUtc="2025-02-13T15:45:00Z">
              <w:r w:rsidRPr="00AE3FD1" w:rsidDel="004A2D26">
                <w:rPr>
                  <w:rFonts w:ascii="David" w:eastAsia="Times New Roman" w:hAnsi="David"/>
                  <w:color w:val="000000"/>
                </w:rPr>
                <w:delText xml:space="preserve">1- </w:delText>
              </w:r>
              <w:r w:rsidRPr="00AE3FD1" w:rsidDel="004A2D26">
                <w:rPr>
                  <w:rFonts w:ascii="David" w:eastAsia="Times New Roman" w:hAnsi="David"/>
                  <w:color w:val="000000"/>
                  <w:rtl/>
                </w:rPr>
                <w:delText>בעיר ירושלים</w:delText>
              </w:r>
              <w:r w:rsidRPr="00AE3FD1" w:rsidDel="004A2D26">
                <w:rPr>
                  <w:rFonts w:ascii="David" w:eastAsia="Times New Roman" w:hAnsi="David"/>
                  <w:color w:val="000000"/>
                </w:rPr>
                <w:br/>
                <w:delText xml:space="preserve">0- </w:delText>
              </w:r>
              <w:r w:rsidRPr="00AE3FD1" w:rsidDel="004A2D26">
                <w:rPr>
                  <w:rFonts w:ascii="David" w:eastAsia="Times New Roman" w:hAnsi="David"/>
                  <w:color w:val="000000"/>
                  <w:rtl/>
                </w:rPr>
                <w:delText>לא בעיר ירושלים</w:delText>
              </w:r>
              <w:bookmarkStart w:id="13376" w:name="_Toc190882911"/>
              <w:bookmarkStart w:id="13377" w:name="_Toc190885624"/>
              <w:bookmarkEnd w:id="13376"/>
              <w:bookmarkEnd w:id="13377"/>
            </w:del>
          </w:p>
        </w:tc>
        <w:bookmarkStart w:id="13378" w:name="_Toc190882912"/>
        <w:bookmarkStart w:id="13379" w:name="_Toc190885625"/>
        <w:bookmarkEnd w:id="13378"/>
        <w:bookmarkEnd w:id="13379"/>
      </w:tr>
      <w:tr w:rsidR="00162414" w:rsidRPr="00AE3FD1" w:rsidDel="004A2D26" w14:paraId="0FF60CB6" w14:textId="4E08461B" w:rsidTr="00DE2902">
        <w:trPr>
          <w:trHeight w:val="1785"/>
          <w:del w:id="13380" w:author="Gidon Kupietzky" w:date="2025-02-13T17:45:00Z"/>
        </w:trPr>
        <w:tc>
          <w:tcPr>
            <w:tcW w:w="1640" w:type="dxa"/>
            <w:shd w:val="clear" w:color="C0E6F5" w:fill="C0E6F5"/>
            <w:noWrap/>
            <w:vAlign w:val="center"/>
            <w:hideMark/>
          </w:tcPr>
          <w:p w14:paraId="110AAFCE" w14:textId="6F5A4AA2" w:rsidR="00162414" w:rsidRPr="00AE3FD1" w:rsidDel="004A2D26" w:rsidRDefault="00162414">
            <w:pPr>
              <w:tabs>
                <w:tab w:val="left" w:pos="2446"/>
              </w:tabs>
              <w:spacing w:line="276" w:lineRule="auto"/>
              <w:rPr>
                <w:del w:id="13381" w:author="Gidon Kupietzky" w:date="2025-02-13T17:45:00Z" w16du:dateUtc="2025-02-13T15:45:00Z"/>
                <w:rFonts w:ascii="David" w:eastAsia="Times New Roman" w:hAnsi="David"/>
                <w:b/>
                <w:bCs/>
              </w:rPr>
              <w:pPrChange w:id="13382" w:author="Gidon Kupietzky" w:date="2025-02-13T17:45:00Z" w16du:dateUtc="2025-02-13T15:45:00Z">
                <w:pPr>
                  <w:bidi w:val="0"/>
                  <w:spacing w:before="0" w:line="240" w:lineRule="auto"/>
                  <w:ind w:left="0"/>
                  <w:jc w:val="center"/>
                </w:pPr>
              </w:pPrChange>
            </w:pPr>
            <w:del w:id="13383" w:author="Gidon Kupietzky" w:date="2025-02-13T17:45:00Z" w16du:dateUtc="2025-02-13T15:45:00Z">
              <w:r w:rsidRPr="00AE3FD1" w:rsidDel="004A2D26">
                <w:rPr>
                  <w:rFonts w:ascii="David" w:eastAsia="Times New Roman" w:hAnsi="David"/>
                  <w:b/>
                  <w:bCs/>
                </w:rPr>
                <w:delText>sector</w:delText>
              </w:r>
              <w:bookmarkStart w:id="13384" w:name="_Toc190882913"/>
              <w:bookmarkStart w:id="13385" w:name="_Toc190885626"/>
              <w:bookmarkEnd w:id="13384"/>
              <w:bookmarkEnd w:id="13385"/>
            </w:del>
          </w:p>
        </w:tc>
        <w:tc>
          <w:tcPr>
            <w:tcW w:w="4104" w:type="dxa"/>
            <w:shd w:val="clear" w:color="C0E6F5" w:fill="C0E6F5"/>
            <w:noWrap/>
            <w:vAlign w:val="center"/>
            <w:hideMark/>
          </w:tcPr>
          <w:p w14:paraId="6207345F" w14:textId="7F04B6C3" w:rsidR="00162414" w:rsidRPr="00AE3FD1" w:rsidDel="004A2D26" w:rsidRDefault="00162414">
            <w:pPr>
              <w:tabs>
                <w:tab w:val="left" w:pos="2446"/>
              </w:tabs>
              <w:spacing w:line="276" w:lineRule="auto"/>
              <w:rPr>
                <w:del w:id="13386" w:author="Gidon Kupietzky" w:date="2025-02-13T17:45:00Z" w16du:dateUtc="2025-02-13T15:45:00Z"/>
                <w:rFonts w:ascii="David" w:eastAsia="Times New Roman" w:hAnsi="David"/>
                <w:color w:val="000000"/>
              </w:rPr>
              <w:pPrChange w:id="13387" w:author="Gidon Kupietzky" w:date="2025-02-13T17:45:00Z" w16du:dateUtc="2025-02-13T15:45:00Z">
                <w:pPr>
                  <w:spacing w:before="0" w:line="240" w:lineRule="auto"/>
                  <w:ind w:left="0"/>
                  <w:jc w:val="center"/>
                </w:pPr>
              </w:pPrChange>
            </w:pPr>
            <w:del w:id="13388" w:author="Gidon Kupietzky" w:date="2025-02-13T17:45:00Z" w16du:dateUtc="2025-02-13T15:45:00Z">
              <w:r w:rsidRPr="00AE3FD1" w:rsidDel="004A2D26">
                <w:rPr>
                  <w:rFonts w:ascii="David" w:eastAsia="Times New Roman" w:hAnsi="David"/>
                  <w:color w:val="000000"/>
                  <w:rtl/>
                </w:rPr>
                <w:delText>המגזר המרכזי שמאכלס את אזור התנועה</w:delText>
              </w:r>
              <w:bookmarkStart w:id="13389" w:name="_Toc190882914"/>
              <w:bookmarkStart w:id="13390" w:name="_Toc190885627"/>
              <w:bookmarkEnd w:id="13389"/>
              <w:bookmarkEnd w:id="13390"/>
            </w:del>
          </w:p>
        </w:tc>
        <w:tc>
          <w:tcPr>
            <w:tcW w:w="3252" w:type="dxa"/>
            <w:shd w:val="clear" w:color="C0E6F5" w:fill="C0E6F5"/>
            <w:vAlign w:val="center"/>
            <w:hideMark/>
          </w:tcPr>
          <w:p w14:paraId="497105BD" w14:textId="75B2237C" w:rsidR="00162414" w:rsidRPr="00AE3FD1" w:rsidDel="004A2D26" w:rsidRDefault="00162414">
            <w:pPr>
              <w:tabs>
                <w:tab w:val="left" w:pos="2446"/>
              </w:tabs>
              <w:spacing w:line="276" w:lineRule="auto"/>
              <w:rPr>
                <w:del w:id="13391" w:author="Gidon Kupietzky" w:date="2025-02-13T17:45:00Z" w16du:dateUtc="2025-02-13T15:45:00Z"/>
                <w:rFonts w:ascii="David" w:eastAsia="Times New Roman" w:hAnsi="David"/>
                <w:color w:val="000000"/>
                <w:rtl/>
              </w:rPr>
              <w:pPrChange w:id="13392" w:author="Gidon Kupietzky" w:date="2025-02-13T17:45:00Z" w16du:dateUtc="2025-02-13T15:45:00Z">
                <w:pPr>
                  <w:bidi w:val="0"/>
                  <w:spacing w:before="0" w:line="240" w:lineRule="auto"/>
                  <w:ind w:left="0"/>
                </w:pPr>
              </w:pPrChange>
            </w:pPr>
            <w:del w:id="13393" w:author="Gidon Kupietzky" w:date="2025-02-13T17:45:00Z" w16du:dateUtc="2025-02-13T15:45:00Z">
              <w:r w:rsidRPr="00AE3FD1" w:rsidDel="004A2D26">
                <w:rPr>
                  <w:rFonts w:ascii="David" w:eastAsia="Times New Roman" w:hAnsi="David"/>
                  <w:b/>
                  <w:bCs/>
                  <w:color w:val="000000"/>
                </w:rPr>
                <w:delText>Arab</w:delText>
              </w:r>
              <w:r w:rsidRPr="00AE3FD1" w:rsidDel="004A2D26">
                <w:rPr>
                  <w:rFonts w:ascii="David" w:eastAsia="Times New Roman" w:hAnsi="David"/>
                  <w:color w:val="000000"/>
                </w:rPr>
                <w:delText>-</w:delText>
              </w:r>
              <w:r w:rsidRPr="00AE3FD1" w:rsidDel="004A2D26">
                <w:rPr>
                  <w:rFonts w:ascii="David" w:eastAsia="Times New Roman" w:hAnsi="David"/>
                  <w:color w:val="000000"/>
                  <w:rtl/>
                </w:rPr>
                <w:delText>ערבי</w:delText>
              </w:r>
              <w:r w:rsidRPr="00AE3FD1" w:rsidDel="004A2D26">
                <w:rPr>
                  <w:rFonts w:ascii="David" w:eastAsia="Times New Roman" w:hAnsi="David"/>
                  <w:color w:val="000000"/>
                </w:rPr>
                <w:br/>
              </w:r>
              <w:r w:rsidRPr="00AE3FD1" w:rsidDel="004A2D26">
                <w:rPr>
                  <w:rFonts w:ascii="David" w:eastAsia="Times New Roman" w:hAnsi="David"/>
                  <w:b/>
                  <w:bCs/>
                  <w:color w:val="000000"/>
                </w:rPr>
                <w:delText>arabs_behined_seperation_wall</w:delText>
              </w:r>
              <w:r w:rsidRPr="00AE3FD1" w:rsidDel="004A2D26">
                <w:rPr>
                  <w:rFonts w:ascii="David" w:eastAsia="Times New Roman" w:hAnsi="David"/>
                  <w:color w:val="000000"/>
                </w:rPr>
                <w:delText>-</w:delText>
              </w:r>
              <w:r w:rsidRPr="00AE3FD1" w:rsidDel="004A2D26">
                <w:rPr>
                  <w:rFonts w:ascii="David" w:eastAsia="Times New Roman" w:hAnsi="David"/>
                  <w:color w:val="000000"/>
                  <w:rtl/>
                </w:rPr>
                <w:delText>ערבי שמעבר לגדר הביטחון</w:delText>
              </w:r>
              <w:r w:rsidRPr="00AE3FD1" w:rsidDel="004A2D26">
                <w:rPr>
                  <w:rFonts w:ascii="David" w:eastAsia="Times New Roman" w:hAnsi="David"/>
                  <w:color w:val="000000"/>
                </w:rPr>
                <w:br/>
              </w:r>
              <w:r w:rsidRPr="00AE3FD1" w:rsidDel="004A2D26">
                <w:rPr>
                  <w:rFonts w:ascii="David" w:eastAsia="Times New Roman" w:hAnsi="David"/>
                  <w:b/>
                  <w:bCs/>
                  <w:color w:val="000000"/>
                </w:rPr>
                <w:delText>Palestinian</w:delText>
              </w:r>
              <w:r w:rsidRPr="00AE3FD1" w:rsidDel="004A2D26">
                <w:rPr>
                  <w:rFonts w:ascii="David" w:eastAsia="Times New Roman" w:hAnsi="David"/>
                  <w:color w:val="000000"/>
                </w:rPr>
                <w:delText>-</w:delText>
              </w:r>
              <w:r w:rsidRPr="00AE3FD1" w:rsidDel="004A2D26">
                <w:rPr>
                  <w:rFonts w:ascii="David" w:eastAsia="Times New Roman" w:hAnsi="David"/>
                  <w:color w:val="000000"/>
                  <w:rtl/>
                </w:rPr>
                <w:delText>פלסטינאים</w:delText>
              </w:r>
              <w:r w:rsidRPr="00AE3FD1" w:rsidDel="004A2D26">
                <w:rPr>
                  <w:rFonts w:ascii="David" w:eastAsia="Times New Roman" w:hAnsi="David"/>
                  <w:color w:val="000000"/>
                </w:rPr>
                <w:br/>
              </w:r>
              <w:r w:rsidRPr="00AE3FD1" w:rsidDel="004A2D26">
                <w:rPr>
                  <w:rFonts w:ascii="David" w:eastAsia="Times New Roman" w:hAnsi="David"/>
                  <w:b/>
                  <w:bCs/>
                  <w:color w:val="000000"/>
                </w:rPr>
                <w:delText>U_Orthodox</w:delText>
              </w:r>
              <w:r w:rsidRPr="00AE3FD1" w:rsidDel="004A2D26">
                <w:rPr>
                  <w:rFonts w:ascii="David" w:eastAsia="Times New Roman" w:hAnsi="David"/>
                  <w:color w:val="000000"/>
                </w:rPr>
                <w:delText xml:space="preserve">- </w:delText>
              </w:r>
              <w:r w:rsidRPr="00AE3FD1" w:rsidDel="004A2D26">
                <w:rPr>
                  <w:rFonts w:ascii="David" w:eastAsia="Times New Roman" w:hAnsi="David"/>
                  <w:color w:val="000000"/>
                  <w:rtl/>
                </w:rPr>
                <w:delText>חרדי</w:delText>
              </w:r>
              <w:r w:rsidRPr="00AE3FD1" w:rsidDel="004A2D26">
                <w:rPr>
                  <w:rFonts w:ascii="David" w:eastAsia="Times New Roman" w:hAnsi="David"/>
                  <w:color w:val="000000"/>
                </w:rPr>
                <w:br/>
              </w:r>
              <w:r w:rsidRPr="00AE3FD1" w:rsidDel="004A2D26">
                <w:rPr>
                  <w:rFonts w:ascii="David" w:eastAsia="Times New Roman" w:hAnsi="David"/>
                  <w:b/>
                  <w:bCs/>
                  <w:color w:val="000000"/>
                </w:rPr>
                <w:delText>Jewish</w:delText>
              </w:r>
              <w:r w:rsidRPr="00AE3FD1" w:rsidDel="004A2D26">
                <w:rPr>
                  <w:rFonts w:ascii="David" w:eastAsia="Times New Roman" w:hAnsi="David"/>
                  <w:color w:val="000000"/>
                </w:rPr>
                <w:delText xml:space="preserve">- </w:delText>
              </w:r>
              <w:r w:rsidRPr="00AE3FD1" w:rsidDel="004A2D26">
                <w:rPr>
                  <w:rFonts w:ascii="David" w:eastAsia="Times New Roman" w:hAnsi="David"/>
                  <w:color w:val="000000"/>
                  <w:rtl/>
                </w:rPr>
                <w:delText>כללי (יהודי</w:delText>
              </w:r>
              <w:r w:rsidRPr="00AE3FD1" w:rsidDel="004A2D26">
                <w:rPr>
                  <w:rFonts w:ascii="David" w:eastAsia="Times New Roman" w:hAnsi="David"/>
                  <w:color w:val="000000"/>
                </w:rPr>
                <w:delText xml:space="preserve"> </w:delText>
              </w:r>
              <w:r w:rsidRPr="00AE3FD1" w:rsidDel="004A2D26">
                <w:rPr>
                  <w:rFonts w:ascii="David" w:eastAsia="Times New Roman" w:hAnsi="David"/>
                  <w:color w:val="000000"/>
                  <w:rtl/>
                </w:rPr>
                <w:delText>לא חרדי</w:delText>
              </w:r>
              <w:r w:rsidRPr="00AE3FD1" w:rsidDel="004A2D26">
                <w:rPr>
                  <w:rFonts w:ascii="David" w:eastAsia="Times New Roman" w:hAnsi="David"/>
                  <w:color w:val="000000"/>
                </w:rPr>
                <w:delText>)</w:delText>
              </w:r>
              <w:bookmarkStart w:id="13394" w:name="_Toc190882915"/>
              <w:bookmarkStart w:id="13395" w:name="_Toc190885628"/>
              <w:bookmarkEnd w:id="13394"/>
              <w:bookmarkEnd w:id="13395"/>
            </w:del>
          </w:p>
        </w:tc>
        <w:bookmarkStart w:id="13396" w:name="_Toc190882916"/>
        <w:bookmarkStart w:id="13397" w:name="_Toc190885629"/>
        <w:bookmarkEnd w:id="13396"/>
        <w:bookmarkEnd w:id="13397"/>
      </w:tr>
      <w:tr w:rsidR="00162414" w:rsidRPr="00AE3FD1" w:rsidDel="004A2D26" w14:paraId="52B18C1A" w14:textId="20358B1E" w:rsidTr="00DE2902">
        <w:trPr>
          <w:trHeight w:val="300"/>
          <w:del w:id="13398" w:author="Gidon Kupietzky" w:date="2025-02-13T17:45:00Z"/>
        </w:trPr>
        <w:tc>
          <w:tcPr>
            <w:tcW w:w="1640" w:type="dxa"/>
            <w:shd w:val="clear" w:color="auto" w:fill="auto"/>
            <w:noWrap/>
            <w:vAlign w:val="center"/>
            <w:hideMark/>
          </w:tcPr>
          <w:p w14:paraId="6D526EEB" w14:textId="0BD89FF7" w:rsidR="00162414" w:rsidRPr="00AE3FD1" w:rsidDel="004A2D26" w:rsidRDefault="00162414">
            <w:pPr>
              <w:tabs>
                <w:tab w:val="left" w:pos="2446"/>
              </w:tabs>
              <w:spacing w:line="276" w:lineRule="auto"/>
              <w:rPr>
                <w:del w:id="13399" w:author="Gidon Kupietzky" w:date="2025-02-13T17:45:00Z" w16du:dateUtc="2025-02-13T15:45:00Z"/>
                <w:rFonts w:ascii="David" w:eastAsia="Times New Roman" w:hAnsi="David"/>
                <w:b/>
                <w:bCs/>
              </w:rPr>
              <w:pPrChange w:id="13400" w:author="Gidon Kupietzky" w:date="2025-02-13T17:45:00Z" w16du:dateUtc="2025-02-13T15:45:00Z">
                <w:pPr>
                  <w:bidi w:val="0"/>
                  <w:spacing w:before="0" w:line="240" w:lineRule="auto"/>
                  <w:ind w:left="0"/>
                  <w:jc w:val="center"/>
                </w:pPr>
              </w:pPrChange>
            </w:pPr>
            <w:del w:id="13401" w:author="Gidon Kupietzky" w:date="2025-02-13T17:45:00Z" w16du:dateUtc="2025-02-13T15:45:00Z">
              <w:r w:rsidRPr="00AE3FD1" w:rsidDel="004A2D26">
                <w:rPr>
                  <w:rFonts w:ascii="David" w:eastAsia="Times New Roman" w:hAnsi="David"/>
                  <w:b/>
                  <w:bCs/>
                </w:rPr>
                <w:delText>hh_total</w:delText>
              </w:r>
              <w:bookmarkStart w:id="13402" w:name="_Toc190882917"/>
              <w:bookmarkStart w:id="13403" w:name="_Toc190885630"/>
              <w:bookmarkEnd w:id="13402"/>
              <w:bookmarkEnd w:id="13403"/>
            </w:del>
          </w:p>
        </w:tc>
        <w:tc>
          <w:tcPr>
            <w:tcW w:w="4104" w:type="dxa"/>
            <w:shd w:val="clear" w:color="auto" w:fill="auto"/>
            <w:noWrap/>
            <w:vAlign w:val="center"/>
            <w:hideMark/>
          </w:tcPr>
          <w:p w14:paraId="0E760E2F" w14:textId="378FA2E5" w:rsidR="00162414" w:rsidRPr="00AE3FD1" w:rsidDel="004A2D26" w:rsidRDefault="00162414">
            <w:pPr>
              <w:tabs>
                <w:tab w:val="left" w:pos="2446"/>
              </w:tabs>
              <w:spacing w:line="276" w:lineRule="auto"/>
              <w:rPr>
                <w:del w:id="13404" w:author="Gidon Kupietzky" w:date="2025-02-13T17:45:00Z" w16du:dateUtc="2025-02-13T15:45:00Z"/>
                <w:rFonts w:ascii="David" w:eastAsia="Times New Roman" w:hAnsi="David"/>
                <w:color w:val="000000"/>
              </w:rPr>
              <w:pPrChange w:id="13405" w:author="Gidon Kupietzky" w:date="2025-02-13T17:45:00Z" w16du:dateUtc="2025-02-13T15:45:00Z">
                <w:pPr>
                  <w:spacing w:before="0" w:line="240" w:lineRule="auto"/>
                  <w:ind w:left="0"/>
                  <w:jc w:val="center"/>
                </w:pPr>
              </w:pPrChange>
            </w:pPr>
            <w:del w:id="13406" w:author="Gidon Kupietzky" w:date="2025-02-13T17:45:00Z" w16du:dateUtc="2025-02-13T15:45:00Z">
              <w:r w:rsidRPr="00AE3FD1" w:rsidDel="004A2D26">
                <w:rPr>
                  <w:rFonts w:ascii="David" w:eastAsia="Times New Roman" w:hAnsi="David"/>
                  <w:color w:val="000000"/>
                  <w:rtl/>
                </w:rPr>
                <w:delText xml:space="preserve">משקי בית באזור תנועה </w:delText>
              </w:r>
              <w:bookmarkStart w:id="13407" w:name="_Toc190882918"/>
              <w:bookmarkStart w:id="13408" w:name="_Toc190885631"/>
              <w:bookmarkEnd w:id="13407"/>
              <w:bookmarkEnd w:id="13408"/>
            </w:del>
          </w:p>
        </w:tc>
        <w:tc>
          <w:tcPr>
            <w:tcW w:w="3252" w:type="dxa"/>
            <w:shd w:val="clear" w:color="auto" w:fill="auto"/>
            <w:noWrap/>
            <w:vAlign w:val="center"/>
            <w:hideMark/>
          </w:tcPr>
          <w:p w14:paraId="620AC843" w14:textId="019730BE" w:rsidR="00162414" w:rsidRPr="00AE3FD1" w:rsidDel="004A2D26" w:rsidRDefault="00162414">
            <w:pPr>
              <w:tabs>
                <w:tab w:val="left" w:pos="2446"/>
              </w:tabs>
              <w:spacing w:line="276" w:lineRule="auto"/>
              <w:rPr>
                <w:del w:id="13409" w:author="Gidon Kupietzky" w:date="2025-02-13T17:45:00Z" w16du:dateUtc="2025-02-13T15:45:00Z"/>
                <w:rFonts w:ascii="David" w:eastAsia="Times New Roman" w:hAnsi="David"/>
                <w:color w:val="000000"/>
                <w:rtl/>
              </w:rPr>
              <w:pPrChange w:id="13410" w:author="Gidon Kupietzky" w:date="2025-02-13T17:45:00Z" w16du:dateUtc="2025-02-13T15:45:00Z">
                <w:pPr>
                  <w:spacing w:before="0" w:line="240" w:lineRule="auto"/>
                  <w:ind w:left="0"/>
                  <w:jc w:val="center"/>
                </w:pPr>
              </w:pPrChange>
            </w:pPr>
            <w:del w:id="13411" w:author="Gidon Kupietzky" w:date="2025-02-13T17:45:00Z" w16du:dateUtc="2025-02-13T15:45:00Z">
              <w:r w:rsidRPr="00AE3FD1" w:rsidDel="004A2D26">
                <w:rPr>
                  <w:rFonts w:ascii="David" w:eastAsia="Times New Roman" w:hAnsi="David"/>
                  <w:color w:val="000000"/>
                  <w:rtl/>
                </w:rPr>
                <w:delText>כולל יח"ד,מעונות סטודנטים,תלמידי פנימיות בישיבות</w:delText>
              </w:r>
              <w:bookmarkStart w:id="13412" w:name="_Toc190882919"/>
              <w:bookmarkStart w:id="13413" w:name="_Toc190885632"/>
              <w:bookmarkEnd w:id="13412"/>
              <w:bookmarkEnd w:id="13413"/>
            </w:del>
          </w:p>
        </w:tc>
        <w:bookmarkStart w:id="13414" w:name="_Toc190882920"/>
        <w:bookmarkStart w:id="13415" w:name="_Toc190885633"/>
        <w:bookmarkEnd w:id="13414"/>
        <w:bookmarkEnd w:id="13415"/>
      </w:tr>
      <w:tr w:rsidR="00162414" w:rsidRPr="00AE3FD1" w:rsidDel="004A2D26" w14:paraId="78CD7944" w14:textId="30141750" w:rsidTr="00DE2902">
        <w:trPr>
          <w:trHeight w:val="300"/>
          <w:del w:id="13416" w:author="Gidon Kupietzky" w:date="2025-02-13T17:45:00Z"/>
        </w:trPr>
        <w:tc>
          <w:tcPr>
            <w:tcW w:w="1640" w:type="dxa"/>
            <w:shd w:val="clear" w:color="C0E6F5" w:fill="C0E6F5"/>
            <w:noWrap/>
            <w:vAlign w:val="center"/>
            <w:hideMark/>
          </w:tcPr>
          <w:p w14:paraId="0058B284" w14:textId="0827023F" w:rsidR="00162414" w:rsidRPr="00AE3FD1" w:rsidDel="004A2D26" w:rsidRDefault="00162414">
            <w:pPr>
              <w:tabs>
                <w:tab w:val="left" w:pos="2446"/>
              </w:tabs>
              <w:spacing w:line="276" w:lineRule="auto"/>
              <w:rPr>
                <w:del w:id="13417" w:author="Gidon Kupietzky" w:date="2025-02-13T17:45:00Z" w16du:dateUtc="2025-02-13T15:45:00Z"/>
                <w:rFonts w:ascii="David" w:eastAsia="Times New Roman" w:hAnsi="David"/>
                <w:b/>
                <w:bCs/>
                <w:rtl/>
              </w:rPr>
              <w:pPrChange w:id="13418" w:author="Gidon Kupietzky" w:date="2025-02-13T17:45:00Z" w16du:dateUtc="2025-02-13T15:45:00Z">
                <w:pPr>
                  <w:bidi w:val="0"/>
                  <w:spacing w:before="0" w:line="240" w:lineRule="auto"/>
                  <w:ind w:left="0"/>
                  <w:jc w:val="center"/>
                </w:pPr>
              </w:pPrChange>
            </w:pPr>
            <w:del w:id="13419" w:author="Gidon Kupietzky" w:date="2025-02-13T17:45:00Z" w16du:dateUtc="2025-02-13T15:45:00Z">
              <w:r w:rsidRPr="00AE3FD1" w:rsidDel="004A2D26">
                <w:rPr>
                  <w:rFonts w:ascii="David" w:eastAsia="Times New Roman" w:hAnsi="David"/>
                  <w:b/>
                  <w:bCs/>
                </w:rPr>
                <w:delText>pop</w:delText>
              </w:r>
              <w:bookmarkStart w:id="13420" w:name="_Toc190882921"/>
              <w:bookmarkStart w:id="13421" w:name="_Toc190885634"/>
              <w:bookmarkEnd w:id="13420"/>
              <w:bookmarkEnd w:id="13421"/>
            </w:del>
          </w:p>
        </w:tc>
        <w:tc>
          <w:tcPr>
            <w:tcW w:w="4104" w:type="dxa"/>
            <w:shd w:val="clear" w:color="C0E6F5" w:fill="C0E6F5"/>
            <w:noWrap/>
            <w:vAlign w:val="center"/>
            <w:hideMark/>
          </w:tcPr>
          <w:p w14:paraId="65C52919" w14:textId="6B8753BE" w:rsidR="00162414" w:rsidRPr="00AE3FD1" w:rsidDel="004A2D26" w:rsidRDefault="00162414">
            <w:pPr>
              <w:tabs>
                <w:tab w:val="left" w:pos="2446"/>
              </w:tabs>
              <w:spacing w:line="276" w:lineRule="auto"/>
              <w:rPr>
                <w:del w:id="13422" w:author="Gidon Kupietzky" w:date="2025-02-13T17:45:00Z" w16du:dateUtc="2025-02-13T15:45:00Z"/>
                <w:rFonts w:ascii="David" w:eastAsia="Times New Roman" w:hAnsi="David"/>
                <w:color w:val="000000"/>
              </w:rPr>
              <w:pPrChange w:id="13423" w:author="Gidon Kupietzky" w:date="2025-02-13T17:45:00Z" w16du:dateUtc="2025-02-13T15:45:00Z">
                <w:pPr>
                  <w:spacing w:before="0" w:line="240" w:lineRule="auto"/>
                  <w:ind w:left="0"/>
                  <w:jc w:val="center"/>
                </w:pPr>
              </w:pPrChange>
            </w:pPr>
            <w:del w:id="13424" w:author="Gidon Kupietzky" w:date="2025-02-13T17:45:00Z" w16du:dateUtc="2025-02-13T15:45:00Z">
              <w:r w:rsidRPr="00AE3FD1" w:rsidDel="004A2D26">
                <w:rPr>
                  <w:rFonts w:ascii="David" w:eastAsia="Times New Roman" w:hAnsi="David"/>
                  <w:color w:val="000000"/>
                  <w:rtl/>
                </w:rPr>
                <w:delText>אוכלוסייה באזור תנועה</w:delText>
              </w:r>
              <w:bookmarkStart w:id="13425" w:name="_Toc190882922"/>
              <w:bookmarkStart w:id="13426" w:name="_Toc190885635"/>
              <w:bookmarkEnd w:id="13425"/>
              <w:bookmarkEnd w:id="13426"/>
            </w:del>
          </w:p>
        </w:tc>
        <w:tc>
          <w:tcPr>
            <w:tcW w:w="3252" w:type="dxa"/>
            <w:shd w:val="clear" w:color="C0E6F5" w:fill="C0E6F5"/>
            <w:noWrap/>
            <w:vAlign w:val="center"/>
            <w:hideMark/>
          </w:tcPr>
          <w:p w14:paraId="57C6984C" w14:textId="5F00784D" w:rsidR="00162414" w:rsidRPr="00AE3FD1" w:rsidDel="004A2D26" w:rsidRDefault="00162414">
            <w:pPr>
              <w:tabs>
                <w:tab w:val="left" w:pos="2446"/>
              </w:tabs>
              <w:spacing w:line="276" w:lineRule="auto"/>
              <w:rPr>
                <w:del w:id="13427" w:author="Gidon Kupietzky" w:date="2025-02-13T17:45:00Z" w16du:dateUtc="2025-02-13T15:45:00Z"/>
                <w:rFonts w:ascii="David" w:eastAsia="Times New Roman" w:hAnsi="David"/>
                <w:color w:val="000000"/>
                <w:rtl/>
              </w:rPr>
              <w:pPrChange w:id="13428" w:author="Gidon Kupietzky" w:date="2025-02-13T17:45:00Z" w16du:dateUtc="2025-02-13T15:45:00Z">
                <w:pPr>
                  <w:spacing w:before="0" w:line="240" w:lineRule="auto"/>
                  <w:ind w:left="0"/>
                  <w:jc w:val="center"/>
                </w:pPr>
              </w:pPrChange>
            </w:pPr>
            <w:del w:id="13429" w:author="Gidon Kupietzky" w:date="2025-02-13T17:45:00Z" w16du:dateUtc="2025-02-13T15:45:00Z">
              <w:r w:rsidRPr="00AE3FD1" w:rsidDel="004A2D26">
                <w:rPr>
                  <w:rFonts w:ascii="David" w:eastAsia="Times New Roman" w:hAnsi="David"/>
                  <w:color w:val="000000"/>
                  <w:rtl/>
                </w:rPr>
                <w:delText>כולל סטודנטים שגרים במעונות ותלמידי פנימיות של ישיבות</w:delText>
              </w:r>
              <w:bookmarkStart w:id="13430" w:name="_Toc190882923"/>
              <w:bookmarkStart w:id="13431" w:name="_Toc190885636"/>
              <w:bookmarkEnd w:id="13430"/>
              <w:bookmarkEnd w:id="13431"/>
            </w:del>
          </w:p>
        </w:tc>
        <w:bookmarkStart w:id="13432" w:name="_Toc190882924"/>
        <w:bookmarkStart w:id="13433" w:name="_Toc190885637"/>
        <w:bookmarkEnd w:id="13432"/>
        <w:bookmarkEnd w:id="13433"/>
      </w:tr>
      <w:tr w:rsidR="00162414" w:rsidRPr="00AE3FD1" w:rsidDel="004A2D26" w14:paraId="5A86A82A" w14:textId="202F183F" w:rsidTr="00DE2902">
        <w:trPr>
          <w:trHeight w:val="300"/>
          <w:del w:id="13434" w:author="Gidon Kupietzky" w:date="2025-02-13T17:45:00Z"/>
        </w:trPr>
        <w:tc>
          <w:tcPr>
            <w:tcW w:w="1640" w:type="dxa"/>
            <w:shd w:val="clear" w:color="auto" w:fill="auto"/>
            <w:noWrap/>
            <w:vAlign w:val="center"/>
            <w:hideMark/>
          </w:tcPr>
          <w:p w14:paraId="7DB227DA" w14:textId="5D8FA10F" w:rsidR="00162414" w:rsidRPr="00AE3FD1" w:rsidDel="004A2D26" w:rsidRDefault="00162414">
            <w:pPr>
              <w:tabs>
                <w:tab w:val="left" w:pos="2446"/>
              </w:tabs>
              <w:spacing w:line="276" w:lineRule="auto"/>
              <w:rPr>
                <w:del w:id="13435" w:author="Gidon Kupietzky" w:date="2025-02-13T17:45:00Z" w16du:dateUtc="2025-02-13T15:45:00Z"/>
                <w:rFonts w:ascii="David" w:eastAsia="Times New Roman" w:hAnsi="David"/>
                <w:b/>
                <w:bCs/>
                <w:rtl/>
              </w:rPr>
              <w:pPrChange w:id="13436" w:author="Gidon Kupietzky" w:date="2025-02-13T17:45:00Z" w16du:dateUtc="2025-02-13T15:45:00Z">
                <w:pPr>
                  <w:bidi w:val="0"/>
                  <w:spacing w:before="0" w:line="240" w:lineRule="auto"/>
                  <w:ind w:left="0"/>
                  <w:jc w:val="center"/>
                </w:pPr>
              </w:pPrChange>
            </w:pPr>
            <w:del w:id="13437" w:author="Gidon Kupietzky" w:date="2025-02-13T17:45:00Z" w16du:dateUtc="2025-02-13T15:45:00Z">
              <w:r w:rsidRPr="00AE3FD1" w:rsidDel="004A2D26">
                <w:rPr>
                  <w:rFonts w:ascii="David" w:eastAsia="Times New Roman" w:hAnsi="David"/>
                  <w:b/>
                  <w:bCs/>
                </w:rPr>
                <w:delText>age0_4</w:delText>
              </w:r>
              <w:bookmarkStart w:id="13438" w:name="_Toc190882925"/>
              <w:bookmarkStart w:id="13439" w:name="_Toc190885638"/>
              <w:bookmarkEnd w:id="13438"/>
              <w:bookmarkEnd w:id="13439"/>
            </w:del>
          </w:p>
        </w:tc>
        <w:tc>
          <w:tcPr>
            <w:tcW w:w="4104" w:type="dxa"/>
            <w:shd w:val="clear" w:color="auto" w:fill="auto"/>
            <w:noWrap/>
            <w:vAlign w:val="center"/>
            <w:hideMark/>
          </w:tcPr>
          <w:p w14:paraId="36AFC3AB" w14:textId="4D8A53EE" w:rsidR="00162414" w:rsidRPr="00AE3FD1" w:rsidDel="004A2D26" w:rsidRDefault="00162414">
            <w:pPr>
              <w:tabs>
                <w:tab w:val="left" w:pos="2446"/>
              </w:tabs>
              <w:spacing w:line="276" w:lineRule="auto"/>
              <w:rPr>
                <w:del w:id="13440" w:author="Gidon Kupietzky" w:date="2025-02-13T17:45:00Z" w16du:dateUtc="2025-02-13T15:45:00Z"/>
                <w:rFonts w:ascii="David" w:eastAsia="Times New Roman" w:hAnsi="David"/>
                <w:color w:val="000000"/>
              </w:rPr>
              <w:pPrChange w:id="13441" w:author="Gidon Kupietzky" w:date="2025-02-13T17:45:00Z" w16du:dateUtc="2025-02-13T15:45:00Z">
                <w:pPr>
                  <w:spacing w:before="0" w:line="240" w:lineRule="auto"/>
                  <w:ind w:left="0"/>
                  <w:jc w:val="center"/>
                </w:pPr>
              </w:pPrChange>
            </w:pPr>
            <w:del w:id="13442" w:author="Gidon Kupietzky" w:date="2025-02-13T17:45:00Z" w16du:dateUtc="2025-02-13T15:45:00Z">
              <w:r w:rsidRPr="00AE3FD1" w:rsidDel="004A2D26">
                <w:rPr>
                  <w:rFonts w:ascii="David" w:eastAsia="Times New Roman" w:hAnsi="David"/>
                  <w:color w:val="000000"/>
                  <w:rtl/>
                </w:rPr>
                <w:delText xml:space="preserve"> אוכלוסיה בגילים 0-4</w:delText>
              </w:r>
              <w:bookmarkStart w:id="13443" w:name="_Toc190882926"/>
              <w:bookmarkStart w:id="13444" w:name="_Toc190885639"/>
              <w:bookmarkEnd w:id="13443"/>
              <w:bookmarkEnd w:id="13444"/>
            </w:del>
          </w:p>
        </w:tc>
        <w:tc>
          <w:tcPr>
            <w:tcW w:w="3252" w:type="dxa"/>
            <w:shd w:val="clear" w:color="auto" w:fill="auto"/>
            <w:noWrap/>
            <w:vAlign w:val="center"/>
            <w:hideMark/>
          </w:tcPr>
          <w:p w14:paraId="0FF23923" w14:textId="4EC2BF3B" w:rsidR="00162414" w:rsidRPr="00AE3FD1" w:rsidDel="004A2D26" w:rsidRDefault="00162414">
            <w:pPr>
              <w:tabs>
                <w:tab w:val="left" w:pos="2446"/>
              </w:tabs>
              <w:spacing w:line="276" w:lineRule="auto"/>
              <w:rPr>
                <w:del w:id="13445" w:author="Gidon Kupietzky" w:date="2025-02-13T17:45:00Z" w16du:dateUtc="2025-02-13T15:45:00Z"/>
                <w:rFonts w:ascii="David" w:eastAsia="Times New Roman" w:hAnsi="David"/>
                <w:color w:val="000000"/>
                <w:rtl/>
              </w:rPr>
              <w:pPrChange w:id="13446" w:author="Gidon Kupietzky" w:date="2025-02-13T17:45:00Z" w16du:dateUtc="2025-02-13T15:45:00Z">
                <w:pPr>
                  <w:spacing w:before="0" w:line="240" w:lineRule="auto"/>
                  <w:ind w:left="0"/>
                  <w:jc w:val="center"/>
                </w:pPr>
              </w:pPrChange>
            </w:pPr>
            <w:bookmarkStart w:id="13447" w:name="_Toc190882927"/>
            <w:bookmarkStart w:id="13448" w:name="_Toc190885640"/>
            <w:bookmarkEnd w:id="13447"/>
            <w:bookmarkEnd w:id="13448"/>
          </w:p>
        </w:tc>
        <w:bookmarkStart w:id="13449" w:name="_Toc190882928"/>
        <w:bookmarkStart w:id="13450" w:name="_Toc190885641"/>
        <w:bookmarkEnd w:id="13449"/>
        <w:bookmarkEnd w:id="13450"/>
      </w:tr>
      <w:tr w:rsidR="00162414" w:rsidRPr="00AE3FD1" w:rsidDel="004A2D26" w14:paraId="2258343E" w14:textId="5C8EAB57" w:rsidTr="00DE2902">
        <w:trPr>
          <w:trHeight w:val="300"/>
          <w:del w:id="13451" w:author="Gidon Kupietzky" w:date="2025-02-13T17:45:00Z"/>
        </w:trPr>
        <w:tc>
          <w:tcPr>
            <w:tcW w:w="1640" w:type="dxa"/>
            <w:shd w:val="clear" w:color="C0E6F5" w:fill="C0E6F5"/>
            <w:noWrap/>
            <w:vAlign w:val="center"/>
            <w:hideMark/>
          </w:tcPr>
          <w:p w14:paraId="7AEE32CA" w14:textId="2F91120B" w:rsidR="00162414" w:rsidRPr="00AE3FD1" w:rsidDel="004A2D26" w:rsidRDefault="00162414">
            <w:pPr>
              <w:tabs>
                <w:tab w:val="left" w:pos="2446"/>
              </w:tabs>
              <w:spacing w:line="276" w:lineRule="auto"/>
              <w:rPr>
                <w:del w:id="13452" w:author="Gidon Kupietzky" w:date="2025-02-13T17:45:00Z" w16du:dateUtc="2025-02-13T15:45:00Z"/>
                <w:rFonts w:ascii="David" w:eastAsia="Times New Roman" w:hAnsi="David"/>
                <w:b/>
                <w:bCs/>
              </w:rPr>
              <w:pPrChange w:id="13453" w:author="Gidon Kupietzky" w:date="2025-02-13T17:45:00Z" w16du:dateUtc="2025-02-13T15:45:00Z">
                <w:pPr>
                  <w:bidi w:val="0"/>
                  <w:spacing w:before="0" w:line="240" w:lineRule="auto"/>
                  <w:ind w:left="0"/>
                  <w:jc w:val="center"/>
                </w:pPr>
              </w:pPrChange>
            </w:pPr>
            <w:del w:id="13454" w:author="Gidon Kupietzky" w:date="2025-02-13T17:45:00Z" w16du:dateUtc="2025-02-13T15:45:00Z">
              <w:r w:rsidRPr="00AE3FD1" w:rsidDel="004A2D26">
                <w:rPr>
                  <w:rFonts w:ascii="David" w:eastAsia="Times New Roman" w:hAnsi="David"/>
                  <w:b/>
                  <w:bCs/>
                </w:rPr>
                <w:delText>age5_9</w:delText>
              </w:r>
              <w:bookmarkStart w:id="13455" w:name="_Toc190882929"/>
              <w:bookmarkStart w:id="13456" w:name="_Toc190885642"/>
              <w:bookmarkEnd w:id="13455"/>
              <w:bookmarkEnd w:id="13456"/>
            </w:del>
          </w:p>
        </w:tc>
        <w:tc>
          <w:tcPr>
            <w:tcW w:w="4104" w:type="dxa"/>
            <w:shd w:val="clear" w:color="C0E6F5" w:fill="C0E6F5"/>
            <w:noWrap/>
            <w:vAlign w:val="center"/>
            <w:hideMark/>
          </w:tcPr>
          <w:p w14:paraId="1F1F5FED" w14:textId="72F89C66" w:rsidR="00162414" w:rsidRPr="00AE3FD1" w:rsidDel="004A2D26" w:rsidRDefault="00162414">
            <w:pPr>
              <w:tabs>
                <w:tab w:val="left" w:pos="2446"/>
              </w:tabs>
              <w:spacing w:line="276" w:lineRule="auto"/>
              <w:rPr>
                <w:del w:id="13457" w:author="Gidon Kupietzky" w:date="2025-02-13T17:45:00Z" w16du:dateUtc="2025-02-13T15:45:00Z"/>
                <w:rFonts w:ascii="David" w:eastAsia="Times New Roman" w:hAnsi="David"/>
                <w:color w:val="000000"/>
              </w:rPr>
              <w:pPrChange w:id="13458" w:author="Gidon Kupietzky" w:date="2025-02-13T17:45:00Z" w16du:dateUtc="2025-02-13T15:45:00Z">
                <w:pPr>
                  <w:spacing w:before="0" w:line="240" w:lineRule="auto"/>
                  <w:ind w:left="0"/>
                  <w:jc w:val="center"/>
                </w:pPr>
              </w:pPrChange>
            </w:pPr>
            <w:del w:id="13459" w:author="Gidon Kupietzky" w:date="2025-02-13T17:45:00Z" w16du:dateUtc="2025-02-13T15:45:00Z">
              <w:r w:rsidRPr="00AE3FD1" w:rsidDel="004A2D26">
                <w:rPr>
                  <w:rFonts w:ascii="David" w:eastAsia="Times New Roman" w:hAnsi="David"/>
                  <w:color w:val="000000"/>
                  <w:rtl/>
                </w:rPr>
                <w:delText xml:space="preserve"> אוכלוסיה בגילים 5-9</w:delText>
              </w:r>
              <w:bookmarkStart w:id="13460" w:name="_Toc190882930"/>
              <w:bookmarkStart w:id="13461" w:name="_Toc190885643"/>
              <w:bookmarkEnd w:id="13460"/>
              <w:bookmarkEnd w:id="13461"/>
            </w:del>
          </w:p>
        </w:tc>
        <w:tc>
          <w:tcPr>
            <w:tcW w:w="3252" w:type="dxa"/>
            <w:shd w:val="clear" w:color="C0E6F5" w:fill="C0E6F5"/>
            <w:noWrap/>
            <w:vAlign w:val="center"/>
            <w:hideMark/>
          </w:tcPr>
          <w:p w14:paraId="11AFDA59" w14:textId="4694FBDA" w:rsidR="00162414" w:rsidRPr="00AE3FD1" w:rsidDel="004A2D26" w:rsidRDefault="00162414">
            <w:pPr>
              <w:tabs>
                <w:tab w:val="left" w:pos="2446"/>
              </w:tabs>
              <w:spacing w:line="276" w:lineRule="auto"/>
              <w:rPr>
                <w:del w:id="13462" w:author="Gidon Kupietzky" w:date="2025-02-13T17:45:00Z" w16du:dateUtc="2025-02-13T15:45:00Z"/>
                <w:rFonts w:ascii="David" w:eastAsia="Times New Roman" w:hAnsi="David"/>
                <w:color w:val="000000"/>
                <w:rtl/>
              </w:rPr>
              <w:pPrChange w:id="13463" w:author="Gidon Kupietzky" w:date="2025-02-13T17:45:00Z" w16du:dateUtc="2025-02-13T15:45:00Z">
                <w:pPr>
                  <w:spacing w:before="0" w:line="240" w:lineRule="auto"/>
                  <w:ind w:left="0"/>
                  <w:jc w:val="center"/>
                </w:pPr>
              </w:pPrChange>
            </w:pPr>
            <w:bookmarkStart w:id="13464" w:name="_Toc190882931"/>
            <w:bookmarkStart w:id="13465" w:name="_Toc190885644"/>
            <w:bookmarkEnd w:id="13464"/>
            <w:bookmarkEnd w:id="13465"/>
          </w:p>
        </w:tc>
        <w:bookmarkStart w:id="13466" w:name="_Toc190882932"/>
        <w:bookmarkStart w:id="13467" w:name="_Toc190885645"/>
        <w:bookmarkEnd w:id="13466"/>
        <w:bookmarkEnd w:id="13467"/>
      </w:tr>
      <w:tr w:rsidR="00162414" w:rsidRPr="00AE3FD1" w:rsidDel="004A2D26" w14:paraId="5658736D" w14:textId="1752BB28" w:rsidTr="00DE2902">
        <w:trPr>
          <w:trHeight w:val="300"/>
          <w:del w:id="13468" w:author="Gidon Kupietzky" w:date="2025-02-13T17:45:00Z"/>
        </w:trPr>
        <w:tc>
          <w:tcPr>
            <w:tcW w:w="1640" w:type="dxa"/>
            <w:shd w:val="clear" w:color="auto" w:fill="auto"/>
            <w:noWrap/>
            <w:vAlign w:val="center"/>
            <w:hideMark/>
          </w:tcPr>
          <w:p w14:paraId="2CD8F2EF" w14:textId="6499919F" w:rsidR="00162414" w:rsidRPr="00AE3FD1" w:rsidDel="004A2D26" w:rsidRDefault="00162414">
            <w:pPr>
              <w:tabs>
                <w:tab w:val="left" w:pos="2446"/>
              </w:tabs>
              <w:spacing w:line="276" w:lineRule="auto"/>
              <w:rPr>
                <w:del w:id="13469" w:author="Gidon Kupietzky" w:date="2025-02-13T17:45:00Z" w16du:dateUtc="2025-02-13T15:45:00Z"/>
                <w:rFonts w:ascii="David" w:eastAsia="Times New Roman" w:hAnsi="David"/>
                <w:b/>
                <w:bCs/>
              </w:rPr>
              <w:pPrChange w:id="13470" w:author="Gidon Kupietzky" w:date="2025-02-13T17:45:00Z" w16du:dateUtc="2025-02-13T15:45:00Z">
                <w:pPr>
                  <w:bidi w:val="0"/>
                  <w:spacing w:before="0" w:line="240" w:lineRule="auto"/>
                  <w:ind w:left="0"/>
                  <w:jc w:val="center"/>
                </w:pPr>
              </w:pPrChange>
            </w:pPr>
            <w:del w:id="13471" w:author="Gidon Kupietzky" w:date="2025-02-13T17:45:00Z" w16du:dateUtc="2025-02-13T15:45:00Z">
              <w:r w:rsidRPr="00AE3FD1" w:rsidDel="004A2D26">
                <w:rPr>
                  <w:rFonts w:ascii="David" w:eastAsia="Times New Roman" w:hAnsi="David"/>
                  <w:b/>
                  <w:bCs/>
                </w:rPr>
                <w:delText>age10_14</w:delText>
              </w:r>
              <w:bookmarkStart w:id="13472" w:name="_Toc190882933"/>
              <w:bookmarkStart w:id="13473" w:name="_Toc190885646"/>
              <w:bookmarkEnd w:id="13472"/>
              <w:bookmarkEnd w:id="13473"/>
            </w:del>
          </w:p>
        </w:tc>
        <w:tc>
          <w:tcPr>
            <w:tcW w:w="4104" w:type="dxa"/>
            <w:shd w:val="clear" w:color="auto" w:fill="auto"/>
            <w:noWrap/>
            <w:vAlign w:val="center"/>
            <w:hideMark/>
          </w:tcPr>
          <w:p w14:paraId="19EC8E72" w14:textId="7803523D" w:rsidR="00162414" w:rsidRPr="00AE3FD1" w:rsidDel="004A2D26" w:rsidRDefault="00162414">
            <w:pPr>
              <w:tabs>
                <w:tab w:val="left" w:pos="2446"/>
              </w:tabs>
              <w:spacing w:line="276" w:lineRule="auto"/>
              <w:rPr>
                <w:del w:id="13474" w:author="Gidon Kupietzky" w:date="2025-02-13T17:45:00Z" w16du:dateUtc="2025-02-13T15:45:00Z"/>
                <w:rFonts w:ascii="David" w:eastAsia="Times New Roman" w:hAnsi="David"/>
                <w:color w:val="000000"/>
              </w:rPr>
              <w:pPrChange w:id="13475" w:author="Gidon Kupietzky" w:date="2025-02-13T17:45:00Z" w16du:dateUtc="2025-02-13T15:45:00Z">
                <w:pPr>
                  <w:spacing w:before="0" w:line="240" w:lineRule="auto"/>
                  <w:ind w:left="0"/>
                  <w:jc w:val="center"/>
                </w:pPr>
              </w:pPrChange>
            </w:pPr>
            <w:del w:id="13476" w:author="Gidon Kupietzky" w:date="2025-02-13T17:45:00Z" w16du:dateUtc="2025-02-13T15:45:00Z">
              <w:r w:rsidRPr="00AE3FD1" w:rsidDel="004A2D26">
                <w:rPr>
                  <w:rFonts w:ascii="David" w:eastAsia="Times New Roman" w:hAnsi="David"/>
                  <w:color w:val="000000"/>
                  <w:rtl/>
                </w:rPr>
                <w:delText xml:space="preserve"> אוכלוסיה בגילים 10-14</w:delText>
              </w:r>
              <w:bookmarkStart w:id="13477" w:name="_Toc190882934"/>
              <w:bookmarkStart w:id="13478" w:name="_Toc190885647"/>
              <w:bookmarkEnd w:id="13477"/>
              <w:bookmarkEnd w:id="13478"/>
            </w:del>
          </w:p>
        </w:tc>
        <w:tc>
          <w:tcPr>
            <w:tcW w:w="3252" w:type="dxa"/>
            <w:shd w:val="clear" w:color="auto" w:fill="auto"/>
            <w:noWrap/>
            <w:vAlign w:val="center"/>
            <w:hideMark/>
          </w:tcPr>
          <w:p w14:paraId="23217A2A" w14:textId="3276EC44" w:rsidR="00162414" w:rsidRPr="00AE3FD1" w:rsidDel="004A2D26" w:rsidRDefault="00162414">
            <w:pPr>
              <w:tabs>
                <w:tab w:val="left" w:pos="2446"/>
              </w:tabs>
              <w:spacing w:line="276" w:lineRule="auto"/>
              <w:rPr>
                <w:del w:id="13479" w:author="Gidon Kupietzky" w:date="2025-02-13T17:45:00Z" w16du:dateUtc="2025-02-13T15:45:00Z"/>
                <w:rFonts w:ascii="David" w:eastAsia="Times New Roman" w:hAnsi="David"/>
                <w:color w:val="000000"/>
                <w:rtl/>
              </w:rPr>
              <w:pPrChange w:id="13480" w:author="Gidon Kupietzky" w:date="2025-02-13T17:45:00Z" w16du:dateUtc="2025-02-13T15:45:00Z">
                <w:pPr>
                  <w:spacing w:before="0" w:line="240" w:lineRule="auto"/>
                  <w:ind w:left="0"/>
                  <w:jc w:val="center"/>
                </w:pPr>
              </w:pPrChange>
            </w:pPr>
            <w:bookmarkStart w:id="13481" w:name="_Toc190882935"/>
            <w:bookmarkStart w:id="13482" w:name="_Toc190885648"/>
            <w:bookmarkEnd w:id="13481"/>
            <w:bookmarkEnd w:id="13482"/>
          </w:p>
        </w:tc>
        <w:bookmarkStart w:id="13483" w:name="_Toc190882936"/>
        <w:bookmarkStart w:id="13484" w:name="_Toc190885649"/>
        <w:bookmarkEnd w:id="13483"/>
        <w:bookmarkEnd w:id="13484"/>
      </w:tr>
      <w:tr w:rsidR="00162414" w:rsidRPr="00AE3FD1" w:rsidDel="004A2D26" w14:paraId="394F6007" w14:textId="0A1E4459" w:rsidTr="00DE2902">
        <w:trPr>
          <w:trHeight w:val="300"/>
          <w:del w:id="13485" w:author="Gidon Kupietzky" w:date="2025-02-13T17:45:00Z"/>
        </w:trPr>
        <w:tc>
          <w:tcPr>
            <w:tcW w:w="1640" w:type="dxa"/>
            <w:shd w:val="clear" w:color="C0E6F5" w:fill="C0E6F5"/>
            <w:noWrap/>
            <w:vAlign w:val="center"/>
            <w:hideMark/>
          </w:tcPr>
          <w:p w14:paraId="1A50F218" w14:textId="214D2FA2" w:rsidR="00162414" w:rsidRPr="00AE3FD1" w:rsidDel="004A2D26" w:rsidRDefault="00162414">
            <w:pPr>
              <w:tabs>
                <w:tab w:val="left" w:pos="2446"/>
              </w:tabs>
              <w:spacing w:line="276" w:lineRule="auto"/>
              <w:rPr>
                <w:del w:id="13486" w:author="Gidon Kupietzky" w:date="2025-02-13T17:45:00Z" w16du:dateUtc="2025-02-13T15:45:00Z"/>
                <w:rFonts w:ascii="David" w:eastAsia="Times New Roman" w:hAnsi="David"/>
                <w:b/>
                <w:bCs/>
              </w:rPr>
              <w:pPrChange w:id="13487" w:author="Gidon Kupietzky" w:date="2025-02-13T17:45:00Z" w16du:dateUtc="2025-02-13T15:45:00Z">
                <w:pPr>
                  <w:bidi w:val="0"/>
                  <w:spacing w:before="0" w:line="240" w:lineRule="auto"/>
                  <w:ind w:left="0"/>
                  <w:jc w:val="center"/>
                </w:pPr>
              </w:pPrChange>
            </w:pPr>
            <w:del w:id="13488" w:author="Gidon Kupietzky" w:date="2025-02-13T17:45:00Z" w16du:dateUtc="2025-02-13T15:45:00Z">
              <w:r w:rsidRPr="00AE3FD1" w:rsidDel="004A2D26">
                <w:rPr>
                  <w:rFonts w:ascii="David" w:eastAsia="Times New Roman" w:hAnsi="David"/>
                  <w:b/>
                  <w:bCs/>
                </w:rPr>
                <w:delText>age15_19</w:delText>
              </w:r>
              <w:bookmarkStart w:id="13489" w:name="_Toc190882937"/>
              <w:bookmarkStart w:id="13490" w:name="_Toc190885650"/>
              <w:bookmarkEnd w:id="13489"/>
              <w:bookmarkEnd w:id="13490"/>
            </w:del>
          </w:p>
        </w:tc>
        <w:tc>
          <w:tcPr>
            <w:tcW w:w="4104" w:type="dxa"/>
            <w:shd w:val="clear" w:color="C0E6F5" w:fill="C0E6F5"/>
            <w:noWrap/>
            <w:vAlign w:val="center"/>
            <w:hideMark/>
          </w:tcPr>
          <w:p w14:paraId="2E643FDD" w14:textId="282A7318" w:rsidR="00162414" w:rsidRPr="00AE3FD1" w:rsidDel="004A2D26" w:rsidRDefault="00162414">
            <w:pPr>
              <w:tabs>
                <w:tab w:val="left" w:pos="2446"/>
              </w:tabs>
              <w:spacing w:line="276" w:lineRule="auto"/>
              <w:rPr>
                <w:del w:id="13491" w:author="Gidon Kupietzky" w:date="2025-02-13T17:45:00Z" w16du:dateUtc="2025-02-13T15:45:00Z"/>
                <w:rFonts w:ascii="David" w:eastAsia="Times New Roman" w:hAnsi="David"/>
                <w:color w:val="000000"/>
              </w:rPr>
              <w:pPrChange w:id="13492" w:author="Gidon Kupietzky" w:date="2025-02-13T17:45:00Z" w16du:dateUtc="2025-02-13T15:45:00Z">
                <w:pPr>
                  <w:spacing w:before="0" w:line="240" w:lineRule="auto"/>
                  <w:ind w:left="0"/>
                  <w:jc w:val="center"/>
                </w:pPr>
              </w:pPrChange>
            </w:pPr>
            <w:del w:id="13493" w:author="Gidon Kupietzky" w:date="2025-02-13T17:45:00Z" w16du:dateUtc="2025-02-13T15:45:00Z">
              <w:r w:rsidRPr="00AE3FD1" w:rsidDel="004A2D26">
                <w:rPr>
                  <w:rFonts w:ascii="David" w:eastAsia="Times New Roman" w:hAnsi="David"/>
                  <w:color w:val="000000"/>
                  <w:rtl/>
                </w:rPr>
                <w:delText xml:space="preserve"> אוכלוסיה בגילים 15-19</w:delText>
              </w:r>
              <w:bookmarkStart w:id="13494" w:name="_Toc190882938"/>
              <w:bookmarkStart w:id="13495" w:name="_Toc190885651"/>
              <w:bookmarkEnd w:id="13494"/>
              <w:bookmarkEnd w:id="13495"/>
            </w:del>
          </w:p>
        </w:tc>
        <w:tc>
          <w:tcPr>
            <w:tcW w:w="3252" w:type="dxa"/>
            <w:shd w:val="clear" w:color="C0E6F5" w:fill="C0E6F5"/>
            <w:noWrap/>
            <w:vAlign w:val="center"/>
            <w:hideMark/>
          </w:tcPr>
          <w:p w14:paraId="56F2BD27" w14:textId="7F8E1DE8" w:rsidR="00162414" w:rsidRPr="00AE3FD1" w:rsidDel="004A2D26" w:rsidRDefault="00162414">
            <w:pPr>
              <w:tabs>
                <w:tab w:val="left" w:pos="2446"/>
              </w:tabs>
              <w:spacing w:line="276" w:lineRule="auto"/>
              <w:rPr>
                <w:del w:id="13496" w:author="Gidon Kupietzky" w:date="2025-02-13T17:45:00Z" w16du:dateUtc="2025-02-13T15:45:00Z"/>
                <w:rFonts w:ascii="David" w:eastAsia="Times New Roman" w:hAnsi="David"/>
                <w:color w:val="000000"/>
                <w:rtl/>
              </w:rPr>
              <w:pPrChange w:id="13497" w:author="Gidon Kupietzky" w:date="2025-02-13T17:45:00Z" w16du:dateUtc="2025-02-13T15:45:00Z">
                <w:pPr>
                  <w:spacing w:before="0" w:line="240" w:lineRule="auto"/>
                  <w:ind w:left="0"/>
                  <w:jc w:val="center"/>
                </w:pPr>
              </w:pPrChange>
            </w:pPr>
            <w:bookmarkStart w:id="13498" w:name="_Toc190882939"/>
            <w:bookmarkStart w:id="13499" w:name="_Toc190885652"/>
            <w:bookmarkEnd w:id="13498"/>
            <w:bookmarkEnd w:id="13499"/>
          </w:p>
        </w:tc>
        <w:bookmarkStart w:id="13500" w:name="_Toc190882940"/>
        <w:bookmarkStart w:id="13501" w:name="_Toc190885653"/>
        <w:bookmarkEnd w:id="13500"/>
        <w:bookmarkEnd w:id="13501"/>
      </w:tr>
      <w:tr w:rsidR="00162414" w:rsidRPr="00AE3FD1" w:rsidDel="004A2D26" w14:paraId="2513C70E" w14:textId="79AC097D" w:rsidTr="00DE2902">
        <w:trPr>
          <w:trHeight w:val="300"/>
          <w:del w:id="13502" w:author="Gidon Kupietzky" w:date="2025-02-13T17:45:00Z"/>
        </w:trPr>
        <w:tc>
          <w:tcPr>
            <w:tcW w:w="1640" w:type="dxa"/>
            <w:shd w:val="clear" w:color="auto" w:fill="auto"/>
            <w:noWrap/>
            <w:vAlign w:val="center"/>
            <w:hideMark/>
          </w:tcPr>
          <w:p w14:paraId="3523C4BC" w14:textId="54CC5871" w:rsidR="00162414" w:rsidRPr="00AE3FD1" w:rsidDel="004A2D26" w:rsidRDefault="00162414">
            <w:pPr>
              <w:tabs>
                <w:tab w:val="left" w:pos="2446"/>
              </w:tabs>
              <w:spacing w:line="276" w:lineRule="auto"/>
              <w:rPr>
                <w:del w:id="13503" w:author="Gidon Kupietzky" w:date="2025-02-13T17:45:00Z" w16du:dateUtc="2025-02-13T15:45:00Z"/>
                <w:rFonts w:ascii="David" w:eastAsia="Times New Roman" w:hAnsi="David"/>
                <w:b/>
                <w:bCs/>
              </w:rPr>
              <w:pPrChange w:id="13504" w:author="Gidon Kupietzky" w:date="2025-02-13T17:45:00Z" w16du:dateUtc="2025-02-13T15:45:00Z">
                <w:pPr>
                  <w:bidi w:val="0"/>
                  <w:spacing w:before="0" w:line="240" w:lineRule="auto"/>
                  <w:ind w:left="0"/>
                  <w:jc w:val="center"/>
                </w:pPr>
              </w:pPrChange>
            </w:pPr>
            <w:del w:id="13505" w:author="Gidon Kupietzky" w:date="2025-02-13T17:45:00Z" w16du:dateUtc="2025-02-13T15:45:00Z">
              <w:r w:rsidRPr="00AE3FD1" w:rsidDel="004A2D26">
                <w:rPr>
                  <w:rFonts w:ascii="David" w:eastAsia="Times New Roman" w:hAnsi="David"/>
                  <w:b/>
                  <w:bCs/>
                </w:rPr>
                <w:delText>age20_24</w:delText>
              </w:r>
              <w:bookmarkStart w:id="13506" w:name="_Toc190882941"/>
              <w:bookmarkStart w:id="13507" w:name="_Toc190885654"/>
              <w:bookmarkEnd w:id="13506"/>
              <w:bookmarkEnd w:id="13507"/>
            </w:del>
          </w:p>
        </w:tc>
        <w:tc>
          <w:tcPr>
            <w:tcW w:w="4104" w:type="dxa"/>
            <w:shd w:val="clear" w:color="auto" w:fill="auto"/>
            <w:noWrap/>
            <w:vAlign w:val="center"/>
            <w:hideMark/>
          </w:tcPr>
          <w:p w14:paraId="383F321F" w14:textId="7C64221D" w:rsidR="00162414" w:rsidRPr="00AE3FD1" w:rsidDel="004A2D26" w:rsidRDefault="00162414">
            <w:pPr>
              <w:tabs>
                <w:tab w:val="left" w:pos="2446"/>
              </w:tabs>
              <w:spacing w:line="276" w:lineRule="auto"/>
              <w:rPr>
                <w:del w:id="13508" w:author="Gidon Kupietzky" w:date="2025-02-13T17:45:00Z" w16du:dateUtc="2025-02-13T15:45:00Z"/>
                <w:rFonts w:ascii="David" w:eastAsia="Times New Roman" w:hAnsi="David"/>
                <w:color w:val="000000"/>
              </w:rPr>
              <w:pPrChange w:id="13509" w:author="Gidon Kupietzky" w:date="2025-02-13T17:45:00Z" w16du:dateUtc="2025-02-13T15:45:00Z">
                <w:pPr>
                  <w:spacing w:before="0" w:line="240" w:lineRule="auto"/>
                  <w:ind w:left="0"/>
                  <w:jc w:val="center"/>
                </w:pPr>
              </w:pPrChange>
            </w:pPr>
            <w:del w:id="13510" w:author="Gidon Kupietzky" w:date="2025-02-13T17:45:00Z" w16du:dateUtc="2025-02-13T15:45:00Z">
              <w:r w:rsidRPr="00AE3FD1" w:rsidDel="004A2D26">
                <w:rPr>
                  <w:rFonts w:ascii="David" w:eastAsia="Times New Roman" w:hAnsi="David"/>
                  <w:color w:val="000000"/>
                  <w:rtl/>
                </w:rPr>
                <w:delText xml:space="preserve"> אוכלוסיה בגילים 20-24</w:delText>
              </w:r>
              <w:bookmarkStart w:id="13511" w:name="_Toc190882942"/>
              <w:bookmarkStart w:id="13512" w:name="_Toc190885655"/>
              <w:bookmarkEnd w:id="13511"/>
              <w:bookmarkEnd w:id="13512"/>
            </w:del>
          </w:p>
        </w:tc>
        <w:tc>
          <w:tcPr>
            <w:tcW w:w="3252" w:type="dxa"/>
            <w:shd w:val="clear" w:color="auto" w:fill="auto"/>
            <w:noWrap/>
            <w:vAlign w:val="center"/>
            <w:hideMark/>
          </w:tcPr>
          <w:p w14:paraId="6B729039" w14:textId="287DB596" w:rsidR="00162414" w:rsidRPr="00AE3FD1" w:rsidDel="004A2D26" w:rsidRDefault="00162414">
            <w:pPr>
              <w:tabs>
                <w:tab w:val="left" w:pos="2446"/>
              </w:tabs>
              <w:spacing w:line="276" w:lineRule="auto"/>
              <w:rPr>
                <w:del w:id="13513" w:author="Gidon Kupietzky" w:date="2025-02-13T17:45:00Z" w16du:dateUtc="2025-02-13T15:45:00Z"/>
                <w:rFonts w:ascii="David" w:eastAsia="Times New Roman" w:hAnsi="David"/>
                <w:color w:val="000000"/>
                <w:rtl/>
              </w:rPr>
              <w:pPrChange w:id="13514" w:author="Gidon Kupietzky" w:date="2025-02-13T17:45:00Z" w16du:dateUtc="2025-02-13T15:45:00Z">
                <w:pPr>
                  <w:spacing w:before="0" w:line="240" w:lineRule="auto"/>
                  <w:ind w:left="0"/>
                  <w:jc w:val="center"/>
                </w:pPr>
              </w:pPrChange>
            </w:pPr>
            <w:bookmarkStart w:id="13515" w:name="_Toc190882943"/>
            <w:bookmarkStart w:id="13516" w:name="_Toc190885656"/>
            <w:bookmarkEnd w:id="13515"/>
            <w:bookmarkEnd w:id="13516"/>
          </w:p>
        </w:tc>
        <w:bookmarkStart w:id="13517" w:name="_Toc190882944"/>
        <w:bookmarkStart w:id="13518" w:name="_Toc190885657"/>
        <w:bookmarkEnd w:id="13517"/>
        <w:bookmarkEnd w:id="13518"/>
      </w:tr>
      <w:tr w:rsidR="00162414" w:rsidRPr="00AE3FD1" w:rsidDel="004A2D26" w14:paraId="36578C8C" w14:textId="6A0F0EEE" w:rsidTr="00DE2902">
        <w:trPr>
          <w:trHeight w:val="300"/>
          <w:del w:id="13519" w:author="Gidon Kupietzky" w:date="2025-02-13T17:45:00Z"/>
        </w:trPr>
        <w:tc>
          <w:tcPr>
            <w:tcW w:w="1640" w:type="dxa"/>
            <w:shd w:val="clear" w:color="C0E6F5" w:fill="C0E6F5"/>
            <w:noWrap/>
            <w:vAlign w:val="center"/>
            <w:hideMark/>
          </w:tcPr>
          <w:p w14:paraId="02C830BE" w14:textId="6DA6B2E3" w:rsidR="00162414" w:rsidRPr="00AE3FD1" w:rsidDel="004A2D26" w:rsidRDefault="00162414">
            <w:pPr>
              <w:tabs>
                <w:tab w:val="left" w:pos="2446"/>
              </w:tabs>
              <w:spacing w:line="276" w:lineRule="auto"/>
              <w:rPr>
                <w:del w:id="13520" w:author="Gidon Kupietzky" w:date="2025-02-13T17:45:00Z" w16du:dateUtc="2025-02-13T15:45:00Z"/>
                <w:rFonts w:ascii="David" w:eastAsia="Times New Roman" w:hAnsi="David"/>
                <w:b/>
                <w:bCs/>
              </w:rPr>
              <w:pPrChange w:id="13521" w:author="Gidon Kupietzky" w:date="2025-02-13T17:45:00Z" w16du:dateUtc="2025-02-13T15:45:00Z">
                <w:pPr>
                  <w:bidi w:val="0"/>
                  <w:spacing w:before="0" w:line="240" w:lineRule="auto"/>
                  <w:ind w:left="0"/>
                  <w:jc w:val="center"/>
                </w:pPr>
              </w:pPrChange>
            </w:pPr>
            <w:del w:id="13522" w:author="Gidon Kupietzky" w:date="2025-02-13T17:45:00Z" w16du:dateUtc="2025-02-13T15:45:00Z">
              <w:r w:rsidRPr="00AE3FD1" w:rsidDel="004A2D26">
                <w:rPr>
                  <w:rFonts w:ascii="David" w:eastAsia="Times New Roman" w:hAnsi="David"/>
                  <w:b/>
                  <w:bCs/>
                </w:rPr>
                <w:delText>age25_29</w:delText>
              </w:r>
              <w:bookmarkStart w:id="13523" w:name="_Toc190882945"/>
              <w:bookmarkStart w:id="13524" w:name="_Toc190885658"/>
              <w:bookmarkEnd w:id="13523"/>
              <w:bookmarkEnd w:id="13524"/>
            </w:del>
          </w:p>
        </w:tc>
        <w:tc>
          <w:tcPr>
            <w:tcW w:w="4104" w:type="dxa"/>
            <w:shd w:val="clear" w:color="C0E6F5" w:fill="C0E6F5"/>
            <w:noWrap/>
            <w:vAlign w:val="center"/>
            <w:hideMark/>
          </w:tcPr>
          <w:p w14:paraId="55029588" w14:textId="47049538" w:rsidR="00162414" w:rsidRPr="00AE3FD1" w:rsidDel="004A2D26" w:rsidRDefault="00162414">
            <w:pPr>
              <w:tabs>
                <w:tab w:val="left" w:pos="2446"/>
              </w:tabs>
              <w:spacing w:line="276" w:lineRule="auto"/>
              <w:rPr>
                <w:del w:id="13525" w:author="Gidon Kupietzky" w:date="2025-02-13T17:45:00Z" w16du:dateUtc="2025-02-13T15:45:00Z"/>
                <w:rFonts w:ascii="David" w:eastAsia="Times New Roman" w:hAnsi="David"/>
                <w:color w:val="000000"/>
              </w:rPr>
              <w:pPrChange w:id="13526" w:author="Gidon Kupietzky" w:date="2025-02-13T17:45:00Z" w16du:dateUtc="2025-02-13T15:45:00Z">
                <w:pPr>
                  <w:spacing w:before="0" w:line="240" w:lineRule="auto"/>
                  <w:ind w:left="0"/>
                  <w:jc w:val="center"/>
                </w:pPr>
              </w:pPrChange>
            </w:pPr>
            <w:del w:id="13527" w:author="Gidon Kupietzky" w:date="2025-02-13T17:45:00Z" w16du:dateUtc="2025-02-13T15:45:00Z">
              <w:r w:rsidRPr="00AE3FD1" w:rsidDel="004A2D26">
                <w:rPr>
                  <w:rFonts w:ascii="David" w:eastAsia="Times New Roman" w:hAnsi="David"/>
                  <w:color w:val="000000"/>
                  <w:rtl/>
                </w:rPr>
                <w:delText xml:space="preserve"> אוכלוסיה בגילים 25-29</w:delText>
              </w:r>
              <w:bookmarkStart w:id="13528" w:name="_Toc190882946"/>
              <w:bookmarkStart w:id="13529" w:name="_Toc190885659"/>
              <w:bookmarkEnd w:id="13528"/>
              <w:bookmarkEnd w:id="13529"/>
            </w:del>
          </w:p>
        </w:tc>
        <w:tc>
          <w:tcPr>
            <w:tcW w:w="3252" w:type="dxa"/>
            <w:shd w:val="clear" w:color="C0E6F5" w:fill="C0E6F5"/>
            <w:noWrap/>
            <w:vAlign w:val="center"/>
            <w:hideMark/>
          </w:tcPr>
          <w:p w14:paraId="5F2F5833" w14:textId="15DD68ED" w:rsidR="00162414" w:rsidRPr="00AE3FD1" w:rsidDel="004A2D26" w:rsidRDefault="00162414">
            <w:pPr>
              <w:tabs>
                <w:tab w:val="left" w:pos="2446"/>
              </w:tabs>
              <w:spacing w:line="276" w:lineRule="auto"/>
              <w:rPr>
                <w:del w:id="13530" w:author="Gidon Kupietzky" w:date="2025-02-13T17:45:00Z" w16du:dateUtc="2025-02-13T15:45:00Z"/>
                <w:rFonts w:ascii="David" w:eastAsia="Times New Roman" w:hAnsi="David"/>
                <w:color w:val="000000"/>
                <w:rtl/>
              </w:rPr>
              <w:pPrChange w:id="13531" w:author="Gidon Kupietzky" w:date="2025-02-13T17:45:00Z" w16du:dateUtc="2025-02-13T15:45:00Z">
                <w:pPr>
                  <w:spacing w:before="0" w:line="240" w:lineRule="auto"/>
                  <w:ind w:left="0"/>
                  <w:jc w:val="center"/>
                </w:pPr>
              </w:pPrChange>
            </w:pPr>
            <w:bookmarkStart w:id="13532" w:name="_Toc190882947"/>
            <w:bookmarkStart w:id="13533" w:name="_Toc190885660"/>
            <w:bookmarkEnd w:id="13532"/>
            <w:bookmarkEnd w:id="13533"/>
          </w:p>
        </w:tc>
        <w:bookmarkStart w:id="13534" w:name="_Toc190882948"/>
        <w:bookmarkStart w:id="13535" w:name="_Toc190885661"/>
        <w:bookmarkEnd w:id="13534"/>
        <w:bookmarkEnd w:id="13535"/>
      </w:tr>
      <w:tr w:rsidR="00162414" w:rsidRPr="00AE3FD1" w:rsidDel="004A2D26" w14:paraId="2314C8AA" w14:textId="31EE4D44" w:rsidTr="00DE2902">
        <w:trPr>
          <w:trHeight w:val="300"/>
          <w:del w:id="13536" w:author="Gidon Kupietzky" w:date="2025-02-13T17:45:00Z"/>
        </w:trPr>
        <w:tc>
          <w:tcPr>
            <w:tcW w:w="1640" w:type="dxa"/>
            <w:shd w:val="clear" w:color="auto" w:fill="auto"/>
            <w:noWrap/>
            <w:vAlign w:val="center"/>
            <w:hideMark/>
          </w:tcPr>
          <w:p w14:paraId="57B79F8A" w14:textId="0A5A89E2" w:rsidR="00162414" w:rsidRPr="00AE3FD1" w:rsidDel="004A2D26" w:rsidRDefault="00162414">
            <w:pPr>
              <w:tabs>
                <w:tab w:val="left" w:pos="2446"/>
              </w:tabs>
              <w:spacing w:line="276" w:lineRule="auto"/>
              <w:rPr>
                <w:del w:id="13537" w:author="Gidon Kupietzky" w:date="2025-02-13T17:45:00Z" w16du:dateUtc="2025-02-13T15:45:00Z"/>
                <w:rFonts w:ascii="David" w:eastAsia="Times New Roman" w:hAnsi="David"/>
                <w:b/>
                <w:bCs/>
              </w:rPr>
              <w:pPrChange w:id="13538" w:author="Gidon Kupietzky" w:date="2025-02-13T17:45:00Z" w16du:dateUtc="2025-02-13T15:45:00Z">
                <w:pPr>
                  <w:bidi w:val="0"/>
                  <w:spacing w:before="0" w:line="240" w:lineRule="auto"/>
                  <w:ind w:left="0"/>
                  <w:jc w:val="center"/>
                </w:pPr>
              </w:pPrChange>
            </w:pPr>
            <w:del w:id="13539" w:author="Gidon Kupietzky" w:date="2025-02-13T17:45:00Z" w16du:dateUtc="2025-02-13T15:45:00Z">
              <w:r w:rsidRPr="00AE3FD1" w:rsidDel="004A2D26">
                <w:rPr>
                  <w:rFonts w:ascii="David" w:eastAsia="Times New Roman" w:hAnsi="David"/>
                  <w:b/>
                  <w:bCs/>
                </w:rPr>
                <w:delText>age30_34</w:delText>
              </w:r>
              <w:bookmarkStart w:id="13540" w:name="_Toc190882949"/>
              <w:bookmarkStart w:id="13541" w:name="_Toc190885662"/>
              <w:bookmarkEnd w:id="13540"/>
              <w:bookmarkEnd w:id="13541"/>
            </w:del>
          </w:p>
        </w:tc>
        <w:tc>
          <w:tcPr>
            <w:tcW w:w="4104" w:type="dxa"/>
            <w:shd w:val="clear" w:color="auto" w:fill="auto"/>
            <w:noWrap/>
            <w:vAlign w:val="center"/>
            <w:hideMark/>
          </w:tcPr>
          <w:p w14:paraId="3A705251" w14:textId="1213915B" w:rsidR="00162414" w:rsidRPr="00AE3FD1" w:rsidDel="004A2D26" w:rsidRDefault="00162414">
            <w:pPr>
              <w:tabs>
                <w:tab w:val="left" w:pos="2446"/>
              </w:tabs>
              <w:spacing w:line="276" w:lineRule="auto"/>
              <w:rPr>
                <w:del w:id="13542" w:author="Gidon Kupietzky" w:date="2025-02-13T17:45:00Z" w16du:dateUtc="2025-02-13T15:45:00Z"/>
                <w:rFonts w:ascii="David" w:eastAsia="Times New Roman" w:hAnsi="David"/>
                <w:color w:val="000000"/>
              </w:rPr>
              <w:pPrChange w:id="13543" w:author="Gidon Kupietzky" w:date="2025-02-13T17:45:00Z" w16du:dateUtc="2025-02-13T15:45:00Z">
                <w:pPr>
                  <w:spacing w:before="0" w:line="240" w:lineRule="auto"/>
                  <w:ind w:left="0"/>
                  <w:jc w:val="center"/>
                </w:pPr>
              </w:pPrChange>
            </w:pPr>
            <w:del w:id="13544" w:author="Gidon Kupietzky" w:date="2025-02-13T17:45:00Z" w16du:dateUtc="2025-02-13T15:45:00Z">
              <w:r w:rsidRPr="00AE3FD1" w:rsidDel="004A2D26">
                <w:rPr>
                  <w:rFonts w:ascii="David" w:eastAsia="Times New Roman" w:hAnsi="David"/>
                  <w:color w:val="000000"/>
                  <w:rtl/>
                </w:rPr>
                <w:delText xml:space="preserve"> אוכלוסיה בגילים 30-34</w:delText>
              </w:r>
              <w:bookmarkStart w:id="13545" w:name="_Toc190882950"/>
              <w:bookmarkStart w:id="13546" w:name="_Toc190885663"/>
              <w:bookmarkEnd w:id="13545"/>
              <w:bookmarkEnd w:id="13546"/>
            </w:del>
          </w:p>
        </w:tc>
        <w:tc>
          <w:tcPr>
            <w:tcW w:w="3252" w:type="dxa"/>
            <w:shd w:val="clear" w:color="auto" w:fill="auto"/>
            <w:noWrap/>
            <w:vAlign w:val="center"/>
            <w:hideMark/>
          </w:tcPr>
          <w:p w14:paraId="0212B776" w14:textId="13BC17EB" w:rsidR="00162414" w:rsidRPr="00AE3FD1" w:rsidDel="004A2D26" w:rsidRDefault="00162414">
            <w:pPr>
              <w:tabs>
                <w:tab w:val="left" w:pos="2446"/>
              </w:tabs>
              <w:spacing w:line="276" w:lineRule="auto"/>
              <w:rPr>
                <w:del w:id="13547" w:author="Gidon Kupietzky" w:date="2025-02-13T17:45:00Z" w16du:dateUtc="2025-02-13T15:45:00Z"/>
                <w:rFonts w:ascii="David" w:eastAsia="Times New Roman" w:hAnsi="David"/>
                <w:color w:val="000000"/>
                <w:rtl/>
              </w:rPr>
              <w:pPrChange w:id="13548" w:author="Gidon Kupietzky" w:date="2025-02-13T17:45:00Z" w16du:dateUtc="2025-02-13T15:45:00Z">
                <w:pPr>
                  <w:spacing w:before="0" w:line="240" w:lineRule="auto"/>
                  <w:ind w:left="0"/>
                  <w:jc w:val="center"/>
                </w:pPr>
              </w:pPrChange>
            </w:pPr>
            <w:bookmarkStart w:id="13549" w:name="_Toc190882951"/>
            <w:bookmarkStart w:id="13550" w:name="_Toc190885664"/>
            <w:bookmarkEnd w:id="13549"/>
            <w:bookmarkEnd w:id="13550"/>
          </w:p>
        </w:tc>
        <w:bookmarkStart w:id="13551" w:name="_Toc190882952"/>
        <w:bookmarkStart w:id="13552" w:name="_Toc190885665"/>
        <w:bookmarkEnd w:id="13551"/>
        <w:bookmarkEnd w:id="13552"/>
      </w:tr>
      <w:tr w:rsidR="00162414" w:rsidRPr="00AE3FD1" w:rsidDel="004A2D26" w14:paraId="59743622" w14:textId="61E4C37D" w:rsidTr="00DE2902">
        <w:trPr>
          <w:trHeight w:val="300"/>
          <w:del w:id="13553" w:author="Gidon Kupietzky" w:date="2025-02-13T17:45:00Z"/>
        </w:trPr>
        <w:tc>
          <w:tcPr>
            <w:tcW w:w="1640" w:type="dxa"/>
            <w:shd w:val="clear" w:color="C0E6F5" w:fill="C0E6F5"/>
            <w:noWrap/>
            <w:vAlign w:val="center"/>
            <w:hideMark/>
          </w:tcPr>
          <w:p w14:paraId="6F62EE56" w14:textId="729C8C6D" w:rsidR="00162414" w:rsidRPr="00AE3FD1" w:rsidDel="004A2D26" w:rsidRDefault="00162414">
            <w:pPr>
              <w:tabs>
                <w:tab w:val="left" w:pos="2446"/>
              </w:tabs>
              <w:spacing w:line="276" w:lineRule="auto"/>
              <w:rPr>
                <w:del w:id="13554" w:author="Gidon Kupietzky" w:date="2025-02-13T17:45:00Z" w16du:dateUtc="2025-02-13T15:45:00Z"/>
                <w:rFonts w:ascii="David" w:eastAsia="Times New Roman" w:hAnsi="David"/>
                <w:b/>
                <w:bCs/>
              </w:rPr>
              <w:pPrChange w:id="13555" w:author="Gidon Kupietzky" w:date="2025-02-13T17:45:00Z" w16du:dateUtc="2025-02-13T15:45:00Z">
                <w:pPr>
                  <w:bidi w:val="0"/>
                  <w:spacing w:before="0" w:line="240" w:lineRule="auto"/>
                  <w:ind w:left="0"/>
                  <w:jc w:val="center"/>
                </w:pPr>
              </w:pPrChange>
            </w:pPr>
            <w:del w:id="13556" w:author="Gidon Kupietzky" w:date="2025-02-13T17:45:00Z" w16du:dateUtc="2025-02-13T15:45:00Z">
              <w:r w:rsidRPr="00AE3FD1" w:rsidDel="004A2D26">
                <w:rPr>
                  <w:rFonts w:ascii="David" w:eastAsia="Times New Roman" w:hAnsi="David"/>
                  <w:b/>
                  <w:bCs/>
                </w:rPr>
                <w:delText>age35_39</w:delText>
              </w:r>
              <w:bookmarkStart w:id="13557" w:name="_Toc190882953"/>
              <w:bookmarkStart w:id="13558" w:name="_Toc190885666"/>
              <w:bookmarkEnd w:id="13557"/>
              <w:bookmarkEnd w:id="13558"/>
            </w:del>
          </w:p>
        </w:tc>
        <w:tc>
          <w:tcPr>
            <w:tcW w:w="4104" w:type="dxa"/>
            <w:shd w:val="clear" w:color="C0E6F5" w:fill="C0E6F5"/>
            <w:noWrap/>
            <w:vAlign w:val="center"/>
            <w:hideMark/>
          </w:tcPr>
          <w:p w14:paraId="415E3C26" w14:textId="51C8ED76" w:rsidR="00162414" w:rsidRPr="00AE3FD1" w:rsidDel="004A2D26" w:rsidRDefault="00162414">
            <w:pPr>
              <w:tabs>
                <w:tab w:val="left" w:pos="2446"/>
              </w:tabs>
              <w:spacing w:line="276" w:lineRule="auto"/>
              <w:rPr>
                <w:del w:id="13559" w:author="Gidon Kupietzky" w:date="2025-02-13T17:45:00Z" w16du:dateUtc="2025-02-13T15:45:00Z"/>
                <w:rFonts w:ascii="David" w:eastAsia="Times New Roman" w:hAnsi="David"/>
                <w:color w:val="000000"/>
              </w:rPr>
              <w:pPrChange w:id="13560" w:author="Gidon Kupietzky" w:date="2025-02-13T17:45:00Z" w16du:dateUtc="2025-02-13T15:45:00Z">
                <w:pPr>
                  <w:spacing w:before="0" w:line="240" w:lineRule="auto"/>
                  <w:ind w:left="0"/>
                  <w:jc w:val="center"/>
                </w:pPr>
              </w:pPrChange>
            </w:pPr>
            <w:del w:id="13561" w:author="Gidon Kupietzky" w:date="2025-02-13T17:45:00Z" w16du:dateUtc="2025-02-13T15:45:00Z">
              <w:r w:rsidRPr="00AE3FD1" w:rsidDel="004A2D26">
                <w:rPr>
                  <w:rFonts w:ascii="David" w:eastAsia="Times New Roman" w:hAnsi="David"/>
                  <w:color w:val="000000"/>
                  <w:rtl/>
                </w:rPr>
                <w:delText xml:space="preserve"> אוכלוסיה בגילים 35-39</w:delText>
              </w:r>
              <w:bookmarkStart w:id="13562" w:name="_Toc190882954"/>
              <w:bookmarkStart w:id="13563" w:name="_Toc190885667"/>
              <w:bookmarkEnd w:id="13562"/>
              <w:bookmarkEnd w:id="13563"/>
            </w:del>
          </w:p>
        </w:tc>
        <w:tc>
          <w:tcPr>
            <w:tcW w:w="3252" w:type="dxa"/>
            <w:shd w:val="clear" w:color="C0E6F5" w:fill="C0E6F5"/>
            <w:noWrap/>
            <w:vAlign w:val="center"/>
            <w:hideMark/>
          </w:tcPr>
          <w:p w14:paraId="57364EA7" w14:textId="244ABA96" w:rsidR="00162414" w:rsidRPr="00AE3FD1" w:rsidDel="004A2D26" w:rsidRDefault="00162414">
            <w:pPr>
              <w:tabs>
                <w:tab w:val="left" w:pos="2446"/>
              </w:tabs>
              <w:spacing w:line="276" w:lineRule="auto"/>
              <w:rPr>
                <w:del w:id="13564" w:author="Gidon Kupietzky" w:date="2025-02-13T17:45:00Z" w16du:dateUtc="2025-02-13T15:45:00Z"/>
                <w:rFonts w:ascii="David" w:eastAsia="Times New Roman" w:hAnsi="David"/>
                <w:color w:val="000000"/>
                <w:rtl/>
              </w:rPr>
              <w:pPrChange w:id="13565" w:author="Gidon Kupietzky" w:date="2025-02-13T17:45:00Z" w16du:dateUtc="2025-02-13T15:45:00Z">
                <w:pPr>
                  <w:spacing w:before="0" w:line="240" w:lineRule="auto"/>
                  <w:ind w:left="0"/>
                  <w:jc w:val="center"/>
                </w:pPr>
              </w:pPrChange>
            </w:pPr>
            <w:bookmarkStart w:id="13566" w:name="_Toc190882955"/>
            <w:bookmarkStart w:id="13567" w:name="_Toc190885668"/>
            <w:bookmarkEnd w:id="13566"/>
            <w:bookmarkEnd w:id="13567"/>
          </w:p>
        </w:tc>
        <w:bookmarkStart w:id="13568" w:name="_Toc190882956"/>
        <w:bookmarkStart w:id="13569" w:name="_Toc190885669"/>
        <w:bookmarkEnd w:id="13568"/>
        <w:bookmarkEnd w:id="13569"/>
      </w:tr>
      <w:tr w:rsidR="00162414" w:rsidRPr="00AE3FD1" w:rsidDel="004A2D26" w14:paraId="0A3EE810" w14:textId="0BCA8EBA" w:rsidTr="00DE2902">
        <w:trPr>
          <w:trHeight w:val="300"/>
          <w:del w:id="13570" w:author="Gidon Kupietzky" w:date="2025-02-13T17:45:00Z"/>
        </w:trPr>
        <w:tc>
          <w:tcPr>
            <w:tcW w:w="1640" w:type="dxa"/>
            <w:shd w:val="clear" w:color="auto" w:fill="auto"/>
            <w:noWrap/>
            <w:vAlign w:val="center"/>
            <w:hideMark/>
          </w:tcPr>
          <w:p w14:paraId="5A4D8B8B" w14:textId="651ECF74" w:rsidR="00162414" w:rsidRPr="00AE3FD1" w:rsidDel="004A2D26" w:rsidRDefault="00162414">
            <w:pPr>
              <w:tabs>
                <w:tab w:val="left" w:pos="2446"/>
              </w:tabs>
              <w:spacing w:line="276" w:lineRule="auto"/>
              <w:rPr>
                <w:del w:id="13571" w:author="Gidon Kupietzky" w:date="2025-02-13T17:45:00Z" w16du:dateUtc="2025-02-13T15:45:00Z"/>
                <w:rFonts w:ascii="David" w:eastAsia="Times New Roman" w:hAnsi="David"/>
                <w:b/>
                <w:bCs/>
              </w:rPr>
              <w:pPrChange w:id="13572" w:author="Gidon Kupietzky" w:date="2025-02-13T17:45:00Z" w16du:dateUtc="2025-02-13T15:45:00Z">
                <w:pPr>
                  <w:bidi w:val="0"/>
                  <w:spacing w:before="0" w:line="240" w:lineRule="auto"/>
                  <w:ind w:left="0"/>
                  <w:jc w:val="center"/>
                </w:pPr>
              </w:pPrChange>
            </w:pPr>
            <w:del w:id="13573" w:author="Gidon Kupietzky" w:date="2025-02-13T17:45:00Z" w16du:dateUtc="2025-02-13T15:45:00Z">
              <w:r w:rsidRPr="00AE3FD1" w:rsidDel="004A2D26">
                <w:rPr>
                  <w:rFonts w:ascii="David" w:eastAsia="Times New Roman" w:hAnsi="David"/>
                  <w:b/>
                  <w:bCs/>
                </w:rPr>
                <w:delText>age40_44</w:delText>
              </w:r>
              <w:bookmarkStart w:id="13574" w:name="_Toc190882957"/>
              <w:bookmarkStart w:id="13575" w:name="_Toc190885670"/>
              <w:bookmarkEnd w:id="13574"/>
              <w:bookmarkEnd w:id="13575"/>
            </w:del>
          </w:p>
        </w:tc>
        <w:tc>
          <w:tcPr>
            <w:tcW w:w="4104" w:type="dxa"/>
            <w:shd w:val="clear" w:color="auto" w:fill="auto"/>
            <w:noWrap/>
            <w:vAlign w:val="center"/>
            <w:hideMark/>
          </w:tcPr>
          <w:p w14:paraId="6BEF417D" w14:textId="07D95A83" w:rsidR="00162414" w:rsidRPr="00AE3FD1" w:rsidDel="004A2D26" w:rsidRDefault="00162414">
            <w:pPr>
              <w:tabs>
                <w:tab w:val="left" w:pos="2446"/>
              </w:tabs>
              <w:spacing w:line="276" w:lineRule="auto"/>
              <w:rPr>
                <w:del w:id="13576" w:author="Gidon Kupietzky" w:date="2025-02-13T17:45:00Z" w16du:dateUtc="2025-02-13T15:45:00Z"/>
                <w:rFonts w:ascii="David" w:eastAsia="Times New Roman" w:hAnsi="David"/>
                <w:color w:val="000000"/>
              </w:rPr>
              <w:pPrChange w:id="13577" w:author="Gidon Kupietzky" w:date="2025-02-13T17:45:00Z" w16du:dateUtc="2025-02-13T15:45:00Z">
                <w:pPr>
                  <w:spacing w:before="0" w:line="240" w:lineRule="auto"/>
                  <w:ind w:left="0"/>
                  <w:jc w:val="center"/>
                </w:pPr>
              </w:pPrChange>
            </w:pPr>
            <w:del w:id="13578" w:author="Gidon Kupietzky" w:date="2025-02-13T17:45:00Z" w16du:dateUtc="2025-02-13T15:45:00Z">
              <w:r w:rsidRPr="00AE3FD1" w:rsidDel="004A2D26">
                <w:rPr>
                  <w:rFonts w:ascii="David" w:eastAsia="Times New Roman" w:hAnsi="David"/>
                  <w:color w:val="000000"/>
                  <w:rtl/>
                </w:rPr>
                <w:delText xml:space="preserve"> אוכלוסיה בגילים 40-44</w:delText>
              </w:r>
              <w:bookmarkStart w:id="13579" w:name="_Toc190882958"/>
              <w:bookmarkStart w:id="13580" w:name="_Toc190885671"/>
              <w:bookmarkEnd w:id="13579"/>
              <w:bookmarkEnd w:id="13580"/>
            </w:del>
          </w:p>
        </w:tc>
        <w:tc>
          <w:tcPr>
            <w:tcW w:w="3252" w:type="dxa"/>
            <w:shd w:val="clear" w:color="auto" w:fill="auto"/>
            <w:noWrap/>
            <w:vAlign w:val="center"/>
            <w:hideMark/>
          </w:tcPr>
          <w:p w14:paraId="54B04B20" w14:textId="38721634" w:rsidR="00162414" w:rsidRPr="00AE3FD1" w:rsidDel="004A2D26" w:rsidRDefault="00162414">
            <w:pPr>
              <w:tabs>
                <w:tab w:val="left" w:pos="2446"/>
              </w:tabs>
              <w:spacing w:line="276" w:lineRule="auto"/>
              <w:rPr>
                <w:del w:id="13581" w:author="Gidon Kupietzky" w:date="2025-02-13T17:45:00Z" w16du:dateUtc="2025-02-13T15:45:00Z"/>
                <w:rFonts w:ascii="David" w:eastAsia="Times New Roman" w:hAnsi="David"/>
                <w:color w:val="000000"/>
                <w:rtl/>
              </w:rPr>
              <w:pPrChange w:id="13582" w:author="Gidon Kupietzky" w:date="2025-02-13T17:45:00Z" w16du:dateUtc="2025-02-13T15:45:00Z">
                <w:pPr>
                  <w:spacing w:before="0" w:line="240" w:lineRule="auto"/>
                  <w:ind w:left="0"/>
                  <w:jc w:val="center"/>
                </w:pPr>
              </w:pPrChange>
            </w:pPr>
            <w:bookmarkStart w:id="13583" w:name="_Toc190882959"/>
            <w:bookmarkStart w:id="13584" w:name="_Toc190885672"/>
            <w:bookmarkEnd w:id="13583"/>
            <w:bookmarkEnd w:id="13584"/>
          </w:p>
        </w:tc>
        <w:bookmarkStart w:id="13585" w:name="_Toc190882960"/>
        <w:bookmarkStart w:id="13586" w:name="_Toc190885673"/>
        <w:bookmarkEnd w:id="13585"/>
        <w:bookmarkEnd w:id="13586"/>
      </w:tr>
      <w:tr w:rsidR="00162414" w:rsidRPr="00AE3FD1" w:rsidDel="004A2D26" w14:paraId="7C21168F" w14:textId="2DF013AD" w:rsidTr="00DE2902">
        <w:trPr>
          <w:trHeight w:val="300"/>
          <w:del w:id="13587" w:author="Gidon Kupietzky" w:date="2025-02-13T17:45:00Z"/>
        </w:trPr>
        <w:tc>
          <w:tcPr>
            <w:tcW w:w="1640" w:type="dxa"/>
            <w:shd w:val="clear" w:color="C0E6F5" w:fill="C0E6F5"/>
            <w:noWrap/>
            <w:vAlign w:val="center"/>
            <w:hideMark/>
          </w:tcPr>
          <w:p w14:paraId="2A5974B2" w14:textId="3F26EFE4" w:rsidR="00162414" w:rsidRPr="00AE3FD1" w:rsidDel="004A2D26" w:rsidRDefault="00162414">
            <w:pPr>
              <w:tabs>
                <w:tab w:val="left" w:pos="2446"/>
              </w:tabs>
              <w:spacing w:line="276" w:lineRule="auto"/>
              <w:rPr>
                <w:del w:id="13588" w:author="Gidon Kupietzky" w:date="2025-02-13T17:45:00Z" w16du:dateUtc="2025-02-13T15:45:00Z"/>
                <w:rFonts w:ascii="David" w:eastAsia="Times New Roman" w:hAnsi="David"/>
                <w:b/>
                <w:bCs/>
              </w:rPr>
              <w:pPrChange w:id="13589" w:author="Gidon Kupietzky" w:date="2025-02-13T17:45:00Z" w16du:dateUtc="2025-02-13T15:45:00Z">
                <w:pPr>
                  <w:bidi w:val="0"/>
                  <w:spacing w:before="0" w:line="240" w:lineRule="auto"/>
                  <w:ind w:left="0"/>
                  <w:jc w:val="center"/>
                </w:pPr>
              </w:pPrChange>
            </w:pPr>
            <w:del w:id="13590" w:author="Gidon Kupietzky" w:date="2025-02-13T17:45:00Z" w16du:dateUtc="2025-02-13T15:45:00Z">
              <w:r w:rsidRPr="00AE3FD1" w:rsidDel="004A2D26">
                <w:rPr>
                  <w:rFonts w:ascii="David" w:eastAsia="Times New Roman" w:hAnsi="David"/>
                  <w:b/>
                  <w:bCs/>
                </w:rPr>
                <w:lastRenderedPageBreak/>
                <w:delText>age45_49</w:delText>
              </w:r>
              <w:bookmarkStart w:id="13591" w:name="_Toc190882961"/>
              <w:bookmarkStart w:id="13592" w:name="_Toc190885674"/>
              <w:bookmarkEnd w:id="13591"/>
              <w:bookmarkEnd w:id="13592"/>
            </w:del>
          </w:p>
        </w:tc>
        <w:tc>
          <w:tcPr>
            <w:tcW w:w="4104" w:type="dxa"/>
            <w:shd w:val="clear" w:color="C0E6F5" w:fill="C0E6F5"/>
            <w:noWrap/>
            <w:vAlign w:val="center"/>
            <w:hideMark/>
          </w:tcPr>
          <w:p w14:paraId="44DEA40F" w14:textId="1B618696" w:rsidR="00162414" w:rsidRPr="00AE3FD1" w:rsidDel="004A2D26" w:rsidRDefault="00162414">
            <w:pPr>
              <w:tabs>
                <w:tab w:val="left" w:pos="2446"/>
              </w:tabs>
              <w:spacing w:line="276" w:lineRule="auto"/>
              <w:rPr>
                <w:del w:id="13593" w:author="Gidon Kupietzky" w:date="2025-02-13T17:45:00Z" w16du:dateUtc="2025-02-13T15:45:00Z"/>
                <w:rFonts w:ascii="David" w:eastAsia="Times New Roman" w:hAnsi="David"/>
                <w:color w:val="000000"/>
              </w:rPr>
              <w:pPrChange w:id="13594" w:author="Gidon Kupietzky" w:date="2025-02-13T17:45:00Z" w16du:dateUtc="2025-02-13T15:45:00Z">
                <w:pPr>
                  <w:spacing w:before="0" w:line="240" w:lineRule="auto"/>
                  <w:ind w:left="0"/>
                  <w:jc w:val="center"/>
                </w:pPr>
              </w:pPrChange>
            </w:pPr>
            <w:del w:id="13595" w:author="Gidon Kupietzky" w:date="2025-02-13T17:45:00Z" w16du:dateUtc="2025-02-13T15:45:00Z">
              <w:r w:rsidRPr="00AE3FD1" w:rsidDel="004A2D26">
                <w:rPr>
                  <w:rFonts w:ascii="David" w:eastAsia="Times New Roman" w:hAnsi="David"/>
                  <w:color w:val="000000"/>
                  <w:rtl/>
                </w:rPr>
                <w:delText xml:space="preserve"> אוכלוסיה בגילים 45-49</w:delText>
              </w:r>
              <w:bookmarkStart w:id="13596" w:name="_Toc190882962"/>
              <w:bookmarkStart w:id="13597" w:name="_Toc190885675"/>
              <w:bookmarkEnd w:id="13596"/>
              <w:bookmarkEnd w:id="13597"/>
            </w:del>
          </w:p>
        </w:tc>
        <w:tc>
          <w:tcPr>
            <w:tcW w:w="3252" w:type="dxa"/>
            <w:shd w:val="clear" w:color="C0E6F5" w:fill="C0E6F5"/>
            <w:noWrap/>
            <w:vAlign w:val="center"/>
            <w:hideMark/>
          </w:tcPr>
          <w:p w14:paraId="2C48B3A9" w14:textId="0774FBE4" w:rsidR="00162414" w:rsidRPr="00AE3FD1" w:rsidDel="004A2D26" w:rsidRDefault="00162414">
            <w:pPr>
              <w:tabs>
                <w:tab w:val="left" w:pos="2446"/>
              </w:tabs>
              <w:spacing w:line="276" w:lineRule="auto"/>
              <w:rPr>
                <w:del w:id="13598" w:author="Gidon Kupietzky" w:date="2025-02-13T17:45:00Z" w16du:dateUtc="2025-02-13T15:45:00Z"/>
                <w:rFonts w:ascii="David" w:eastAsia="Times New Roman" w:hAnsi="David"/>
                <w:color w:val="000000"/>
                <w:rtl/>
              </w:rPr>
              <w:pPrChange w:id="13599" w:author="Gidon Kupietzky" w:date="2025-02-13T17:45:00Z" w16du:dateUtc="2025-02-13T15:45:00Z">
                <w:pPr>
                  <w:spacing w:before="0" w:line="240" w:lineRule="auto"/>
                  <w:ind w:left="0"/>
                  <w:jc w:val="center"/>
                </w:pPr>
              </w:pPrChange>
            </w:pPr>
            <w:bookmarkStart w:id="13600" w:name="_Toc190882963"/>
            <w:bookmarkStart w:id="13601" w:name="_Toc190885676"/>
            <w:bookmarkEnd w:id="13600"/>
            <w:bookmarkEnd w:id="13601"/>
          </w:p>
        </w:tc>
        <w:bookmarkStart w:id="13602" w:name="_Toc190882964"/>
        <w:bookmarkStart w:id="13603" w:name="_Toc190885677"/>
        <w:bookmarkEnd w:id="13602"/>
        <w:bookmarkEnd w:id="13603"/>
      </w:tr>
      <w:tr w:rsidR="00162414" w:rsidRPr="00AE3FD1" w:rsidDel="004A2D26" w14:paraId="34B3C558" w14:textId="291BE224" w:rsidTr="00DE2902">
        <w:trPr>
          <w:trHeight w:val="300"/>
          <w:del w:id="13604" w:author="Gidon Kupietzky" w:date="2025-02-13T17:45:00Z"/>
        </w:trPr>
        <w:tc>
          <w:tcPr>
            <w:tcW w:w="1640" w:type="dxa"/>
            <w:shd w:val="clear" w:color="auto" w:fill="auto"/>
            <w:noWrap/>
            <w:vAlign w:val="center"/>
            <w:hideMark/>
          </w:tcPr>
          <w:p w14:paraId="1C6B66AF" w14:textId="31B4BDD3" w:rsidR="00162414" w:rsidRPr="00AE3FD1" w:rsidDel="004A2D26" w:rsidRDefault="00162414">
            <w:pPr>
              <w:tabs>
                <w:tab w:val="left" w:pos="2446"/>
              </w:tabs>
              <w:spacing w:line="276" w:lineRule="auto"/>
              <w:rPr>
                <w:del w:id="13605" w:author="Gidon Kupietzky" w:date="2025-02-13T17:45:00Z" w16du:dateUtc="2025-02-13T15:45:00Z"/>
                <w:rFonts w:ascii="David" w:eastAsia="Times New Roman" w:hAnsi="David"/>
                <w:b/>
                <w:bCs/>
              </w:rPr>
              <w:pPrChange w:id="13606" w:author="Gidon Kupietzky" w:date="2025-02-13T17:45:00Z" w16du:dateUtc="2025-02-13T15:45:00Z">
                <w:pPr>
                  <w:bidi w:val="0"/>
                  <w:spacing w:before="0" w:line="240" w:lineRule="auto"/>
                  <w:ind w:left="0"/>
                  <w:jc w:val="center"/>
                </w:pPr>
              </w:pPrChange>
            </w:pPr>
            <w:del w:id="13607" w:author="Gidon Kupietzky" w:date="2025-02-13T17:45:00Z" w16du:dateUtc="2025-02-13T15:45:00Z">
              <w:r w:rsidRPr="00AE3FD1" w:rsidDel="004A2D26">
                <w:rPr>
                  <w:rFonts w:ascii="David" w:eastAsia="Times New Roman" w:hAnsi="David"/>
                  <w:b/>
                  <w:bCs/>
                </w:rPr>
                <w:delText>age50_54</w:delText>
              </w:r>
              <w:bookmarkStart w:id="13608" w:name="_Toc190882965"/>
              <w:bookmarkStart w:id="13609" w:name="_Toc190885678"/>
              <w:bookmarkEnd w:id="13608"/>
              <w:bookmarkEnd w:id="13609"/>
            </w:del>
          </w:p>
        </w:tc>
        <w:tc>
          <w:tcPr>
            <w:tcW w:w="4104" w:type="dxa"/>
            <w:shd w:val="clear" w:color="auto" w:fill="auto"/>
            <w:noWrap/>
            <w:vAlign w:val="center"/>
            <w:hideMark/>
          </w:tcPr>
          <w:p w14:paraId="5F4F0F6E" w14:textId="0AD6CF7D" w:rsidR="00162414" w:rsidRPr="00AE3FD1" w:rsidDel="004A2D26" w:rsidRDefault="00162414">
            <w:pPr>
              <w:tabs>
                <w:tab w:val="left" w:pos="2446"/>
              </w:tabs>
              <w:spacing w:line="276" w:lineRule="auto"/>
              <w:rPr>
                <w:del w:id="13610" w:author="Gidon Kupietzky" w:date="2025-02-13T17:45:00Z" w16du:dateUtc="2025-02-13T15:45:00Z"/>
                <w:rFonts w:ascii="David" w:eastAsia="Times New Roman" w:hAnsi="David"/>
                <w:color w:val="000000"/>
              </w:rPr>
              <w:pPrChange w:id="13611" w:author="Gidon Kupietzky" w:date="2025-02-13T17:45:00Z" w16du:dateUtc="2025-02-13T15:45:00Z">
                <w:pPr>
                  <w:spacing w:before="0" w:line="240" w:lineRule="auto"/>
                  <w:ind w:left="0"/>
                  <w:jc w:val="center"/>
                </w:pPr>
              </w:pPrChange>
            </w:pPr>
            <w:del w:id="13612" w:author="Gidon Kupietzky" w:date="2025-02-13T17:45:00Z" w16du:dateUtc="2025-02-13T15:45:00Z">
              <w:r w:rsidRPr="00AE3FD1" w:rsidDel="004A2D26">
                <w:rPr>
                  <w:rFonts w:ascii="David" w:eastAsia="Times New Roman" w:hAnsi="David"/>
                  <w:color w:val="000000"/>
                  <w:rtl/>
                </w:rPr>
                <w:delText xml:space="preserve"> אוכלוסיה בגילים 50-54</w:delText>
              </w:r>
              <w:bookmarkStart w:id="13613" w:name="_Toc190882966"/>
              <w:bookmarkStart w:id="13614" w:name="_Toc190885679"/>
              <w:bookmarkEnd w:id="13613"/>
              <w:bookmarkEnd w:id="13614"/>
            </w:del>
          </w:p>
        </w:tc>
        <w:tc>
          <w:tcPr>
            <w:tcW w:w="3252" w:type="dxa"/>
            <w:shd w:val="clear" w:color="auto" w:fill="auto"/>
            <w:noWrap/>
            <w:vAlign w:val="center"/>
            <w:hideMark/>
          </w:tcPr>
          <w:p w14:paraId="770FD037" w14:textId="6DE29931" w:rsidR="00162414" w:rsidRPr="00AE3FD1" w:rsidDel="004A2D26" w:rsidRDefault="00162414">
            <w:pPr>
              <w:tabs>
                <w:tab w:val="left" w:pos="2446"/>
              </w:tabs>
              <w:spacing w:line="276" w:lineRule="auto"/>
              <w:rPr>
                <w:del w:id="13615" w:author="Gidon Kupietzky" w:date="2025-02-13T17:45:00Z" w16du:dateUtc="2025-02-13T15:45:00Z"/>
                <w:rFonts w:ascii="David" w:eastAsia="Times New Roman" w:hAnsi="David"/>
                <w:color w:val="000000"/>
                <w:rtl/>
              </w:rPr>
              <w:pPrChange w:id="13616" w:author="Gidon Kupietzky" w:date="2025-02-13T17:45:00Z" w16du:dateUtc="2025-02-13T15:45:00Z">
                <w:pPr>
                  <w:spacing w:before="0" w:line="240" w:lineRule="auto"/>
                  <w:ind w:left="0"/>
                  <w:jc w:val="center"/>
                </w:pPr>
              </w:pPrChange>
            </w:pPr>
            <w:bookmarkStart w:id="13617" w:name="_Toc190882967"/>
            <w:bookmarkStart w:id="13618" w:name="_Toc190885680"/>
            <w:bookmarkEnd w:id="13617"/>
            <w:bookmarkEnd w:id="13618"/>
          </w:p>
        </w:tc>
        <w:bookmarkStart w:id="13619" w:name="_Toc190882968"/>
        <w:bookmarkStart w:id="13620" w:name="_Toc190885681"/>
        <w:bookmarkEnd w:id="13619"/>
        <w:bookmarkEnd w:id="13620"/>
      </w:tr>
      <w:tr w:rsidR="00162414" w:rsidRPr="00AE3FD1" w:rsidDel="004A2D26" w14:paraId="399D96BB" w14:textId="27AEACC3" w:rsidTr="00DE2902">
        <w:trPr>
          <w:trHeight w:val="300"/>
          <w:del w:id="13621" w:author="Gidon Kupietzky" w:date="2025-02-13T17:45:00Z"/>
        </w:trPr>
        <w:tc>
          <w:tcPr>
            <w:tcW w:w="1640" w:type="dxa"/>
            <w:shd w:val="clear" w:color="C0E6F5" w:fill="C0E6F5"/>
            <w:noWrap/>
            <w:vAlign w:val="center"/>
            <w:hideMark/>
          </w:tcPr>
          <w:p w14:paraId="6FA68214" w14:textId="1D9E2542" w:rsidR="00162414" w:rsidRPr="00AE3FD1" w:rsidDel="004A2D26" w:rsidRDefault="00162414">
            <w:pPr>
              <w:tabs>
                <w:tab w:val="left" w:pos="2446"/>
              </w:tabs>
              <w:spacing w:line="276" w:lineRule="auto"/>
              <w:rPr>
                <w:del w:id="13622" w:author="Gidon Kupietzky" w:date="2025-02-13T17:45:00Z" w16du:dateUtc="2025-02-13T15:45:00Z"/>
                <w:rFonts w:ascii="David" w:eastAsia="Times New Roman" w:hAnsi="David"/>
                <w:b/>
                <w:bCs/>
              </w:rPr>
              <w:pPrChange w:id="13623" w:author="Gidon Kupietzky" w:date="2025-02-13T17:45:00Z" w16du:dateUtc="2025-02-13T15:45:00Z">
                <w:pPr>
                  <w:bidi w:val="0"/>
                  <w:spacing w:before="0" w:line="240" w:lineRule="auto"/>
                  <w:ind w:left="0"/>
                  <w:jc w:val="center"/>
                </w:pPr>
              </w:pPrChange>
            </w:pPr>
            <w:del w:id="13624" w:author="Gidon Kupietzky" w:date="2025-02-13T17:45:00Z" w16du:dateUtc="2025-02-13T15:45:00Z">
              <w:r w:rsidRPr="00AE3FD1" w:rsidDel="004A2D26">
                <w:rPr>
                  <w:rFonts w:ascii="David" w:eastAsia="Times New Roman" w:hAnsi="David"/>
                  <w:b/>
                  <w:bCs/>
                </w:rPr>
                <w:delText>age55_59</w:delText>
              </w:r>
              <w:bookmarkStart w:id="13625" w:name="_Toc190882969"/>
              <w:bookmarkStart w:id="13626" w:name="_Toc190885682"/>
              <w:bookmarkEnd w:id="13625"/>
              <w:bookmarkEnd w:id="13626"/>
            </w:del>
          </w:p>
        </w:tc>
        <w:tc>
          <w:tcPr>
            <w:tcW w:w="4104" w:type="dxa"/>
            <w:shd w:val="clear" w:color="C0E6F5" w:fill="C0E6F5"/>
            <w:noWrap/>
            <w:vAlign w:val="center"/>
            <w:hideMark/>
          </w:tcPr>
          <w:p w14:paraId="61D9338C" w14:textId="6A9AD76A" w:rsidR="00162414" w:rsidRPr="00AE3FD1" w:rsidDel="004A2D26" w:rsidRDefault="00162414">
            <w:pPr>
              <w:tabs>
                <w:tab w:val="left" w:pos="2446"/>
              </w:tabs>
              <w:spacing w:line="276" w:lineRule="auto"/>
              <w:rPr>
                <w:del w:id="13627" w:author="Gidon Kupietzky" w:date="2025-02-13T17:45:00Z" w16du:dateUtc="2025-02-13T15:45:00Z"/>
                <w:rFonts w:ascii="David" w:eastAsia="Times New Roman" w:hAnsi="David"/>
                <w:color w:val="000000"/>
              </w:rPr>
              <w:pPrChange w:id="13628" w:author="Gidon Kupietzky" w:date="2025-02-13T17:45:00Z" w16du:dateUtc="2025-02-13T15:45:00Z">
                <w:pPr>
                  <w:spacing w:before="0" w:line="240" w:lineRule="auto"/>
                  <w:ind w:left="0"/>
                  <w:jc w:val="center"/>
                </w:pPr>
              </w:pPrChange>
            </w:pPr>
            <w:del w:id="13629" w:author="Gidon Kupietzky" w:date="2025-02-13T17:45:00Z" w16du:dateUtc="2025-02-13T15:45:00Z">
              <w:r w:rsidRPr="00AE3FD1" w:rsidDel="004A2D26">
                <w:rPr>
                  <w:rFonts w:ascii="David" w:eastAsia="Times New Roman" w:hAnsi="David"/>
                  <w:color w:val="000000"/>
                  <w:rtl/>
                </w:rPr>
                <w:delText xml:space="preserve"> אוכלוסיה בגילים 55-59</w:delText>
              </w:r>
              <w:bookmarkStart w:id="13630" w:name="_Toc190882970"/>
              <w:bookmarkStart w:id="13631" w:name="_Toc190885683"/>
              <w:bookmarkEnd w:id="13630"/>
              <w:bookmarkEnd w:id="13631"/>
            </w:del>
          </w:p>
        </w:tc>
        <w:tc>
          <w:tcPr>
            <w:tcW w:w="3252" w:type="dxa"/>
            <w:shd w:val="clear" w:color="C0E6F5" w:fill="C0E6F5"/>
            <w:noWrap/>
            <w:vAlign w:val="center"/>
            <w:hideMark/>
          </w:tcPr>
          <w:p w14:paraId="649B6C7B" w14:textId="5146E43C" w:rsidR="00162414" w:rsidRPr="00AE3FD1" w:rsidDel="004A2D26" w:rsidRDefault="00162414">
            <w:pPr>
              <w:tabs>
                <w:tab w:val="left" w:pos="2446"/>
              </w:tabs>
              <w:spacing w:line="276" w:lineRule="auto"/>
              <w:rPr>
                <w:del w:id="13632" w:author="Gidon Kupietzky" w:date="2025-02-13T17:45:00Z" w16du:dateUtc="2025-02-13T15:45:00Z"/>
                <w:rFonts w:ascii="David" w:eastAsia="Times New Roman" w:hAnsi="David"/>
                <w:color w:val="000000"/>
                <w:rtl/>
              </w:rPr>
              <w:pPrChange w:id="13633" w:author="Gidon Kupietzky" w:date="2025-02-13T17:45:00Z" w16du:dateUtc="2025-02-13T15:45:00Z">
                <w:pPr>
                  <w:spacing w:before="0" w:line="240" w:lineRule="auto"/>
                  <w:ind w:left="0"/>
                  <w:jc w:val="center"/>
                </w:pPr>
              </w:pPrChange>
            </w:pPr>
            <w:bookmarkStart w:id="13634" w:name="_Toc190882971"/>
            <w:bookmarkStart w:id="13635" w:name="_Toc190885684"/>
            <w:bookmarkEnd w:id="13634"/>
            <w:bookmarkEnd w:id="13635"/>
          </w:p>
        </w:tc>
        <w:bookmarkStart w:id="13636" w:name="_Toc190882972"/>
        <w:bookmarkStart w:id="13637" w:name="_Toc190885685"/>
        <w:bookmarkEnd w:id="13636"/>
        <w:bookmarkEnd w:id="13637"/>
      </w:tr>
      <w:tr w:rsidR="00162414" w:rsidRPr="00AE3FD1" w:rsidDel="004A2D26" w14:paraId="38ABD8C3" w14:textId="54A6B09F" w:rsidTr="00DE2902">
        <w:trPr>
          <w:trHeight w:val="300"/>
          <w:del w:id="13638" w:author="Gidon Kupietzky" w:date="2025-02-13T17:45:00Z"/>
        </w:trPr>
        <w:tc>
          <w:tcPr>
            <w:tcW w:w="1640" w:type="dxa"/>
            <w:shd w:val="clear" w:color="auto" w:fill="auto"/>
            <w:noWrap/>
            <w:vAlign w:val="center"/>
            <w:hideMark/>
          </w:tcPr>
          <w:p w14:paraId="6DAC5AEC" w14:textId="266DDB37" w:rsidR="00162414" w:rsidRPr="00AE3FD1" w:rsidDel="004A2D26" w:rsidRDefault="00162414">
            <w:pPr>
              <w:tabs>
                <w:tab w:val="left" w:pos="2446"/>
              </w:tabs>
              <w:spacing w:line="276" w:lineRule="auto"/>
              <w:rPr>
                <w:del w:id="13639" w:author="Gidon Kupietzky" w:date="2025-02-13T17:45:00Z" w16du:dateUtc="2025-02-13T15:45:00Z"/>
                <w:rFonts w:ascii="David" w:eastAsia="Times New Roman" w:hAnsi="David"/>
                <w:b/>
                <w:bCs/>
              </w:rPr>
              <w:pPrChange w:id="13640" w:author="Gidon Kupietzky" w:date="2025-02-13T17:45:00Z" w16du:dateUtc="2025-02-13T15:45:00Z">
                <w:pPr>
                  <w:bidi w:val="0"/>
                  <w:spacing w:before="0" w:line="240" w:lineRule="auto"/>
                  <w:ind w:left="0"/>
                  <w:jc w:val="center"/>
                </w:pPr>
              </w:pPrChange>
            </w:pPr>
            <w:del w:id="13641" w:author="Gidon Kupietzky" w:date="2025-02-13T17:45:00Z" w16du:dateUtc="2025-02-13T15:45:00Z">
              <w:r w:rsidRPr="00AE3FD1" w:rsidDel="004A2D26">
                <w:rPr>
                  <w:rFonts w:ascii="David" w:eastAsia="Times New Roman" w:hAnsi="David"/>
                  <w:b/>
                  <w:bCs/>
                </w:rPr>
                <w:delText>age60_64</w:delText>
              </w:r>
              <w:bookmarkStart w:id="13642" w:name="_Toc190882973"/>
              <w:bookmarkStart w:id="13643" w:name="_Toc190885686"/>
              <w:bookmarkEnd w:id="13642"/>
              <w:bookmarkEnd w:id="13643"/>
            </w:del>
          </w:p>
        </w:tc>
        <w:tc>
          <w:tcPr>
            <w:tcW w:w="4104" w:type="dxa"/>
            <w:shd w:val="clear" w:color="auto" w:fill="auto"/>
            <w:noWrap/>
            <w:vAlign w:val="center"/>
            <w:hideMark/>
          </w:tcPr>
          <w:p w14:paraId="08290B85" w14:textId="29E47A81" w:rsidR="00162414" w:rsidRPr="00AE3FD1" w:rsidDel="004A2D26" w:rsidRDefault="00162414">
            <w:pPr>
              <w:tabs>
                <w:tab w:val="left" w:pos="2446"/>
              </w:tabs>
              <w:spacing w:line="276" w:lineRule="auto"/>
              <w:rPr>
                <w:del w:id="13644" w:author="Gidon Kupietzky" w:date="2025-02-13T17:45:00Z" w16du:dateUtc="2025-02-13T15:45:00Z"/>
                <w:rFonts w:ascii="David" w:eastAsia="Times New Roman" w:hAnsi="David"/>
                <w:color w:val="000000"/>
              </w:rPr>
              <w:pPrChange w:id="13645" w:author="Gidon Kupietzky" w:date="2025-02-13T17:45:00Z" w16du:dateUtc="2025-02-13T15:45:00Z">
                <w:pPr>
                  <w:spacing w:before="0" w:line="240" w:lineRule="auto"/>
                  <w:ind w:left="0"/>
                  <w:jc w:val="center"/>
                </w:pPr>
              </w:pPrChange>
            </w:pPr>
            <w:del w:id="13646" w:author="Gidon Kupietzky" w:date="2025-02-13T17:45:00Z" w16du:dateUtc="2025-02-13T15:45:00Z">
              <w:r w:rsidRPr="00AE3FD1" w:rsidDel="004A2D26">
                <w:rPr>
                  <w:rFonts w:ascii="David" w:eastAsia="Times New Roman" w:hAnsi="David"/>
                  <w:color w:val="000000"/>
                  <w:rtl/>
                </w:rPr>
                <w:delText xml:space="preserve"> אוכלוסיה בגילים 60-64</w:delText>
              </w:r>
              <w:bookmarkStart w:id="13647" w:name="_Toc190882974"/>
              <w:bookmarkStart w:id="13648" w:name="_Toc190885687"/>
              <w:bookmarkEnd w:id="13647"/>
              <w:bookmarkEnd w:id="13648"/>
            </w:del>
          </w:p>
        </w:tc>
        <w:tc>
          <w:tcPr>
            <w:tcW w:w="3252" w:type="dxa"/>
            <w:shd w:val="clear" w:color="auto" w:fill="auto"/>
            <w:noWrap/>
            <w:vAlign w:val="center"/>
            <w:hideMark/>
          </w:tcPr>
          <w:p w14:paraId="29ABA37E" w14:textId="3D3C7D7B" w:rsidR="00162414" w:rsidRPr="00AE3FD1" w:rsidDel="004A2D26" w:rsidRDefault="00162414">
            <w:pPr>
              <w:tabs>
                <w:tab w:val="left" w:pos="2446"/>
              </w:tabs>
              <w:spacing w:line="276" w:lineRule="auto"/>
              <w:rPr>
                <w:del w:id="13649" w:author="Gidon Kupietzky" w:date="2025-02-13T17:45:00Z" w16du:dateUtc="2025-02-13T15:45:00Z"/>
                <w:rFonts w:ascii="David" w:eastAsia="Times New Roman" w:hAnsi="David"/>
                <w:color w:val="000000"/>
                <w:rtl/>
              </w:rPr>
              <w:pPrChange w:id="13650" w:author="Gidon Kupietzky" w:date="2025-02-13T17:45:00Z" w16du:dateUtc="2025-02-13T15:45:00Z">
                <w:pPr>
                  <w:spacing w:before="0" w:line="240" w:lineRule="auto"/>
                  <w:ind w:left="0"/>
                  <w:jc w:val="center"/>
                </w:pPr>
              </w:pPrChange>
            </w:pPr>
            <w:bookmarkStart w:id="13651" w:name="_Toc190882975"/>
            <w:bookmarkStart w:id="13652" w:name="_Toc190885688"/>
            <w:bookmarkEnd w:id="13651"/>
            <w:bookmarkEnd w:id="13652"/>
          </w:p>
        </w:tc>
        <w:bookmarkStart w:id="13653" w:name="_Toc190882976"/>
        <w:bookmarkStart w:id="13654" w:name="_Toc190885689"/>
        <w:bookmarkEnd w:id="13653"/>
        <w:bookmarkEnd w:id="13654"/>
      </w:tr>
      <w:tr w:rsidR="00162414" w:rsidRPr="00AE3FD1" w:rsidDel="004A2D26" w14:paraId="7EB04D91" w14:textId="1DFC3C7C" w:rsidTr="00DE2902">
        <w:trPr>
          <w:trHeight w:val="300"/>
          <w:del w:id="13655" w:author="Gidon Kupietzky" w:date="2025-02-13T17:45:00Z"/>
        </w:trPr>
        <w:tc>
          <w:tcPr>
            <w:tcW w:w="1640" w:type="dxa"/>
            <w:shd w:val="clear" w:color="C0E6F5" w:fill="C0E6F5"/>
            <w:noWrap/>
            <w:vAlign w:val="center"/>
            <w:hideMark/>
          </w:tcPr>
          <w:p w14:paraId="33A78F53" w14:textId="4372E666" w:rsidR="00162414" w:rsidRPr="00AE3FD1" w:rsidDel="004A2D26" w:rsidRDefault="00162414">
            <w:pPr>
              <w:tabs>
                <w:tab w:val="left" w:pos="2446"/>
              </w:tabs>
              <w:spacing w:line="276" w:lineRule="auto"/>
              <w:rPr>
                <w:del w:id="13656" w:author="Gidon Kupietzky" w:date="2025-02-13T17:45:00Z" w16du:dateUtc="2025-02-13T15:45:00Z"/>
                <w:rFonts w:ascii="David" w:eastAsia="Times New Roman" w:hAnsi="David"/>
                <w:b/>
                <w:bCs/>
              </w:rPr>
              <w:pPrChange w:id="13657" w:author="Gidon Kupietzky" w:date="2025-02-13T17:45:00Z" w16du:dateUtc="2025-02-13T15:45:00Z">
                <w:pPr>
                  <w:bidi w:val="0"/>
                  <w:spacing w:before="0" w:line="240" w:lineRule="auto"/>
                  <w:ind w:left="0"/>
                  <w:jc w:val="center"/>
                </w:pPr>
              </w:pPrChange>
            </w:pPr>
            <w:del w:id="13658" w:author="Gidon Kupietzky" w:date="2025-02-13T17:45:00Z" w16du:dateUtc="2025-02-13T15:45:00Z">
              <w:r w:rsidRPr="00AE3FD1" w:rsidDel="004A2D26">
                <w:rPr>
                  <w:rFonts w:ascii="David" w:eastAsia="Times New Roman" w:hAnsi="David"/>
                  <w:b/>
                  <w:bCs/>
                </w:rPr>
                <w:delText>age65_69</w:delText>
              </w:r>
              <w:bookmarkStart w:id="13659" w:name="_Toc190882977"/>
              <w:bookmarkStart w:id="13660" w:name="_Toc190885690"/>
              <w:bookmarkEnd w:id="13659"/>
              <w:bookmarkEnd w:id="13660"/>
            </w:del>
          </w:p>
        </w:tc>
        <w:tc>
          <w:tcPr>
            <w:tcW w:w="4104" w:type="dxa"/>
            <w:shd w:val="clear" w:color="C0E6F5" w:fill="C0E6F5"/>
            <w:noWrap/>
            <w:vAlign w:val="center"/>
            <w:hideMark/>
          </w:tcPr>
          <w:p w14:paraId="3E323EDD" w14:textId="020E0EAC" w:rsidR="00162414" w:rsidRPr="00AE3FD1" w:rsidDel="004A2D26" w:rsidRDefault="00162414">
            <w:pPr>
              <w:tabs>
                <w:tab w:val="left" w:pos="2446"/>
              </w:tabs>
              <w:spacing w:line="276" w:lineRule="auto"/>
              <w:rPr>
                <w:del w:id="13661" w:author="Gidon Kupietzky" w:date="2025-02-13T17:45:00Z" w16du:dateUtc="2025-02-13T15:45:00Z"/>
                <w:rFonts w:ascii="David" w:eastAsia="Times New Roman" w:hAnsi="David"/>
                <w:color w:val="000000"/>
              </w:rPr>
              <w:pPrChange w:id="13662" w:author="Gidon Kupietzky" w:date="2025-02-13T17:45:00Z" w16du:dateUtc="2025-02-13T15:45:00Z">
                <w:pPr>
                  <w:spacing w:before="0" w:line="240" w:lineRule="auto"/>
                  <w:ind w:left="0"/>
                  <w:jc w:val="center"/>
                </w:pPr>
              </w:pPrChange>
            </w:pPr>
            <w:del w:id="13663" w:author="Gidon Kupietzky" w:date="2025-02-13T17:45:00Z" w16du:dateUtc="2025-02-13T15:45:00Z">
              <w:r w:rsidRPr="00AE3FD1" w:rsidDel="004A2D26">
                <w:rPr>
                  <w:rFonts w:ascii="David" w:eastAsia="Times New Roman" w:hAnsi="David"/>
                  <w:color w:val="000000"/>
                  <w:rtl/>
                </w:rPr>
                <w:delText xml:space="preserve"> אוכלוסיה בגילים 65-69</w:delText>
              </w:r>
              <w:bookmarkStart w:id="13664" w:name="_Toc190882978"/>
              <w:bookmarkStart w:id="13665" w:name="_Toc190885691"/>
              <w:bookmarkEnd w:id="13664"/>
              <w:bookmarkEnd w:id="13665"/>
            </w:del>
          </w:p>
        </w:tc>
        <w:tc>
          <w:tcPr>
            <w:tcW w:w="3252" w:type="dxa"/>
            <w:shd w:val="clear" w:color="C0E6F5" w:fill="C0E6F5"/>
            <w:noWrap/>
            <w:vAlign w:val="center"/>
            <w:hideMark/>
          </w:tcPr>
          <w:p w14:paraId="28A28AB7" w14:textId="7055932E" w:rsidR="00162414" w:rsidRPr="00AE3FD1" w:rsidDel="004A2D26" w:rsidRDefault="00162414">
            <w:pPr>
              <w:tabs>
                <w:tab w:val="left" w:pos="2446"/>
              </w:tabs>
              <w:spacing w:line="276" w:lineRule="auto"/>
              <w:rPr>
                <w:del w:id="13666" w:author="Gidon Kupietzky" w:date="2025-02-13T17:45:00Z" w16du:dateUtc="2025-02-13T15:45:00Z"/>
                <w:rFonts w:ascii="David" w:eastAsia="Times New Roman" w:hAnsi="David"/>
                <w:color w:val="000000"/>
                <w:rtl/>
              </w:rPr>
              <w:pPrChange w:id="13667" w:author="Gidon Kupietzky" w:date="2025-02-13T17:45:00Z" w16du:dateUtc="2025-02-13T15:45:00Z">
                <w:pPr>
                  <w:spacing w:before="0" w:line="240" w:lineRule="auto"/>
                  <w:ind w:left="0"/>
                  <w:jc w:val="center"/>
                </w:pPr>
              </w:pPrChange>
            </w:pPr>
            <w:bookmarkStart w:id="13668" w:name="_Toc190882979"/>
            <w:bookmarkStart w:id="13669" w:name="_Toc190885692"/>
            <w:bookmarkEnd w:id="13668"/>
            <w:bookmarkEnd w:id="13669"/>
          </w:p>
        </w:tc>
        <w:bookmarkStart w:id="13670" w:name="_Toc190882980"/>
        <w:bookmarkStart w:id="13671" w:name="_Toc190885693"/>
        <w:bookmarkEnd w:id="13670"/>
        <w:bookmarkEnd w:id="13671"/>
      </w:tr>
      <w:tr w:rsidR="00162414" w:rsidRPr="00AE3FD1" w:rsidDel="004A2D26" w14:paraId="1B8C8ACE" w14:textId="4E3ECEF6" w:rsidTr="00DE2902">
        <w:trPr>
          <w:trHeight w:val="300"/>
          <w:del w:id="13672" w:author="Gidon Kupietzky" w:date="2025-02-13T17:45:00Z"/>
        </w:trPr>
        <w:tc>
          <w:tcPr>
            <w:tcW w:w="1640" w:type="dxa"/>
            <w:shd w:val="clear" w:color="auto" w:fill="auto"/>
            <w:noWrap/>
            <w:vAlign w:val="center"/>
            <w:hideMark/>
          </w:tcPr>
          <w:p w14:paraId="4C9CB1A1" w14:textId="21572C6C" w:rsidR="00162414" w:rsidRPr="00AE3FD1" w:rsidDel="004A2D26" w:rsidRDefault="00162414">
            <w:pPr>
              <w:tabs>
                <w:tab w:val="left" w:pos="2446"/>
              </w:tabs>
              <w:spacing w:line="276" w:lineRule="auto"/>
              <w:rPr>
                <w:del w:id="13673" w:author="Gidon Kupietzky" w:date="2025-02-13T17:45:00Z" w16du:dateUtc="2025-02-13T15:45:00Z"/>
                <w:rFonts w:ascii="David" w:eastAsia="Times New Roman" w:hAnsi="David"/>
                <w:b/>
                <w:bCs/>
              </w:rPr>
              <w:pPrChange w:id="13674" w:author="Gidon Kupietzky" w:date="2025-02-13T17:45:00Z" w16du:dateUtc="2025-02-13T15:45:00Z">
                <w:pPr>
                  <w:bidi w:val="0"/>
                  <w:spacing w:before="0" w:line="240" w:lineRule="auto"/>
                  <w:ind w:left="0"/>
                  <w:jc w:val="center"/>
                </w:pPr>
              </w:pPrChange>
            </w:pPr>
            <w:del w:id="13675" w:author="Gidon Kupietzky" w:date="2025-02-13T17:45:00Z" w16du:dateUtc="2025-02-13T15:45:00Z">
              <w:r w:rsidRPr="00AE3FD1" w:rsidDel="004A2D26">
                <w:rPr>
                  <w:rFonts w:ascii="David" w:eastAsia="Times New Roman" w:hAnsi="David"/>
                  <w:b/>
                  <w:bCs/>
                </w:rPr>
                <w:delText>age70_74</w:delText>
              </w:r>
              <w:bookmarkStart w:id="13676" w:name="_Toc190882981"/>
              <w:bookmarkStart w:id="13677" w:name="_Toc190885694"/>
              <w:bookmarkEnd w:id="13676"/>
              <w:bookmarkEnd w:id="13677"/>
            </w:del>
          </w:p>
        </w:tc>
        <w:tc>
          <w:tcPr>
            <w:tcW w:w="4104" w:type="dxa"/>
            <w:shd w:val="clear" w:color="auto" w:fill="auto"/>
            <w:noWrap/>
            <w:vAlign w:val="center"/>
            <w:hideMark/>
          </w:tcPr>
          <w:p w14:paraId="3257545E" w14:textId="1F360EB7" w:rsidR="00162414" w:rsidRPr="00AE3FD1" w:rsidDel="004A2D26" w:rsidRDefault="00162414">
            <w:pPr>
              <w:tabs>
                <w:tab w:val="left" w:pos="2446"/>
              </w:tabs>
              <w:spacing w:line="276" w:lineRule="auto"/>
              <w:rPr>
                <w:del w:id="13678" w:author="Gidon Kupietzky" w:date="2025-02-13T17:45:00Z" w16du:dateUtc="2025-02-13T15:45:00Z"/>
                <w:rFonts w:ascii="David" w:eastAsia="Times New Roman" w:hAnsi="David"/>
                <w:color w:val="000000"/>
              </w:rPr>
              <w:pPrChange w:id="13679" w:author="Gidon Kupietzky" w:date="2025-02-13T17:45:00Z" w16du:dateUtc="2025-02-13T15:45:00Z">
                <w:pPr>
                  <w:spacing w:before="0" w:line="240" w:lineRule="auto"/>
                  <w:ind w:left="0"/>
                  <w:jc w:val="center"/>
                </w:pPr>
              </w:pPrChange>
            </w:pPr>
            <w:del w:id="13680" w:author="Gidon Kupietzky" w:date="2025-02-13T17:45:00Z" w16du:dateUtc="2025-02-13T15:45:00Z">
              <w:r w:rsidRPr="00AE3FD1" w:rsidDel="004A2D26">
                <w:rPr>
                  <w:rFonts w:ascii="David" w:eastAsia="Times New Roman" w:hAnsi="David"/>
                  <w:color w:val="000000"/>
                  <w:rtl/>
                </w:rPr>
                <w:delText xml:space="preserve"> אוכלוסיה בגילים 70-74</w:delText>
              </w:r>
              <w:bookmarkStart w:id="13681" w:name="_Toc190882982"/>
              <w:bookmarkStart w:id="13682" w:name="_Toc190885695"/>
              <w:bookmarkEnd w:id="13681"/>
              <w:bookmarkEnd w:id="13682"/>
            </w:del>
          </w:p>
        </w:tc>
        <w:tc>
          <w:tcPr>
            <w:tcW w:w="3252" w:type="dxa"/>
            <w:shd w:val="clear" w:color="auto" w:fill="auto"/>
            <w:noWrap/>
            <w:vAlign w:val="center"/>
            <w:hideMark/>
          </w:tcPr>
          <w:p w14:paraId="5B4C5CAF" w14:textId="77DF57F8" w:rsidR="00162414" w:rsidRPr="00AE3FD1" w:rsidDel="004A2D26" w:rsidRDefault="00162414">
            <w:pPr>
              <w:tabs>
                <w:tab w:val="left" w:pos="2446"/>
              </w:tabs>
              <w:spacing w:line="276" w:lineRule="auto"/>
              <w:rPr>
                <w:del w:id="13683" w:author="Gidon Kupietzky" w:date="2025-02-13T17:45:00Z" w16du:dateUtc="2025-02-13T15:45:00Z"/>
                <w:rFonts w:ascii="David" w:eastAsia="Times New Roman" w:hAnsi="David"/>
                <w:color w:val="000000"/>
                <w:rtl/>
              </w:rPr>
              <w:pPrChange w:id="13684" w:author="Gidon Kupietzky" w:date="2025-02-13T17:45:00Z" w16du:dateUtc="2025-02-13T15:45:00Z">
                <w:pPr>
                  <w:spacing w:before="0" w:line="240" w:lineRule="auto"/>
                  <w:ind w:left="0"/>
                  <w:jc w:val="center"/>
                </w:pPr>
              </w:pPrChange>
            </w:pPr>
            <w:bookmarkStart w:id="13685" w:name="_Toc190882983"/>
            <w:bookmarkStart w:id="13686" w:name="_Toc190885696"/>
            <w:bookmarkEnd w:id="13685"/>
            <w:bookmarkEnd w:id="13686"/>
          </w:p>
        </w:tc>
        <w:bookmarkStart w:id="13687" w:name="_Toc190882984"/>
        <w:bookmarkStart w:id="13688" w:name="_Toc190885697"/>
        <w:bookmarkEnd w:id="13687"/>
        <w:bookmarkEnd w:id="13688"/>
      </w:tr>
      <w:tr w:rsidR="00162414" w:rsidRPr="00AE3FD1" w:rsidDel="004A2D26" w14:paraId="270EBA32" w14:textId="6632E097" w:rsidTr="00DE2902">
        <w:trPr>
          <w:trHeight w:val="300"/>
          <w:del w:id="13689" w:author="Gidon Kupietzky" w:date="2025-02-13T17:45:00Z"/>
        </w:trPr>
        <w:tc>
          <w:tcPr>
            <w:tcW w:w="1640" w:type="dxa"/>
            <w:shd w:val="clear" w:color="C0E6F5" w:fill="C0E6F5"/>
            <w:noWrap/>
            <w:vAlign w:val="center"/>
            <w:hideMark/>
          </w:tcPr>
          <w:p w14:paraId="79B5C385" w14:textId="5DF5ED71" w:rsidR="00162414" w:rsidRPr="00AE3FD1" w:rsidDel="004A2D26" w:rsidRDefault="00162414">
            <w:pPr>
              <w:tabs>
                <w:tab w:val="left" w:pos="2446"/>
              </w:tabs>
              <w:spacing w:line="276" w:lineRule="auto"/>
              <w:rPr>
                <w:del w:id="13690" w:author="Gidon Kupietzky" w:date="2025-02-13T17:45:00Z" w16du:dateUtc="2025-02-13T15:45:00Z"/>
                <w:rFonts w:ascii="David" w:eastAsia="Times New Roman" w:hAnsi="David"/>
                <w:b/>
                <w:bCs/>
              </w:rPr>
              <w:pPrChange w:id="13691" w:author="Gidon Kupietzky" w:date="2025-02-13T17:45:00Z" w16du:dateUtc="2025-02-13T15:45:00Z">
                <w:pPr>
                  <w:bidi w:val="0"/>
                  <w:spacing w:before="0" w:line="240" w:lineRule="auto"/>
                  <w:ind w:left="0"/>
                  <w:jc w:val="center"/>
                </w:pPr>
              </w:pPrChange>
            </w:pPr>
            <w:del w:id="13692" w:author="Gidon Kupietzky" w:date="2025-02-13T17:45:00Z" w16du:dateUtc="2025-02-13T15:45:00Z">
              <w:r w:rsidRPr="00AE3FD1" w:rsidDel="004A2D26">
                <w:rPr>
                  <w:rFonts w:ascii="David" w:eastAsia="Times New Roman" w:hAnsi="David"/>
                  <w:b/>
                  <w:bCs/>
                </w:rPr>
                <w:delText>age75up</w:delText>
              </w:r>
              <w:bookmarkStart w:id="13693" w:name="_Toc190882985"/>
              <w:bookmarkStart w:id="13694" w:name="_Toc190885698"/>
              <w:bookmarkEnd w:id="13693"/>
              <w:bookmarkEnd w:id="13694"/>
            </w:del>
          </w:p>
        </w:tc>
        <w:tc>
          <w:tcPr>
            <w:tcW w:w="4104" w:type="dxa"/>
            <w:shd w:val="clear" w:color="C0E6F5" w:fill="C0E6F5"/>
            <w:noWrap/>
            <w:vAlign w:val="center"/>
            <w:hideMark/>
          </w:tcPr>
          <w:p w14:paraId="4D1AB87B" w14:textId="09817C59" w:rsidR="00162414" w:rsidRPr="00AE3FD1" w:rsidDel="004A2D26" w:rsidRDefault="00162414">
            <w:pPr>
              <w:tabs>
                <w:tab w:val="left" w:pos="2446"/>
              </w:tabs>
              <w:spacing w:line="276" w:lineRule="auto"/>
              <w:rPr>
                <w:del w:id="13695" w:author="Gidon Kupietzky" w:date="2025-02-13T17:45:00Z" w16du:dateUtc="2025-02-13T15:45:00Z"/>
                <w:rFonts w:ascii="David" w:eastAsia="Times New Roman" w:hAnsi="David"/>
                <w:color w:val="000000"/>
              </w:rPr>
              <w:pPrChange w:id="13696" w:author="Gidon Kupietzky" w:date="2025-02-13T17:45:00Z" w16du:dateUtc="2025-02-13T15:45:00Z">
                <w:pPr>
                  <w:spacing w:before="0" w:line="240" w:lineRule="auto"/>
                  <w:ind w:left="0"/>
                  <w:jc w:val="center"/>
                </w:pPr>
              </w:pPrChange>
            </w:pPr>
            <w:del w:id="13697" w:author="Gidon Kupietzky" w:date="2025-02-13T17:45:00Z" w16du:dateUtc="2025-02-13T15:45:00Z">
              <w:r w:rsidRPr="00AE3FD1" w:rsidDel="004A2D26">
                <w:rPr>
                  <w:rFonts w:ascii="David" w:eastAsia="Times New Roman" w:hAnsi="David"/>
                  <w:color w:val="000000"/>
                  <w:rtl/>
                </w:rPr>
                <w:delText xml:space="preserve"> אוכלוסיה בגילים 75 +</w:delText>
              </w:r>
              <w:bookmarkStart w:id="13698" w:name="_Toc190882986"/>
              <w:bookmarkStart w:id="13699" w:name="_Toc190885699"/>
              <w:bookmarkEnd w:id="13698"/>
              <w:bookmarkEnd w:id="13699"/>
            </w:del>
          </w:p>
        </w:tc>
        <w:tc>
          <w:tcPr>
            <w:tcW w:w="3252" w:type="dxa"/>
            <w:shd w:val="clear" w:color="C0E6F5" w:fill="C0E6F5"/>
            <w:noWrap/>
            <w:vAlign w:val="center"/>
            <w:hideMark/>
          </w:tcPr>
          <w:p w14:paraId="15242792" w14:textId="478C234B" w:rsidR="00162414" w:rsidRPr="00AE3FD1" w:rsidDel="004A2D26" w:rsidRDefault="00162414">
            <w:pPr>
              <w:tabs>
                <w:tab w:val="left" w:pos="2446"/>
              </w:tabs>
              <w:spacing w:line="276" w:lineRule="auto"/>
              <w:rPr>
                <w:del w:id="13700" w:author="Gidon Kupietzky" w:date="2025-02-13T17:45:00Z" w16du:dateUtc="2025-02-13T15:45:00Z"/>
                <w:rFonts w:ascii="David" w:eastAsia="Times New Roman" w:hAnsi="David"/>
                <w:color w:val="000000"/>
                <w:rtl/>
              </w:rPr>
              <w:pPrChange w:id="13701" w:author="Gidon Kupietzky" w:date="2025-02-13T17:45:00Z" w16du:dateUtc="2025-02-13T15:45:00Z">
                <w:pPr>
                  <w:spacing w:before="0" w:line="240" w:lineRule="auto"/>
                  <w:ind w:left="0"/>
                  <w:jc w:val="center"/>
                </w:pPr>
              </w:pPrChange>
            </w:pPr>
            <w:bookmarkStart w:id="13702" w:name="_Toc190882987"/>
            <w:bookmarkStart w:id="13703" w:name="_Toc190885700"/>
            <w:bookmarkEnd w:id="13702"/>
            <w:bookmarkEnd w:id="13703"/>
          </w:p>
        </w:tc>
        <w:bookmarkStart w:id="13704" w:name="_Toc190882988"/>
        <w:bookmarkStart w:id="13705" w:name="_Toc190885701"/>
        <w:bookmarkEnd w:id="13704"/>
        <w:bookmarkEnd w:id="13705"/>
      </w:tr>
      <w:tr w:rsidR="00162414" w:rsidRPr="00AE3FD1" w:rsidDel="004A2D26" w14:paraId="2E56CA02" w14:textId="48AE6E8B" w:rsidTr="00DE2902">
        <w:trPr>
          <w:trHeight w:val="300"/>
          <w:del w:id="13706" w:author="Gidon Kupietzky" w:date="2025-02-13T17:45:00Z"/>
        </w:trPr>
        <w:tc>
          <w:tcPr>
            <w:tcW w:w="1640" w:type="dxa"/>
            <w:shd w:val="clear" w:color="auto" w:fill="auto"/>
            <w:noWrap/>
            <w:vAlign w:val="center"/>
            <w:hideMark/>
          </w:tcPr>
          <w:p w14:paraId="7B09E5CE" w14:textId="2C38C525" w:rsidR="00162414" w:rsidRPr="00AE3FD1" w:rsidDel="004A2D26" w:rsidRDefault="00162414">
            <w:pPr>
              <w:tabs>
                <w:tab w:val="left" w:pos="2446"/>
              </w:tabs>
              <w:spacing w:line="276" w:lineRule="auto"/>
              <w:rPr>
                <w:del w:id="13707" w:author="Gidon Kupietzky" w:date="2025-02-13T17:45:00Z" w16du:dateUtc="2025-02-13T15:45:00Z"/>
                <w:rFonts w:ascii="David" w:eastAsia="Times New Roman" w:hAnsi="David"/>
                <w:b/>
                <w:bCs/>
              </w:rPr>
              <w:pPrChange w:id="13708" w:author="Gidon Kupietzky" w:date="2025-02-13T17:45:00Z" w16du:dateUtc="2025-02-13T15:45:00Z">
                <w:pPr>
                  <w:bidi w:val="0"/>
                  <w:spacing w:before="0" w:line="240" w:lineRule="auto"/>
                  <w:ind w:left="0"/>
                  <w:jc w:val="center"/>
                </w:pPr>
              </w:pPrChange>
            </w:pPr>
            <w:del w:id="13709" w:author="Gidon Kupietzky" w:date="2025-02-13T17:45:00Z" w16du:dateUtc="2025-02-13T15:45:00Z">
              <w:r w:rsidRPr="00AE3FD1" w:rsidDel="004A2D26">
                <w:rPr>
                  <w:rFonts w:ascii="David" w:eastAsia="Times New Roman" w:hAnsi="David"/>
                  <w:b/>
                  <w:bCs/>
                </w:rPr>
                <w:delText>emp_tot</w:delText>
              </w:r>
              <w:bookmarkStart w:id="13710" w:name="_Toc190882989"/>
              <w:bookmarkStart w:id="13711" w:name="_Toc190885702"/>
              <w:bookmarkEnd w:id="13710"/>
              <w:bookmarkEnd w:id="13711"/>
            </w:del>
          </w:p>
        </w:tc>
        <w:tc>
          <w:tcPr>
            <w:tcW w:w="4104" w:type="dxa"/>
            <w:shd w:val="clear" w:color="auto" w:fill="auto"/>
            <w:noWrap/>
            <w:vAlign w:val="center"/>
            <w:hideMark/>
          </w:tcPr>
          <w:p w14:paraId="45C20147" w14:textId="43A934CD" w:rsidR="00162414" w:rsidRPr="00AE3FD1" w:rsidDel="004A2D26" w:rsidRDefault="00162414">
            <w:pPr>
              <w:tabs>
                <w:tab w:val="left" w:pos="2446"/>
              </w:tabs>
              <w:spacing w:line="276" w:lineRule="auto"/>
              <w:rPr>
                <w:del w:id="13712" w:author="Gidon Kupietzky" w:date="2025-02-13T17:45:00Z" w16du:dateUtc="2025-02-13T15:45:00Z"/>
                <w:rFonts w:ascii="David" w:eastAsia="Times New Roman" w:hAnsi="David"/>
                <w:color w:val="000000"/>
              </w:rPr>
              <w:pPrChange w:id="13713" w:author="Gidon Kupietzky" w:date="2025-02-13T17:45:00Z" w16du:dateUtc="2025-02-13T15:45:00Z">
                <w:pPr>
                  <w:spacing w:before="0" w:line="240" w:lineRule="auto"/>
                  <w:ind w:left="0"/>
                  <w:jc w:val="center"/>
                </w:pPr>
              </w:pPrChange>
            </w:pPr>
            <w:del w:id="13714" w:author="Gidon Kupietzky" w:date="2025-02-13T17:45:00Z" w16du:dateUtc="2025-02-13T15:45:00Z">
              <w:r w:rsidRPr="00AE3FD1" w:rsidDel="004A2D26">
                <w:rPr>
                  <w:rFonts w:ascii="David" w:eastAsia="Times New Roman" w:hAnsi="David"/>
                  <w:color w:val="000000"/>
                  <w:rtl/>
                </w:rPr>
                <w:delText>סה"כ מקומות עבודה באזור תנועה</w:delText>
              </w:r>
              <w:bookmarkStart w:id="13715" w:name="_Toc190882990"/>
              <w:bookmarkStart w:id="13716" w:name="_Toc190885703"/>
              <w:bookmarkEnd w:id="13715"/>
              <w:bookmarkEnd w:id="13716"/>
            </w:del>
          </w:p>
        </w:tc>
        <w:tc>
          <w:tcPr>
            <w:tcW w:w="3252" w:type="dxa"/>
            <w:shd w:val="clear" w:color="auto" w:fill="auto"/>
            <w:noWrap/>
            <w:vAlign w:val="center"/>
            <w:hideMark/>
          </w:tcPr>
          <w:p w14:paraId="3EB7DAEF" w14:textId="4D5B7543" w:rsidR="00162414" w:rsidRPr="00AE3FD1" w:rsidDel="004A2D26" w:rsidRDefault="00162414">
            <w:pPr>
              <w:tabs>
                <w:tab w:val="left" w:pos="2446"/>
              </w:tabs>
              <w:spacing w:line="276" w:lineRule="auto"/>
              <w:rPr>
                <w:del w:id="13717" w:author="Gidon Kupietzky" w:date="2025-02-13T17:45:00Z" w16du:dateUtc="2025-02-13T15:45:00Z"/>
                <w:rFonts w:ascii="David" w:eastAsia="Times New Roman" w:hAnsi="David"/>
                <w:color w:val="000000"/>
                <w:rtl/>
              </w:rPr>
              <w:pPrChange w:id="13718" w:author="Gidon Kupietzky" w:date="2025-02-13T17:45:00Z" w16du:dateUtc="2025-02-13T15:45:00Z">
                <w:pPr>
                  <w:spacing w:before="0" w:line="240" w:lineRule="auto"/>
                  <w:ind w:left="0"/>
                  <w:jc w:val="center"/>
                </w:pPr>
              </w:pPrChange>
            </w:pPr>
            <w:bookmarkStart w:id="13719" w:name="_Toc190882991"/>
            <w:bookmarkStart w:id="13720" w:name="_Toc190885704"/>
            <w:bookmarkEnd w:id="13719"/>
            <w:bookmarkEnd w:id="13720"/>
          </w:p>
        </w:tc>
        <w:bookmarkStart w:id="13721" w:name="_Toc190882992"/>
        <w:bookmarkStart w:id="13722" w:name="_Toc190885705"/>
        <w:bookmarkEnd w:id="13721"/>
        <w:bookmarkEnd w:id="13722"/>
      </w:tr>
      <w:tr w:rsidR="00162414" w:rsidRPr="00AE3FD1" w:rsidDel="004A2D26" w14:paraId="4FD5609B" w14:textId="49181D0B" w:rsidTr="00DE2902">
        <w:trPr>
          <w:trHeight w:val="300"/>
          <w:del w:id="13723" w:author="Gidon Kupietzky" w:date="2025-02-13T17:45:00Z"/>
        </w:trPr>
        <w:tc>
          <w:tcPr>
            <w:tcW w:w="1640" w:type="dxa"/>
            <w:shd w:val="clear" w:color="C0E6F5" w:fill="C0E6F5"/>
            <w:noWrap/>
            <w:vAlign w:val="center"/>
            <w:hideMark/>
          </w:tcPr>
          <w:p w14:paraId="529077A2" w14:textId="6328A852" w:rsidR="00162414" w:rsidRPr="00AE3FD1" w:rsidDel="004A2D26" w:rsidRDefault="00162414">
            <w:pPr>
              <w:tabs>
                <w:tab w:val="left" w:pos="2446"/>
              </w:tabs>
              <w:spacing w:line="276" w:lineRule="auto"/>
              <w:rPr>
                <w:del w:id="13724" w:author="Gidon Kupietzky" w:date="2025-02-13T17:45:00Z" w16du:dateUtc="2025-02-13T15:45:00Z"/>
                <w:rFonts w:ascii="David" w:eastAsia="Times New Roman" w:hAnsi="David"/>
                <w:b/>
                <w:bCs/>
              </w:rPr>
              <w:pPrChange w:id="13725" w:author="Gidon Kupietzky" w:date="2025-02-13T17:45:00Z" w16du:dateUtc="2025-02-13T15:45:00Z">
                <w:pPr>
                  <w:bidi w:val="0"/>
                  <w:spacing w:before="0" w:line="240" w:lineRule="auto"/>
                  <w:ind w:left="0"/>
                  <w:jc w:val="center"/>
                </w:pPr>
              </w:pPrChange>
            </w:pPr>
            <w:del w:id="13726" w:author="Gidon Kupietzky" w:date="2025-02-13T17:45:00Z" w16du:dateUtc="2025-02-13T15:45:00Z">
              <w:r w:rsidRPr="00AE3FD1" w:rsidDel="004A2D26">
                <w:rPr>
                  <w:rFonts w:ascii="David" w:eastAsia="Times New Roman" w:hAnsi="David"/>
                  <w:b/>
                  <w:bCs/>
                </w:rPr>
                <w:delText>indus</w:delText>
              </w:r>
              <w:bookmarkStart w:id="13727" w:name="_Toc190882993"/>
              <w:bookmarkStart w:id="13728" w:name="_Toc190885706"/>
              <w:bookmarkEnd w:id="13727"/>
              <w:bookmarkEnd w:id="13728"/>
            </w:del>
          </w:p>
        </w:tc>
        <w:tc>
          <w:tcPr>
            <w:tcW w:w="4104" w:type="dxa"/>
            <w:shd w:val="clear" w:color="C0E6F5" w:fill="C0E6F5"/>
            <w:noWrap/>
            <w:vAlign w:val="center"/>
            <w:hideMark/>
          </w:tcPr>
          <w:p w14:paraId="0B4A5194" w14:textId="6AB39460" w:rsidR="00162414" w:rsidRPr="00AE3FD1" w:rsidDel="004A2D26" w:rsidRDefault="00162414">
            <w:pPr>
              <w:tabs>
                <w:tab w:val="left" w:pos="2446"/>
              </w:tabs>
              <w:spacing w:line="276" w:lineRule="auto"/>
              <w:rPr>
                <w:del w:id="13729" w:author="Gidon Kupietzky" w:date="2025-02-13T17:45:00Z" w16du:dateUtc="2025-02-13T15:45:00Z"/>
                <w:rFonts w:ascii="David" w:eastAsia="Times New Roman" w:hAnsi="David"/>
                <w:color w:val="000000"/>
              </w:rPr>
              <w:pPrChange w:id="13730" w:author="Gidon Kupietzky" w:date="2025-02-13T17:45:00Z" w16du:dateUtc="2025-02-13T15:45:00Z">
                <w:pPr>
                  <w:spacing w:before="0" w:line="240" w:lineRule="auto"/>
                  <w:ind w:left="0"/>
                  <w:jc w:val="center"/>
                </w:pPr>
              </w:pPrChange>
            </w:pPr>
            <w:del w:id="13731" w:author="Gidon Kupietzky" w:date="2025-02-13T17:45:00Z" w16du:dateUtc="2025-02-13T15:45:00Z">
              <w:r w:rsidRPr="00AE3FD1" w:rsidDel="004A2D26">
                <w:rPr>
                  <w:rFonts w:ascii="David" w:eastAsia="Times New Roman" w:hAnsi="David"/>
                  <w:color w:val="000000"/>
                  <w:rtl/>
                </w:rPr>
                <w:delText xml:space="preserve"> מקומות עבודה באזור תנועה - בתעשייה</w:delText>
              </w:r>
              <w:bookmarkStart w:id="13732" w:name="_Toc190882994"/>
              <w:bookmarkStart w:id="13733" w:name="_Toc190885707"/>
              <w:bookmarkEnd w:id="13732"/>
              <w:bookmarkEnd w:id="13733"/>
            </w:del>
          </w:p>
        </w:tc>
        <w:tc>
          <w:tcPr>
            <w:tcW w:w="3252" w:type="dxa"/>
            <w:shd w:val="clear" w:color="C0E6F5" w:fill="C0E6F5"/>
            <w:noWrap/>
            <w:vAlign w:val="center"/>
            <w:hideMark/>
          </w:tcPr>
          <w:p w14:paraId="3D28586F" w14:textId="065013E6" w:rsidR="00162414" w:rsidRPr="00AE3FD1" w:rsidDel="004A2D26" w:rsidRDefault="00162414">
            <w:pPr>
              <w:tabs>
                <w:tab w:val="left" w:pos="2446"/>
              </w:tabs>
              <w:spacing w:line="276" w:lineRule="auto"/>
              <w:rPr>
                <w:del w:id="13734" w:author="Gidon Kupietzky" w:date="2025-02-13T17:45:00Z" w16du:dateUtc="2025-02-13T15:45:00Z"/>
                <w:rFonts w:ascii="David" w:eastAsia="Times New Roman" w:hAnsi="David"/>
                <w:color w:val="000000"/>
                <w:rtl/>
              </w:rPr>
              <w:pPrChange w:id="13735" w:author="Gidon Kupietzky" w:date="2025-02-13T17:45:00Z" w16du:dateUtc="2025-02-13T15:45:00Z">
                <w:pPr>
                  <w:spacing w:before="0" w:line="240" w:lineRule="auto"/>
                  <w:ind w:left="0"/>
                  <w:jc w:val="center"/>
                </w:pPr>
              </w:pPrChange>
            </w:pPr>
            <w:bookmarkStart w:id="13736" w:name="_Toc190882995"/>
            <w:bookmarkStart w:id="13737" w:name="_Toc190885708"/>
            <w:bookmarkEnd w:id="13736"/>
            <w:bookmarkEnd w:id="13737"/>
          </w:p>
        </w:tc>
        <w:bookmarkStart w:id="13738" w:name="_Toc190882996"/>
        <w:bookmarkStart w:id="13739" w:name="_Toc190885709"/>
        <w:bookmarkEnd w:id="13738"/>
        <w:bookmarkEnd w:id="13739"/>
      </w:tr>
      <w:tr w:rsidR="00162414" w:rsidRPr="00AE3FD1" w:rsidDel="004A2D26" w14:paraId="779977AD" w14:textId="372C0BA0" w:rsidTr="00DE2902">
        <w:trPr>
          <w:trHeight w:val="300"/>
          <w:del w:id="13740" w:author="Gidon Kupietzky" w:date="2025-02-13T17:45:00Z"/>
        </w:trPr>
        <w:tc>
          <w:tcPr>
            <w:tcW w:w="1640" w:type="dxa"/>
            <w:shd w:val="clear" w:color="auto" w:fill="auto"/>
            <w:noWrap/>
            <w:vAlign w:val="center"/>
            <w:hideMark/>
          </w:tcPr>
          <w:p w14:paraId="47E802AF" w14:textId="6D716B15" w:rsidR="00162414" w:rsidRPr="00AE3FD1" w:rsidDel="004A2D26" w:rsidRDefault="00162414">
            <w:pPr>
              <w:tabs>
                <w:tab w:val="left" w:pos="2446"/>
              </w:tabs>
              <w:spacing w:line="276" w:lineRule="auto"/>
              <w:rPr>
                <w:del w:id="13741" w:author="Gidon Kupietzky" w:date="2025-02-13T17:45:00Z" w16du:dateUtc="2025-02-13T15:45:00Z"/>
                <w:rFonts w:ascii="David" w:eastAsia="Times New Roman" w:hAnsi="David"/>
                <w:b/>
                <w:bCs/>
              </w:rPr>
              <w:pPrChange w:id="13742" w:author="Gidon Kupietzky" w:date="2025-02-13T17:45:00Z" w16du:dateUtc="2025-02-13T15:45:00Z">
                <w:pPr>
                  <w:bidi w:val="0"/>
                  <w:spacing w:before="0" w:line="240" w:lineRule="auto"/>
                  <w:ind w:left="0"/>
                  <w:jc w:val="center"/>
                </w:pPr>
              </w:pPrChange>
            </w:pPr>
            <w:del w:id="13743" w:author="Gidon Kupietzky" w:date="2025-02-13T17:45:00Z" w16du:dateUtc="2025-02-13T15:45:00Z">
              <w:r w:rsidRPr="00AE3FD1" w:rsidDel="004A2D26">
                <w:rPr>
                  <w:rFonts w:ascii="David" w:eastAsia="Times New Roman" w:hAnsi="David"/>
                  <w:b/>
                  <w:bCs/>
                </w:rPr>
                <w:delText>com_hotel</w:delText>
              </w:r>
              <w:bookmarkStart w:id="13744" w:name="_Toc190882997"/>
              <w:bookmarkStart w:id="13745" w:name="_Toc190885710"/>
              <w:bookmarkEnd w:id="13744"/>
              <w:bookmarkEnd w:id="13745"/>
            </w:del>
          </w:p>
        </w:tc>
        <w:tc>
          <w:tcPr>
            <w:tcW w:w="4104" w:type="dxa"/>
            <w:shd w:val="clear" w:color="auto" w:fill="auto"/>
            <w:noWrap/>
            <w:vAlign w:val="center"/>
            <w:hideMark/>
          </w:tcPr>
          <w:p w14:paraId="2ABBCE64" w14:textId="4F97EA8C" w:rsidR="00162414" w:rsidRPr="00AE3FD1" w:rsidDel="004A2D26" w:rsidRDefault="00162414">
            <w:pPr>
              <w:tabs>
                <w:tab w:val="left" w:pos="2446"/>
              </w:tabs>
              <w:spacing w:line="276" w:lineRule="auto"/>
              <w:rPr>
                <w:del w:id="13746" w:author="Gidon Kupietzky" w:date="2025-02-13T17:45:00Z" w16du:dateUtc="2025-02-13T15:45:00Z"/>
                <w:rFonts w:ascii="David" w:eastAsia="Times New Roman" w:hAnsi="David"/>
                <w:color w:val="000000"/>
              </w:rPr>
              <w:pPrChange w:id="13747" w:author="Gidon Kupietzky" w:date="2025-02-13T17:45:00Z" w16du:dateUtc="2025-02-13T15:45:00Z">
                <w:pPr>
                  <w:spacing w:before="0" w:line="240" w:lineRule="auto"/>
                  <w:ind w:left="0"/>
                  <w:jc w:val="center"/>
                </w:pPr>
              </w:pPrChange>
            </w:pPr>
            <w:del w:id="13748" w:author="Gidon Kupietzky" w:date="2025-02-13T17:45:00Z" w16du:dateUtc="2025-02-13T15:45:00Z">
              <w:r w:rsidRPr="00AE3FD1" w:rsidDel="004A2D26">
                <w:rPr>
                  <w:rFonts w:ascii="David" w:eastAsia="Times New Roman" w:hAnsi="David"/>
                  <w:color w:val="000000"/>
                  <w:rtl/>
                </w:rPr>
                <w:delText xml:space="preserve"> מקומות עבודה באזור תנועה - מסחר ותייירות</w:delText>
              </w:r>
              <w:bookmarkStart w:id="13749" w:name="_Toc190882998"/>
              <w:bookmarkStart w:id="13750" w:name="_Toc190885711"/>
              <w:bookmarkEnd w:id="13749"/>
              <w:bookmarkEnd w:id="13750"/>
            </w:del>
          </w:p>
        </w:tc>
        <w:tc>
          <w:tcPr>
            <w:tcW w:w="3252" w:type="dxa"/>
            <w:shd w:val="clear" w:color="auto" w:fill="auto"/>
            <w:noWrap/>
            <w:vAlign w:val="center"/>
            <w:hideMark/>
          </w:tcPr>
          <w:p w14:paraId="01E98B81" w14:textId="120DD188" w:rsidR="00162414" w:rsidRPr="00AE3FD1" w:rsidDel="004A2D26" w:rsidRDefault="00162414">
            <w:pPr>
              <w:tabs>
                <w:tab w:val="left" w:pos="2446"/>
              </w:tabs>
              <w:spacing w:line="276" w:lineRule="auto"/>
              <w:rPr>
                <w:del w:id="13751" w:author="Gidon Kupietzky" w:date="2025-02-13T17:45:00Z" w16du:dateUtc="2025-02-13T15:45:00Z"/>
                <w:rFonts w:ascii="David" w:eastAsia="Times New Roman" w:hAnsi="David"/>
                <w:color w:val="000000"/>
                <w:rtl/>
              </w:rPr>
              <w:pPrChange w:id="13752" w:author="Gidon Kupietzky" w:date="2025-02-13T17:45:00Z" w16du:dateUtc="2025-02-13T15:45:00Z">
                <w:pPr>
                  <w:spacing w:before="0" w:line="240" w:lineRule="auto"/>
                  <w:ind w:left="0"/>
                  <w:jc w:val="center"/>
                </w:pPr>
              </w:pPrChange>
            </w:pPr>
            <w:bookmarkStart w:id="13753" w:name="_Toc190882999"/>
            <w:bookmarkStart w:id="13754" w:name="_Toc190885712"/>
            <w:bookmarkEnd w:id="13753"/>
            <w:bookmarkEnd w:id="13754"/>
          </w:p>
        </w:tc>
        <w:bookmarkStart w:id="13755" w:name="_Toc190883000"/>
        <w:bookmarkStart w:id="13756" w:name="_Toc190885713"/>
        <w:bookmarkEnd w:id="13755"/>
        <w:bookmarkEnd w:id="13756"/>
      </w:tr>
      <w:tr w:rsidR="00162414" w:rsidRPr="00AE3FD1" w:rsidDel="004A2D26" w14:paraId="1DA0F60B" w14:textId="40273F2D" w:rsidTr="00DE2902">
        <w:trPr>
          <w:trHeight w:val="300"/>
          <w:del w:id="13757" w:author="Gidon Kupietzky" w:date="2025-02-13T17:45:00Z"/>
        </w:trPr>
        <w:tc>
          <w:tcPr>
            <w:tcW w:w="1640" w:type="dxa"/>
            <w:shd w:val="clear" w:color="C0E6F5" w:fill="C0E6F5"/>
            <w:noWrap/>
            <w:vAlign w:val="center"/>
            <w:hideMark/>
          </w:tcPr>
          <w:p w14:paraId="5591214F" w14:textId="7625A71A" w:rsidR="00162414" w:rsidRPr="00AE3FD1" w:rsidDel="004A2D26" w:rsidRDefault="00162414">
            <w:pPr>
              <w:tabs>
                <w:tab w:val="left" w:pos="2446"/>
              </w:tabs>
              <w:spacing w:line="276" w:lineRule="auto"/>
              <w:rPr>
                <w:del w:id="13758" w:author="Gidon Kupietzky" w:date="2025-02-13T17:45:00Z" w16du:dateUtc="2025-02-13T15:45:00Z"/>
                <w:rFonts w:ascii="David" w:eastAsia="Times New Roman" w:hAnsi="David"/>
                <w:b/>
                <w:bCs/>
              </w:rPr>
              <w:pPrChange w:id="13759" w:author="Gidon Kupietzky" w:date="2025-02-13T17:45:00Z" w16du:dateUtc="2025-02-13T15:45:00Z">
                <w:pPr>
                  <w:bidi w:val="0"/>
                  <w:spacing w:before="0" w:line="240" w:lineRule="auto"/>
                  <w:ind w:left="0"/>
                  <w:jc w:val="center"/>
                </w:pPr>
              </w:pPrChange>
            </w:pPr>
            <w:del w:id="13760" w:author="Gidon Kupietzky" w:date="2025-02-13T17:45:00Z" w16du:dateUtc="2025-02-13T15:45:00Z">
              <w:r w:rsidRPr="00AE3FD1" w:rsidDel="004A2D26">
                <w:rPr>
                  <w:rFonts w:ascii="David" w:eastAsia="Times New Roman" w:hAnsi="David"/>
                  <w:b/>
                  <w:bCs/>
                </w:rPr>
                <w:delText>business</w:delText>
              </w:r>
              <w:bookmarkStart w:id="13761" w:name="_Toc190883001"/>
              <w:bookmarkStart w:id="13762" w:name="_Toc190885714"/>
              <w:bookmarkEnd w:id="13761"/>
              <w:bookmarkEnd w:id="13762"/>
            </w:del>
          </w:p>
        </w:tc>
        <w:tc>
          <w:tcPr>
            <w:tcW w:w="4104" w:type="dxa"/>
            <w:shd w:val="clear" w:color="C0E6F5" w:fill="C0E6F5"/>
            <w:noWrap/>
            <w:vAlign w:val="center"/>
            <w:hideMark/>
          </w:tcPr>
          <w:p w14:paraId="3BB7AF0A" w14:textId="1AF12454" w:rsidR="00162414" w:rsidRPr="00AE3FD1" w:rsidDel="004A2D26" w:rsidRDefault="00162414">
            <w:pPr>
              <w:tabs>
                <w:tab w:val="left" w:pos="2446"/>
              </w:tabs>
              <w:spacing w:line="276" w:lineRule="auto"/>
              <w:rPr>
                <w:del w:id="13763" w:author="Gidon Kupietzky" w:date="2025-02-13T17:45:00Z" w16du:dateUtc="2025-02-13T15:45:00Z"/>
                <w:rFonts w:ascii="David" w:eastAsia="Times New Roman" w:hAnsi="David"/>
                <w:color w:val="000000"/>
              </w:rPr>
              <w:pPrChange w:id="13764" w:author="Gidon Kupietzky" w:date="2025-02-13T17:45:00Z" w16du:dateUtc="2025-02-13T15:45:00Z">
                <w:pPr>
                  <w:spacing w:before="0" w:line="240" w:lineRule="auto"/>
                  <w:ind w:left="0"/>
                  <w:jc w:val="center"/>
                </w:pPr>
              </w:pPrChange>
            </w:pPr>
            <w:del w:id="13765" w:author="Gidon Kupietzky" w:date="2025-02-13T17:45:00Z" w16du:dateUtc="2025-02-13T15:45:00Z">
              <w:r w:rsidRPr="00AE3FD1" w:rsidDel="004A2D26">
                <w:rPr>
                  <w:rFonts w:ascii="David" w:eastAsia="Times New Roman" w:hAnsi="David"/>
                  <w:color w:val="000000"/>
                  <w:rtl/>
                </w:rPr>
                <w:delText xml:space="preserve"> מקומות עבודה באזור תנועה - משרדים</w:delText>
              </w:r>
              <w:bookmarkStart w:id="13766" w:name="_Toc190883002"/>
              <w:bookmarkStart w:id="13767" w:name="_Toc190885715"/>
              <w:bookmarkEnd w:id="13766"/>
              <w:bookmarkEnd w:id="13767"/>
            </w:del>
          </w:p>
        </w:tc>
        <w:tc>
          <w:tcPr>
            <w:tcW w:w="3252" w:type="dxa"/>
            <w:shd w:val="clear" w:color="C0E6F5" w:fill="C0E6F5"/>
            <w:noWrap/>
            <w:vAlign w:val="center"/>
            <w:hideMark/>
          </w:tcPr>
          <w:p w14:paraId="10C2D639" w14:textId="300B64D0" w:rsidR="00162414" w:rsidRPr="00AE3FD1" w:rsidDel="004A2D26" w:rsidRDefault="00162414">
            <w:pPr>
              <w:tabs>
                <w:tab w:val="left" w:pos="2446"/>
              </w:tabs>
              <w:spacing w:line="276" w:lineRule="auto"/>
              <w:rPr>
                <w:del w:id="13768" w:author="Gidon Kupietzky" w:date="2025-02-13T17:45:00Z" w16du:dateUtc="2025-02-13T15:45:00Z"/>
                <w:rFonts w:ascii="David" w:eastAsia="Times New Roman" w:hAnsi="David"/>
                <w:color w:val="000000"/>
                <w:rtl/>
              </w:rPr>
              <w:pPrChange w:id="13769" w:author="Gidon Kupietzky" w:date="2025-02-13T17:45:00Z" w16du:dateUtc="2025-02-13T15:45:00Z">
                <w:pPr>
                  <w:spacing w:before="0" w:line="240" w:lineRule="auto"/>
                  <w:ind w:left="0"/>
                  <w:jc w:val="center"/>
                </w:pPr>
              </w:pPrChange>
            </w:pPr>
            <w:bookmarkStart w:id="13770" w:name="_Toc190883003"/>
            <w:bookmarkStart w:id="13771" w:name="_Toc190885716"/>
            <w:bookmarkEnd w:id="13770"/>
            <w:bookmarkEnd w:id="13771"/>
          </w:p>
        </w:tc>
        <w:bookmarkStart w:id="13772" w:name="_Toc190883004"/>
        <w:bookmarkStart w:id="13773" w:name="_Toc190885717"/>
        <w:bookmarkEnd w:id="13772"/>
        <w:bookmarkEnd w:id="13773"/>
      </w:tr>
      <w:tr w:rsidR="00162414" w:rsidRPr="00AE3FD1" w:rsidDel="004A2D26" w14:paraId="7C141DCF" w14:textId="54D2E0C5" w:rsidTr="00DE2902">
        <w:trPr>
          <w:trHeight w:val="300"/>
          <w:del w:id="13774" w:author="Gidon Kupietzky" w:date="2025-02-13T17:45:00Z"/>
        </w:trPr>
        <w:tc>
          <w:tcPr>
            <w:tcW w:w="1640" w:type="dxa"/>
            <w:shd w:val="clear" w:color="auto" w:fill="auto"/>
            <w:noWrap/>
            <w:vAlign w:val="center"/>
            <w:hideMark/>
          </w:tcPr>
          <w:p w14:paraId="430BB35A" w14:textId="344F0404" w:rsidR="00162414" w:rsidRPr="00AE3FD1" w:rsidDel="004A2D26" w:rsidRDefault="00162414">
            <w:pPr>
              <w:tabs>
                <w:tab w:val="left" w:pos="2446"/>
              </w:tabs>
              <w:spacing w:line="276" w:lineRule="auto"/>
              <w:rPr>
                <w:del w:id="13775" w:author="Gidon Kupietzky" w:date="2025-02-13T17:45:00Z" w16du:dateUtc="2025-02-13T15:45:00Z"/>
                <w:rFonts w:ascii="David" w:eastAsia="Times New Roman" w:hAnsi="David"/>
                <w:b/>
                <w:bCs/>
              </w:rPr>
              <w:pPrChange w:id="13776" w:author="Gidon Kupietzky" w:date="2025-02-13T17:45:00Z" w16du:dateUtc="2025-02-13T15:45:00Z">
                <w:pPr>
                  <w:bidi w:val="0"/>
                  <w:spacing w:before="0" w:line="240" w:lineRule="auto"/>
                  <w:ind w:left="0"/>
                  <w:jc w:val="center"/>
                </w:pPr>
              </w:pPrChange>
            </w:pPr>
            <w:del w:id="13777" w:author="Gidon Kupietzky" w:date="2025-02-13T17:45:00Z" w16du:dateUtc="2025-02-13T15:45:00Z">
              <w:r w:rsidRPr="00AE3FD1" w:rsidDel="004A2D26">
                <w:rPr>
                  <w:rFonts w:ascii="David" w:eastAsia="Times New Roman" w:hAnsi="David"/>
                  <w:b/>
                  <w:bCs/>
                </w:rPr>
                <w:delText>public</w:delText>
              </w:r>
              <w:bookmarkStart w:id="13778" w:name="_Toc190883005"/>
              <w:bookmarkStart w:id="13779" w:name="_Toc190885718"/>
              <w:bookmarkEnd w:id="13778"/>
              <w:bookmarkEnd w:id="13779"/>
            </w:del>
          </w:p>
        </w:tc>
        <w:tc>
          <w:tcPr>
            <w:tcW w:w="4104" w:type="dxa"/>
            <w:shd w:val="clear" w:color="auto" w:fill="auto"/>
            <w:noWrap/>
            <w:vAlign w:val="center"/>
            <w:hideMark/>
          </w:tcPr>
          <w:p w14:paraId="32EC55BE" w14:textId="4DE649A3" w:rsidR="00162414" w:rsidRPr="00AE3FD1" w:rsidDel="004A2D26" w:rsidRDefault="00162414">
            <w:pPr>
              <w:tabs>
                <w:tab w:val="left" w:pos="2446"/>
              </w:tabs>
              <w:spacing w:line="276" w:lineRule="auto"/>
              <w:rPr>
                <w:del w:id="13780" w:author="Gidon Kupietzky" w:date="2025-02-13T17:45:00Z" w16du:dateUtc="2025-02-13T15:45:00Z"/>
                <w:rFonts w:ascii="David" w:eastAsia="Times New Roman" w:hAnsi="David"/>
                <w:color w:val="000000"/>
              </w:rPr>
              <w:pPrChange w:id="13781" w:author="Gidon Kupietzky" w:date="2025-02-13T17:45:00Z" w16du:dateUtc="2025-02-13T15:45:00Z">
                <w:pPr>
                  <w:spacing w:before="0" w:line="240" w:lineRule="auto"/>
                  <w:ind w:left="0"/>
                  <w:jc w:val="center"/>
                </w:pPr>
              </w:pPrChange>
            </w:pPr>
            <w:del w:id="13782" w:author="Gidon Kupietzky" w:date="2025-02-13T17:45:00Z" w16du:dateUtc="2025-02-13T15:45:00Z">
              <w:r w:rsidRPr="00AE3FD1" w:rsidDel="004A2D26">
                <w:rPr>
                  <w:rFonts w:ascii="David" w:eastAsia="Times New Roman" w:hAnsi="David"/>
                  <w:color w:val="000000"/>
                  <w:rtl/>
                </w:rPr>
                <w:delText xml:space="preserve"> מקומות עבודה באזור תנועה - ציבורי (מקבל קהל)</w:delText>
              </w:r>
              <w:bookmarkStart w:id="13783" w:name="_Toc190883006"/>
              <w:bookmarkStart w:id="13784" w:name="_Toc190885719"/>
              <w:bookmarkEnd w:id="13783"/>
              <w:bookmarkEnd w:id="13784"/>
            </w:del>
          </w:p>
        </w:tc>
        <w:tc>
          <w:tcPr>
            <w:tcW w:w="3252" w:type="dxa"/>
            <w:shd w:val="clear" w:color="auto" w:fill="auto"/>
            <w:noWrap/>
            <w:vAlign w:val="center"/>
            <w:hideMark/>
          </w:tcPr>
          <w:p w14:paraId="2FA22FE5" w14:textId="2872BD3F" w:rsidR="00162414" w:rsidRPr="00AE3FD1" w:rsidDel="004A2D26" w:rsidRDefault="00162414">
            <w:pPr>
              <w:tabs>
                <w:tab w:val="left" w:pos="2446"/>
              </w:tabs>
              <w:spacing w:line="276" w:lineRule="auto"/>
              <w:rPr>
                <w:del w:id="13785" w:author="Gidon Kupietzky" w:date="2025-02-13T17:45:00Z" w16du:dateUtc="2025-02-13T15:45:00Z"/>
                <w:rFonts w:ascii="David" w:eastAsia="Times New Roman" w:hAnsi="David"/>
                <w:color w:val="000000"/>
                <w:rtl/>
              </w:rPr>
              <w:pPrChange w:id="13786" w:author="Gidon Kupietzky" w:date="2025-02-13T17:45:00Z" w16du:dateUtc="2025-02-13T15:45:00Z">
                <w:pPr>
                  <w:spacing w:before="0" w:line="240" w:lineRule="auto"/>
                  <w:ind w:left="0"/>
                  <w:jc w:val="center"/>
                </w:pPr>
              </w:pPrChange>
            </w:pPr>
            <w:del w:id="13787" w:author="Gidon Kupietzky" w:date="2025-02-13T17:45:00Z" w16du:dateUtc="2025-02-13T15:45:00Z">
              <w:r w:rsidRPr="00AE3FD1" w:rsidDel="004A2D26">
                <w:rPr>
                  <w:rFonts w:ascii="David" w:eastAsia="Times New Roman" w:hAnsi="David"/>
                  <w:color w:val="000000"/>
                  <w:rtl/>
                </w:rPr>
                <w:delText>מרפאות, מתנסי"ם, משרדים ציבוריים מקבלי קהל</w:delText>
              </w:r>
              <w:bookmarkStart w:id="13788" w:name="_Toc190883007"/>
              <w:bookmarkStart w:id="13789" w:name="_Toc190885720"/>
              <w:bookmarkEnd w:id="13788"/>
              <w:bookmarkEnd w:id="13789"/>
            </w:del>
          </w:p>
        </w:tc>
        <w:bookmarkStart w:id="13790" w:name="_Toc190883008"/>
        <w:bookmarkStart w:id="13791" w:name="_Toc190885721"/>
        <w:bookmarkEnd w:id="13790"/>
        <w:bookmarkEnd w:id="13791"/>
      </w:tr>
      <w:tr w:rsidR="00162414" w:rsidRPr="00AE3FD1" w:rsidDel="004A2D26" w14:paraId="74A66A8F" w14:textId="60F98BFD" w:rsidTr="00DE2902">
        <w:trPr>
          <w:trHeight w:val="300"/>
          <w:del w:id="13792" w:author="Gidon Kupietzky" w:date="2025-02-13T17:45:00Z"/>
        </w:trPr>
        <w:tc>
          <w:tcPr>
            <w:tcW w:w="1640" w:type="dxa"/>
            <w:shd w:val="clear" w:color="C0E6F5" w:fill="C0E6F5"/>
            <w:noWrap/>
            <w:vAlign w:val="center"/>
            <w:hideMark/>
          </w:tcPr>
          <w:p w14:paraId="2AC88231" w14:textId="2B959594" w:rsidR="00162414" w:rsidRPr="00AE3FD1" w:rsidDel="004A2D26" w:rsidRDefault="00162414">
            <w:pPr>
              <w:tabs>
                <w:tab w:val="left" w:pos="2446"/>
              </w:tabs>
              <w:spacing w:line="276" w:lineRule="auto"/>
              <w:rPr>
                <w:del w:id="13793" w:author="Gidon Kupietzky" w:date="2025-02-13T17:45:00Z" w16du:dateUtc="2025-02-13T15:45:00Z"/>
                <w:rFonts w:ascii="David" w:eastAsia="Times New Roman" w:hAnsi="David"/>
                <w:b/>
                <w:bCs/>
                <w:rtl/>
              </w:rPr>
              <w:pPrChange w:id="13794" w:author="Gidon Kupietzky" w:date="2025-02-13T17:45:00Z" w16du:dateUtc="2025-02-13T15:45:00Z">
                <w:pPr>
                  <w:bidi w:val="0"/>
                  <w:spacing w:before="0" w:line="240" w:lineRule="auto"/>
                  <w:ind w:left="0"/>
                  <w:jc w:val="center"/>
                </w:pPr>
              </w:pPrChange>
            </w:pPr>
            <w:del w:id="13795" w:author="Gidon Kupietzky" w:date="2025-02-13T17:45:00Z" w16du:dateUtc="2025-02-13T15:45:00Z">
              <w:r w:rsidRPr="00AE3FD1" w:rsidDel="004A2D26">
                <w:rPr>
                  <w:rFonts w:ascii="David" w:eastAsia="Times New Roman" w:hAnsi="David"/>
                  <w:b/>
                  <w:bCs/>
                </w:rPr>
                <w:delText>education</w:delText>
              </w:r>
              <w:bookmarkStart w:id="13796" w:name="_Toc190883009"/>
              <w:bookmarkStart w:id="13797" w:name="_Toc190885722"/>
              <w:bookmarkEnd w:id="13796"/>
              <w:bookmarkEnd w:id="13797"/>
            </w:del>
          </w:p>
        </w:tc>
        <w:tc>
          <w:tcPr>
            <w:tcW w:w="4104" w:type="dxa"/>
            <w:shd w:val="clear" w:color="C0E6F5" w:fill="C0E6F5"/>
            <w:noWrap/>
            <w:vAlign w:val="center"/>
            <w:hideMark/>
          </w:tcPr>
          <w:p w14:paraId="69374C2B" w14:textId="77E84731" w:rsidR="00162414" w:rsidRPr="00AE3FD1" w:rsidDel="004A2D26" w:rsidRDefault="00162414">
            <w:pPr>
              <w:tabs>
                <w:tab w:val="left" w:pos="2446"/>
              </w:tabs>
              <w:spacing w:line="276" w:lineRule="auto"/>
              <w:rPr>
                <w:del w:id="13798" w:author="Gidon Kupietzky" w:date="2025-02-13T17:45:00Z" w16du:dateUtc="2025-02-13T15:45:00Z"/>
                <w:rFonts w:ascii="David" w:eastAsia="Times New Roman" w:hAnsi="David"/>
                <w:color w:val="000000"/>
              </w:rPr>
              <w:pPrChange w:id="13799" w:author="Gidon Kupietzky" w:date="2025-02-13T17:45:00Z" w16du:dateUtc="2025-02-13T15:45:00Z">
                <w:pPr>
                  <w:spacing w:before="0" w:line="240" w:lineRule="auto"/>
                  <w:ind w:left="0"/>
                  <w:jc w:val="center"/>
                </w:pPr>
              </w:pPrChange>
            </w:pPr>
            <w:del w:id="13800" w:author="Gidon Kupietzky" w:date="2025-02-13T17:45:00Z" w16du:dateUtc="2025-02-13T15:45:00Z">
              <w:r w:rsidRPr="00AE3FD1" w:rsidDel="004A2D26">
                <w:rPr>
                  <w:rFonts w:ascii="David" w:eastAsia="Times New Roman" w:hAnsi="David"/>
                  <w:color w:val="000000"/>
                  <w:rtl/>
                </w:rPr>
                <w:delText xml:space="preserve"> מקומות עבודה באזור תנועה - בחינוך</w:delText>
              </w:r>
              <w:bookmarkStart w:id="13801" w:name="_Toc190883010"/>
              <w:bookmarkStart w:id="13802" w:name="_Toc190885723"/>
              <w:bookmarkEnd w:id="13801"/>
              <w:bookmarkEnd w:id="13802"/>
            </w:del>
          </w:p>
        </w:tc>
        <w:tc>
          <w:tcPr>
            <w:tcW w:w="3252" w:type="dxa"/>
            <w:shd w:val="clear" w:color="C0E6F5" w:fill="C0E6F5"/>
            <w:noWrap/>
            <w:vAlign w:val="center"/>
            <w:hideMark/>
          </w:tcPr>
          <w:p w14:paraId="0971FA92" w14:textId="0E940E69" w:rsidR="00162414" w:rsidRPr="00AE3FD1" w:rsidDel="004A2D26" w:rsidRDefault="00162414">
            <w:pPr>
              <w:tabs>
                <w:tab w:val="left" w:pos="2446"/>
              </w:tabs>
              <w:spacing w:line="276" w:lineRule="auto"/>
              <w:rPr>
                <w:del w:id="13803" w:author="Gidon Kupietzky" w:date="2025-02-13T17:45:00Z" w16du:dateUtc="2025-02-13T15:45:00Z"/>
                <w:rFonts w:ascii="David" w:eastAsia="Times New Roman" w:hAnsi="David"/>
                <w:color w:val="000000"/>
                <w:rtl/>
              </w:rPr>
              <w:pPrChange w:id="13804" w:author="Gidon Kupietzky" w:date="2025-02-13T17:45:00Z" w16du:dateUtc="2025-02-13T15:45:00Z">
                <w:pPr>
                  <w:spacing w:before="0" w:line="240" w:lineRule="auto"/>
                  <w:ind w:left="0"/>
                  <w:jc w:val="center"/>
                </w:pPr>
              </w:pPrChange>
            </w:pPr>
            <w:del w:id="13805" w:author="Gidon Kupietzky" w:date="2025-02-13T17:45:00Z" w16du:dateUtc="2025-02-13T15:45:00Z">
              <w:r w:rsidRPr="00AE3FD1" w:rsidDel="004A2D26">
                <w:rPr>
                  <w:rFonts w:ascii="David" w:eastAsia="Times New Roman" w:hAnsi="David"/>
                  <w:color w:val="000000"/>
                  <w:rtl/>
                </w:rPr>
                <w:delText>כולל השכלה גובהה וישיבות על תיכוניות</w:delText>
              </w:r>
              <w:bookmarkStart w:id="13806" w:name="_Toc190883011"/>
              <w:bookmarkStart w:id="13807" w:name="_Toc190885724"/>
              <w:bookmarkEnd w:id="13806"/>
              <w:bookmarkEnd w:id="13807"/>
            </w:del>
          </w:p>
        </w:tc>
        <w:bookmarkStart w:id="13808" w:name="_Toc190883012"/>
        <w:bookmarkStart w:id="13809" w:name="_Toc190885725"/>
        <w:bookmarkEnd w:id="13808"/>
        <w:bookmarkEnd w:id="13809"/>
      </w:tr>
      <w:tr w:rsidR="00162414" w:rsidRPr="00AE3FD1" w:rsidDel="004A2D26" w14:paraId="27DA8A64" w14:textId="5E4111E6" w:rsidTr="00DE2902">
        <w:trPr>
          <w:trHeight w:val="300"/>
          <w:del w:id="13810" w:author="Gidon Kupietzky" w:date="2025-02-13T17:45:00Z"/>
        </w:trPr>
        <w:tc>
          <w:tcPr>
            <w:tcW w:w="1640" w:type="dxa"/>
            <w:shd w:val="clear" w:color="auto" w:fill="auto"/>
            <w:noWrap/>
            <w:vAlign w:val="center"/>
            <w:hideMark/>
          </w:tcPr>
          <w:p w14:paraId="2F52E0A5" w14:textId="1B67026C" w:rsidR="00162414" w:rsidRPr="00AE3FD1" w:rsidDel="004A2D26" w:rsidRDefault="00162414">
            <w:pPr>
              <w:tabs>
                <w:tab w:val="left" w:pos="2446"/>
              </w:tabs>
              <w:spacing w:line="276" w:lineRule="auto"/>
              <w:rPr>
                <w:del w:id="13811" w:author="Gidon Kupietzky" w:date="2025-02-13T17:45:00Z" w16du:dateUtc="2025-02-13T15:45:00Z"/>
                <w:rFonts w:ascii="David" w:eastAsia="Times New Roman" w:hAnsi="David"/>
                <w:b/>
                <w:bCs/>
                <w:rtl/>
              </w:rPr>
              <w:pPrChange w:id="13812" w:author="Gidon Kupietzky" w:date="2025-02-13T17:45:00Z" w16du:dateUtc="2025-02-13T15:45:00Z">
                <w:pPr>
                  <w:bidi w:val="0"/>
                  <w:spacing w:before="0" w:line="240" w:lineRule="auto"/>
                  <w:ind w:left="0"/>
                  <w:jc w:val="center"/>
                </w:pPr>
              </w:pPrChange>
            </w:pPr>
            <w:del w:id="13813" w:author="Gidon Kupietzky" w:date="2025-02-13T17:45:00Z" w16du:dateUtc="2025-02-13T15:45:00Z">
              <w:r w:rsidRPr="00AE3FD1" w:rsidDel="004A2D26">
                <w:rPr>
                  <w:rFonts w:ascii="David" w:eastAsia="Times New Roman" w:hAnsi="David"/>
                  <w:b/>
                  <w:bCs/>
                </w:rPr>
                <w:delText>agri</w:delText>
              </w:r>
              <w:bookmarkStart w:id="13814" w:name="_Toc190883013"/>
              <w:bookmarkStart w:id="13815" w:name="_Toc190885726"/>
              <w:bookmarkEnd w:id="13814"/>
              <w:bookmarkEnd w:id="13815"/>
            </w:del>
          </w:p>
        </w:tc>
        <w:tc>
          <w:tcPr>
            <w:tcW w:w="4104" w:type="dxa"/>
            <w:shd w:val="clear" w:color="auto" w:fill="auto"/>
            <w:noWrap/>
            <w:vAlign w:val="center"/>
            <w:hideMark/>
          </w:tcPr>
          <w:p w14:paraId="1980D49D" w14:textId="4F94E0DF" w:rsidR="00162414" w:rsidRPr="00AE3FD1" w:rsidDel="004A2D26" w:rsidRDefault="00162414">
            <w:pPr>
              <w:tabs>
                <w:tab w:val="left" w:pos="2446"/>
              </w:tabs>
              <w:spacing w:line="276" w:lineRule="auto"/>
              <w:rPr>
                <w:del w:id="13816" w:author="Gidon Kupietzky" w:date="2025-02-13T17:45:00Z" w16du:dateUtc="2025-02-13T15:45:00Z"/>
                <w:rFonts w:ascii="David" w:eastAsia="Times New Roman" w:hAnsi="David"/>
                <w:color w:val="000000"/>
              </w:rPr>
              <w:pPrChange w:id="13817" w:author="Gidon Kupietzky" w:date="2025-02-13T17:45:00Z" w16du:dateUtc="2025-02-13T15:45:00Z">
                <w:pPr>
                  <w:spacing w:before="0" w:line="240" w:lineRule="auto"/>
                  <w:ind w:left="0"/>
                  <w:jc w:val="center"/>
                </w:pPr>
              </w:pPrChange>
            </w:pPr>
            <w:del w:id="13818" w:author="Gidon Kupietzky" w:date="2025-02-13T17:45:00Z" w16du:dateUtc="2025-02-13T15:45:00Z">
              <w:r w:rsidRPr="00AE3FD1" w:rsidDel="004A2D26">
                <w:rPr>
                  <w:rFonts w:ascii="David" w:eastAsia="Times New Roman" w:hAnsi="David"/>
                  <w:color w:val="000000"/>
                  <w:rtl/>
                </w:rPr>
                <w:delText xml:space="preserve"> מקומות עבודה באזור תנועה - חקלאות</w:delText>
              </w:r>
              <w:bookmarkStart w:id="13819" w:name="_Toc190883014"/>
              <w:bookmarkStart w:id="13820" w:name="_Toc190885727"/>
              <w:bookmarkEnd w:id="13819"/>
              <w:bookmarkEnd w:id="13820"/>
            </w:del>
          </w:p>
        </w:tc>
        <w:tc>
          <w:tcPr>
            <w:tcW w:w="3252" w:type="dxa"/>
            <w:shd w:val="clear" w:color="auto" w:fill="auto"/>
            <w:noWrap/>
            <w:vAlign w:val="center"/>
            <w:hideMark/>
          </w:tcPr>
          <w:p w14:paraId="7E694720" w14:textId="1D83A441" w:rsidR="00162414" w:rsidRPr="00AE3FD1" w:rsidDel="004A2D26" w:rsidRDefault="00162414">
            <w:pPr>
              <w:tabs>
                <w:tab w:val="left" w:pos="2446"/>
              </w:tabs>
              <w:spacing w:line="276" w:lineRule="auto"/>
              <w:rPr>
                <w:del w:id="13821" w:author="Gidon Kupietzky" w:date="2025-02-13T17:45:00Z" w16du:dateUtc="2025-02-13T15:45:00Z"/>
                <w:rFonts w:ascii="David" w:eastAsia="Times New Roman" w:hAnsi="David"/>
                <w:color w:val="000000"/>
                <w:rtl/>
              </w:rPr>
              <w:pPrChange w:id="13822" w:author="Gidon Kupietzky" w:date="2025-02-13T17:45:00Z" w16du:dateUtc="2025-02-13T15:45:00Z">
                <w:pPr>
                  <w:spacing w:before="0" w:line="240" w:lineRule="auto"/>
                  <w:ind w:left="0"/>
                  <w:jc w:val="center"/>
                </w:pPr>
              </w:pPrChange>
            </w:pPr>
            <w:bookmarkStart w:id="13823" w:name="_Toc190883015"/>
            <w:bookmarkStart w:id="13824" w:name="_Toc190885728"/>
            <w:bookmarkEnd w:id="13823"/>
            <w:bookmarkEnd w:id="13824"/>
          </w:p>
        </w:tc>
        <w:bookmarkStart w:id="13825" w:name="_Toc190883016"/>
        <w:bookmarkStart w:id="13826" w:name="_Toc190885729"/>
        <w:bookmarkEnd w:id="13825"/>
        <w:bookmarkEnd w:id="13826"/>
      </w:tr>
      <w:tr w:rsidR="00162414" w:rsidRPr="00AE3FD1" w:rsidDel="004A2D26" w14:paraId="77F966B9" w14:textId="4C36BB0C" w:rsidTr="00DE2902">
        <w:trPr>
          <w:trHeight w:val="300"/>
          <w:del w:id="13827" w:author="Gidon Kupietzky" w:date="2025-02-13T17:45:00Z"/>
        </w:trPr>
        <w:tc>
          <w:tcPr>
            <w:tcW w:w="1640" w:type="dxa"/>
            <w:shd w:val="clear" w:color="C0E6F5" w:fill="C0E6F5"/>
            <w:noWrap/>
            <w:vAlign w:val="center"/>
            <w:hideMark/>
          </w:tcPr>
          <w:p w14:paraId="05FBEA3C" w14:textId="3FD5423C" w:rsidR="00162414" w:rsidRPr="00AE3FD1" w:rsidDel="004A2D26" w:rsidRDefault="00162414">
            <w:pPr>
              <w:tabs>
                <w:tab w:val="left" w:pos="2446"/>
              </w:tabs>
              <w:spacing w:line="276" w:lineRule="auto"/>
              <w:rPr>
                <w:del w:id="13828" w:author="Gidon Kupietzky" w:date="2025-02-13T17:45:00Z" w16du:dateUtc="2025-02-13T15:45:00Z"/>
                <w:rFonts w:ascii="David" w:eastAsia="Times New Roman" w:hAnsi="David"/>
                <w:b/>
                <w:bCs/>
              </w:rPr>
              <w:pPrChange w:id="13829" w:author="Gidon Kupietzky" w:date="2025-02-13T17:45:00Z" w16du:dateUtc="2025-02-13T15:45:00Z">
                <w:pPr>
                  <w:bidi w:val="0"/>
                  <w:spacing w:before="0" w:line="240" w:lineRule="auto"/>
                  <w:ind w:left="0"/>
                  <w:jc w:val="center"/>
                </w:pPr>
              </w:pPrChange>
            </w:pPr>
            <w:del w:id="13830" w:author="Gidon Kupietzky" w:date="2025-02-13T17:45:00Z" w16du:dateUtc="2025-02-13T15:45:00Z">
              <w:r w:rsidRPr="00AE3FD1" w:rsidDel="004A2D26">
                <w:rPr>
                  <w:rFonts w:ascii="David" w:eastAsia="Times New Roman" w:hAnsi="David"/>
                  <w:b/>
                  <w:bCs/>
                </w:rPr>
                <w:delText>student</w:delText>
              </w:r>
              <w:bookmarkStart w:id="13831" w:name="_Toc190883017"/>
              <w:bookmarkStart w:id="13832" w:name="_Toc190885730"/>
              <w:bookmarkEnd w:id="13831"/>
              <w:bookmarkEnd w:id="13832"/>
            </w:del>
          </w:p>
        </w:tc>
        <w:tc>
          <w:tcPr>
            <w:tcW w:w="4104" w:type="dxa"/>
            <w:shd w:val="clear" w:color="C0E6F5" w:fill="C0E6F5"/>
            <w:noWrap/>
            <w:vAlign w:val="center"/>
            <w:hideMark/>
          </w:tcPr>
          <w:p w14:paraId="2C55B359" w14:textId="00459F0B" w:rsidR="00162414" w:rsidRPr="00AE3FD1" w:rsidDel="004A2D26" w:rsidRDefault="00162414">
            <w:pPr>
              <w:tabs>
                <w:tab w:val="left" w:pos="2446"/>
              </w:tabs>
              <w:spacing w:line="276" w:lineRule="auto"/>
              <w:rPr>
                <w:del w:id="13833" w:author="Gidon Kupietzky" w:date="2025-02-13T17:45:00Z" w16du:dateUtc="2025-02-13T15:45:00Z"/>
                <w:rFonts w:ascii="David" w:eastAsia="Times New Roman" w:hAnsi="David"/>
                <w:color w:val="000000"/>
              </w:rPr>
              <w:pPrChange w:id="13834" w:author="Gidon Kupietzky" w:date="2025-02-13T17:45:00Z" w16du:dateUtc="2025-02-13T15:45:00Z">
                <w:pPr>
                  <w:spacing w:before="0" w:line="240" w:lineRule="auto"/>
                  <w:ind w:left="0"/>
                  <w:jc w:val="center"/>
                </w:pPr>
              </w:pPrChange>
            </w:pPr>
            <w:del w:id="13835" w:author="Gidon Kupietzky" w:date="2025-02-13T17:45:00Z" w16du:dateUtc="2025-02-13T15:45:00Z">
              <w:r w:rsidRPr="00AE3FD1" w:rsidDel="004A2D26">
                <w:rPr>
                  <w:rFonts w:ascii="David" w:eastAsia="Times New Roman" w:hAnsi="David"/>
                  <w:color w:val="000000"/>
                  <w:rtl/>
                </w:rPr>
                <w:delText xml:space="preserve"> תלמידים ( ממעונות ועד תיכון)</w:delText>
              </w:r>
              <w:bookmarkStart w:id="13836" w:name="_Toc190883018"/>
              <w:bookmarkStart w:id="13837" w:name="_Toc190885731"/>
              <w:bookmarkEnd w:id="13836"/>
              <w:bookmarkEnd w:id="13837"/>
            </w:del>
          </w:p>
        </w:tc>
        <w:tc>
          <w:tcPr>
            <w:tcW w:w="3252" w:type="dxa"/>
            <w:shd w:val="clear" w:color="C0E6F5" w:fill="C0E6F5"/>
            <w:noWrap/>
            <w:vAlign w:val="center"/>
            <w:hideMark/>
          </w:tcPr>
          <w:p w14:paraId="6ECE35F8" w14:textId="09F30C97" w:rsidR="00162414" w:rsidRPr="00AE3FD1" w:rsidDel="004A2D26" w:rsidRDefault="00162414">
            <w:pPr>
              <w:tabs>
                <w:tab w:val="left" w:pos="2446"/>
              </w:tabs>
              <w:spacing w:line="276" w:lineRule="auto"/>
              <w:rPr>
                <w:del w:id="13838" w:author="Gidon Kupietzky" w:date="2025-02-13T17:45:00Z" w16du:dateUtc="2025-02-13T15:45:00Z"/>
                <w:rFonts w:ascii="David" w:eastAsia="Times New Roman" w:hAnsi="David"/>
                <w:color w:val="000000"/>
                <w:rtl/>
              </w:rPr>
              <w:pPrChange w:id="13839" w:author="Gidon Kupietzky" w:date="2025-02-13T17:45:00Z" w16du:dateUtc="2025-02-13T15:45:00Z">
                <w:pPr>
                  <w:spacing w:before="0" w:line="240" w:lineRule="auto"/>
                  <w:ind w:left="0"/>
                  <w:jc w:val="center"/>
                </w:pPr>
              </w:pPrChange>
            </w:pPr>
            <w:bookmarkStart w:id="13840" w:name="_Toc190883019"/>
            <w:bookmarkStart w:id="13841" w:name="_Toc190885732"/>
            <w:bookmarkEnd w:id="13840"/>
            <w:bookmarkEnd w:id="13841"/>
          </w:p>
        </w:tc>
        <w:bookmarkStart w:id="13842" w:name="_Toc190883020"/>
        <w:bookmarkStart w:id="13843" w:name="_Toc190885733"/>
        <w:bookmarkEnd w:id="13842"/>
        <w:bookmarkEnd w:id="13843"/>
      </w:tr>
      <w:tr w:rsidR="00162414" w:rsidRPr="00AE3FD1" w:rsidDel="004A2D26" w14:paraId="7D2C34AE" w14:textId="2658BB8C" w:rsidTr="00DE2902">
        <w:trPr>
          <w:trHeight w:val="300"/>
          <w:del w:id="13844" w:author="Gidon Kupietzky" w:date="2025-02-13T17:45:00Z"/>
        </w:trPr>
        <w:tc>
          <w:tcPr>
            <w:tcW w:w="1640" w:type="dxa"/>
            <w:shd w:val="clear" w:color="auto" w:fill="auto"/>
            <w:noWrap/>
            <w:vAlign w:val="center"/>
            <w:hideMark/>
          </w:tcPr>
          <w:p w14:paraId="35E6BC52" w14:textId="60DB7222" w:rsidR="00162414" w:rsidRPr="00AE3FD1" w:rsidDel="004A2D26" w:rsidRDefault="00162414">
            <w:pPr>
              <w:tabs>
                <w:tab w:val="left" w:pos="2446"/>
              </w:tabs>
              <w:spacing w:line="276" w:lineRule="auto"/>
              <w:rPr>
                <w:del w:id="13845" w:author="Gidon Kupietzky" w:date="2025-02-13T17:45:00Z" w16du:dateUtc="2025-02-13T15:45:00Z"/>
                <w:rFonts w:ascii="David" w:eastAsia="Times New Roman" w:hAnsi="David"/>
                <w:b/>
                <w:bCs/>
              </w:rPr>
              <w:pPrChange w:id="13846" w:author="Gidon Kupietzky" w:date="2025-02-13T17:45:00Z" w16du:dateUtc="2025-02-13T15:45:00Z">
                <w:pPr>
                  <w:bidi w:val="0"/>
                  <w:spacing w:before="0" w:line="240" w:lineRule="auto"/>
                  <w:ind w:left="0"/>
                  <w:jc w:val="center"/>
                </w:pPr>
              </w:pPrChange>
            </w:pPr>
            <w:del w:id="13847" w:author="Gidon Kupietzky" w:date="2025-02-13T17:45:00Z" w16du:dateUtc="2025-02-13T15:45:00Z">
              <w:r w:rsidRPr="00AE3FD1" w:rsidDel="004A2D26">
                <w:rPr>
                  <w:rFonts w:ascii="David" w:eastAsia="Times New Roman" w:hAnsi="David"/>
                  <w:b/>
                  <w:bCs/>
                </w:rPr>
                <w:delText>univ</w:delText>
              </w:r>
              <w:bookmarkStart w:id="13848" w:name="_Toc190883021"/>
              <w:bookmarkStart w:id="13849" w:name="_Toc190885734"/>
              <w:bookmarkEnd w:id="13848"/>
              <w:bookmarkEnd w:id="13849"/>
            </w:del>
          </w:p>
        </w:tc>
        <w:tc>
          <w:tcPr>
            <w:tcW w:w="4104" w:type="dxa"/>
            <w:shd w:val="clear" w:color="auto" w:fill="auto"/>
            <w:noWrap/>
            <w:vAlign w:val="center"/>
            <w:hideMark/>
          </w:tcPr>
          <w:p w14:paraId="6FD36C07" w14:textId="3A5CFA0E" w:rsidR="00162414" w:rsidRPr="00AE3FD1" w:rsidDel="004A2D26" w:rsidRDefault="00162414">
            <w:pPr>
              <w:tabs>
                <w:tab w:val="left" w:pos="2446"/>
              </w:tabs>
              <w:spacing w:line="276" w:lineRule="auto"/>
              <w:rPr>
                <w:del w:id="13850" w:author="Gidon Kupietzky" w:date="2025-02-13T17:45:00Z" w16du:dateUtc="2025-02-13T15:45:00Z"/>
                <w:rFonts w:ascii="David" w:eastAsia="Times New Roman" w:hAnsi="David"/>
                <w:color w:val="000000"/>
              </w:rPr>
              <w:pPrChange w:id="13851" w:author="Gidon Kupietzky" w:date="2025-02-13T17:45:00Z" w16du:dateUtc="2025-02-13T15:45:00Z">
                <w:pPr>
                  <w:spacing w:before="0" w:line="240" w:lineRule="auto"/>
                  <w:ind w:left="0"/>
                  <w:jc w:val="center"/>
                </w:pPr>
              </w:pPrChange>
            </w:pPr>
            <w:del w:id="13852" w:author="Gidon Kupietzky" w:date="2025-02-13T17:45:00Z" w16du:dateUtc="2025-02-13T15:45:00Z">
              <w:r w:rsidRPr="00AE3FD1" w:rsidDel="004A2D26">
                <w:rPr>
                  <w:rFonts w:ascii="David" w:eastAsia="Times New Roman" w:hAnsi="David"/>
                  <w:color w:val="000000"/>
                  <w:rtl/>
                </w:rPr>
                <w:delText xml:space="preserve"> סטודנטים להשכלה גובהה (כולל סימנרים, מכללות, הכשרות מקצעיות)</w:delText>
              </w:r>
              <w:bookmarkStart w:id="13853" w:name="_Toc190883022"/>
              <w:bookmarkStart w:id="13854" w:name="_Toc190885735"/>
              <w:bookmarkEnd w:id="13853"/>
              <w:bookmarkEnd w:id="13854"/>
            </w:del>
          </w:p>
        </w:tc>
        <w:tc>
          <w:tcPr>
            <w:tcW w:w="3252" w:type="dxa"/>
            <w:shd w:val="clear" w:color="auto" w:fill="auto"/>
            <w:noWrap/>
            <w:vAlign w:val="center"/>
            <w:hideMark/>
          </w:tcPr>
          <w:p w14:paraId="1CE44B5F" w14:textId="1BF1CD2B" w:rsidR="00162414" w:rsidRPr="00AE3FD1" w:rsidDel="004A2D26" w:rsidRDefault="00162414">
            <w:pPr>
              <w:tabs>
                <w:tab w:val="left" w:pos="2446"/>
              </w:tabs>
              <w:spacing w:line="276" w:lineRule="auto"/>
              <w:rPr>
                <w:del w:id="13855" w:author="Gidon Kupietzky" w:date="2025-02-13T17:45:00Z" w16du:dateUtc="2025-02-13T15:45:00Z"/>
                <w:rFonts w:ascii="David" w:eastAsia="Times New Roman" w:hAnsi="David"/>
                <w:color w:val="000000"/>
                <w:rtl/>
              </w:rPr>
              <w:pPrChange w:id="13856" w:author="Gidon Kupietzky" w:date="2025-02-13T17:45:00Z" w16du:dateUtc="2025-02-13T15:45:00Z">
                <w:pPr>
                  <w:spacing w:before="0" w:line="240" w:lineRule="auto"/>
                  <w:ind w:left="0"/>
                  <w:jc w:val="center"/>
                </w:pPr>
              </w:pPrChange>
            </w:pPr>
            <w:bookmarkStart w:id="13857" w:name="_Toc190883023"/>
            <w:bookmarkStart w:id="13858" w:name="_Toc190885736"/>
            <w:bookmarkEnd w:id="13857"/>
            <w:bookmarkEnd w:id="13858"/>
          </w:p>
        </w:tc>
        <w:bookmarkStart w:id="13859" w:name="_Toc190883024"/>
        <w:bookmarkStart w:id="13860" w:name="_Toc190885737"/>
        <w:bookmarkEnd w:id="13859"/>
        <w:bookmarkEnd w:id="13860"/>
      </w:tr>
      <w:tr w:rsidR="00162414" w:rsidRPr="00AE3FD1" w:rsidDel="004A2D26" w14:paraId="02BB3A3A" w14:textId="6CC6C576" w:rsidTr="00DE2902">
        <w:trPr>
          <w:trHeight w:val="300"/>
          <w:del w:id="13861" w:author="Gidon Kupietzky" w:date="2025-02-13T17:45:00Z"/>
        </w:trPr>
        <w:tc>
          <w:tcPr>
            <w:tcW w:w="1640" w:type="dxa"/>
            <w:shd w:val="clear" w:color="C0E6F5" w:fill="C0E6F5"/>
            <w:noWrap/>
            <w:vAlign w:val="center"/>
            <w:hideMark/>
          </w:tcPr>
          <w:p w14:paraId="23EDE7C1" w14:textId="19E0B289" w:rsidR="00162414" w:rsidRPr="00AE3FD1" w:rsidDel="004A2D26" w:rsidRDefault="00162414">
            <w:pPr>
              <w:tabs>
                <w:tab w:val="left" w:pos="2446"/>
              </w:tabs>
              <w:spacing w:line="276" w:lineRule="auto"/>
              <w:rPr>
                <w:del w:id="13862" w:author="Gidon Kupietzky" w:date="2025-02-13T17:45:00Z" w16du:dateUtc="2025-02-13T15:45:00Z"/>
                <w:rFonts w:ascii="David" w:eastAsia="Times New Roman" w:hAnsi="David"/>
                <w:b/>
                <w:bCs/>
              </w:rPr>
              <w:pPrChange w:id="13863" w:author="Gidon Kupietzky" w:date="2025-02-13T17:45:00Z" w16du:dateUtc="2025-02-13T15:45:00Z">
                <w:pPr>
                  <w:bidi w:val="0"/>
                  <w:spacing w:before="0" w:line="240" w:lineRule="auto"/>
                  <w:ind w:left="0"/>
                  <w:jc w:val="center"/>
                </w:pPr>
              </w:pPrChange>
            </w:pPr>
            <w:del w:id="13864" w:author="Gidon Kupietzky" w:date="2025-02-13T17:45:00Z" w16du:dateUtc="2025-02-13T15:45:00Z">
              <w:r w:rsidRPr="00AE3FD1" w:rsidDel="004A2D26">
                <w:rPr>
                  <w:rFonts w:ascii="David" w:eastAsia="Times New Roman" w:hAnsi="David"/>
                  <w:b/>
                  <w:bCs/>
                </w:rPr>
                <w:delText>UO_Hi_Ed</w:delText>
              </w:r>
              <w:bookmarkStart w:id="13865" w:name="_Toc190883025"/>
              <w:bookmarkStart w:id="13866" w:name="_Toc190885738"/>
              <w:bookmarkEnd w:id="13865"/>
              <w:bookmarkEnd w:id="13866"/>
            </w:del>
          </w:p>
        </w:tc>
        <w:tc>
          <w:tcPr>
            <w:tcW w:w="4104" w:type="dxa"/>
            <w:shd w:val="clear" w:color="C0E6F5" w:fill="C0E6F5"/>
            <w:noWrap/>
            <w:vAlign w:val="center"/>
            <w:hideMark/>
          </w:tcPr>
          <w:p w14:paraId="78E0AA5B" w14:textId="6AD4101F" w:rsidR="00162414" w:rsidRPr="00AE3FD1" w:rsidDel="004A2D26" w:rsidRDefault="00162414">
            <w:pPr>
              <w:tabs>
                <w:tab w:val="left" w:pos="2446"/>
              </w:tabs>
              <w:spacing w:line="276" w:lineRule="auto"/>
              <w:rPr>
                <w:del w:id="13867" w:author="Gidon Kupietzky" w:date="2025-02-13T17:45:00Z" w16du:dateUtc="2025-02-13T15:45:00Z"/>
                <w:rFonts w:ascii="David" w:eastAsia="Times New Roman" w:hAnsi="David"/>
                <w:color w:val="000000"/>
              </w:rPr>
              <w:pPrChange w:id="13868" w:author="Gidon Kupietzky" w:date="2025-02-13T17:45:00Z" w16du:dateUtc="2025-02-13T15:45:00Z">
                <w:pPr>
                  <w:spacing w:before="0" w:line="240" w:lineRule="auto"/>
                  <w:ind w:left="0"/>
                  <w:jc w:val="center"/>
                </w:pPr>
              </w:pPrChange>
            </w:pPr>
            <w:del w:id="13869" w:author="Gidon Kupietzky" w:date="2025-02-13T17:45:00Z" w16du:dateUtc="2025-02-13T15:45:00Z">
              <w:r w:rsidRPr="00AE3FD1" w:rsidDel="004A2D26">
                <w:rPr>
                  <w:rFonts w:ascii="David" w:eastAsia="Times New Roman" w:hAnsi="David"/>
                  <w:color w:val="000000"/>
                  <w:rtl/>
                </w:rPr>
                <w:delText xml:space="preserve"> תלמידי ישיבה ,כוללים וסמינרים</w:delText>
              </w:r>
              <w:bookmarkStart w:id="13870" w:name="_Toc190883026"/>
              <w:bookmarkStart w:id="13871" w:name="_Toc190885739"/>
              <w:bookmarkEnd w:id="13870"/>
              <w:bookmarkEnd w:id="13871"/>
            </w:del>
          </w:p>
        </w:tc>
        <w:tc>
          <w:tcPr>
            <w:tcW w:w="3252" w:type="dxa"/>
            <w:shd w:val="clear" w:color="C0E6F5" w:fill="C0E6F5"/>
            <w:noWrap/>
            <w:vAlign w:val="center"/>
            <w:hideMark/>
          </w:tcPr>
          <w:p w14:paraId="5DF45DB1" w14:textId="647B6461" w:rsidR="00162414" w:rsidRPr="00AE3FD1" w:rsidDel="004A2D26" w:rsidRDefault="00162414">
            <w:pPr>
              <w:tabs>
                <w:tab w:val="left" w:pos="2446"/>
              </w:tabs>
              <w:spacing w:line="276" w:lineRule="auto"/>
              <w:rPr>
                <w:del w:id="13872" w:author="Gidon Kupietzky" w:date="2025-02-13T17:45:00Z" w16du:dateUtc="2025-02-13T15:45:00Z"/>
                <w:rFonts w:ascii="David" w:eastAsia="Times New Roman" w:hAnsi="David"/>
                <w:color w:val="000000"/>
                <w:rtl/>
              </w:rPr>
              <w:pPrChange w:id="13873" w:author="Gidon Kupietzky" w:date="2025-02-13T17:45:00Z" w16du:dateUtc="2025-02-13T15:45:00Z">
                <w:pPr>
                  <w:spacing w:before="0" w:line="240" w:lineRule="auto"/>
                  <w:ind w:left="0"/>
                  <w:jc w:val="center"/>
                </w:pPr>
              </w:pPrChange>
            </w:pPr>
            <w:bookmarkStart w:id="13874" w:name="_Toc190883027"/>
            <w:bookmarkStart w:id="13875" w:name="_Toc190885740"/>
            <w:bookmarkEnd w:id="13874"/>
            <w:bookmarkEnd w:id="13875"/>
          </w:p>
        </w:tc>
        <w:bookmarkStart w:id="13876" w:name="_Toc190883028"/>
        <w:bookmarkStart w:id="13877" w:name="_Toc190885741"/>
        <w:bookmarkEnd w:id="13876"/>
        <w:bookmarkEnd w:id="13877"/>
      </w:tr>
      <w:tr w:rsidR="00162414" w:rsidRPr="00AE3FD1" w:rsidDel="004A2D26" w14:paraId="29E0A985" w14:textId="2A30F598" w:rsidTr="00DE2902">
        <w:trPr>
          <w:trHeight w:val="300"/>
          <w:del w:id="13878" w:author="Gidon Kupietzky" w:date="2025-02-13T17:45:00Z"/>
        </w:trPr>
        <w:tc>
          <w:tcPr>
            <w:tcW w:w="1640" w:type="dxa"/>
            <w:shd w:val="clear" w:color="auto" w:fill="auto"/>
            <w:noWrap/>
            <w:vAlign w:val="center"/>
            <w:hideMark/>
          </w:tcPr>
          <w:p w14:paraId="63B57E43" w14:textId="23BF7ABC" w:rsidR="00162414" w:rsidRPr="00AE3FD1" w:rsidDel="004A2D26" w:rsidRDefault="00162414">
            <w:pPr>
              <w:tabs>
                <w:tab w:val="left" w:pos="2446"/>
              </w:tabs>
              <w:spacing w:line="276" w:lineRule="auto"/>
              <w:rPr>
                <w:del w:id="13879" w:author="Gidon Kupietzky" w:date="2025-02-13T17:45:00Z" w16du:dateUtc="2025-02-13T15:45:00Z"/>
                <w:rFonts w:ascii="David" w:eastAsia="Times New Roman" w:hAnsi="David"/>
                <w:b/>
                <w:bCs/>
              </w:rPr>
              <w:pPrChange w:id="13880" w:author="Gidon Kupietzky" w:date="2025-02-13T17:45:00Z" w16du:dateUtc="2025-02-13T15:45:00Z">
                <w:pPr>
                  <w:bidi w:val="0"/>
                  <w:spacing w:before="0" w:line="240" w:lineRule="auto"/>
                  <w:ind w:left="0"/>
                  <w:jc w:val="center"/>
                </w:pPr>
              </w:pPrChange>
            </w:pPr>
            <w:del w:id="13881" w:author="Gidon Kupietzky" w:date="2025-02-13T17:45:00Z" w16du:dateUtc="2025-02-13T15:45:00Z">
              <w:r w:rsidRPr="00AE3FD1" w:rsidDel="004A2D26">
                <w:rPr>
                  <w:rFonts w:ascii="David" w:eastAsia="Times New Roman" w:hAnsi="David"/>
                  <w:b/>
                  <w:bCs/>
                </w:rPr>
                <w:delText>pop_emp_employed</w:delText>
              </w:r>
              <w:bookmarkStart w:id="13882" w:name="_Toc190883029"/>
              <w:bookmarkStart w:id="13883" w:name="_Toc190885742"/>
              <w:bookmarkEnd w:id="13882"/>
              <w:bookmarkEnd w:id="13883"/>
            </w:del>
          </w:p>
        </w:tc>
        <w:tc>
          <w:tcPr>
            <w:tcW w:w="4104" w:type="dxa"/>
            <w:shd w:val="clear" w:color="auto" w:fill="auto"/>
            <w:noWrap/>
            <w:vAlign w:val="center"/>
            <w:hideMark/>
          </w:tcPr>
          <w:p w14:paraId="44B9BD37" w14:textId="03E72CA9" w:rsidR="00162414" w:rsidRPr="00AE3FD1" w:rsidDel="004A2D26" w:rsidRDefault="00162414">
            <w:pPr>
              <w:tabs>
                <w:tab w:val="left" w:pos="2446"/>
              </w:tabs>
              <w:spacing w:line="276" w:lineRule="auto"/>
              <w:rPr>
                <w:del w:id="13884" w:author="Gidon Kupietzky" w:date="2025-02-13T17:45:00Z" w16du:dateUtc="2025-02-13T15:45:00Z"/>
                <w:rFonts w:ascii="David" w:eastAsia="Times New Roman" w:hAnsi="David"/>
                <w:color w:val="000000"/>
              </w:rPr>
              <w:pPrChange w:id="13885" w:author="Gidon Kupietzky" w:date="2025-02-13T17:45:00Z" w16du:dateUtc="2025-02-13T15:45:00Z">
                <w:pPr>
                  <w:spacing w:before="0" w:line="240" w:lineRule="auto"/>
                  <w:ind w:left="0"/>
                  <w:jc w:val="center"/>
                </w:pPr>
              </w:pPrChange>
            </w:pPr>
            <w:del w:id="13886" w:author="Gidon Kupietzky" w:date="2025-02-13T17:45:00Z" w16du:dateUtc="2025-02-13T15:45:00Z">
              <w:r w:rsidRPr="00AE3FD1" w:rsidDel="004A2D26">
                <w:rPr>
                  <w:rFonts w:ascii="David" w:eastAsia="Times New Roman" w:hAnsi="David"/>
                  <w:color w:val="000000"/>
                  <w:rtl/>
                </w:rPr>
                <w:delText xml:space="preserve"> מועסקים לפי מקום מגורים באזור תנועה</w:delText>
              </w:r>
              <w:bookmarkStart w:id="13887" w:name="_Toc190883030"/>
              <w:bookmarkStart w:id="13888" w:name="_Toc190885743"/>
              <w:bookmarkEnd w:id="13887"/>
              <w:bookmarkEnd w:id="13888"/>
            </w:del>
          </w:p>
        </w:tc>
        <w:tc>
          <w:tcPr>
            <w:tcW w:w="3252" w:type="dxa"/>
            <w:shd w:val="clear" w:color="auto" w:fill="auto"/>
            <w:noWrap/>
            <w:vAlign w:val="center"/>
            <w:hideMark/>
          </w:tcPr>
          <w:p w14:paraId="249CAE8A" w14:textId="56A8F0F6" w:rsidR="00162414" w:rsidRPr="00AE3FD1" w:rsidDel="004A2D26" w:rsidRDefault="00162414">
            <w:pPr>
              <w:tabs>
                <w:tab w:val="left" w:pos="2446"/>
              </w:tabs>
              <w:spacing w:line="276" w:lineRule="auto"/>
              <w:rPr>
                <w:del w:id="13889" w:author="Gidon Kupietzky" w:date="2025-02-13T17:45:00Z" w16du:dateUtc="2025-02-13T15:45:00Z"/>
                <w:rFonts w:ascii="David" w:eastAsia="Times New Roman" w:hAnsi="David"/>
                <w:color w:val="000000"/>
                <w:rtl/>
              </w:rPr>
              <w:pPrChange w:id="13890" w:author="Gidon Kupietzky" w:date="2025-02-13T17:45:00Z" w16du:dateUtc="2025-02-13T15:45:00Z">
                <w:pPr>
                  <w:spacing w:before="0" w:line="240" w:lineRule="auto"/>
                  <w:ind w:left="0"/>
                  <w:jc w:val="center"/>
                </w:pPr>
              </w:pPrChange>
            </w:pPr>
            <w:bookmarkStart w:id="13891" w:name="_Toc190883031"/>
            <w:bookmarkStart w:id="13892" w:name="_Toc190885744"/>
            <w:bookmarkEnd w:id="13891"/>
            <w:bookmarkEnd w:id="13892"/>
          </w:p>
        </w:tc>
        <w:bookmarkStart w:id="13893" w:name="_Toc190883032"/>
        <w:bookmarkStart w:id="13894" w:name="_Toc190885745"/>
        <w:bookmarkEnd w:id="13893"/>
        <w:bookmarkEnd w:id="13894"/>
      </w:tr>
      <w:tr w:rsidR="00162414" w:rsidRPr="00AE3FD1" w:rsidDel="004A2D26" w14:paraId="3F58EA3F" w14:textId="308DCA14" w:rsidTr="00DE2902">
        <w:trPr>
          <w:trHeight w:val="300"/>
          <w:del w:id="13895" w:author="Gidon Kupietzky" w:date="2025-02-13T17:45:00Z"/>
        </w:trPr>
        <w:tc>
          <w:tcPr>
            <w:tcW w:w="1640" w:type="dxa"/>
            <w:shd w:val="clear" w:color="C0E6F5" w:fill="C0E6F5"/>
            <w:noWrap/>
            <w:vAlign w:val="center"/>
            <w:hideMark/>
          </w:tcPr>
          <w:p w14:paraId="2AD40E70" w14:textId="4F46A17E" w:rsidR="00162414" w:rsidRPr="00AE3FD1" w:rsidDel="004A2D26" w:rsidRDefault="00162414">
            <w:pPr>
              <w:tabs>
                <w:tab w:val="left" w:pos="2446"/>
              </w:tabs>
              <w:spacing w:line="276" w:lineRule="auto"/>
              <w:rPr>
                <w:del w:id="13896" w:author="Gidon Kupietzky" w:date="2025-02-13T17:45:00Z" w16du:dateUtc="2025-02-13T15:45:00Z"/>
                <w:rFonts w:ascii="David" w:eastAsia="Times New Roman" w:hAnsi="David"/>
                <w:b/>
                <w:bCs/>
              </w:rPr>
              <w:pPrChange w:id="13897" w:author="Gidon Kupietzky" w:date="2025-02-13T17:45:00Z" w16du:dateUtc="2025-02-13T15:45:00Z">
                <w:pPr>
                  <w:bidi w:val="0"/>
                  <w:spacing w:before="0" w:line="240" w:lineRule="auto"/>
                  <w:ind w:left="0"/>
                  <w:jc w:val="center"/>
                </w:pPr>
              </w:pPrChange>
            </w:pPr>
            <w:del w:id="13898" w:author="Gidon Kupietzky" w:date="2025-02-13T17:45:00Z" w16du:dateUtc="2025-02-13T15:45:00Z">
              <w:r w:rsidRPr="00AE3FD1" w:rsidDel="004A2D26">
                <w:rPr>
                  <w:rFonts w:ascii="David" w:eastAsia="Times New Roman" w:hAnsi="David"/>
                  <w:b/>
                  <w:bCs/>
                </w:rPr>
                <w:delText>slope</w:delText>
              </w:r>
              <w:bookmarkStart w:id="13899" w:name="_Toc190883033"/>
              <w:bookmarkStart w:id="13900" w:name="_Toc190885746"/>
              <w:bookmarkEnd w:id="13899"/>
              <w:bookmarkEnd w:id="13900"/>
            </w:del>
          </w:p>
        </w:tc>
        <w:tc>
          <w:tcPr>
            <w:tcW w:w="4104" w:type="dxa"/>
            <w:shd w:val="clear" w:color="C0E6F5" w:fill="C0E6F5"/>
            <w:noWrap/>
            <w:vAlign w:val="center"/>
            <w:hideMark/>
          </w:tcPr>
          <w:p w14:paraId="243A9E3B" w14:textId="3108EAD1" w:rsidR="00162414" w:rsidRPr="00AE3FD1" w:rsidDel="004A2D26" w:rsidRDefault="00162414">
            <w:pPr>
              <w:tabs>
                <w:tab w:val="left" w:pos="2446"/>
              </w:tabs>
              <w:spacing w:line="276" w:lineRule="auto"/>
              <w:rPr>
                <w:del w:id="13901" w:author="Gidon Kupietzky" w:date="2025-02-13T17:45:00Z" w16du:dateUtc="2025-02-13T15:45:00Z"/>
                <w:rFonts w:ascii="David" w:eastAsia="Times New Roman" w:hAnsi="David"/>
                <w:color w:val="000000"/>
              </w:rPr>
              <w:pPrChange w:id="13902" w:author="Gidon Kupietzky" w:date="2025-02-13T17:45:00Z" w16du:dateUtc="2025-02-13T15:45:00Z">
                <w:pPr>
                  <w:spacing w:before="0" w:line="240" w:lineRule="auto"/>
                  <w:ind w:left="0"/>
                  <w:jc w:val="center"/>
                </w:pPr>
              </w:pPrChange>
            </w:pPr>
            <w:del w:id="13903" w:author="Gidon Kupietzky" w:date="2025-02-13T17:45:00Z" w16du:dateUtc="2025-02-13T15:45:00Z">
              <w:r w:rsidRPr="00AE3FD1" w:rsidDel="004A2D26">
                <w:rPr>
                  <w:rFonts w:ascii="David" w:eastAsia="Times New Roman" w:hAnsi="David"/>
                  <w:color w:val="000000"/>
                  <w:rtl/>
                </w:rPr>
                <w:delText>ערך קבוע = 1</w:delText>
              </w:r>
              <w:bookmarkStart w:id="13904" w:name="_Toc190883034"/>
              <w:bookmarkStart w:id="13905" w:name="_Toc190885747"/>
              <w:bookmarkEnd w:id="13904"/>
              <w:bookmarkEnd w:id="13905"/>
            </w:del>
          </w:p>
        </w:tc>
        <w:tc>
          <w:tcPr>
            <w:tcW w:w="3252" w:type="dxa"/>
            <w:shd w:val="clear" w:color="C0E6F5" w:fill="C0E6F5"/>
            <w:noWrap/>
            <w:vAlign w:val="center"/>
            <w:hideMark/>
          </w:tcPr>
          <w:p w14:paraId="77D4F21B" w14:textId="3E251B1C" w:rsidR="00162414" w:rsidRPr="00AE3FD1" w:rsidDel="004A2D26" w:rsidRDefault="00162414">
            <w:pPr>
              <w:tabs>
                <w:tab w:val="left" w:pos="2446"/>
              </w:tabs>
              <w:spacing w:line="276" w:lineRule="auto"/>
              <w:rPr>
                <w:del w:id="13906" w:author="Gidon Kupietzky" w:date="2025-02-13T17:45:00Z" w16du:dateUtc="2025-02-13T15:45:00Z"/>
                <w:rFonts w:ascii="David" w:eastAsia="Times New Roman" w:hAnsi="David"/>
                <w:color w:val="000000"/>
                <w:rtl/>
              </w:rPr>
              <w:pPrChange w:id="13907" w:author="Gidon Kupietzky" w:date="2025-02-13T17:45:00Z" w16du:dateUtc="2025-02-13T15:45:00Z">
                <w:pPr>
                  <w:spacing w:before="0" w:line="240" w:lineRule="auto"/>
                  <w:ind w:left="0"/>
                  <w:jc w:val="center"/>
                </w:pPr>
              </w:pPrChange>
            </w:pPr>
            <w:bookmarkStart w:id="13908" w:name="_Toc190883035"/>
            <w:bookmarkStart w:id="13909" w:name="_Toc190885748"/>
            <w:bookmarkEnd w:id="13908"/>
            <w:bookmarkEnd w:id="13909"/>
          </w:p>
        </w:tc>
        <w:bookmarkStart w:id="13910" w:name="_Toc190883036"/>
        <w:bookmarkStart w:id="13911" w:name="_Toc190885749"/>
        <w:bookmarkEnd w:id="13910"/>
        <w:bookmarkEnd w:id="13911"/>
      </w:tr>
      <w:tr w:rsidR="00162414" w:rsidRPr="00AE3FD1" w:rsidDel="004A2D26" w14:paraId="22C4E79F" w14:textId="52A90D6C" w:rsidTr="00DE2902">
        <w:trPr>
          <w:trHeight w:val="855"/>
          <w:del w:id="13912" w:author="Gidon Kupietzky" w:date="2025-02-13T17:45:00Z"/>
        </w:trPr>
        <w:tc>
          <w:tcPr>
            <w:tcW w:w="1640" w:type="dxa"/>
            <w:shd w:val="clear" w:color="auto" w:fill="auto"/>
            <w:noWrap/>
            <w:vAlign w:val="center"/>
            <w:hideMark/>
          </w:tcPr>
          <w:p w14:paraId="511F5737" w14:textId="4BFA3DF0" w:rsidR="00162414" w:rsidRPr="00AE3FD1" w:rsidDel="004A2D26" w:rsidRDefault="00162414">
            <w:pPr>
              <w:tabs>
                <w:tab w:val="left" w:pos="2446"/>
              </w:tabs>
              <w:spacing w:line="276" w:lineRule="auto"/>
              <w:rPr>
                <w:del w:id="13913" w:author="Gidon Kupietzky" w:date="2025-02-13T17:45:00Z" w16du:dateUtc="2025-02-13T15:45:00Z"/>
                <w:rFonts w:ascii="David" w:eastAsia="Times New Roman" w:hAnsi="David"/>
                <w:b/>
                <w:bCs/>
              </w:rPr>
              <w:pPrChange w:id="13914" w:author="Gidon Kupietzky" w:date="2025-02-13T17:45:00Z" w16du:dateUtc="2025-02-13T15:45:00Z">
                <w:pPr>
                  <w:bidi w:val="0"/>
                  <w:spacing w:before="0" w:line="240" w:lineRule="auto"/>
                  <w:ind w:left="0"/>
                  <w:jc w:val="center"/>
                </w:pPr>
              </w:pPrChange>
            </w:pPr>
            <w:del w:id="13915" w:author="Gidon Kupietzky" w:date="2025-02-13T17:45:00Z" w16du:dateUtc="2025-02-13T15:45:00Z">
              <w:r w:rsidRPr="00AE3FD1" w:rsidDel="004A2D26">
                <w:rPr>
                  <w:rFonts w:ascii="David" w:eastAsia="Times New Roman" w:hAnsi="David"/>
                  <w:b/>
                  <w:bCs/>
                </w:rPr>
                <w:delText>urban</w:delText>
              </w:r>
              <w:bookmarkStart w:id="13916" w:name="_Toc190883037"/>
              <w:bookmarkStart w:id="13917" w:name="_Toc190885750"/>
              <w:bookmarkEnd w:id="13916"/>
              <w:bookmarkEnd w:id="13917"/>
            </w:del>
          </w:p>
        </w:tc>
        <w:tc>
          <w:tcPr>
            <w:tcW w:w="4104" w:type="dxa"/>
            <w:shd w:val="clear" w:color="auto" w:fill="auto"/>
            <w:noWrap/>
            <w:vAlign w:val="center"/>
            <w:hideMark/>
          </w:tcPr>
          <w:p w14:paraId="3A61BB23" w14:textId="27242FC1" w:rsidR="00162414" w:rsidRPr="00AE3FD1" w:rsidDel="004A2D26" w:rsidRDefault="00162414">
            <w:pPr>
              <w:tabs>
                <w:tab w:val="left" w:pos="2446"/>
              </w:tabs>
              <w:spacing w:line="276" w:lineRule="auto"/>
              <w:rPr>
                <w:del w:id="13918" w:author="Gidon Kupietzky" w:date="2025-02-13T17:45:00Z" w16du:dateUtc="2025-02-13T15:45:00Z"/>
                <w:rFonts w:ascii="David" w:eastAsia="Times New Roman" w:hAnsi="David"/>
                <w:color w:val="000000"/>
              </w:rPr>
              <w:pPrChange w:id="13919" w:author="Gidon Kupietzky" w:date="2025-02-13T17:45:00Z" w16du:dateUtc="2025-02-13T15:45:00Z">
                <w:pPr>
                  <w:spacing w:before="0" w:line="240" w:lineRule="auto"/>
                  <w:ind w:left="0"/>
                  <w:jc w:val="center"/>
                </w:pPr>
              </w:pPrChange>
            </w:pPr>
            <w:del w:id="13920" w:author="Gidon Kupietzky" w:date="2025-02-13T17:45:00Z" w16du:dateUtc="2025-02-13T15:45:00Z">
              <w:r w:rsidRPr="00AE3FD1" w:rsidDel="004A2D26">
                <w:rPr>
                  <w:rFonts w:ascii="David" w:eastAsia="Times New Roman" w:hAnsi="David"/>
                  <w:color w:val="000000"/>
                  <w:rtl/>
                </w:rPr>
                <w:delText>הגדרת סוג יישוב (שכבה מגדירה מצורפת)</w:delText>
              </w:r>
              <w:bookmarkStart w:id="13921" w:name="_Toc190883038"/>
              <w:bookmarkStart w:id="13922" w:name="_Toc190885751"/>
              <w:bookmarkEnd w:id="13921"/>
              <w:bookmarkEnd w:id="13922"/>
            </w:del>
          </w:p>
        </w:tc>
        <w:tc>
          <w:tcPr>
            <w:tcW w:w="3252" w:type="dxa"/>
            <w:shd w:val="clear" w:color="auto" w:fill="auto"/>
            <w:vAlign w:val="center"/>
            <w:hideMark/>
          </w:tcPr>
          <w:p w14:paraId="5255059B" w14:textId="2C083A15" w:rsidR="00162414" w:rsidRPr="00AE3FD1" w:rsidDel="004A2D26" w:rsidRDefault="00162414">
            <w:pPr>
              <w:tabs>
                <w:tab w:val="left" w:pos="2446"/>
              </w:tabs>
              <w:spacing w:line="276" w:lineRule="auto"/>
              <w:rPr>
                <w:del w:id="13923" w:author="Gidon Kupietzky" w:date="2025-02-13T17:45:00Z" w16du:dateUtc="2025-02-13T15:45:00Z"/>
                <w:rFonts w:ascii="David" w:eastAsia="Times New Roman" w:hAnsi="David"/>
                <w:color w:val="000000"/>
                <w:rtl/>
              </w:rPr>
              <w:pPrChange w:id="13924" w:author="Gidon Kupietzky" w:date="2025-02-13T17:45:00Z" w16du:dateUtc="2025-02-13T15:45:00Z">
                <w:pPr>
                  <w:bidi w:val="0"/>
                  <w:spacing w:before="0" w:line="240" w:lineRule="auto"/>
                  <w:ind w:left="0"/>
                </w:pPr>
              </w:pPrChange>
            </w:pPr>
            <w:del w:id="13925" w:author="Gidon Kupietzky" w:date="2025-02-13T17:45:00Z" w16du:dateUtc="2025-02-13T15:45:00Z">
              <w:r w:rsidRPr="00AE3FD1" w:rsidDel="004A2D26">
                <w:rPr>
                  <w:rFonts w:ascii="David" w:eastAsia="Times New Roman" w:hAnsi="David"/>
                  <w:color w:val="000000"/>
                </w:rPr>
                <w:delText>0-</w:delText>
              </w:r>
              <w:r w:rsidRPr="00AE3FD1" w:rsidDel="004A2D26">
                <w:rPr>
                  <w:rFonts w:ascii="David" w:eastAsia="Times New Roman" w:hAnsi="David"/>
                  <w:color w:val="000000"/>
                  <w:rtl/>
                </w:rPr>
                <w:delText>כפרי</w:delText>
              </w:r>
              <w:r w:rsidRPr="00AE3FD1" w:rsidDel="004A2D26">
                <w:rPr>
                  <w:rFonts w:ascii="David" w:eastAsia="Times New Roman" w:hAnsi="David"/>
                  <w:color w:val="000000"/>
                </w:rPr>
                <w:br/>
                <w:delText>1-</w:delText>
              </w:r>
              <w:r w:rsidRPr="00AE3FD1" w:rsidDel="004A2D26">
                <w:rPr>
                  <w:rFonts w:ascii="David" w:eastAsia="Times New Roman" w:hAnsi="David"/>
                  <w:color w:val="000000"/>
                  <w:rtl/>
                </w:rPr>
                <w:delText>סמי עירוני</w:delText>
              </w:r>
              <w:r w:rsidRPr="00AE3FD1" w:rsidDel="004A2D26">
                <w:rPr>
                  <w:rFonts w:ascii="David" w:eastAsia="Times New Roman" w:hAnsi="David"/>
                  <w:color w:val="000000"/>
                </w:rPr>
                <w:br/>
                <w:delText>2-</w:delText>
              </w:r>
              <w:r w:rsidRPr="00AE3FD1" w:rsidDel="004A2D26">
                <w:rPr>
                  <w:rFonts w:ascii="David" w:eastAsia="Times New Roman" w:hAnsi="David"/>
                  <w:color w:val="000000"/>
                  <w:rtl/>
                </w:rPr>
                <w:delText>עירוני</w:delText>
              </w:r>
              <w:bookmarkStart w:id="13926" w:name="_Toc190883039"/>
              <w:bookmarkStart w:id="13927" w:name="_Toc190885752"/>
              <w:bookmarkEnd w:id="13926"/>
              <w:bookmarkEnd w:id="13927"/>
            </w:del>
          </w:p>
        </w:tc>
        <w:bookmarkStart w:id="13928" w:name="_Toc190883040"/>
        <w:bookmarkStart w:id="13929" w:name="_Toc190885753"/>
        <w:bookmarkEnd w:id="13928"/>
        <w:bookmarkEnd w:id="13929"/>
      </w:tr>
    </w:tbl>
    <w:p w14:paraId="76F69035" w14:textId="3A74CCC0" w:rsidR="00162414" w:rsidDel="004A2D26" w:rsidRDefault="00162414">
      <w:pPr>
        <w:tabs>
          <w:tab w:val="left" w:pos="2446"/>
        </w:tabs>
        <w:spacing w:line="276" w:lineRule="auto"/>
        <w:rPr>
          <w:del w:id="13930" w:author="Gidon Kupietzky" w:date="2025-02-13T17:45:00Z" w16du:dateUtc="2025-02-13T15:45:00Z"/>
        </w:rPr>
        <w:pPrChange w:id="13931" w:author="Gidon Kupietzky" w:date="2025-02-13T17:45:00Z" w16du:dateUtc="2025-02-13T15:45:00Z">
          <w:pPr/>
        </w:pPrChange>
      </w:pPr>
      <w:bookmarkStart w:id="13932" w:name="_Toc190883041"/>
      <w:bookmarkStart w:id="13933" w:name="_Toc190885754"/>
      <w:bookmarkEnd w:id="13932"/>
      <w:bookmarkEnd w:id="13933"/>
    </w:p>
    <w:tbl>
      <w:tblPr>
        <w:bidiVisual/>
        <w:tblW w:w="5464"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3824"/>
      </w:tblGrid>
      <w:tr w:rsidR="00162414" w:rsidRPr="00AE3FD1" w:rsidDel="004A2D26" w14:paraId="5DC72FB7" w14:textId="3F7F6714" w:rsidTr="00DE2902">
        <w:trPr>
          <w:trHeight w:val="300"/>
          <w:del w:id="13934" w:author="Gidon Kupietzky" w:date="2025-02-13T17:45:00Z"/>
        </w:trPr>
        <w:tc>
          <w:tcPr>
            <w:tcW w:w="1640" w:type="dxa"/>
            <w:shd w:val="clear" w:color="auto" w:fill="auto"/>
            <w:noWrap/>
            <w:vAlign w:val="center"/>
            <w:hideMark/>
          </w:tcPr>
          <w:p w14:paraId="6C072C19" w14:textId="7C267646" w:rsidR="00162414" w:rsidRPr="00AE3FD1" w:rsidDel="004A2D26" w:rsidRDefault="00162414">
            <w:pPr>
              <w:tabs>
                <w:tab w:val="left" w:pos="2446"/>
              </w:tabs>
              <w:spacing w:line="276" w:lineRule="auto"/>
              <w:rPr>
                <w:del w:id="13935" w:author="Gidon Kupietzky" w:date="2025-02-13T17:45:00Z" w16du:dateUtc="2025-02-13T15:45:00Z"/>
                <w:rFonts w:ascii="David" w:eastAsia="Times New Roman" w:hAnsi="David"/>
                <w:color w:val="000000"/>
              </w:rPr>
              <w:pPrChange w:id="13936" w:author="Gidon Kupietzky" w:date="2025-02-13T17:45:00Z" w16du:dateUtc="2025-02-13T15:45:00Z">
                <w:pPr>
                  <w:spacing w:before="0" w:line="240" w:lineRule="auto"/>
                  <w:ind w:left="0"/>
                  <w:jc w:val="center"/>
                </w:pPr>
              </w:pPrChange>
            </w:pPr>
            <w:del w:id="13937" w:author="Gidon Kupietzky" w:date="2025-02-13T17:45:00Z" w16du:dateUtc="2025-02-13T15:45:00Z">
              <w:r w:rsidRPr="00AE3FD1" w:rsidDel="004A2D26">
                <w:rPr>
                  <w:rFonts w:ascii="David" w:eastAsia="Times New Roman" w:hAnsi="David"/>
                  <w:color w:val="000000"/>
                  <w:rtl/>
                </w:rPr>
                <w:delText>שם הקובץ</w:delText>
              </w:r>
              <w:bookmarkStart w:id="13938" w:name="_Toc190883042"/>
              <w:bookmarkStart w:id="13939" w:name="_Toc190885755"/>
              <w:bookmarkEnd w:id="13938"/>
              <w:bookmarkEnd w:id="13939"/>
            </w:del>
          </w:p>
        </w:tc>
        <w:tc>
          <w:tcPr>
            <w:tcW w:w="3824" w:type="dxa"/>
            <w:shd w:val="clear" w:color="auto" w:fill="auto"/>
            <w:noWrap/>
            <w:vAlign w:val="center"/>
            <w:hideMark/>
          </w:tcPr>
          <w:p w14:paraId="6A33BC2E" w14:textId="567E1F30" w:rsidR="00162414" w:rsidRPr="00AE3FD1" w:rsidDel="004A2D26" w:rsidRDefault="00162414">
            <w:pPr>
              <w:tabs>
                <w:tab w:val="left" w:pos="2446"/>
              </w:tabs>
              <w:spacing w:line="276" w:lineRule="auto"/>
              <w:rPr>
                <w:del w:id="13940" w:author="Gidon Kupietzky" w:date="2025-02-13T17:45:00Z" w16du:dateUtc="2025-02-13T15:45:00Z"/>
                <w:rFonts w:ascii="David" w:eastAsia="Times New Roman" w:hAnsi="David"/>
                <w:color w:val="000000"/>
              </w:rPr>
              <w:pPrChange w:id="13941" w:author="Gidon Kupietzky" w:date="2025-02-13T17:45:00Z" w16du:dateUtc="2025-02-13T15:45:00Z">
                <w:pPr>
                  <w:bidi w:val="0"/>
                  <w:spacing w:before="0" w:line="240" w:lineRule="auto"/>
                  <w:ind w:left="0"/>
                  <w:jc w:val="center"/>
                </w:pPr>
              </w:pPrChange>
            </w:pPr>
            <w:del w:id="13942" w:author="Gidon Kupietzky" w:date="2025-02-13T17:45:00Z" w16du:dateUtc="2025-02-13T15:45:00Z">
              <w:r w:rsidRPr="00AE3FD1" w:rsidDel="004A2D26">
                <w:rPr>
                  <w:rFonts w:ascii="David" w:eastAsia="Times New Roman" w:hAnsi="David"/>
                  <w:color w:val="000000"/>
                </w:rPr>
                <w:delText>pumaYYYY_YYMMDD</w:delText>
              </w:r>
              <w:bookmarkStart w:id="13943" w:name="_Toc190883043"/>
              <w:bookmarkStart w:id="13944" w:name="_Toc190885756"/>
              <w:bookmarkEnd w:id="13943"/>
              <w:bookmarkEnd w:id="13944"/>
            </w:del>
          </w:p>
        </w:tc>
        <w:bookmarkStart w:id="13945" w:name="_Toc190883044"/>
        <w:bookmarkStart w:id="13946" w:name="_Toc190885757"/>
        <w:bookmarkEnd w:id="13945"/>
        <w:bookmarkEnd w:id="13946"/>
      </w:tr>
    </w:tbl>
    <w:p w14:paraId="3D7E54C0" w14:textId="15A240A9" w:rsidR="00162414" w:rsidDel="004A2D26" w:rsidRDefault="00162414">
      <w:pPr>
        <w:tabs>
          <w:tab w:val="left" w:pos="2446"/>
        </w:tabs>
        <w:spacing w:line="276" w:lineRule="auto"/>
        <w:rPr>
          <w:del w:id="13947" w:author="Gidon Kupietzky" w:date="2025-02-13T17:45:00Z" w16du:dateUtc="2025-02-13T15:45:00Z"/>
        </w:rPr>
        <w:pPrChange w:id="13948" w:author="Gidon Kupietzky" w:date="2025-02-13T17:45:00Z" w16du:dateUtc="2025-02-13T15:45:00Z">
          <w:pPr/>
        </w:pPrChange>
      </w:pPr>
      <w:bookmarkStart w:id="13949" w:name="_Toc190883045"/>
      <w:bookmarkStart w:id="13950" w:name="_Toc190885758"/>
      <w:bookmarkEnd w:id="13949"/>
      <w:bookmarkEnd w:id="13950"/>
    </w:p>
    <w:tbl>
      <w:tblPr>
        <w:bidiVisual/>
        <w:tblW w:w="8996"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0"/>
        <w:gridCol w:w="4104"/>
        <w:gridCol w:w="3252"/>
      </w:tblGrid>
      <w:tr w:rsidR="00162414" w:rsidRPr="00AE3FD1" w:rsidDel="004A2D26" w14:paraId="1957E723" w14:textId="16F30629" w:rsidTr="00DE2902">
        <w:trPr>
          <w:trHeight w:val="300"/>
          <w:tblHeader/>
          <w:del w:id="13951" w:author="Gidon Kupietzky" w:date="2025-02-13T17:45:00Z"/>
        </w:trPr>
        <w:tc>
          <w:tcPr>
            <w:tcW w:w="1640" w:type="dxa"/>
            <w:shd w:val="clear" w:color="156082" w:fill="156082"/>
            <w:noWrap/>
            <w:vAlign w:val="center"/>
            <w:hideMark/>
          </w:tcPr>
          <w:p w14:paraId="3286185A" w14:textId="2501EE1B" w:rsidR="00162414" w:rsidRPr="00AE3FD1" w:rsidDel="004A2D26" w:rsidRDefault="00162414">
            <w:pPr>
              <w:tabs>
                <w:tab w:val="left" w:pos="2446"/>
              </w:tabs>
              <w:spacing w:line="276" w:lineRule="auto"/>
              <w:rPr>
                <w:del w:id="13952" w:author="Gidon Kupietzky" w:date="2025-02-13T17:45:00Z" w16du:dateUtc="2025-02-13T15:45:00Z"/>
                <w:rFonts w:ascii="David" w:eastAsia="Times New Roman" w:hAnsi="David"/>
                <w:b/>
                <w:bCs/>
                <w:color w:val="FFFFFF"/>
              </w:rPr>
              <w:pPrChange w:id="13953" w:author="Gidon Kupietzky" w:date="2025-02-13T17:45:00Z" w16du:dateUtc="2025-02-13T15:45:00Z">
                <w:pPr>
                  <w:spacing w:before="0" w:line="240" w:lineRule="auto"/>
                  <w:ind w:left="0"/>
                  <w:jc w:val="center"/>
                </w:pPr>
              </w:pPrChange>
            </w:pPr>
            <w:del w:id="13954" w:author="Gidon Kupietzky" w:date="2025-02-13T17:45:00Z" w16du:dateUtc="2025-02-13T15:45:00Z">
              <w:r w:rsidRPr="00AE3FD1" w:rsidDel="004A2D26">
                <w:rPr>
                  <w:rFonts w:ascii="David" w:eastAsia="Times New Roman" w:hAnsi="David"/>
                  <w:b/>
                  <w:bCs/>
                  <w:color w:val="FFFFFF"/>
                  <w:rtl/>
                </w:rPr>
                <w:delText>שדה</w:delText>
              </w:r>
              <w:bookmarkStart w:id="13955" w:name="_Toc190883046"/>
              <w:bookmarkStart w:id="13956" w:name="_Toc190885759"/>
              <w:bookmarkEnd w:id="13955"/>
              <w:bookmarkEnd w:id="13956"/>
            </w:del>
          </w:p>
        </w:tc>
        <w:tc>
          <w:tcPr>
            <w:tcW w:w="4104" w:type="dxa"/>
            <w:shd w:val="clear" w:color="156082" w:fill="156082"/>
            <w:noWrap/>
            <w:vAlign w:val="center"/>
            <w:hideMark/>
          </w:tcPr>
          <w:p w14:paraId="5D60FCED" w14:textId="7B2E12C4" w:rsidR="00162414" w:rsidRPr="00AE3FD1" w:rsidDel="004A2D26" w:rsidRDefault="00162414">
            <w:pPr>
              <w:tabs>
                <w:tab w:val="left" w:pos="2446"/>
              </w:tabs>
              <w:spacing w:line="276" w:lineRule="auto"/>
              <w:rPr>
                <w:del w:id="13957" w:author="Gidon Kupietzky" w:date="2025-02-13T17:45:00Z" w16du:dateUtc="2025-02-13T15:45:00Z"/>
                <w:rFonts w:ascii="David" w:eastAsia="Times New Roman" w:hAnsi="David"/>
                <w:b/>
                <w:bCs/>
                <w:color w:val="FFFFFF"/>
                <w:rtl/>
              </w:rPr>
              <w:pPrChange w:id="13958" w:author="Gidon Kupietzky" w:date="2025-02-13T17:45:00Z" w16du:dateUtc="2025-02-13T15:45:00Z">
                <w:pPr>
                  <w:spacing w:before="0" w:line="240" w:lineRule="auto"/>
                  <w:ind w:left="0"/>
                </w:pPr>
              </w:pPrChange>
            </w:pPr>
            <w:del w:id="13959" w:author="Gidon Kupietzky" w:date="2025-02-13T17:45:00Z" w16du:dateUtc="2025-02-13T15:45:00Z">
              <w:r w:rsidRPr="00AE3FD1" w:rsidDel="004A2D26">
                <w:rPr>
                  <w:rFonts w:ascii="David" w:eastAsia="Times New Roman" w:hAnsi="David"/>
                  <w:b/>
                  <w:bCs/>
                  <w:color w:val="FFFFFF"/>
                  <w:rtl/>
                </w:rPr>
                <w:delText>הסבר</w:delText>
              </w:r>
              <w:bookmarkStart w:id="13960" w:name="_Toc190883047"/>
              <w:bookmarkStart w:id="13961" w:name="_Toc190885760"/>
              <w:bookmarkEnd w:id="13960"/>
              <w:bookmarkEnd w:id="13961"/>
            </w:del>
          </w:p>
        </w:tc>
        <w:tc>
          <w:tcPr>
            <w:tcW w:w="3252" w:type="dxa"/>
            <w:shd w:val="clear" w:color="156082" w:fill="156082"/>
            <w:noWrap/>
            <w:vAlign w:val="center"/>
            <w:hideMark/>
          </w:tcPr>
          <w:p w14:paraId="6CD3EDD5" w14:textId="684E17C6" w:rsidR="00162414" w:rsidRPr="00AE3FD1" w:rsidDel="004A2D26" w:rsidRDefault="00162414">
            <w:pPr>
              <w:tabs>
                <w:tab w:val="left" w:pos="2446"/>
              </w:tabs>
              <w:spacing w:line="276" w:lineRule="auto"/>
              <w:rPr>
                <w:del w:id="13962" w:author="Gidon Kupietzky" w:date="2025-02-13T17:45:00Z" w16du:dateUtc="2025-02-13T15:45:00Z"/>
                <w:rFonts w:ascii="David" w:eastAsia="Times New Roman" w:hAnsi="David"/>
                <w:b/>
                <w:bCs/>
                <w:color w:val="FFFFFF"/>
                <w:rtl/>
              </w:rPr>
              <w:pPrChange w:id="13963" w:author="Gidon Kupietzky" w:date="2025-02-13T17:45:00Z" w16du:dateUtc="2025-02-13T15:45:00Z">
                <w:pPr>
                  <w:spacing w:before="0" w:line="240" w:lineRule="auto"/>
                  <w:ind w:left="0"/>
                </w:pPr>
              </w:pPrChange>
            </w:pPr>
            <w:del w:id="13964" w:author="Gidon Kupietzky" w:date="2025-02-13T17:45:00Z" w16du:dateUtc="2025-02-13T15:45:00Z">
              <w:r w:rsidRPr="00AE3FD1" w:rsidDel="004A2D26">
                <w:rPr>
                  <w:rFonts w:ascii="David" w:eastAsia="Times New Roman" w:hAnsi="David"/>
                  <w:b/>
                  <w:bCs/>
                  <w:color w:val="FFFFFF"/>
                  <w:rtl/>
                </w:rPr>
                <w:delText>פירוט</w:delText>
              </w:r>
              <w:bookmarkStart w:id="13965" w:name="_Toc190883048"/>
              <w:bookmarkStart w:id="13966" w:name="_Toc190885761"/>
              <w:bookmarkEnd w:id="13965"/>
              <w:bookmarkEnd w:id="13966"/>
            </w:del>
          </w:p>
        </w:tc>
        <w:bookmarkStart w:id="13967" w:name="_Toc190883049"/>
        <w:bookmarkStart w:id="13968" w:name="_Toc190885762"/>
        <w:bookmarkEnd w:id="13967"/>
        <w:bookmarkEnd w:id="13968"/>
      </w:tr>
      <w:tr w:rsidR="00162414" w:rsidRPr="00AE3FD1" w:rsidDel="004A2D26" w14:paraId="69D5FFBB" w14:textId="6BFC585F" w:rsidTr="00DE2902">
        <w:trPr>
          <w:trHeight w:val="300"/>
          <w:del w:id="13969" w:author="Gidon Kupietzky" w:date="2025-02-13T17:45:00Z"/>
        </w:trPr>
        <w:tc>
          <w:tcPr>
            <w:tcW w:w="1640" w:type="dxa"/>
            <w:shd w:val="clear" w:color="C0E6F5" w:fill="C0E6F5"/>
            <w:noWrap/>
            <w:hideMark/>
          </w:tcPr>
          <w:p w14:paraId="5C4AECC6" w14:textId="29B3DFFE" w:rsidR="00162414" w:rsidRPr="00AE3FD1" w:rsidDel="004A2D26" w:rsidRDefault="00162414">
            <w:pPr>
              <w:tabs>
                <w:tab w:val="left" w:pos="2446"/>
              </w:tabs>
              <w:spacing w:line="276" w:lineRule="auto"/>
              <w:rPr>
                <w:del w:id="13970" w:author="Gidon Kupietzky" w:date="2025-02-13T17:45:00Z" w16du:dateUtc="2025-02-13T15:45:00Z"/>
                <w:rFonts w:ascii="David" w:eastAsia="Times New Roman" w:hAnsi="David"/>
                <w:b/>
                <w:bCs/>
                <w:rtl/>
              </w:rPr>
              <w:pPrChange w:id="13971" w:author="Gidon Kupietzky" w:date="2025-02-13T17:45:00Z" w16du:dateUtc="2025-02-13T15:45:00Z">
                <w:pPr>
                  <w:bidi w:val="0"/>
                  <w:spacing w:before="0" w:line="240" w:lineRule="auto"/>
                  <w:ind w:left="0"/>
                  <w:jc w:val="center"/>
                </w:pPr>
              </w:pPrChange>
            </w:pPr>
            <w:del w:id="13972" w:author="Gidon Kupietzky" w:date="2025-02-13T17:45:00Z" w16du:dateUtc="2025-02-13T15:45:00Z">
              <w:r w:rsidRPr="00AE3FD1" w:rsidDel="004A2D26">
                <w:rPr>
                  <w:rFonts w:ascii="David" w:eastAsia="Times New Roman" w:hAnsi="David"/>
                  <w:b/>
                  <w:bCs/>
                </w:rPr>
                <w:delText>TAZ</w:delText>
              </w:r>
              <w:bookmarkStart w:id="13973" w:name="_Toc190883050"/>
              <w:bookmarkStart w:id="13974" w:name="_Toc190885763"/>
              <w:bookmarkEnd w:id="13973"/>
              <w:bookmarkEnd w:id="13974"/>
            </w:del>
          </w:p>
        </w:tc>
        <w:tc>
          <w:tcPr>
            <w:tcW w:w="4104" w:type="dxa"/>
            <w:shd w:val="clear" w:color="C0E6F5" w:fill="C0E6F5"/>
            <w:noWrap/>
            <w:vAlign w:val="center"/>
            <w:hideMark/>
          </w:tcPr>
          <w:p w14:paraId="416A5793" w14:textId="73B0DFA8" w:rsidR="00162414" w:rsidRPr="00AE3FD1" w:rsidDel="004A2D26" w:rsidRDefault="00162414">
            <w:pPr>
              <w:tabs>
                <w:tab w:val="left" w:pos="2446"/>
              </w:tabs>
              <w:spacing w:line="276" w:lineRule="auto"/>
              <w:rPr>
                <w:del w:id="13975" w:author="Gidon Kupietzky" w:date="2025-02-13T17:45:00Z" w16du:dateUtc="2025-02-13T15:45:00Z"/>
                <w:rFonts w:ascii="David" w:eastAsia="Times New Roman" w:hAnsi="David"/>
                <w:color w:val="000000"/>
              </w:rPr>
              <w:pPrChange w:id="13976" w:author="Gidon Kupietzky" w:date="2025-02-13T17:45:00Z" w16du:dateUtc="2025-02-13T15:45:00Z">
                <w:pPr>
                  <w:spacing w:before="0" w:line="240" w:lineRule="auto"/>
                  <w:ind w:left="0"/>
                  <w:jc w:val="center"/>
                </w:pPr>
              </w:pPrChange>
            </w:pPr>
            <w:del w:id="13977" w:author="Gidon Kupietzky" w:date="2025-02-13T17:45:00Z" w16du:dateUtc="2025-02-13T15:45:00Z">
              <w:r w:rsidRPr="00AE3FD1" w:rsidDel="004A2D26">
                <w:rPr>
                  <w:rFonts w:ascii="David" w:eastAsia="Times New Roman" w:hAnsi="David"/>
                  <w:color w:val="000000"/>
                  <w:rtl/>
                </w:rPr>
                <w:delText>מספר אזור תנועה</w:delText>
              </w:r>
              <w:bookmarkStart w:id="13978" w:name="_Toc190883051"/>
              <w:bookmarkStart w:id="13979" w:name="_Toc190885764"/>
              <w:bookmarkEnd w:id="13978"/>
              <w:bookmarkEnd w:id="13979"/>
            </w:del>
          </w:p>
        </w:tc>
        <w:tc>
          <w:tcPr>
            <w:tcW w:w="3252" w:type="dxa"/>
            <w:shd w:val="clear" w:color="C0E6F5" w:fill="C0E6F5"/>
            <w:noWrap/>
            <w:vAlign w:val="bottom"/>
            <w:hideMark/>
          </w:tcPr>
          <w:p w14:paraId="27AE6E9B" w14:textId="638121D8" w:rsidR="00162414" w:rsidRPr="00AE3FD1" w:rsidDel="004A2D26" w:rsidRDefault="00162414">
            <w:pPr>
              <w:tabs>
                <w:tab w:val="left" w:pos="2446"/>
              </w:tabs>
              <w:spacing w:line="276" w:lineRule="auto"/>
              <w:rPr>
                <w:del w:id="13980" w:author="Gidon Kupietzky" w:date="2025-02-13T17:45:00Z" w16du:dateUtc="2025-02-13T15:45:00Z"/>
                <w:rFonts w:ascii="David" w:eastAsia="Times New Roman" w:hAnsi="David"/>
                <w:color w:val="000000"/>
                <w:rtl/>
              </w:rPr>
              <w:pPrChange w:id="13981" w:author="Gidon Kupietzky" w:date="2025-02-13T17:45:00Z" w16du:dateUtc="2025-02-13T15:45:00Z">
                <w:pPr>
                  <w:spacing w:before="0" w:line="240" w:lineRule="auto"/>
                  <w:ind w:left="0"/>
                  <w:jc w:val="center"/>
                </w:pPr>
              </w:pPrChange>
            </w:pPr>
            <w:bookmarkStart w:id="13982" w:name="_Toc190883052"/>
            <w:bookmarkStart w:id="13983" w:name="_Toc190885765"/>
            <w:bookmarkEnd w:id="13982"/>
            <w:bookmarkEnd w:id="13983"/>
          </w:p>
        </w:tc>
        <w:bookmarkStart w:id="13984" w:name="_Toc190883053"/>
        <w:bookmarkStart w:id="13985" w:name="_Toc190885766"/>
        <w:bookmarkEnd w:id="13984"/>
        <w:bookmarkEnd w:id="13985"/>
      </w:tr>
      <w:tr w:rsidR="00162414" w:rsidRPr="00AE3FD1" w:rsidDel="004A2D26" w14:paraId="7492F16E" w14:textId="220893B7" w:rsidTr="00DE2902">
        <w:trPr>
          <w:trHeight w:val="570"/>
          <w:del w:id="13986" w:author="Gidon Kupietzky" w:date="2025-02-13T17:45:00Z"/>
        </w:trPr>
        <w:tc>
          <w:tcPr>
            <w:tcW w:w="1640" w:type="dxa"/>
            <w:shd w:val="clear" w:color="auto" w:fill="auto"/>
            <w:noWrap/>
            <w:hideMark/>
          </w:tcPr>
          <w:p w14:paraId="51C09774" w14:textId="3BE04FE2" w:rsidR="00162414" w:rsidRPr="00AE3FD1" w:rsidDel="004A2D26" w:rsidRDefault="00162414">
            <w:pPr>
              <w:tabs>
                <w:tab w:val="left" w:pos="2446"/>
              </w:tabs>
              <w:spacing w:line="276" w:lineRule="auto"/>
              <w:rPr>
                <w:del w:id="13987" w:author="Gidon Kupietzky" w:date="2025-02-13T17:45:00Z" w16du:dateUtc="2025-02-13T15:45:00Z"/>
                <w:rFonts w:ascii="David" w:eastAsia="Times New Roman" w:hAnsi="David"/>
                <w:b/>
                <w:bCs/>
              </w:rPr>
              <w:pPrChange w:id="13988" w:author="Gidon Kupietzky" w:date="2025-02-13T17:45:00Z" w16du:dateUtc="2025-02-13T15:45:00Z">
                <w:pPr>
                  <w:bidi w:val="0"/>
                  <w:spacing w:before="0" w:line="240" w:lineRule="auto"/>
                  <w:ind w:left="0"/>
                  <w:jc w:val="center"/>
                </w:pPr>
              </w:pPrChange>
            </w:pPr>
            <w:del w:id="13989" w:author="Gidon Kupietzky" w:date="2025-02-13T17:45:00Z" w16du:dateUtc="2025-02-13T15:45:00Z">
              <w:r w:rsidRPr="00AE3FD1" w:rsidDel="004A2D26">
                <w:rPr>
                  <w:rFonts w:ascii="David" w:eastAsia="Times New Roman" w:hAnsi="David"/>
                  <w:b/>
                  <w:bCs/>
                </w:rPr>
                <w:delText>AGG_TAZ</w:delText>
              </w:r>
              <w:bookmarkStart w:id="13990" w:name="_Toc190883054"/>
              <w:bookmarkStart w:id="13991" w:name="_Toc190885767"/>
              <w:bookmarkEnd w:id="13990"/>
              <w:bookmarkEnd w:id="13991"/>
            </w:del>
          </w:p>
        </w:tc>
        <w:tc>
          <w:tcPr>
            <w:tcW w:w="4104" w:type="dxa"/>
            <w:shd w:val="clear" w:color="auto" w:fill="auto"/>
            <w:noWrap/>
            <w:vAlign w:val="bottom"/>
            <w:hideMark/>
          </w:tcPr>
          <w:p w14:paraId="647F13E8" w14:textId="76A529AA" w:rsidR="00162414" w:rsidRPr="00AE3FD1" w:rsidDel="004A2D26" w:rsidRDefault="00162414">
            <w:pPr>
              <w:tabs>
                <w:tab w:val="left" w:pos="2446"/>
              </w:tabs>
              <w:spacing w:line="276" w:lineRule="auto"/>
              <w:rPr>
                <w:del w:id="13992" w:author="Gidon Kupietzky" w:date="2025-02-13T17:45:00Z" w16du:dateUtc="2025-02-13T15:45:00Z"/>
                <w:rFonts w:ascii="David" w:eastAsia="Times New Roman" w:hAnsi="David"/>
                <w:color w:val="000000"/>
              </w:rPr>
              <w:pPrChange w:id="13993" w:author="Gidon Kupietzky" w:date="2025-02-13T17:45:00Z" w16du:dateUtc="2025-02-13T15:45:00Z">
                <w:pPr>
                  <w:spacing w:before="0" w:line="240" w:lineRule="auto"/>
                  <w:ind w:left="0"/>
                </w:pPr>
              </w:pPrChange>
            </w:pPr>
            <w:del w:id="13994" w:author="Gidon Kupietzky" w:date="2025-02-13T17:45:00Z" w16du:dateUtc="2025-02-13T15:45:00Z">
              <w:r w:rsidRPr="00AE3FD1" w:rsidDel="004A2D26">
                <w:rPr>
                  <w:rFonts w:ascii="David" w:eastAsia="Times New Roman" w:hAnsi="David"/>
                  <w:color w:val="000000"/>
                  <w:rtl/>
                </w:rPr>
                <w:delText>מספר רב אזור</w:delText>
              </w:r>
              <w:bookmarkStart w:id="13995" w:name="_Toc190883055"/>
              <w:bookmarkStart w:id="13996" w:name="_Toc190885768"/>
              <w:bookmarkEnd w:id="13995"/>
              <w:bookmarkEnd w:id="13996"/>
            </w:del>
          </w:p>
        </w:tc>
        <w:tc>
          <w:tcPr>
            <w:tcW w:w="3252" w:type="dxa"/>
            <w:shd w:val="clear" w:color="auto" w:fill="auto"/>
            <w:vAlign w:val="bottom"/>
            <w:hideMark/>
          </w:tcPr>
          <w:p w14:paraId="7A2B9228" w14:textId="580063FC" w:rsidR="00162414" w:rsidRPr="00AE3FD1" w:rsidDel="004A2D26" w:rsidRDefault="00162414">
            <w:pPr>
              <w:tabs>
                <w:tab w:val="left" w:pos="2446"/>
              </w:tabs>
              <w:spacing w:line="276" w:lineRule="auto"/>
              <w:rPr>
                <w:del w:id="13997" w:author="Gidon Kupietzky" w:date="2025-02-13T17:45:00Z" w16du:dateUtc="2025-02-13T15:45:00Z"/>
                <w:rFonts w:ascii="David" w:eastAsia="Times New Roman" w:hAnsi="David"/>
                <w:color w:val="000000"/>
                <w:rtl/>
              </w:rPr>
              <w:pPrChange w:id="13998" w:author="Gidon Kupietzky" w:date="2025-02-13T17:45:00Z" w16du:dateUtc="2025-02-13T15:45:00Z">
                <w:pPr>
                  <w:spacing w:before="0" w:line="240" w:lineRule="auto"/>
                  <w:ind w:left="0"/>
                </w:pPr>
              </w:pPrChange>
            </w:pPr>
            <w:del w:id="13999" w:author="Gidon Kupietzky" w:date="2025-02-13T17:45:00Z" w16du:dateUtc="2025-02-13T15:45:00Z">
              <w:r w:rsidRPr="00AE3FD1" w:rsidDel="004A2D26">
                <w:rPr>
                  <w:rFonts w:ascii="David" w:eastAsia="Times New Roman" w:hAnsi="David"/>
                  <w:color w:val="000000"/>
                  <w:rtl/>
                </w:rPr>
                <w:delText>אזורי תנועה עד 7000 שני הספרות השמאליות</w:delText>
              </w:r>
              <w:r w:rsidRPr="00AE3FD1" w:rsidDel="004A2D26">
                <w:rPr>
                  <w:rFonts w:ascii="David" w:eastAsia="Times New Roman" w:hAnsi="David"/>
                  <w:color w:val="000000"/>
                  <w:rtl/>
                </w:rPr>
                <w:br/>
                <w:delText>אזורי תנועה מ-7000 שלש הספרות השמאליות</w:delText>
              </w:r>
              <w:bookmarkStart w:id="14000" w:name="_Toc190883056"/>
              <w:bookmarkStart w:id="14001" w:name="_Toc190885769"/>
              <w:bookmarkEnd w:id="14000"/>
              <w:bookmarkEnd w:id="14001"/>
            </w:del>
          </w:p>
        </w:tc>
        <w:bookmarkStart w:id="14002" w:name="_Toc190883057"/>
        <w:bookmarkStart w:id="14003" w:name="_Toc190885770"/>
        <w:bookmarkEnd w:id="14002"/>
        <w:bookmarkEnd w:id="14003"/>
      </w:tr>
      <w:tr w:rsidR="00162414" w:rsidRPr="00AE3FD1" w:rsidDel="004A2D26" w14:paraId="6B42DA50" w14:textId="3361D238" w:rsidTr="00DE2902">
        <w:trPr>
          <w:trHeight w:val="300"/>
          <w:del w:id="14004" w:author="Gidon Kupietzky" w:date="2025-02-13T17:45:00Z"/>
        </w:trPr>
        <w:tc>
          <w:tcPr>
            <w:tcW w:w="1640" w:type="dxa"/>
            <w:shd w:val="clear" w:color="C0E6F5" w:fill="C0E6F5"/>
            <w:noWrap/>
            <w:hideMark/>
          </w:tcPr>
          <w:p w14:paraId="4444EE30" w14:textId="28816C97" w:rsidR="00162414" w:rsidRPr="00AE3FD1" w:rsidDel="004A2D26" w:rsidRDefault="00162414">
            <w:pPr>
              <w:tabs>
                <w:tab w:val="left" w:pos="2446"/>
              </w:tabs>
              <w:spacing w:line="276" w:lineRule="auto"/>
              <w:rPr>
                <w:del w:id="14005" w:author="Gidon Kupietzky" w:date="2025-02-13T17:45:00Z" w16du:dateUtc="2025-02-13T15:45:00Z"/>
                <w:rFonts w:ascii="David" w:eastAsia="Times New Roman" w:hAnsi="David"/>
                <w:b/>
                <w:bCs/>
                <w:rtl/>
              </w:rPr>
              <w:pPrChange w:id="14006" w:author="Gidon Kupietzky" w:date="2025-02-13T17:45:00Z" w16du:dateUtc="2025-02-13T15:45:00Z">
                <w:pPr>
                  <w:bidi w:val="0"/>
                  <w:spacing w:before="0" w:line="240" w:lineRule="auto"/>
                  <w:ind w:left="0"/>
                  <w:jc w:val="center"/>
                </w:pPr>
              </w:pPrChange>
            </w:pPr>
            <w:del w:id="14007" w:author="Gidon Kupietzky" w:date="2025-02-13T17:45:00Z" w16du:dateUtc="2025-02-13T15:45:00Z">
              <w:r w:rsidRPr="00AE3FD1" w:rsidDel="004A2D26">
                <w:rPr>
                  <w:rFonts w:ascii="David" w:eastAsia="Times New Roman" w:hAnsi="David"/>
                  <w:b/>
                  <w:bCs/>
                </w:rPr>
                <w:delText>PUMA</w:delText>
              </w:r>
              <w:bookmarkStart w:id="14008" w:name="_Toc190883058"/>
              <w:bookmarkStart w:id="14009" w:name="_Toc190885771"/>
              <w:bookmarkEnd w:id="14008"/>
              <w:bookmarkEnd w:id="14009"/>
            </w:del>
          </w:p>
        </w:tc>
        <w:tc>
          <w:tcPr>
            <w:tcW w:w="4104" w:type="dxa"/>
            <w:shd w:val="clear" w:color="C0E6F5" w:fill="C0E6F5"/>
            <w:noWrap/>
            <w:vAlign w:val="center"/>
            <w:hideMark/>
          </w:tcPr>
          <w:p w14:paraId="23729090" w14:textId="2741B634" w:rsidR="00162414" w:rsidRPr="00AE3FD1" w:rsidDel="004A2D26" w:rsidRDefault="00162414">
            <w:pPr>
              <w:tabs>
                <w:tab w:val="left" w:pos="2446"/>
              </w:tabs>
              <w:spacing w:line="276" w:lineRule="auto"/>
              <w:rPr>
                <w:del w:id="14010" w:author="Gidon Kupietzky" w:date="2025-02-13T17:45:00Z" w16du:dateUtc="2025-02-13T15:45:00Z"/>
                <w:rFonts w:ascii="David" w:eastAsia="Times New Roman" w:hAnsi="David"/>
                <w:color w:val="000000"/>
              </w:rPr>
              <w:pPrChange w:id="14011" w:author="Gidon Kupietzky" w:date="2025-02-13T17:45:00Z" w16du:dateUtc="2025-02-13T15:45:00Z">
                <w:pPr>
                  <w:spacing w:before="0" w:line="240" w:lineRule="auto"/>
                  <w:ind w:left="0"/>
                  <w:jc w:val="center"/>
                </w:pPr>
              </w:pPrChange>
            </w:pPr>
            <w:del w:id="14012" w:author="Gidon Kupietzky" w:date="2025-02-13T17:45:00Z" w16du:dateUtc="2025-02-13T15:45:00Z">
              <w:r w:rsidRPr="00AE3FD1" w:rsidDel="004A2D26">
                <w:rPr>
                  <w:rFonts w:ascii="David" w:eastAsia="Times New Roman" w:hAnsi="David"/>
                  <w:color w:val="000000"/>
                  <w:rtl/>
                </w:rPr>
                <w:delText>מספר ייחודי שמבוסס על שכבת מרחבי הפומות בצירוף למגזר של האזור תנועה</w:delText>
              </w:r>
              <w:bookmarkStart w:id="14013" w:name="_Toc190883059"/>
              <w:bookmarkStart w:id="14014" w:name="_Toc190885772"/>
              <w:bookmarkEnd w:id="14013"/>
              <w:bookmarkEnd w:id="14014"/>
            </w:del>
          </w:p>
        </w:tc>
        <w:tc>
          <w:tcPr>
            <w:tcW w:w="3252" w:type="dxa"/>
            <w:shd w:val="clear" w:color="C0E6F5" w:fill="C0E6F5"/>
            <w:noWrap/>
            <w:vAlign w:val="center"/>
            <w:hideMark/>
          </w:tcPr>
          <w:p w14:paraId="7D20B814" w14:textId="1EEE3487" w:rsidR="00162414" w:rsidRPr="00AE3FD1" w:rsidDel="004A2D26" w:rsidRDefault="00162414">
            <w:pPr>
              <w:tabs>
                <w:tab w:val="left" w:pos="2446"/>
              </w:tabs>
              <w:spacing w:line="276" w:lineRule="auto"/>
              <w:rPr>
                <w:del w:id="14015" w:author="Gidon Kupietzky" w:date="2025-02-13T17:45:00Z" w16du:dateUtc="2025-02-13T15:45:00Z"/>
                <w:rFonts w:ascii="David" w:eastAsia="Times New Roman" w:hAnsi="David"/>
                <w:color w:val="000000"/>
                <w:rtl/>
              </w:rPr>
              <w:pPrChange w:id="14016" w:author="Gidon Kupietzky" w:date="2025-02-13T17:45:00Z" w16du:dateUtc="2025-02-13T15:45:00Z">
                <w:pPr>
                  <w:spacing w:before="0" w:line="240" w:lineRule="auto"/>
                  <w:ind w:left="0"/>
                  <w:jc w:val="center"/>
                </w:pPr>
              </w:pPrChange>
            </w:pPr>
            <w:del w:id="14017" w:author="Gidon Kupietzky" w:date="2025-02-13T17:45:00Z" w16du:dateUtc="2025-02-13T15:45:00Z">
              <w:r w:rsidRPr="00AE3FD1" w:rsidDel="004A2D26">
                <w:rPr>
                  <w:rFonts w:ascii="David" w:eastAsia="Times New Roman" w:hAnsi="David"/>
                  <w:color w:val="000000"/>
                  <w:rtl/>
                </w:rPr>
                <w:delText>מצורף לנספחים שכבת המרחבי הפומות + טבלת הפירוט לפי מגזר</w:delText>
              </w:r>
              <w:bookmarkStart w:id="14018" w:name="_Toc190883060"/>
              <w:bookmarkStart w:id="14019" w:name="_Toc190885773"/>
              <w:bookmarkEnd w:id="14018"/>
              <w:bookmarkEnd w:id="14019"/>
            </w:del>
          </w:p>
        </w:tc>
        <w:bookmarkStart w:id="14020" w:name="_Toc190883061"/>
        <w:bookmarkStart w:id="14021" w:name="_Toc190885774"/>
        <w:bookmarkEnd w:id="14020"/>
        <w:bookmarkEnd w:id="14021"/>
      </w:tr>
      <w:tr w:rsidR="00162414" w:rsidRPr="00AE3FD1" w:rsidDel="004A2D26" w14:paraId="6F0D11A6" w14:textId="42BA0571" w:rsidTr="00DE2902">
        <w:trPr>
          <w:trHeight w:val="2280"/>
          <w:del w:id="14022" w:author="Gidon Kupietzky" w:date="2025-02-13T17:45:00Z"/>
        </w:trPr>
        <w:tc>
          <w:tcPr>
            <w:tcW w:w="1640" w:type="dxa"/>
            <w:shd w:val="clear" w:color="auto" w:fill="auto"/>
            <w:noWrap/>
            <w:hideMark/>
          </w:tcPr>
          <w:p w14:paraId="7EBE236C" w14:textId="573060BC" w:rsidR="00162414" w:rsidRPr="00AE3FD1" w:rsidDel="004A2D26" w:rsidRDefault="00162414">
            <w:pPr>
              <w:tabs>
                <w:tab w:val="left" w:pos="2446"/>
              </w:tabs>
              <w:spacing w:line="276" w:lineRule="auto"/>
              <w:rPr>
                <w:del w:id="14023" w:author="Gidon Kupietzky" w:date="2025-02-13T17:45:00Z" w16du:dateUtc="2025-02-13T15:45:00Z"/>
                <w:rFonts w:ascii="David" w:eastAsia="Times New Roman" w:hAnsi="David"/>
                <w:b/>
                <w:bCs/>
                <w:rtl/>
              </w:rPr>
              <w:pPrChange w:id="14024" w:author="Gidon Kupietzky" w:date="2025-02-13T17:45:00Z" w16du:dateUtc="2025-02-13T15:45:00Z">
                <w:pPr>
                  <w:bidi w:val="0"/>
                  <w:spacing w:before="0" w:line="240" w:lineRule="auto"/>
                  <w:ind w:left="0"/>
                  <w:jc w:val="center"/>
                </w:pPr>
              </w:pPrChange>
            </w:pPr>
            <w:del w:id="14025" w:author="Gidon Kupietzky" w:date="2025-02-13T17:45:00Z" w16du:dateUtc="2025-02-13T15:45:00Z">
              <w:r w:rsidRPr="00AE3FD1" w:rsidDel="004A2D26">
                <w:rPr>
                  <w:rFonts w:ascii="David" w:eastAsia="Times New Roman" w:hAnsi="David"/>
                  <w:b/>
                  <w:bCs/>
                </w:rPr>
                <w:delText>DISTRICT</w:delText>
              </w:r>
              <w:bookmarkStart w:id="14026" w:name="_Toc190883062"/>
              <w:bookmarkStart w:id="14027" w:name="_Toc190885775"/>
              <w:bookmarkEnd w:id="14026"/>
              <w:bookmarkEnd w:id="14027"/>
            </w:del>
          </w:p>
        </w:tc>
        <w:tc>
          <w:tcPr>
            <w:tcW w:w="4104" w:type="dxa"/>
            <w:shd w:val="clear" w:color="auto" w:fill="auto"/>
            <w:noWrap/>
            <w:vAlign w:val="center"/>
            <w:hideMark/>
          </w:tcPr>
          <w:p w14:paraId="5F61E9E2" w14:textId="7F527A94" w:rsidR="00162414" w:rsidRPr="00AE3FD1" w:rsidDel="004A2D26" w:rsidRDefault="00162414">
            <w:pPr>
              <w:tabs>
                <w:tab w:val="left" w:pos="2446"/>
              </w:tabs>
              <w:spacing w:line="276" w:lineRule="auto"/>
              <w:rPr>
                <w:del w:id="14028" w:author="Gidon Kupietzky" w:date="2025-02-13T17:45:00Z" w16du:dateUtc="2025-02-13T15:45:00Z"/>
                <w:rFonts w:ascii="David" w:eastAsia="Times New Roman" w:hAnsi="David"/>
                <w:color w:val="000000"/>
              </w:rPr>
              <w:pPrChange w:id="14029" w:author="Gidon Kupietzky" w:date="2025-02-13T17:45:00Z" w16du:dateUtc="2025-02-13T15:45:00Z">
                <w:pPr>
                  <w:spacing w:before="0" w:line="240" w:lineRule="auto"/>
                  <w:ind w:left="0"/>
                  <w:jc w:val="center"/>
                </w:pPr>
              </w:pPrChange>
            </w:pPr>
            <w:del w:id="14030" w:author="Gidon Kupietzky" w:date="2025-02-13T17:45:00Z" w16du:dateUtc="2025-02-13T15:45:00Z">
              <w:r w:rsidRPr="00AE3FD1" w:rsidDel="004A2D26">
                <w:rPr>
                  <w:rFonts w:ascii="David" w:eastAsia="Times New Roman" w:hAnsi="David"/>
                  <w:color w:val="000000"/>
                  <w:rtl/>
                </w:rPr>
                <w:delText>שילוב של מגזר עם מרחבים גיאוגרפים</w:delText>
              </w:r>
              <w:bookmarkStart w:id="14031" w:name="_Toc190883063"/>
              <w:bookmarkStart w:id="14032" w:name="_Toc190885776"/>
              <w:bookmarkEnd w:id="14031"/>
              <w:bookmarkEnd w:id="14032"/>
            </w:del>
          </w:p>
        </w:tc>
        <w:tc>
          <w:tcPr>
            <w:tcW w:w="3252" w:type="dxa"/>
            <w:shd w:val="clear" w:color="auto" w:fill="auto"/>
            <w:vAlign w:val="center"/>
            <w:hideMark/>
          </w:tcPr>
          <w:p w14:paraId="4A56627C" w14:textId="3E97057B" w:rsidR="00162414" w:rsidRPr="00AE3FD1" w:rsidDel="004A2D26" w:rsidRDefault="00162414">
            <w:pPr>
              <w:tabs>
                <w:tab w:val="left" w:pos="2446"/>
              </w:tabs>
              <w:spacing w:line="276" w:lineRule="auto"/>
              <w:rPr>
                <w:del w:id="14033" w:author="Gidon Kupietzky" w:date="2025-02-13T17:45:00Z" w16du:dateUtc="2025-02-13T15:45:00Z"/>
                <w:rFonts w:ascii="David" w:eastAsia="Times New Roman" w:hAnsi="David"/>
                <w:color w:val="000000"/>
                <w:rtl/>
              </w:rPr>
              <w:pPrChange w:id="14034" w:author="Gidon Kupietzky" w:date="2025-02-13T17:45:00Z" w16du:dateUtc="2025-02-13T15:45:00Z">
                <w:pPr>
                  <w:bidi w:val="0"/>
                  <w:spacing w:before="0" w:line="240" w:lineRule="auto"/>
                  <w:ind w:left="0"/>
                </w:pPr>
              </w:pPrChange>
            </w:pPr>
            <w:del w:id="14035" w:author="Gidon Kupietzky" w:date="2025-02-13T17:45:00Z" w16du:dateUtc="2025-02-13T15:45:00Z">
              <w:r w:rsidRPr="00AE3FD1" w:rsidDel="004A2D26">
                <w:rPr>
                  <w:rFonts w:ascii="David" w:eastAsia="Times New Roman" w:hAnsi="David"/>
                  <w:color w:val="000000"/>
                </w:rPr>
                <w:delText>1-</w:delText>
              </w:r>
              <w:r w:rsidRPr="00AE3FD1" w:rsidDel="004A2D26">
                <w:rPr>
                  <w:rFonts w:ascii="David" w:eastAsia="Times New Roman" w:hAnsi="David"/>
                  <w:color w:val="000000"/>
                  <w:rtl/>
                </w:rPr>
                <w:delText>ערבים</w:delText>
              </w:r>
              <w:r w:rsidRPr="00AE3FD1" w:rsidDel="004A2D26">
                <w:rPr>
                  <w:rFonts w:ascii="David" w:eastAsia="Times New Roman" w:hAnsi="David"/>
                  <w:color w:val="000000"/>
                </w:rPr>
                <w:br/>
                <w:delText>2-</w:delText>
              </w:r>
              <w:r w:rsidRPr="00AE3FD1" w:rsidDel="004A2D26">
                <w:rPr>
                  <w:rFonts w:ascii="David" w:eastAsia="Times New Roman" w:hAnsi="David"/>
                  <w:color w:val="000000"/>
                  <w:rtl/>
                </w:rPr>
                <w:delText>חרדים בירושלים</w:delText>
              </w:r>
              <w:r w:rsidRPr="00AE3FD1" w:rsidDel="004A2D26">
                <w:rPr>
                  <w:rFonts w:ascii="David" w:eastAsia="Times New Roman" w:hAnsi="David"/>
                  <w:color w:val="000000"/>
                </w:rPr>
                <w:br/>
                <w:delText xml:space="preserve">3- </w:delText>
              </w:r>
              <w:r w:rsidRPr="00AE3FD1" w:rsidDel="004A2D26">
                <w:rPr>
                  <w:rFonts w:ascii="David" w:eastAsia="Times New Roman" w:hAnsi="David"/>
                  <w:color w:val="000000"/>
                  <w:rtl/>
                </w:rPr>
                <w:delText>כללי בירושלים</w:delText>
              </w:r>
              <w:r w:rsidRPr="00AE3FD1" w:rsidDel="004A2D26">
                <w:rPr>
                  <w:rFonts w:ascii="David" w:eastAsia="Times New Roman" w:hAnsi="David"/>
                  <w:color w:val="000000"/>
                </w:rPr>
                <w:br/>
                <w:delText xml:space="preserve">4- </w:delText>
              </w:r>
              <w:r w:rsidRPr="00AE3FD1" w:rsidDel="004A2D26">
                <w:rPr>
                  <w:rFonts w:ascii="David" w:eastAsia="Times New Roman" w:hAnsi="David"/>
                  <w:color w:val="000000"/>
                  <w:rtl/>
                </w:rPr>
                <w:delText>לא קיים</w:delText>
              </w:r>
              <w:r w:rsidRPr="00AE3FD1" w:rsidDel="004A2D26">
                <w:rPr>
                  <w:rFonts w:ascii="David" w:eastAsia="Times New Roman" w:hAnsi="David"/>
                  <w:color w:val="000000"/>
                </w:rPr>
                <w:br/>
                <w:delText xml:space="preserve">5- </w:delText>
              </w:r>
              <w:r w:rsidRPr="00AE3FD1" w:rsidDel="004A2D26">
                <w:rPr>
                  <w:rFonts w:ascii="David" w:eastAsia="Times New Roman" w:hAnsi="David"/>
                  <w:color w:val="000000"/>
                  <w:rtl/>
                </w:rPr>
                <w:delText>כללי לא בירושלים אבל כן בגבול המטרופולין</w:delText>
              </w:r>
              <w:r w:rsidRPr="00AE3FD1" w:rsidDel="004A2D26">
                <w:rPr>
                  <w:rFonts w:ascii="David" w:eastAsia="Times New Roman" w:hAnsi="David"/>
                  <w:color w:val="000000"/>
                </w:rPr>
                <w:br/>
                <w:delText xml:space="preserve">6- </w:delText>
              </w:r>
              <w:r w:rsidRPr="00AE3FD1" w:rsidDel="004A2D26">
                <w:rPr>
                  <w:rFonts w:ascii="David" w:eastAsia="Times New Roman" w:hAnsi="David"/>
                  <w:color w:val="000000"/>
                  <w:rtl/>
                </w:rPr>
                <w:delText>חרדי לא בירושלים אבל כן בגבול המטרופולין</w:delText>
              </w:r>
              <w:r w:rsidRPr="00AE3FD1" w:rsidDel="004A2D26">
                <w:rPr>
                  <w:rFonts w:ascii="David" w:eastAsia="Times New Roman" w:hAnsi="David"/>
                  <w:color w:val="000000"/>
                </w:rPr>
                <w:br/>
                <w:delText xml:space="preserve">999- </w:delText>
              </w:r>
              <w:r w:rsidRPr="00AE3FD1" w:rsidDel="004A2D26">
                <w:rPr>
                  <w:rFonts w:ascii="David" w:eastAsia="Times New Roman" w:hAnsi="David"/>
                  <w:color w:val="000000"/>
                  <w:rtl/>
                </w:rPr>
                <w:delText>כל יתר האזורים (פלסטנאים,מרחבים מחוץ לגבולות המטרופולין,אזורי תנועה</w:delText>
              </w:r>
              <w:r w:rsidRPr="00AE3FD1" w:rsidDel="004A2D26">
                <w:rPr>
                  <w:rFonts w:ascii="David" w:eastAsia="Times New Roman" w:hAnsi="David"/>
                  <w:color w:val="000000"/>
                </w:rPr>
                <w:delText xml:space="preserve"> </w:delText>
              </w:r>
              <w:r w:rsidRPr="00AE3FD1" w:rsidDel="004A2D26">
                <w:rPr>
                  <w:rFonts w:ascii="David" w:eastAsia="Times New Roman" w:hAnsi="David"/>
                  <w:color w:val="000000"/>
                  <w:rtl/>
                </w:rPr>
                <w:delText>ללא אוכלוסייה</w:delText>
              </w:r>
              <w:r w:rsidRPr="00AE3FD1" w:rsidDel="004A2D26">
                <w:rPr>
                  <w:rFonts w:ascii="David" w:eastAsia="Times New Roman" w:hAnsi="David"/>
                  <w:color w:val="000000"/>
                </w:rPr>
                <w:delText>)</w:delText>
              </w:r>
              <w:bookmarkStart w:id="14036" w:name="_Toc190883064"/>
              <w:bookmarkStart w:id="14037" w:name="_Toc190885777"/>
              <w:bookmarkEnd w:id="14036"/>
              <w:bookmarkEnd w:id="14037"/>
            </w:del>
          </w:p>
        </w:tc>
        <w:bookmarkStart w:id="14038" w:name="_Toc190883065"/>
        <w:bookmarkStart w:id="14039" w:name="_Toc190885778"/>
        <w:bookmarkEnd w:id="14038"/>
        <w:bookmarkEnd w:id="14039"/>
      </w:tr>
      <w:tr w:rsidR="00162414" w:rsidRPr="00AE3FD1" w:rsidDel="004A2D26" w14:paraId="5434BD16" w14:textId="18ED8D24" w:rsidTr="00DE2902">
        <w:trPr>
          <w:trHeight w:val="300"/>
          <w:del w:id="14040" w:author="Gidon Kupietzky" w:date="2025-02-13T17:45:00Z"/>
        </w:trPr>
        <w:tc>
          <w:tcPr>
            <w:tcW w:w="1640" w:type="dxa"/>
            <w:shd w:val="clear" w:color="C0E6F5" w:fill="C0E6F5"/>
            <w:noWrap/>
            <w:hideMark/>
          </w:tcPr>
          <w:p w14:paraId="636B0F01" w14:textId="560DAA63" w:rsidR="00162414" w:rsidRPr="00AE3FD1" w:rsidDel="004A2D26" w:rsidRDefault="00162414">
            <w:pPr>
              <w:tabs>
                <w:tab w:val="left" w:pos="2446"/>
              </w:tabs>
              <w:spacing w:line="276" w:lineRule="auto"/>
              <w:rPr>
                <w:del w:id="14041" w:author="Gidon Kupietzky" w:date="2025-02-13T17:45:00Z" w16du:dateUtc="2025-02-13T15:45:00Z"/>
                <w:rFonts w:ascii="David" w:eastAsia="Times New Roman" w:hAnsi="David"/>
                <w:b/>
                <w:bCs/>
              </w:rPr>
              <w:pPrChange w:id="14042" w:author="Gidon Kupietzky" w:date="2025-02-13T17:45:00Z" w16du:dateUtc="2025-02-13T15:45:00Z">
                <w:pPr>
                  <w:bidi w:val="0"/>
                  <w:spacing w:before="0" w:line="240" w:lineRule="auto"/>
                  <w:ind w:left="0"/>
                  <w:jc w:val="center"/>
                </w:pPr>
              </w:pPrChange>
            </w:pPr>
            <w:del w:id="14043" w:author="Gidon Kupietzky" w:date="2025-02-13T17:45:00Z" w16du:dateUtc="2025-02-13T15:45:00Z">
              <w:r w:rsidRPr="00AE3FD1" w:rsidDel="004A2D26">
                <w:rPr>
                  <w:rFonts w:ascii="David" w:eastAsia="Times New Roman" w:hAnsi="David"/>
                  <w:b/>
                  <w:bCs/>
                </w:rPr>
                <w:delText>REGION</w:delText>
              </w:r>
              <w:bookmarkStart w:id="14044" w:name="_Toc190883066"/>
              <w:bookmarkStart w:id="14045" w:name="_Toc190885779"/>
              <w:bookmarkEnd w:id="14044"/>
              <w:bookmarkEnd w:id="14045"/>
            </w:del>
          </w:p>
        </w:tc>
        <w:tc>
          <w:tcPr>
            <w:tcW w:w="4104" w:type="dxa"/>
            <w:shd w:val="clear" w:color="C0E6F5" w:fill="C0E6F5"/>
            <w:noWrap/>
            <w:vAlign w:val="center"/>
            <w:hideMark/>
          </w:tcPr>
          <w:p w14:paraId="1D2B8364" w14:textId="0DE97814" w:rsidR="00162414" w:rsidRPr="00AE3FD1" w:rsidDel="004A2D26" w:rsidRDefault="00162414">
            <w:pPr>
              <w:tabs>
                <w:tab w:val="left" w:pos="2446"/>
              </w:tabs>
              <w:spacing w:line="276" w:lineRule="auto"/>
              <w:rPr>
                <w:del w:id="14046" w:author="Gidon Kupietzky" w:date="2025-02-13T17:45:00Z" w16du:dateUtc="2025-02-13T15:45:00Z"/>
                <w:rFonts w:ascii="David" w:eastAsia="Times New Roman" w:hAnsi="David"/>
                <w:color w:val="000000"/>
              </w:rPr>
              <w:pPrChange w:id="14047" w:author="Gidon Kupietzky" w:date="2025-02-13T17:45:00Z" w16du:dateUtc="2025-02-13T15:45:00Z">
                <w:pPr>
                  <w:spacing w:before="0" w:line="240" w:lineRule="auto"/>
                  <w:ind w:left="0"/>
                  <w:jc w:val="center"/>
                </w:pPr>
              </w:pPrChange>
            </w:pPr>
            <w:del w:id="14048" w:author="Gidon Kupietzky" w:date="2025-02-13T17:45:00Z" w16du:dateUtc="2025-02-13T15:45:00Z">
              <w:r w:rsidRPr="00AE3FD1" w:rsidDel="004A2D26">
                <w:rPr>
                  <w:rFonts w:ascii="David" w:eastAsia="Times New Roman" w:hAnsi="David"/>
                  <w:color w:val="000000"/>
                  <w:rtl/>
                </w:rPr>
                <w:delText>ערך קבוע = 1</w:delText>
              </w:r>
              <w:bookmarkStart w:id="14049" w:name="_Toc190883067"/>
              <w:bookmarkStart w:id="14050" w:name="_Toc190885780"/>
              <w:bookmarkEnd w:id="14049"/>
              <w:bookmarkEnd w:id="14050"/>
            </w:del>
          </w:p>
        </w:tc>
        <w:tc>
          <w:tcPr>
            <w:tcW w:w="3252" w:type="dxa"/>
            <w:shd w:val="clear" w:color="C0E6F5" w:fill="C0E6F5"/>
            <w:noWrap/>
            <w:vAlign w:val="bottom"/>
            <w:hideMark/>
          </w:tcPr>
          <w:p w14:paraId="295C47A1" w14:textId="50B05D06" w:rsidR="00162414" w:rsidRPr="00AE3FD1" w:rsidDel="004A2D26" w:rsidRDefault="00162414">
            <w:pPr>
              <w:tabs>
                <w:tab w:val="left" w:pos="2446"/>
              </w:tabs>
              <w:spacing w:line="276" w:lineRule="auto"/>
              <w:rPr>
                <w:del w:id="14051" w:author="Gidon Kupietzky" w:date="2025-02-13T17:45:00Z" w16du:dateUtc="2025-02-13T15:45:00Z"/>
                <w:rFonts w:ascii="David" w:eastAsia="Times New Roman" w:hAnsi="David"/>
                <w:color w:val="000000"/>
                <w:rtl/>
              </w:rPr>
              <w:pPrChange w:id="14052" w:author="Gidon Kupietzky" w:date="2025-02-13T17:45:00Z" w16du:dateUtc="2025-02-13T15:45:00Z">
                <w:pPr>
                  <w:spacing w:before="0" w:line="240" w:lineRule="auto"/>
                  <w:ind w:left="0"/>
                  <w:jc w:val="center"/>
                </w:pPr>
              </w:pPrChange>
            </w:pPr>
            <w:bookmarkStart w:id="14053" w:name="_Toc190883068"/>
            <w:bookmarkStart w:id="14054" w:name="_Toc190885781"/>
            <w:bookmarkEnd w:id="14053"/>
            <w:bookmarkEnd w:id="14054"/>
          </w:p>
        </w:tc>
        <w:bookmarkStart w:id="14055" w:name="_Toc190883069"/>
        <w:bookmarkStart w:id="14056" w:name="_Toc190885782"/>
        <w:bookmarkEnd w:id="14055"/>
        <w:bookmarkEnd w:id="14056"/>
      </w:tr>
      <w:tr w:rsidR="00162414" w:rsidRPr="00AE3FD1" w:rsidDel="004A2D26" w14:paraId="7631A9AF" w14:textId="22931C97" w:rsidTr="00DE2902">
        <w:trPr>
          <w:trHeight w:val="300"/>
          <w:del w:id="14057" w:author="Gidon Kupietzky" w:date="2025-02-13T17:45:00Z"/>
        </w:trPr>
        <w:tc>
          <w:tcPr>
            <w:tcW w:w="1640" w:type="dxa"/>
            <w:shd w:val="clear" w:color="auto" w:fill="auto"/>
            <w:noWrap/>
            <w:hideMark/>
          </w:tcPr>
          <w:p w14:paraId="0646C76B" w14:textId="4B5992C9" w:rsidR="00162414" w:rsidRPr="00AE3FD1" w:rsidDel="004A2D26" w:rsidRDefault="00162414">
            <w:pPr>
              <w:tabs>
                <w:tab w:val="left" w:pos="2446"/>
              </w:tabs>
              <w:spacing w:line="276" w:lineRule="auto"/>
              <w:rPr>
                <w:del w:id="14058" w:author="Gidon Kupietzky" w:date="2025-02-13T17:45:00Z" w16du:dateUtc="2025-02-13T15:45:00Z"/>
                <w:rFonts w:ascii="David" w:eastAsia="Times New Roman" w:hAnsi="David"/>
                <w:b/>
                <w:bCs/>
              </w:rPr>
              <w:pPrChange w:id="14059" w:author="Gidon Kupietzky" w:date="2025-02-13T17:45:00Z" w16du:dateUtc="2025-02-13T15:45:00Z">
                <w:pPr>
                  <w:bidi w:val="0"/>
                  <w:spacing w:before="0" w:line="240" w:lineRule="auto"/>
                  <w:ind w:left="0"/>
                  <w:jc w:val="center"/>
                </w:pPr>
              </w:pPrChange>
            </w:pPr>
            <w:del w:id="14060" w:author="Gidon Kupietzky" w:date="2025-02-13T17:45:00Z" w16du:dateUtc="2025-02-13T15:45:00Z">
              <w:r w:rsidRPr="00AE3FD1" w:rsidDel="004A2D26">
                <w:rPr>
                  <w:rFonts w:ascii="David" w:eastAsia="Times New Roman" w:hAnsi="David"/>
                  <w:b/>
                  <w:bCs/>
                </w:rPr>
                <w:delText>SCHOOLDISTRICT</w:delText>
              </w:r>
              <w:bookmarkStart w:id="14061" w:name="_Toc190883070"/>
              <w:bookmarkStart w:id="14062" w:name="_Toc190885783"/>
              <w:bookmarkEnd w:id="14061"/>
              <w:bookmarkEnd w:id="14062"/>
            </w:del>
          </w:p>
        </w:tc>
        <w:tc>
          <w:tcPr>
            <w:tcW w:w="4104" w:type="dxa"/>
            <w:shd w:val="clear" w:color="auto" w:fill="auto"/>
            <w:noWrap/>
            <w:vAlign w:val="center"/>
            <w:hideMark/>
          </w:tcPr>
          <w:p w14:paraId="645CFFDA" w14:textId="14107414" w:rsidR="00162414" w:rsidRPr="00AE3FD1" w:rsidDel="004A2D26" w:rsidRDefault="00162414">
            <w:pPr>
              <w:tabs>
                <w:tab w:val="left" w:pos="2446"/>
              </w:tabs>
              <w:spacing w:line="276" w:lineRule="auto"/>
              <w:rPr>
                <w:del w:id="14063" w:author="Gidon Kupietzky" w:date="2025-02-13T17:45:00Z" w16du:dateUtc="2025-02-13T15:45:00Z"/>
                <w:rFonts w:ascii="David" w:eastAsia="Times New Roman" w:hAnsi="David"/>
                <w:color w:val="000000"/>
              </w:rPr>
              <w:pPrChange w:id="14064" w:author="Gidon Kupietzky" w:date="2025-02-13T17:45:00Z" w16du:dateUtc="2025-02-13T15:45:00Z">
                <w:pPr>
                  <w:spacing w:before="0" w:line="240" w:lineRule="auto"/>
                  <w:ind w:left="0"/>
                  <w:jc w:val="center"/>
                </w:pPr>
              </w:pPrChange>
            </w:pPr>
            <w:del w:id="14065" w:author="Gidon Kupietzky" w:date="2025-02-13T17:45:00Z" w16du:dateUtc="2025-02-13T15:45:00Z">
              <w:r w:rsidRPr="00AE3FD1" w:rsidDel="004A2D26">
                <w:rPr>
                  <w:rFonts w:ascii="David" w:eastAsia="Times New Roman" w:hAnsi="David"/>
                  <w:color w:val="000000"/>
                  <w:rtl/>
                </w:rPr>
                <w:delText>ערך 1 עד 21 שמייצג מרחבי חינוך משותפים לאזורי התנועה</w:delText>
              </w:r>
              <w:bookmarkStart w:id="14066" w:name="_Toc190883071"/>
              <w:bookmarkStart w:id="14067" w:name="_Toc190885784"/>
              <w:bookmarkEnd w:id="14066"/>
              <w:bookmarkEnd w:id="14067"/>
            </w:del>
          </w:p>
        </w:tc>
        <w:tc>
          <w:tcPr>
            <w:tcW w:w="3252" w:type="dxa"/>
            <w:shd w:val="clear" w:color="auto" w:fill="auto"/>
            <w:noWrap/>
            <w:vAlign w:val="center"/>
            <w:hideMark/>
          </w:tcPr>
          <w:p w14:paraId="5ED03FEF" w14:textId="3767C23B" w:rsidR="00162414" w:rsidRPr="00AE3FD1" w:rsidDel="004A2D26" w:rsidRDefault="00162414">
            <w:pPr>
              <w:tabs>
                <w:tab w:val="left" w:pos="2446"/>
              </w:tabs>
              <w:spacing w:line="276" w:lineRule="auto"/>
              <w:rPr>
                <w:del w:id="14068" w:author="Gidon Kupietzky" w:date="2025-02-13T17:45:00Z" w16du:dateUtc="2025-02-13T15:45:00Z"/>
                <w:rFonts w:ascii="David" w:eastAsia="Times New Roman" w:hAnsi="David"/>
                <w:color w:val="000000"/>
                <w:rtl/>
              </w:rPr>
              <w:pPrChange w:id="14069" w:author="Gidon Kupietzky" w:date="2025-02-13T17:45:00Z" w16du:dateUtc="2025-02-13T15:45:00Z">
                <w:pPr>
                  <w:spacing w:before="0" w:line="240" w:lineRule="auto"/>
                  <w:ind w:left="0"/>
                  <w:jc w:val="center"/>
                </w:pPr>
              </w:pPrChange>
            </w:pPr>
            <w:del w:id="14070" w:author="Gidon Kupietzky" w:date="2025-02-13T17:45:00Z" w16du:dateUtc="2025-02-13T15:45:00Z">
              <w:r w:rsidRPr="00AE3FD1" w:rsidDel="004A2D26">
                <w:rPr>
                  <w:rFonts w:ascii="David" w:eastAsia="Times New Roman" w:hAnsi="David"/>
                  <w:color w:val="000000"/>
                  <w:rtl/>
                </w:rPr>
                <w:delText>ראה נספח מפרט לייצר שכבה זו</w:delText>
              </w:r>
              <w:bookmarkStart w:id="14071" w:name="_Toc190883072"/>
              <w:bookmarkStart w:id="14072" w:name="_Toc190885785"/>
              <w:bookmarkEnd w:id="14071"/>
              <w:bookmarkEnd w:id="14072"/>
            </w:del>
          </w:p>
        </w:tc>
        <w:bookmarkStart w:id="14073" w:name="_Toc190883073"/>
        <w:bookmarkStart w:id="14074" w:name="_Toc190885786"/>
        <w:bookmarkEnd w:id="14073"/>
        <w:bookmarkEnd w:id="14074"/>
      </w:tr>
    </w:tbl>
    <w:p w14:paraId="3532CE73" w14:textId="347500A9" w:rsidR="0022424C" w:rsidRDefault="000746BC" w:rsidP="0022424C">
      <w:pPr>
        <w:pStyle w:val="1"/>
        <w:spacing w:line="276" w:lineRule="auto"/>
        <w:rPr>
          <w:rtl/>
        </w:rPr>
      </w:pPr>
      <w:r>
        <w:rPr>
          <w:rtl/>
        </w:rPr>
        <w:br w:type="column"/>
      </w:r>
      <w:bookmarkStart w:id="14075" w:name="_Toc190885787"/>
      <w:r w:rsidR="0022424C">
        <w:rPr>
          <w:rFonts w:hint="cs"/>
          <w:rtl/>
        </w:rPr>
        <w:lastRenderedPageBreak/>
        <w:t>התקנת הקוד</w:t>
      </w:r>
      <w:bookmarkEnd w:id="14075"/>
    </w:p>
    <w:p w14:paraId="7EFD8738" w14:textId="77777777" w:rsidR="006B175E" w:rsidRPr="004075E1" w:rsidRDefault="006B175E" w:rsidP="0022424C">
      <w:pPr>
        <w:spacing w:line="276" w:lineRule="auto"/>
        <w:rPr>
          <w:rFonts w:ascii="David" w:hAnsi="David"/>
        </w:rPr>
      </w:pPr>
      <w:r w:rsidRPr="004075E1">
        <w:rPr>
          <w:rFonts w:ascii="David" w:hAnsi="David"/>
          <w:rtl/>
        </w:rPr>
        <w:t>כדי להריץ את הקוד יצירת תחזיות בהצלחה, יש לוודא שמותקנים כל הכלים והתוכנות הדרושים. להלן הדרישות ושלבי ההתקנה המפורטים:</w:t>
      </w:r>
    </w:p>
    <w:p w14:paraId="5F3976AA" w14:textId="79C1F73E" w:rsidR="006B175E" w:rsidRPr="004075E1" w:rsidRDefault="006B175E" w:rsidP="0022424C">
      <w:pPr>
        <w:pStyle w:val="2"/>
        <w:spacing w:line="276" w:lineRule="auto"/>
      </w:pPr>
      <w:bookmarkStart w:id="14076" w:name="_1wr81zx09ay6" w:colFirst="0" w:colLast="0"/>
      <w:bookmarkStart w:id="14077" w:name="_Toc190885788"/>
      <w:bookmarkEnd w:id="14076"/>
      <w:r w:rsidRPr="004075E1">
        <w:rPr>
          <w:rtl/>
        </w:rPr>
        <w:t xml:space="preserve">התקנת </w:t>
      </w:r>
      <w:r w:rsidRPr="004075E1">
        <w:t>Python</w:t>
      </w:r>
      <w:bookmarkEnd w:id="14077"/>
    </w:p>
    <w:p w14:paraId="3A8A3365" w14:textId="77777777" w:rsidR="006B175E" w:rsidRPr="004075E1" w:rsidRDefault="006B175E" w:rsidP="0022424C">
      <w:pPr>
        <w:pStyle w:val="3"/>
        <w:spacing w:line="276" w:lineRule="auto"/>
      </w:pPr>
      <w:bookmarkStart w:id="14078" w:name="_Toc190885789"/>
      <w:r w:rsidRPr="004075E1">
        <w:rPr>
          <w:rtl/>
        </w:rPr>
        <w:t>שלבי התקנה</w:t>
      </w:r>
      <w:r w:rsidRPr="004075E1">
        <w:t>:</w:t>
      </w:r>
      <w:bookmarkEnd w:id="14078"/>
    </w:p>
    <w:p w14:paraId="62E28926" w14:textId="77777777" w:rsidR="006B175E" w:rsidRPr="004075E1" w:rsidRDefault="006B175E" w:rsidP="0022424C">
      <w:pPr>
        <w:spacing w:line="276" w:lineRule="auto"/>
        <w:rPr>
          <w:rFonts w:ascii="David" w:hAnsi="David"/>
        </w:rPr>
      </w:pPr>
      <w:r w:rsidRPr="004075E1">
        <w:rPr>
          <w:rFonts w:ascii="David" w:hAnsi="David"/>
          <w:rtl/>
        </w:rPr>
        <w:t xml:space="preserve">הורידו את </w:t>
      </w:r>
      <w:r w:rsidRPr="004075E1">
        <w:rPr>
          <w:rFonts w:ascii="David" w:hAnsi="David"/>
        </w:rPr>
        <w:t>Python</w:t>
      </w:r>
      <w:r w:rsidRPr="004075E1">
        <w:rPr>
          <w:rFonts w:ascii="David" w:hAnsi="David"/>
          <w:rtl/>
        </w:rPr>
        <w:t xml:space="preserve"> מהאתר הרשמי:</w:t>
      </w:r>
      <w:hyperlink r:id="rId35">
        <w:r w:rsidRPr="004075E1">
          <w:rPr>
            <w:rFonts w:ascii="David" w:hAnsi="David"/>
          </w:rPr>
          <w:t xml:space="preserve"> </w:t>
        </w:r>
      </w:hyperlink>
      <w:hyperlink r:id="rId36">
        <w:r w:rsidRPr="004075E1">
          <w:rPr>
            <w:rFonts w:ascii="David" w:hAnsi="David"/>
            <w:color w:val="1155CC"/>
            <w:u w:val="single"/>
          </w:rPr>
          <w:t>python.org</w:t>
        </w:r>
      </w:hyperlink>
      <w:r w:rsidRPr="004075E1">
        <w:rPr>
          <w:rFonts w:ascii="David" w:hAnsi="David"/>
        </w:rPr>
        <w:t>.</w:t>
      </w:r>
    </w:p>
    <w:p w14:paraId="27B46061" w14:textId="77777777" w:rsidR="006B175E" w:rsidRPr="004075E1" w:rsidRDefault="006B175E" w:rsidP="001A1DBF">
      <w:pPr>
        <w:pStyle w:val="4"/>
      </w:pPr>
      <w:r w:rsidRPr="004075E1">
        <w:rPr>
          <w:rtl/>
        </w:rPr>
        <w:t>במהלך ההתקנה:</w:t>
      </w:r>
    </w:p>
    <w:p w14:paraId="6C22AB87" w14:textId="2395E1B6" w:rsidR="003C2D5A" w:rsidRDefault="006B175E" w:rsidP="003C2D5A">
      <w:pPr>
        <w:spacing w:line="276" w:lineRule="auto"/>
        <w:rPr>
          <w:rFonts w:ascii="David" w:hAnsi="David"/>
          <w:color w:val="1F2328"/>
        </w:rPr>
      </w:pPr>
      <w:r w:rsidRPr="004075E1">
        <w:rPr>
          <w:rFonts w:ascii="David" w:hAnsi="David"/>
          <w:rtl/>
        </w:rPr>
        <w:t xml:space="preserve">סמנו את האפשרות </w:t>
      </w:r>
      <w:r w:rsidR="001A1DBF">
        <w:rPr>
          <w:rFonts w:ascii="David" w:eastAsia="Roboto Mono" w:hAnsi="David"/>
          <w:color w:val="188038"/>
        </w:rPr>
        <w:t xml:space="preserve"> </w:t>
      </w:r>
      <w:r w:rsidR="003C2D5A">
        <w:rPr>
          <w:rFonts w:ascii="David" w:eastAsia="Roboto Mono" w:hAnsi="David" w:hint="cs"/>
          <w:color w:val="188038"/>
          <w:rtl/>
        </w:rPr>
        <w:t xml:space="preserve">- </w:t>
      </w:r>
      <w:r w:rsidR="003C2D5A" w:rsidRPr="004075E1">
        <w:rPr>
          <w:rFonts w:ascii="David" w:eastAsia="Roboto Mono" w:hAnsi="David"/>
          <w:color w:val="188038"/>
        </w:rPr>
        <w:t>Add Python to PATH</w:t>
      </w:r>
      <w:r w:rsidR="003C2D5A">
        <w:rPr>
          <w:rFonts w:ascii="David" w:eastAsia="Roboto Mono" w:hAnsi="David"/>
          <w:color w:val="188038"/>
        </w:rPr>
        <w:t xml:space="preserve">  </w:t>
      </w:r>
      <w:r w:rsidR="003C2D5A" w:rsidRPr="004075E1">
        <w:rPr>
          <w:rFonts w:ascii="David" w:hAnsi="David"/>
        </w:rPr>
        <w:t xml:space="preserve"> </w:t>
      </w:r>
    </w:p>
    <w:p w14:paraId="4DE24074" w14:textId="7424B310" w:rsidR="006B175E" w:rsidRPr="004075E1" w:rsidRDefault="006B175E" w:rsidP="003C2D5A">
      <w:pPr>
        <w:spacing w:line="276" w:lineRule="auto"/>
        <w:rPr>
          <w:rFonts w:ascii="David" w:hAnsi="David"/>
        </w:rPr>
      </w:pPr>
      <w:r w:rsidRPr="004075E1">
        <w:rPr>
          <w:rFonts w:ascii="David" w:hAnsi="David"/>
          <w:color w:val="1F2328"/>
          <w:rtl/>
        </w:rPr>
        <w:t xml:space="preserve">זה יאפשר להריץ את פקודות </w:t>
      </w:r>
      <w:r w:rsidRPr="004075E1">
        <w:rPr>
          <w:rFonts w:ascii="David" w:hAnsi="David"/>
          <w:color w:val="1F2328"/>
        </w:rPr>
        <w:t>Python</w:t>
      </w:r>
      <w:r w:rsidRPr="004075E1">
        <w:rPr>
          <w:rFonts w:ascii="David" w:hAnsi="David"/>
          <w:color w:val="1F2328"/>
          <w:rtl/>
        </w:rPr>
        <w:t xml:space="preserve"> ישירות מכל מסוף (</w:t>
      </w:r>
      <w:r w:rsidRPr="004075E1">
        <w:rPr>
          <w:rFonts w:ascii="David" w:hAnsi="David"/>
          <w:color w:val="1F2328"/>
        </w:rPr>
        <w:t>command prompt</w:t>
      </w:r>
      <w:r w:rsidRPr="004075E1">
        <w:rPr>
          <w:rFonts w:ascii="David" w:hAnsi="David"/>
          <w:color w:val="1F2328"/>
          <w:rtl/>
        </w:rPr>
        <w:t xml:space="preserve"> - </w:t>
      </w:r>
      <w:r w:rsidR="003C2D5A">
        <w:rPr>
          <w:rFonts w:ascii="David" w:hAnsi="David" w:hint="cs"/>
          <w:color w:val="1F2328"/>
          <w:rtl/>
        </w:rPr>
        <w:t xml:space="preserve"> </w:t>
      </w:r>
      <w:r w:rsidRPr="004075E1">
        <w:rPr>
          <w:rFonts w:ascii="David" w:hAnsi="David"/>
          <w:color w:val="1F2328"/>
          <w:rtl/>
        </w:rPr>
        <w:t>להלן -"</w:t>
      </w:r>
      <w:r w:rsidRPr="004075E1">
        <w:rPr>
          <w:rFonts w:ascii="David" w:hAnsi="David"/>
          <w:color w:val="1F2328"/>
        </w:rPr>
        <w:t>CMD</w:t>
      </w:r>
      <w:r w:rsidRPr="004075E1">
        <w:rPr>
          <w:rFonts w:ascii="David" w:hAnsi="David"/>
          <w:color w:val="1F2328"/>
          <w:rtl/>
        </w:rPr>
        <w:t>" ) ללא צורך בהגדרת נתיב ידנית</w:t>
      </w:r>
      <w:r w:rsidRPr="004075E1">
        <w:rPr>
          <w:rFonts w:ascii="David" w:hAnsi="David"/>
        </w:rPr>
        <w:t>.</w:t>
      </w:r>
    </w:p>
    <w:p w14:paraId="7BCF8C76" w14:textId="77777777" w:rsidR="006B175E" w:rsidRPr="004075E1" w:rsidRDefault="006B175E" w:rsidP="0022424C">
      <w:pPr>
        <w:spacing w:line="276" w:lineRule="auto"/>
        <w:rPr>
          <w:rFonts w:ascii="David" w:hAnsi="David"/>
        </w:rPr>
      </w:pPr>
      <w:r w:rsidRPr="004075E1">
        <w:rPr>
          <w:rFonts w:ascii="David" w:hAnsi="David"/>
          <w:rtl/>
        </w:rPr>
        <w:t>לחצו על "</w:t>
      </w:r>
      <w:r w:rsidRPr="004075E1">
        <w:rPr>
          <w:rFonts w:ascii="David" w:hAnsi="David"/>
        </w:rPr>
        <w:t>Install Now</w:t>
      </w:r>
      <w:r w:rsidRPr="004075E1">
        <w:rPr>
          <w:rFonts w:ascii="David" w:hAnsi="David"/>
          <w:rtl/>
        </w:rPr>
        <w:t>".</w:t>
      </w:r>
    </w:p>
    <w:p w14:paraId="644C8167" w14:textId="190C8546" w:rsidR="006B175E" w:rsidRPr="004075E1" w:rsidRDefault="006B175E" w:rsidP="0022424C">
      <w:pPr>
        <w:spacing w:line="276" w:lineRule="auto"/>
        <w:rPr>
          <w:rFonts w:ascii="David" w:hAnsi="David"/>
          <w:color w:val="1F2328"/>
        </w:rPr>
      </w:pPr>
      <w:r w:rsidRPr="004075E1">
        <w:rPr>
          <w:rFonts w:ascii="David" w:hAnsi="David"/>
          <w:color w:val="1F2328"/>
          <w:rtl/>
        </w:rPr>
        <w:t xml:space="preserve">לאחר ההתקנה, ניתן לבדוק אם </w:t>
      </w:r>
      <w:r w:rsidRPr="004075E1">
        <w:rPr>
          <w:rFonts w:ascii="David" w:hAnsi="David"/>
          <w:color w:val="1F2328"/>
        </w:rPr>
        <w:t>Python</w:t>
      </w:r>
      <w:r w:rsidRPr="004075E1">
        <w:rPr>
          <w:rFonts w:ascii="David" w:hAnsi="David"/>
          <w:color w:val="1F2328"/>
          <w:rtl/>
        </w:rPr>
        <w:t xml:space="preserve"> הותקן כראוי על ידי הרצת הפקודה ב </w:t>
      </w:r>
      <w:r w:rsidRPr="004075E1">
        <w:rPr>
          <w:rFonts w:ascii="David" w:hAnsi="David"/>
          <w:color w:val="1F2328"/>
        </w:rPr>
        <w:t>CMD</w:t>
      </w:r>
      <w:r w:rsidRPr="004075E1">
        <w:rPr>
          <w:rFonts w:ascii="David" w:hAnsi="David"/>
          <w:color w:val="1F2328"/>
          <w:rtl/>
        </w:rPr>
        <w:t xml:space="preserve"> </w:t>
      </w:r>
      <w:r w:rsidR="0040450E">
        <w:rPr>
          <w:rFonts w:ascii="David" w:hAnsi="David" w:hint="cs"/>
          <w:color w:val="1F2328"/>
          <w:rtl/>
        </w:rPr>
        <w:t>:</w:t>
      </w:r>
    </w:p>
    <w:p w14:paraId="5F5BBE1E" w14:textId="77777777" w:rsidR="0040450E" w:rsidRDefault="006B175E" w:rsidP="0022424C">
      <w:pPr>
        <w:spacing w:line="276" w:lineRule="auto"/>
        <w:rPr>
          <w:rFonts w:ascii="David" w:hAnsi="David"/>
          <w:color w:val="1F2328"/>
          <w:rtl/>
        </w:rPr>
      </w:pPr>
      <w:r w:rsidRPr="004075E1">
        <w:rPr>
          <w:rFonts w:ascii="David" w:hAnsi="David"/>
          <w:color w:val="1F2328"/>
        </w:rPr>
        <w:t xml:space="preserve"> </w:t>
      </w:r>
      <w:r w:rsidRPr="004075E1">
        <w:rPr>
          <w:rFonts w:ascii="David" w:eastAsia="Roboto Mono" w:hAnsi="David"/>
          <w:color w:val="188038"/>
        </w:rPr>
        <w:t>python --version</w:t>
      </w:r>
      <w:r w:rsidRPr="004075E1">
        <w:rPr>
          <w:rFonts w:ascii="David" w:hAnsi="David"/>
          <w:color w:val="1F2328"/>
          <w:rtl/>
        </w:rPr>
        <w:t xml:space="preserve">. </w:t>
      </w:r>
    </w:p>
    <w:p w14:paraId="660D340B" w14:textId="647E85AD" w:rsidR="006B175E" w:rsidRPr="004075E1" w:rsidRDefault="006B175E" w:rsidP="0022424C">
      <w:pPr>
        <w:spacing w:line="276" w:lineRule="auto"/>
        <w:rPr>
          <w:rFonts w:ascii="David" w:hAnsi="David"/>
          <w:color w:val="1F2328"/>
          <w:rtl/>
        </w:rPr>
      </w:pPr>
      <w:r w:rsidRPr="004075E1">
        <w:rPr>
          <w:rFonts w:ascii="David" w:hAnsi="David"/>
          <w:color w:val="1F2328"/>
          <w:rtl/>
        </w:rPr>
        <w:t xml:space="preserve">אם ההתקנה הצליחה, גרסת </w:t>
      </w:r>
      <w:r w:rsidRPr="004075E1">
        <w:rPr>
          <w:rFonts w:ascii="David" w:hAnsi="David"/>
          <w:color w:val="1F2328"/>
        </w:rPr>
        <w:t>Python</w:t>
      </w:r>
      <w:r w:rsidRPr="004075E1">
        <w:rPr>
          <w:rFonts w:ascii="David" w:hAnsi="David"/>
          <w:color w:val="1F2328"/>
          <w:rtl/>
        </w:rPr>
        <w:t xml:space="preserve"> תוצג במסוף </w:t>
      </w:r>
      <w:r w:rsidRPr="004075E1">
        <w:rPr>
          <w:rFonts w:ascii="David" w:hAnsi="David"/>
          <w:rtl/>
        </w:rPr>
        <w:t xml:space="preserve">(למשל: </w:t>
      </w:r>
      <w:r w:rsidRPr="004075E1">
        <w:rPr>
          <w:rFonts w:ascii="David" w:eastAsia="Roboto Mono" w:hAnsi="David"/>
          <w:color w:val="188038"/>
        </w:rPr>
        <w:t>Python 3.10.6</w:t>
      </w:r>
      <w:r w:rsidR="0014692C">
        <w:rPr>
          <w:rFonts w:ascii="David" w:hAnsi="David" w:hint="cs"/>
          <w:rtl/>
        </w:rPr>
        <w:t>)</w:t>
      </w:r>
    </w:p>
    <w:p w14:paraId="23926BDB" w14:textId="77777777" w:rsidR="006B175E" w:rsidRPr="004075E1" w:rsidRDefault="006B175E" w:rsidP="0022424C">
      <w:pPr>
        <w:spacing w:line="276" w:lineRule="auto"/>
        <w:rPr>
          <w:rFonts w:ascii="David" w:hAnsi="David"/>
          <w:sz w:val="20"/>
          <w:szCs w:val="20"/>
        </w:rPr>
      </w:pPr>
      <w:hyperlink r:id="rId37">
        <w:r w:rsidRPr="004075E1">
          <w:rPr>
            <w:rFonts w:ascii="David" w:hAnsi="David"/>
            <w:color w:val="1155CC"/>
            <w:u w:val="single"/>
            <w:rtl/>
          </w:rPr>
          <w:t>סרטון</w:t>
        </w:r>
      </w:hyperlink>
      <w:hyperlink r:id="rId38">
        <w:r w:rsidRPr="004075E1">
          <w:rPr>
            <w:rFonts w:ascii="David" w:hAnsi="David"/>
            <w:color w:val="1155CC"/>
            <w:u w:val="single"/>
            <w:rtl/>
          </w:rPr>
          <w:t xml:space="preserve"> </w:t>
        </w:r>
      </w:hyperlink>
      <w:hyperlink r:id="rId39">
        <w:r w:rsidRPr="004075E1">
          <w:rPr>
            <w:rFonts w:ascii="David" w:hAnsi="David"/>
            <w:color w:val="1155CC"/>
            <w:u w:val="single"/>
            <w:rtl/>
          </w:rPr>
          <w:t>הדגמה</w:t>
        </w:r>
      </w:hyperlink>
      <w:hyperlink r:id="rId40">
        <w:r w:rsidRPr="004075E1">
          <w:rPr>
            <w:rFonts w:ascii="David" w:hAnsi="David"/>
            <w:color w:val="1155CC"/>
            <w:u w:val="single"/>
            <w:rtl/>
          </w:rPr>
          <w:t xml:space="preserve"> </w:t>
        </w:r>
      </w:hyperlink>
      <w:hyperlink r:id="rId41">
        <w:r w:rsidRPr="004075E1">
          <w:rPr>
            <w:rFonts w:ascii="David" w:hAnsi="David"/>
            <w:color w:val="1155CC"/>
            <w:u w:val="single"/>
            <w:rtl/>
          </w:rPr>
          <w:t>להתקנה</w:t>
        </w:r>
      </w:hyperlink>
      <w:hyperlink r:id="rId42">
        <w:r w:rsidRPr="004075E1">
          <w:rPr>
            <w:rFonts w:ascii="David" w:hAnsi="David"/>
            <w:color w:val="1155CC"/>
            <w:u w:val="single"/>
            <w:rtl/>
          </w:rPr>
          <w:t xml:space="preserve"> </w:t>
        </w:r>
      </w:hyperlink>
      <w:hyperlink r:id="rId43">
        <w:r w:rsidRPr="004075E1">
          <w:rPr>
            <w:rFonts w:ascii="David" w:hAnsi="David"/>
            <w:color w:val="1155CC"/>
            <w:u w:val="single"/>
            <w:rtl/>
          </w:rPr>
          <w:t>של</w:t>
        </w:r>
      </w:hyperlink>
      <w:hyperlink r:id="rId44">
        <w:r w:rsidRPr="004075E1">
          <w:rPr>
            <w:rFonts w:ascii="David" w:hAnsi="David"/>
            <w:color w:val="1155CC"/>
            <w:u w:val="single"/>
            <w:rtl/>
          </w:rPr>
          <w:t xml:space="preserve"> </w:t>
        </w:r>
      </w:hyperlink>
      <w:hyperlink r:id="rId45">
        <w:r w:rsidRPr="004075E1">
          <w:rPr>
            <w:rFonts w:ascii="David" w:hAnsi="David"/>
            <w:color w:val="1155CC"/>
            <w:u w:val="single"/>
            <w:rtl/>
          </w:rPr>
          <w:t>פייתון</w:t>
        </w:r>
      </w:hyperlink>
    </w:p>
    <w:p w14:paraId="43406C94" w14:textId="748E4A4E" w:rsidR="006B175E" w:rsidRPr="004075E1" w:rsidRDefault="006B175E" w:rsidP="003D60D5">
      <w:pPr>
        <w:pStyle w:val="2"/>
      </w:pPr>
      <w:bookmarkStart w:id="14079" w:name="_8fyh9sr27gh1" w:colFirst="0" w:colLast="0"/>
      <w:bookmarkStart w:id="14080" w:name="_Toc190885790"/>
      <w:bookmarkEnd w:id="14079"/>
      <w:r w:rsidRPr="004075E1">
        <w:rPr>
          <w:rtl/>
        </w:rPr>
        <w:t xml:space="preserve">התקנת </w:t>
      </w:r>
      <w:r w:rsidRPr="004075E1">
        <w:t>Git</w:t>
      </w:r>
      <w:bookmarkEnd w:id="14080"/>
    </w:p>
    <w:p w14:paraId="19923033" w14:textId="77777777" w:rsidR="006B175E" w:rsidRPr="004075E1" w:rsidRDefault="006B175E" w:rsidP="003D60D5">
      <w:pPr>
        <w:pStyle w:val="3"/>
      </w:pPr>
      <w:bookmarkStart w:id="14081" w:name="_pm9srrx7m3e8" w:colFirst="0" w:colLast="0"/>
      <w:bookmarkStart w:id="14082" w:name="_Toc190885791"/>
      <w:bookmarkEnd w:id="14081"/>
      <w:r w:rsidRPr="004075E1">
        <w:rPr>
          <w:rtl/>
        </w:rPr>
        <w:t xml:space="preserve">למה כדאי לעבוד עם </w:t>
      </w:r>
      <w:r w:rsidRPr="004075E1">
        <w:t>Git</w:t>
      </w:r>
      <w:r w:rsidRPr="004075E1">
        <w:rPr>
          <w:rtl/>
        </w:rPr>
        <w:t>?</w:t>
      </w:r>
      <w:bookmarkEnd w:id="14082"/>
    </w:p>
    <w:p w14:paraId="184FE47B" w14:textId="77777777" w:rsidR="006B175E" w:rsidRPr="004075E1" w:rsidRDefault="006B175E" w:rsidP="0022424C">
      <w:pPr>
        <w:spacing w:line="276" w:lineRule="auto"/>
        <w:rPr>
          <w:rFonts w:ascii="David" w:hAnsi="David"/>
        </w:rPr>
      </w:pPr>
      <w:r w:rsidRPr="004075E1">
        <w:rPr>
          <w:rFonts w:ascii="David" w:hAnsi="David"/>
        </w:rPr>
        <w:t>Git</w:t>
      </w:r>
      <w:r w:rsidRPr="004075E1">
        <w:rPr>
          <w:rFonts w:ascii="David" w:hAnsi="David"/>
          <w:rtl/>
        </w:rPr>
        <w:t xml:space="preserve"> הוא אחד הכלים החשובים ביותר עבור מפתחים ועובדים בצוותים טכנולוגיים. להלן כמה מהיתרונות המרכזיים:</w:t>
      </w:r>
    </w:p>
    <w:p w14:paraId="4BFCEEE4" w14:textId="77777777" w:rsidR="006B175E" w:rsidRPr="001B552A" w:rsidRDefault="006B175E" w:rsidP="001B552A">
      <w:pPr>
        <w:pStyle w:val="a8"/>
        <w:numPr>
          <w:ilvl w:val="0"/>
          <w:numId w:val="153"/>
        </w:numPr>
        <w:spacing w:line="276" w:lineRule="auto"/>
        <w:rPr>
          <w:rFonts w:ascii="David" w:hAnsi="David"/>
        </w:rPr>
      </w:pPr>
      <w:r w:rsidRPr="001B552A">
        <w:rPr>
          <w:rFonts w:ascii="David" w:hAnsi="David"/>
          <w:b/>
          <w:bCs/>
          <w:rtl/>
        </w:rPr>
        <w:t>ניהול גרסאות</w:t>
      </w:r>
      <w:r w:rsidRPr="001B552A">
        <w:rPr>
          <w:rFonts w:ascii="David" w:hAnsi="David"/>
          <w:b/>
          <w:bCs/>
        </w:rPr>
        <w:t>:</w:t>
      </w:r>
      <w:r w:rsidRPr="001B552A">
        <w:rPr>
          <w:rFonts w:ascii="David" w:hAnsi="David"/>
        </w:rPr>
        <w:br/>
        <w:t>Git</w:t>
      </w:r>
      <w:r w:rsidRPr="001B552A">
        <w:rPr>
          <w:rFonts w:ascii="David" w:hAnsi="David"/>
          <w:rtl/>
        </w:rPr>
        <w:t xml:space="preserve"> מאפשר לשמור היסטוריה של כל שינוי שבוצע בקוד או בפרויקט. ניתן לחזור לכל גרסה קודמת בקלות במקרה של טעות או בעיה.</w:t>
      </w:r>
    </w:p>
    <w:p w14:paraId="4165811C" w14:textId="77777777" w:rsidR="006B175E" w:rsidRPr="001B552A" w:rsidRDefault="006B175E" w:rsidP="001B552A">
      <w:pPr>
        <w:pStyle w:val="a8"/>
        <w:numPr>
          <w:ilvl w:val="0"/>
          <w:numId w:val="153"/>
        </w:numPr>
        <w:spacing w:line="276" w:lineRule="auto"/>
        <w:rPr>
          <w:rFonts w:ascii="David" w:hAnsi="David"/>
        </w:rPr>
      </w:pPr>
      <w:r w:rsidRPr="001B552A">
        <w:rPr>
          <w:rFonts w:ascii="David" w:hAnsi="David"/>
          <w:b/>
          <w:bCs/>
          <w:rtl/>
        </w:rPr>
        <w:t>שיתוף פעולה בצוות:</w:t>
      </w:r>
      <w:r w:rsidRPr="001B552A">
        <w:rPr>
          <w:rFonts w:ascii="David" w:hAnsi="David"/>
          <w:rtl/>
        </w:rPr>
        <w:br/>
        <w:t xml:space="preserve">עם </w:t>
      </w:r>
      <w:r w:rsidRPr="001B552A">
        <w:rPr>
          <w:rFonts w:ascii="David" w:hAnsi="David"/>
        </w:rPr>
        <w:t>Git</w:t>
      </w:r>
      <w:r w:rsidRPr="001B552A">
        <w:rPr>
          <w:rFonts w:ascii="David" w:hAnsi="David"/>
          <w:rtl/>
        </w:rPr>
        <w:t xml:space="preserve"> ניתן לעבוד יחד עם אחרים על אותו פרויקט בצורה מסונכרנת, גם אם חברי הצוות עובדים ממקומות שונים בעולם.</w:t>
      </w:r>
    </w:p>
    <w:p w14:paraId="0760FB8F" w14:textId="0D42BBDF" w:rsidR="001B552A" w:rsidRPr="001B552A" w:rsidRDefault="006B175E" w:rsidP="001B552A">
      <w:pPr>
        <w:pStyle w:val="a8"/>
        <w:numPr>
          <w:ilvl w:val="0"/>
          <w:numId w:val="153"/>
        </w:numPr>
        <w:spacing w:line="276" w:lineRule="auto"/>
        <w:rPr>
          <w:rFonts w:ascii="David" w:hAnsi="David"/>
          <w:b/>
          <w:bCs/>
        </w:rPr>
      </w:pPr>
      <w:r w:rsidRPr="001B552A">
        <w:rPr>
          <w:rFonts w:ascii="David" w:hAnsi="David"/>
          <w:b/>
          <w:bCs/>
          <w:rtl/>
        </w:rPr>
        <w:t>עבודה עם ענפי פיתוח</w:t>
      </w:r>
      <w:r w:rsidR="001B552A" w:rsidRPr="001B552A">
        <w:rPr>
          <w:rFonts w:ascii="David" w:hAnsi="David" w:hint="cs"/>
          <w:b/>
          <w:bCs/>
          <w:rtl/>
        </w:rPr>
        <w:t xml:space="preserve">  </w:t>
      </w:r>
      <w:r w:rsidRPr="001B552A">
        <w:rPr>
          <w:rFonts w:ascii="David" w:hAnsi="David"/>
          <w:b/>
          <w:bCs/>
        </w:rPr>
        <w:t>Branches</w:t>
      </w:r>
      <w:r w:rsidRPr="001B552A">
        <w:rPr>
          <w:rFonts w:ascii="David" w:hAnsi="David"/>
          <w:b/>
          <w:bCs/>
          <w:rtl/>
        </w:rPr>
        <w:t xml:space="preserve"> </w:t>
      </w:r>
      <w:r w:rsidR="001B552A" w:rsidRPr="001B552A">
        <w:rPr>
          <w:rFonts w:ascii="David" w:hAnsi="David" w:hint="cs"/>
          <w:b/>
          <w:bCs/>
          <w:rtl/>
        </w:rPr>
        <w:t>:</w:t>
      </w:r>
    </w:p>
    <w:p w14:paraId="6E16F8AB" w14:textId="15D6F8C7" w:rsidR="006B175E" w:rsidRPr="001B552A" w:rsidRDefault="001B552A" w:rsidP="001B552A">
      <w:pPr>
        <w:pStyle w:val="a8"/>
        <w:spacing w:line="276" w:lineRule="auto"/>
        <w:ind w:left="1162"/>
        <w:rPr>
          <w:rFonts w:ascii="David" w:hAnsi="David"/>
        </w:rPr>
      </w:pPr>
      <w:r w:rsidRPr="001B552A">
        <w:rPr>
          <w:rFonts w:ascii="David" w:hAnsi="David"/>
        </w:rPr>
        <w:t>Git</w:t>
      </w:r>
      <w:r w:rsidRPr="001B552A">
        <w:rPr>
          <w:rFonts w:ascii="David" w:hAnsi="David"/>
          <w:rtl/>
        </w:rPr>
        <w:t xml:space="preserve"> </w:t>
      </w:r>
      <w:r w:rsidR="006B175E" w:rsidRPr="001B552A">
        <w:rPr>
          <w:rFonts w:ascii="David" w:hAnsi="David"/>
          <w:rtl/>
        </w:rPr>
        <w:t xml:space="preserve">מאפשר ליצור "ענפים" נפרדים לעבודה על תכונות חדשות או תיקון באגים מבלי להשפיע על הקוד הראשי </w:t>
      </w:r>
    </w:p>
    <w:p w14:paraId="024EAEBD" w14:textId="7905C84E" w:rsidR="006B175E" w:rsidRPr="004075E1" w:rsidRDefault="006B175E" w:rsidP="001B552A">
      <w:pPr>
        <w:pStyle w:val="3"/>
      </w:pPr>
      <w:bookmarkStart w:id="14083" w:name="_uyiz93smx6in" w:colFirst="0" w:colLast="0"/>
      <w:bookmarkStart w:id="14084" w:name="_Toc190885792"/>
      <w:bookmarkEnd w:id="14083"/>
      <w:r w:rsidRPr="004075E1">
        <w:rPr>
          <w:rtl/>
        </w:rPr>
        <w:t xml:space="preserve">איך מתקינים </w:t>
      </w:r>
      <w:r w:rsidRPr="004075E1">
        <w:t>Git</w:t>
      </w:r>
      <w:r w:rsidR="001B552A">
        <w:rPr>
          <w:rFonts w:hint="cs"/>
          <w:rtl/>
        </w:rPr>
        <w:t xml:space="preserve"> ?</w:t>
      </w:r>
      <w:bookmarkEnd w:id="14084"/>
    </w:p>
    <w:p w14:paraId="54C331DC" w14:textId="77777777" w:rsidR="00EB743E" w:rsidRPr="00EB743E" w:rsidRDefault="001B552A" w:rsidP="009F4256">
      <w:pPr>
        <w:pStyle w:val="a8"/>
        <w:numPr>
          <w:ilvl w:val="0"/>
          <w:numId w:val="153"/>
        </w:numPr>
        <w:spacing w:line="276" w:lineRule="auto"/>
        <w:rPr>
          <w:rFonts w:ascii="David" w:hAnsi="David"/>
          <w:b/>
          <w:bCs/>
        </w:rPr>
      </w:pPr>
      <w:bookmarkStart w:id="14085" w:name="_ez4dj0iyr7l1" w:colFirst="0" w:colLast="0"/>
      <w:bookmarkEnd w:id="14085"/>
      <w:r w:rsidRPr="00EB743E">
        <w:rPr>
          <w:rFonts w:hint="cs"/>
          <w:b/>
          <w:bCs/>
          <w:rtl/>
        </w:rPr>
        <w:t>הורדה</w:t>
      </w:r>
    </w:p>
    <w:p w14:paraId="45737AE9" w14:textId="08EF05EE" w:rsidR="006B175E" w:rsidRPr="00EB743E" w:rsidRDefault="006B175E" w:rsidP="00EB743E">
      <w:pPr>
        <w:pStyle w:val="a8"/>
        <w:spacing w:line="276" w:lineRule="auto"/>
        <w:ind w:left="1162"/>
        <w:rPr>
          <w:rFonts w:ascii="David" w:hAnsi="David"/>
        </w:rPr>
      </w:pPr>
      <w:r w:rsidRPr="00EB743E">
        <w:rPr>
          <w:rFonts w:ascii="David" w:hAnsi="David"/>
          <w:rtl/>
        </w:rPr>
        <w:t>היכנס לאתר</w:t>
      </w:r>
      <w:hyperlink r:id="rId46">
        <w:r w:rsidRPr="00EB743E">
          <w:rPr>
            <w:rFonts w:ascii="David" w:hAnsi="David"/>
          </w:rPr>
          <w:t xml:space="preserve"> </w:t>
        </w:r>
      </w:hyperlink>
      <w:hyperlink r:id="rId47">
        <w:r w:rsidRPr="00EB743E">
          <w:rPr>
            <w:rFonts w:ascii="David" w:hAnsi="David"/>
            <w:color w:val="1155CC"/>
            <w:u w:val="single"/>
          </w:rPr>
          <w:t>Git for Windows</w:t>
        </w:r>
      </w:hyperlink>
      <w:r w:rsidRPr="00EB743E">
        <w:rPr>
          <w:rFonts w:ascii="David" w:hAnsi="David"/>
          <w:rtl/>
        </w:rPr>
        <w:t xml:space="preserve"> והורד את קובץ ההתקנה.</w:t>
      </w:r>
      <w:r w:rsidRPr="00EB743E">
        <w:rPr>
          <w:rFonts w:ascii="David" w:hAnsi="David"/>
          <w:rtl/>
        </w:rPr>
        <w:br/>
        <w:t>בחר בקישור: "</w:t>
      </w:r>
      <w:r w:rsidRPr="00EB743E">
        <w:rPr>
          <w:rFonts w:ascii="David" w:hAnsi="David"/>
        </w:rPr>
        <w:t>Download for Windows</w:t>
      </w:r>
      <w:r w:rsidRPr="00EB743E">
        <w:rPr>
          <w:rFonts w:ascii="David" w:hAnsi="David"/>
          <w:rtl/>
        </w:rPr>
        <w:t>".</w:t>
      </w:r>
    </w:p>
    <w:p w14:paraId="23E30195" w14:textId="77777777" w:rsidR="00EB743E" w:rsidRDefault="006B175E" w:rsidP="00C36508">
      <w:pPr>
        <w:pStyle w:val="a8"/>
        <w:numPr>
          <w:ilvl w:val="0"/>
          <w:numId w:val="153"/>
        </w:numPr>
        <w:spacing w:line="276" w:lineRule="auto"/>
        <w:rPr>
          <w:rFonts w:ascii="David" w:hAnsi="David"/>
        </w:rPr>
      </w:pPr>
      <w:bookmarkStart w:id="14086" w:name="_k5ivouq6hc8u" w:colFirst="0" w:colLast="0"/>
      <w:bookmarkEnd w:id="14086"/>
      <w:r w:rsidRPr="00EB743E">
        <w:rPr>
          <w:b/>
          <w:bCs/>
          <w:rtl/>
        </w:rPr>
        <w:t>בדיקה</w:t>
      </w:r>
    </w:p>
    <w:p w14:paraId="0150F33C" w14:textId="42B02D0D" w:rsidR="00C661C0" w:rsidRDefault="006B175E" w:rsidP="00C661C0">
      <w:pPr>
        <w:pStyle w:val="a8"/>
        <w:spacing w:line="276" w:lineRule="auto"/>
        <w:ind w:left="1162"/>
        <w:rPr>
          <w:rFonts w:ascii="David" w:hAnsi="David"/>
          <w:rtl/>
        </w:rPr>
      </w:pPr>
      <w:r w:rsidRPr="00EB743E">
        <w:rPr>
          <w:rFonts w:ascii="David" w:hAnsi="David"/>
          <w:rtl/>
        </w:rPr>
        <w:t xml:space="preserve">לאחר ההתקנה, פתח את </w:t>
      </w:r>
      <w:r w:rsidRPr="00EB743E">
        <w:rPr>
          <w:rFonts w:ascii="David" w:hAnsi="David"/>
        </w:rPr>
        <w:t>CMD</w:t>
      </w:r>
      <w:r w:rsidRPr="00EB743E">
        <w:rPr>
          <w:rFonts w:ascii="David" w:hAnsi="David"/>
          <w:rtl/>
        </w:rPr>
        <w:t xml:space="preserve"> ובדוק ש-</w:t>
      </w:r>
      <w:r w:rsidRPr="00EB743E">
        <w:rPr>
          <w:rFonts w:ascii="David" w:hAnsi="David"/>
        </w:rPr>
        <w:t>Git</w:t>
      </w:r>
      <w:r w:rsidRPr="00EB743E">
        <w:rPr>
          <w:rFonts w:ascii="David" w:hAnsi="David"/>
          <w:rtl/>
        </w:rPr>
        <w:t xml:space="preserve"> הותקן בהצלחה:</w:t>
      </w:r>
      <w:r w:rsidRPr="004075E1">
        <w:rPr>
          <w:rFonts w:ascii="David" w:eastAsia="Roboto Mono" w:hAnsi="David"/>
          <w:color w:val="188038"/>
        </w:rPr>
        <w:t xml:space="preserve">git </w:t>
      </w:r>
      <w:r w:rsidR="00C661C0">
        <w:rPr>
          <w:rFonts w:ascii="David" w:eastAsia="Roboto Mono" w:hAnsi="David"/>
          <w:color w:val="188038"/>
        </w:rPr>
        <w:t>–</w:t>
      </w:r>
      <w:r w:rsidRPr="004075E1">
        <w:rPr>
          <w:rFonts w:ascii="David" w:eastAsia="Roboto Mono" w:hAnsi="David"/>
          <w:color w:val="188038"/>
        </w:rPr>
        <w:t>version</w:t>
      </w:r>
    </w:p>
    <w:p w14:paraId="74F2B59B" w14:textId="0D4DEB85" w:rsidR="006B175E" w:rsidRPr="004075E1" w:rsidRDefault="006B175E" w:rsidP="00C661C0">
      <w:pPr>
        <w:pStyle w:val="a8"/>
        <w:spacing w:line="276" w:lineRule="auto"/>
        <w:ind w:left="1162"/>
        <w:rPr>
          <w:rFonts w:ascii="David" w:hAnsi="David"/>
        </w:rPr>
      </w:pPr>
      <w:r w:rsidRPr="004075E1">
        <w:rPr>
          <w:rFonts w:ascii="David" w:hAnsi="David"/>
          <w:rtl/>
        </w:rPr>
        <w:t xml:space="preserve">אם התקנת בהצלחה, תראה את מספר הגרסה של </w:t>
      </w:r>
      <w:r w:rsidRPr="004075E1">
        <w:rPr>
          <w:rFonts w:ascii="David" w:hAnsi="David"/>
        </w:rPr>
        <w:t>Git</w:t>
      </w:r>
      <w:r w:rsidRPr="004075E1">
        <w:rPr>
          <w:rFonts w:ascii="David" w:hAnsi="David"/>
          <w:rtl/>
        </w:rPr>
        <w:t xml:space="preserve"> שהותקן.</w:t>
      </w:r>
    </w:p>
    <w:p w14:paraId="1E2DE363" w14:textId="77777777" w:rsidR="006B175E" w:rsidRPr="004075E1" w:rsidRDefault="006B175E" w:rsidP="0022424C">
      <w:pPr>
        <w:spacing w:line="276" w:lineRule="auto"/>
        <w:rPr>
          <w:rFonts w:ascii="David" w:hAnsi="David"/>
        </w:rPr>
      </w:pPr>
      <w:hyperlink r:id="rId48">
        <w:r w:rsidRPr="004075E1">
          <w:rPr>
            <w:rFonts w:ascii="David" w:hAnsi="David"/>
            <w:color w:val="1155CC"/>
            <w:u w:val="single"/>
            <w:rtl/>
          </w:rPr>
          <w:t>סרטון</w:t>
        </w:r>
      </w:hyperlink>
      <w:hyperlink r:id="rId49">
        <w:r w:rsidRPr="004075E1">
          <w:rPr>
            <w:rFonts w:ascii="David" w:hAnsi="David"/>
            <w:color w:val="1155CC"/>
            <w:u w:val="single"/>
            <w:rtl/>
          </w:rPr>
          <w:t xml:space="preserve"> </w:t>
        </w:r>
      </w:hyperlink>
      <w:hyperlink r:id="rId50">
        <w:r w:rsidRPr="004075E1">
          <w:rPr>
            <w:rFonts w:ascii="David" w:hAnsi="David"/>
            <w:color w:val="1155CC"/>
            <w:u w:val="single"/>
            <w:rtl/>
          </w:rPr>
          <w:t>הדגמה</w:t>
        </w:r>
      </w:hyperlink>
      <w:hyperlink r:id="rId51">
        <w:r w:rsidRPr="004075E1">
          <w:rPr>
            <w:rFonts w:ascii="David" w:hAnsi="David"/>
            <w:color w:val="1155CC"/>
            <w:u w:val="single"/>
            <w:rtl/>
          </w:rPr>
          <w:t xml:space="preserve"> </w:t>
        </w:r>
      </w:hyperlink>
      <w:hyperlink r:id="rId52">
        <w:r w:rsidRPr="004075E1">
          <w:rPr>
            <w:rFonts w:ascii="David" w:hAnsi="David"/>
            <w:color w:val="1155CC"/>
            <w:u w:val="single"/>
            <w:rtl/>
          </w:rPr>
          <w:t>להתקנה</w:t>
        </w:r>
      </w:hyperlink>
      <w:hyperlink r:id="rId53">
        <w:r w:rsidRPr="004075E1">
          <w:rPr>
            <w:rFonts w:ascii="David" w:hAnsi="David"/>
            <w:color w:val="1155CC"/>
            <w:u w:val="single"/>
            <w:rtl/>
          </w:rPr>
          <w:t xml:space="preserve"> </w:t>
        </w:r>
      </w:hyperlink>
      <w:hyperlink r:id="rId54">
        <w:r w:rsidRPr="004075E1">
          <w:rPr>
            <w:rFonts w:ascii="David" w:hAnsi="David"/>
            <w:color w:val="1155CC"/>
            <w:u w:val="single"/>
            <w:rtl/>
          </w:rPr>
          <w:t>של</w:t>
        </w:r>
      </w:hyperlink>
      <w:hyperlink r:id="rId55">
        <w:r w:rsidRPr="004075E1">
          <w:rPr>
            <w:rFonts w:ascii="David" w:hAnsi="David"/>
            <w:color w:val="1155CC"/>
            <w:u w:val="single"/>
            <w:rtl/>
          </w:rPr>
          <w:t xml:space="preserve"> </w:t>
        </w:r>
      </w:hyperlink>
      <w:hyperlink r:id="rId56">
        <w:r w:rsidRPr="004075E1">
          <w:rPr>
            <w:rFonts w:ascii="David" w:hAnsi="David"/>
            <w:color w:val="1155CC"/>
            <w:u w:val="single"/>
          </w:rPr>
          <w:t>Git</w:t>
        </w:r>
      </w:hyperlink>
    </w:p>
    <w:p w14:paraId="7CD524C5" w14:textId="255B9842" w:rsidR="00C661C0" w:rsidRDefault="00C661C0" w:rsidP="00C661C0">
      <w:pPr>
        <w:pStyle w:val="2"/>
        <w:rPr>
          <w:rtl/>
        </w:rPr>
      </w:pPr>
      <w:bookmarkStart w:id="14087" w:name="_fe660tky80ly" w:colFirst="0" w:colLast="0"/>
      <w:bookmarkStart w:id="14088" w:name="_Toc190885793"/>
      <w:bookmarkEnd w:id="14087"/>
      <w:r>
        <w:rPr>
          <w:rFonts w:hint="cs"/>
          <w:rtl/>
        </w:rPr>
        <w:t xml:space="preserve">יצירת חשבון </w:t>
      </w:r>
      <w:r>
        <w:t>GITHUB</w:t>
      </w:r>
      <w:bookmarkEnd w:id="14088"/>
    </w:p>
    <w:p w14:paraId="61790BFA" w14:textId="0FEC71C4" w:rsidR="006B175E" w:rsidRPr="004075E1" w:rsidRDefault="006B175E" w:rsidP="0022424C">
      <w:pPr>
        <w:spacing w:line="276" w:lineRule="auto"/>
        <w:rPr>
          <w:rFonts w:ascii="David" w:hAnsi="David"/>
        </w:rPr>
      </w:pPr>
      <w:r w:rsidRPr="004075E1">
        <w:rPr>
          <w:rFonts w:ascii="David" w:hAnsi="David"/>
          <w:rtl/>
        </w:rPr>
        <w:t>אם אין לך עדיין חשבון ב-</w:t>
      </w:r>
      <w:r w:rsidRPr="004075E1">
        <w:rPr>
          <w:rFonts w:ascii="David" w:hAnsi="David"/>
        </w:rPr>
        <w:t>GitHub</w:t>
      </w:r>
      <w:r w:rsidRPr="004075E1">
        <w:rPr>
          <w:rFonts w:ascii="David" w:hAnsi="David"/>
          <w:rtl/>
        </w:rPr>
        <w:t xml:space="preserve"> יש לייצור חשבון:</w:t>
      </w:r>
    </w:p>
    <w:p w14:paraId="547A6C16" w14:textId="29C1E2C4" w:rsidR="00585609" w:rsidRDefault="00585609" w:rsidP="0098145E">
      <w:pPr>
        <w:pStyle w:val="a8"/>
        <w:numPr>
          <w:ilvl w:val="0"/>
          <w:numId w:val="153"/>
        </w:numPr>
        <w:spacing w:line="276" w:lineRule="auto"/>
        <w:rPr>
          <w:rFonts w:ascii="David" w:hAnsi="David"/>
        </w:rPr>
      </w:pPr>
      <w:bookmarkStart w:id="14089" w:name="_nxa2z7rpzz9v" w:colFirst="0" w:colLast="0"/>
      <w:bookmarkEnd w:id="14089"/>
      <w:r>
        <w:rPr>
          <w:rFonts w:ascii="David" w:hAnsi="David" w:hint="cs"/>
          <w:b/>
          <w:bCs/>
          <w:rtl/>
        </w:rPr>
        <w:t>למה צריך ליצור</w:t>
      </w:r>
      <w:r w:rsidR="006B175E" w:rsidRPr="00585609">
        <w:rPr>
          <w:rFonts w:ascii="David" w:hAnsi="David"/>
          <w:b/>
          <w:bCs/>
          <w:rtl/>
        </w:rPr>
        <w:t xml:space="preserve"> חשבון ב-</w:t>
      </w:r>
      <w:r w:rsidR="006B175E" w:rsidRPr="00585609">
        <w:rPr>
          <w:rFonts w:ascii="David" w:hAnsi="David"/>
          <w:b/>
          <w:bCs/>
        </w:rPr>
        <w:t>GitHub</w:t>
      </w:r>
    </w:p>
    <w:p w14:paraId="12D405C3" w14:textId="3E0B8546" w:rsidR="006B175E" w:rsidRPr="00585609" w:rsidRDefault="006B175E" w:rsidP="00585609">
      <w:pPr>
        <w:pStyle w:val="a8"/>
        <w:spacing w:line="276" w:lineRule="auto"/>
        <w:ind w:left="1162"/>
        <w:rPr>
          <w:rFonts w:ascii="David" w:hAnsi="David"/>
        </w:rPr>
      </w:pPr>
      <w:r w:rsidRPr="00585609">
        <w:rPr>
          <w:rFonts w:ascii="David" w:hAnsi="David"/>
        </w:rPr>
        <w:t>Git</w:t>
      </w:r>
      <w:r w:rsidRPr="00585609">
        <w:rPr>
          <w:rFonts w:ascii="David" w:hAnsi="David"/>
          <w:rtl/>
        </w:rPr>
        <w:t xml:space="preserve"> הוא כלי ניהול גרסאות שעובד מקומית, אבל כדי לשתף את הפרויקט שלך או לשמור גיבוי בענן, תצטרך חשבון ב-</w:t>
      </w:r>
      <w:r w:rsidRPr="00585609">
        <w:rPr>
          <w:rFonts w:ascii="David" w:hAnsi="David"/>
        </w:rPr>
        <w:t>GitHub</w:t>
      </w:r>
      <w:r w:rsidRPr="00585609">
        <w:rPr>
          <w:rFonts w:ascii="David" w:hAnsi="David"/>
          <w:rtl/>
        </w:rPr>
        <w:t xml:space="preserve"> זו הפלטפורמה הכי פופולרית לניהול פרויקטים מבוססי </w:t>
      </w:r>
      <w:r w:rsidRPr="00585609">
        <w:rPr>
          <w:rFonts w:ascii="David" w:hAnsi="David"/>
        </w:rPr>
        <w:t>Git</w:t>
      </w:r>
    </w:p>
    <w:p w14:paraId="6AEDC51B" w14:textId="77777777" w:rsidR="006B175E" w:rsidRPr="00585609" w:rsidRDefault="006B175E" w:rsidP="00585609">
      <w:pPr>
        <w:pStyle w:val="a8"/>
        <w:numPr>
          <w:ilvl w:val="0"/>
          <w:numId w:val="153"/>
        </w:numPr>
        <w:spacing w:line="276" w:lineRule="auto"/>
        <w:rPr>
          <w:rFonts w:ascii="David" w:hAnsi="David"/>
          <w:b/>
          <w:bCs/>
        </w:rPr>
      </w:pPr>
      <w:bookmarkStart w:id="14090" w:name="_avs83uh6unrt" w:colFirst="0" w:colLast="0"/>
      <w:bookmarkEnd w:id="14090"/>
      <w:r w:rsidRPr="00585609">
        <w:rPr>
          <w:rFonts w:ascii="David" w:hAnsi="David"/>
          <w:b/>
          <w:bCs/>
          <w:rtl/>
        </w:rPr>
        <w:t>כיצד ליצור חשבון:</w:t>
      </w:r>
    </w:p>
    <w:p w14:paraId="3EAF90A6" w14:textId="77777777" w:rsidR="006B175E" w:rsidRPr="00E41DE4" w:rsidRDefault="006B175E" w:rsidP="00E41DE4">
      <w:pPr>
        <w:pStyle w:val="a8"/>
        <w:numPr>
          <w:ilvl w:val="1"/>
          <w:numId w:val="153"/>
        </w:numPr>
        <w:rPr>
          <w:rFonts w:ascii="David" w:hAnsi="David"/>
        </w:rPr>
      </w:pPr>
      <w:r w:rsidRPr="00E41DE4">
        <w:rPr>
          <w:rFonts w:ascii="David" w:hAnsi="David"/>
          <w:rtl/>
        </w:rPr>
        <w:t xml:space="preserve">עבור לאתר של </w:t>
      </w:r>
      <w:hyperlink r:id="rId57">
        <w:r w:rsidRPr="00E41DE4">
          <w:rPr>
            <w:rFonts w:ascii="David" w:hAnsi="David"/>
            <w:color w:val="1155CC"/>
            <w:u w:val="single"/>
          </w:rPr>
          <w:t>GitHub</w:t>
        </w:r>
      </w:hyperlink>
      <w:r w:rsidRPr="00E41DE4">
        <w:rPr>
          <w:rFonts w:ascii="David" w:hAnsi="David"/>
        </w:rPr>
        <w:t>.</w:t>
      </w:r>
    </w:p>
    <w:p w14:paraId="704D033F" w14:textId="77777777" w:rsidR="006B175E" w:rsidRPr="00E41DE4" w:rsidRDefault="006B175E" w:rsidP="00E41DE4">
      <w:pPr>
        <w:pStyle w:val="a8"/>
        <w:numPr>
          <w:ilvl w:val="1"/>
          <w:numId w:val="153"/>
        </w:numPr>
        <w:rPr>
          <w:rFonts w:ascii="David" w:hAnsi="David"/>
        </w:rPr>
      </w:pPr>
      <w:r w:rsidRPr="00E41DE4">
        <w:rPr>
          <w:rFonts w:ascii="David" w:hAnsi="David"/>
          <w:rtl/>
        </w:rPr>
        <w:t>לחץ על "</w:t>
      </w:r>
      <w:r w:rsidRPr="00E41DE4">
        <w:rPr>
          <w:rFonts w:ascii="David" w:hAnsi="David"/>
        </w:rPr>
        <w:t>Sign up</w:t>
      </w:r>
      <w:r w:rsidRPr="00E41DE4">
        <w:rPr>
          <w:rFonts w:ascii="David" w:hAnsi="David"/>
          <w:rtl/>
        </w:rPr>
        <w:t>" או "הרשמה".</w:t>
      </w:r>
    </w:p>
    <w:p w14:paraId="55828B03" w14:textId="77777777" w:rsidR="006B175E" w:rsidRPr="00E41DE4" w:rsidRDefault="006B175E" w:rsidP="00E41DE4">
      <w:pPr>
        <w:pStyle w:val="a8"/>
        <w:numPr>
          <w:ilvl w:val="1"/>
          <w:numId w:val="153"/>
        </w:numPr>
        <w:rPr>
          <w:rFonts w:ascii="David" w:hAnsi="David"/>
        </w:rPr>
      </w:pPr>
      <w:r w:rsidRPr="00E41DE4">
        <w:rPr>
          <w:rFonts w:ascii="David" w:hAnsi="David"/>
          <w:rtl/>
        </w:rPr>
        <w:t>הזן את פרטי המשתמש שלך:</w:t>
      </w:r>
    </w:p>
    <w:p w14:paraId="0C1BC723" w14:textId="77777777" w:rsidR="006B175E" w:rsidRPr="00E41DE4" w:rsidRDefault="006B175E" w:rsidP="00E41DE4">
      <w:pPr>
        <w:pStyle w:val="a8"/>
        <w:numPr>
          <w:ilvl w:val="1"/>
          <w:numId w:val="153"/>
        </w:numPr>
        <w:rPr>
          <w:rFonts w:ascii="David" w:hAnsi="David"/>
        </w:rPr>
      </w:pPr>
      <w:r w:rsidRPr="00E41DE4">
        <w:rPr>
          <w:rFonts w:ascii="David" w:hAnsi="David"/>
          <w:rtl/>
        </w:rPr>
        <w:t>כתובת אימייל.</w:t>
      </w:r>
    </w:p>
    <w:p w14:paraId="20B34369" w14:textId="77777777" w:rsidR="006B175E" w:rsidRPr="00E41DE4" w:rsidRDefault="006B175E" w:rsidP="00E41DE4">
      <w:pPr>
        <w:pStyle w:val="a8"/>
        <w:numPr>
          <w:ilvl w:val="1"/>
          <w:numId w:val="153"/>
        </w:numPr>
        <w:rPr>
          <w:rFonts w:ascii="David" w:hAnsi="David"/>
        </w:rPr>
      </w:pPr>
      <w:r w:rsidRPr="00E41DE4">
        <w:rPr>
          <w:rFonts w:ascii="David" w:hAnsi="David"/>
          <w:rtl/>
        </w:rPr>
        <w:t>שם משתמש (</w:t>
      </w:r>
      <w:r w:rsidRPr="00E41DE4">
        <w:rPr>
          <w:rFonts w:ascii="David" w:hAnsi="David"/>
        </w:rPr>
        <w:t>User name</w:t>
      </w:r>
      <w:r w:rsidRPr="00E41DE4">
        <w:rPr>
          <w:rFonts w:ascii="David" w:hAnsi="David"/>
          <w:rtl/>
        </w:rPr>
        <w:t>).</w:t>
      </w:r>
    </w:p>
    <w:p w14:paraId="182DE7BE" w14:textId="77777777" w:rsidR="006B175E" w:rsidRPr="00E41DE4" w:rsidRDefault="006B175E" w:rsidP="00E41DE4">
      <w:pPr>
        <w:pStyle w:val="a8"/>
        <w:numPr>
          <w:ilvl w:val="1"/>
          <w:numId w:val="153"/>
        </w:numPr>
        <w:rPr>
          <w:rFonts w:ascii="David" w:hAnsi="David"/>
        </w:rPr>
      </w:pPr>
      <w:r w:rsidRPr="00E41DE4">
        <w:rPr>
          <w:rFonts w:ascii="David" w:hAnsi="David"/>
          <w:rtl/>
        </w:rPr>
        <w:t>סיסמה.</w:t>
      </w:r>
    </w:p>
    <w:p w14:paraId="34201A46" w14:textId="77777777" w:rsidR="006B175E" w:rsidRPr="00E41DE4" w:rsidRDefault="006B175E" w:rsidP="00E41DE4">
      <w:pPr>
        <w:pStyle w:val="a8"/>
        <w:numPr>
          <w:ilvl w:val="1"/>
          <w:numId w:val="153"/>
        </w:numPr>
        <w:rPr>
          <w:rFonts w:ascii="David" w:hAnsi="David"/>
        </w:rPr>
      </w:pPr>
      <w:r w:rsidRPr="00E41DE4">
        <w:rPr>
          <w:rFonts w:ascii="David" w:hAnsi="David"/>
          <w:rtl/>
        </w:rPr>
        <w:t>אשר את כתובת האימייל שלך (לרוב תישלח הודעת אישור לתיבת הדואר שלך).</w:t>
      </w:r>
    </w:p>
    <w:p w14:paraId="4E9CB663" w14:textId="77777777" w:rsidR="006B175E" w:rsidRPr="00E41DE4" w:rsidRDefault="006B175E" w:rsidP="00E41DE4">
      <w:pPr>
        <w:pStyle w:val="a8"/>
        <w:numPr>
          <w:ilvl w:val="1"/>
          <w:numId w:val="153"/>
        </w:numPr>
        <w:rPr>
          <w:rFonts w:ascii="David" w:hAnsi="David"/>
        </w:rPr>
      </w:pPr>
      <w:r w:rsidRPr="00E41DE4">
        <w:rPr>
          <w:rFonts w:ascii="David" w:hAnsi="David"/>
          <w:rtl/>
        </w:rPr>
        <w:t>סיים את תהליך ההרשמה לפי ההוראות.</w:t>
      </w:r>
    </w:p>
    <w:p w14:paraId="6D0DCE53" w14:textId="77777777" w:rsidR="006B175E" w:rsidRPr="004075E1" w:rsidRDefault="006B175E" w:rsidP="0022424C">
      <w:pPr>
        <w:spacing w:line="276" w:lineRule="auto"/>
        <w:rPr>
          <w:rFonts w:ascii="David" w:hAnsi="David"/>
        </w:rPr>
      </w:pPr>
      <w:hyperlink r:id="rId58">
        <w:r w:rsidRPr="004075E1">
          <w:rPr>
            <w:rFonts w:ascii="David" w:hAnsi="David"/>
            <w:color w:val="1155CC"/>
            <w:u w:val="single"/>
            <w:rtl/>
          </w:rPr>
          <w:t>סרטון</w:t>
        </w:r>
      </w:hyperlink>
      <w:hyperlink r:id="rId59">
        <w:r w:rsidRPr="004075E1">
          <w:rPr>
            <w:rFonts w:ascii="David" w:hAnsi="David"/>
            <w:color w:val="1155CC"/>
            <w:u w:val="single"/>
            <w:rtl/>
          </w:rPr>
          <w:t xml:space="preserve"> </w:t>
        </w:r>
      </w:hyperlink>
      <w:hyperlink r:id="rId60">
        <w:r w:rsidRPr="004075E1">
          <w:rPr>
            <w:rFonts w:ascii="David" w:hAnsi="David"/>
            <w:color w:val="1155CC"/>
            <w:u w:val="single"/>
            <w:rtl/>
          </w:rPr>
          <w:t>הדגמה</w:t>
        </w:r>
      </w:hyperlink>
      <w:hyperlink r:id="rId61">
        <w:r w:rsidRPr="004075E1">
          <w:rPr>
            <w:rFonts w:ascii="David" w:hAnsi="David"/>
            <w:color w:val="1155CC"/>
            <w:u w:val="single"/>
            <w:rtl/>
          </w:rPr>
          <w:t xml:space="preserve"> </w:t>
        </w:r>
      </w:hyperlink>
      <w:hyperlink r:id="rId62">
        <w:r w:rsidRPr="004075E1">
          <w:rPr>
            <w:rFonts w:ascii="David" w:hAnsi="David"/>
            <w:color w:val="1155CC"/>
            <w:u w:val="single"/>
            <w:rtl/>
          </w:rPr>
          <w:t>ליצירת</w:t>
        </w:r>
      </w:hyperlink>
      <w:hyperlink r:id="rId63">
        <w:r w:rsidRPr="004075E1">
          <w:rPr>
            <w:rFonts w:ascii="David" w:hAnsi="David"/>
            <w:color w:val="1155CC"/>
            <w:u w:val="single"/>
            <w:rtl/>
          </w:rPr>
          <w:t xml:space="preserve"> </w:t>
        </w:r>
      </w:hyperlink>
      <w:hyperlink r:id="rId64">
        <w:r w:rsidRPr="004075E1">
          <w:rPr>
            <w:rFonts w:ascii="David" w:hAnsi="David"/>
            <w:color w:val="1155CC"/>
            <w:u w:val="single"/>
            <w:rtl/>
          </w:rPr>
          <w:t>חשבון</w:t>
        </w:r>
      </w:hyperlink>
      <w:hyperlink r:id="rId65">
        <w:r w:rsidRPr="004075E1">
          <w:rPr>
            <w:rFonts w:ascii="David" w:hAnsi="David"/>
            <w:color w:val="1155CC"/>
            <w:u w:val="single"/>
            <w:rtl/>
          </w:rPr>
          <w:t xml:space="preserve"> </w:t>
        </w:r>
      </w:hyperlink>
      <w:hyperlink r:id="rId66">
        <w:r w:rsidRPr="004075E1">
          <w:rPr>
            <w:rFonts w:ascii="David" w:hAnsi="David"/>
            <w:color w:val="1155CC"/>
            <w:u w:val="single"/>
          </w:rPr>
          <w:t>Github</w:t>
        </w:r>
      </w:hyperlink>
    </w:p>
    <w:p w14:paraId="2470CF02" w14:textId="77777777" w:rsidR="00321A7F" w:rsidRDefault="006B175E" w:rsidP="00321A7F">
      <w:pPr>
        <w:pStyle w:val="2"/>
        <w:rPr>
          <w:rtl/>
        </w:rPr>
      </w:pPr>
      <w:bookmarkStart w:id="14091" w:name="_crgnk9sp46vn" w:colFirst="0" w:colLast="0"/>
      <w:bookmarkStart w:id="14092" w:name="_Toc190885794"/>
      <w:bookmarkEnd w:id="14091"/>
      <w:r w:rsidRPr="004075E1">
        <w:rPr>
          <w:rtl/>
        </w:rPr>
        <w:t xml:space="preserve">התקנת </w:t>
      </w:r>
      <w:r w:rsidRPr="004075E1">
        <w:t>Visual Studio Code</w:t>
      </w:r>
      <w:bookmarkEnd w:id="14092"/>
      <w:r w:rsidRPr="004075E1">
        <w:rPr>
          <w:rtl/>
        </w:rPr>
        <w:t xml:space="preserve"> </w:t>
      </w:r>
    </w:p>
    <w:p w14:paraId="3D3B1EED" w14:textId="77777777" w:rsidR="006B175E" w:rsidRPr="004075E1" w:rsidRDefault="006B175E" w:rsidP="0022424C">
      <w:pPr>
        <w:spacing w:line="276" w:lineRule="auto"/>
        <w:rPr>
          <w:rFonts w:ascii="David" w:hAnsi="David"/>
        </w:rPr>
      </w:pPr>
      <w:r w:rsidRPr="004075E1">
        <w:rPr>
          <w:rFonts w:ascii="David" w:hAnsi="David"/>
          <w:rtl/>
        </w:rPr>
        <w:t xml:space="preserve">עורך קוד המאפשר עבודה עם קבצי </w:t>
      </w:r>
      <w:r w:rsidRPr="004075E1">
        <w:rPr>
          <w:rFonts w:ascii="David" w:hAnsi="David"/>
        </w:rPr>
        <w:t>Python</w:t>
      </w:r>
      <w:r w:rsidRPr="004075E1">
        <w:rPr>
          <w:rFonts w:ascii="David" w:hAnsi="David"/>
          <w:rtl/>
        </w:rPr>
        <w:t xml:space="preserve"> ו־</w:t>
      </w:r>
      <w:r w:rsidRPr="004075E1">
        <w:rPr>
          <w:rFonts w:ascii="David" w:hAnsi="David"/>
        </w:rPr>
        <w:t>Jupyter Notebooks</w:t>
      </w:r>
      <w:r w:rsidRPr="004075E1">
        <w:rPr>
          <w:rFonts w:ascii="David" w:hAnsi="David"/>
          <w:rtl/>
        </w:rPr>
        <w:t>.</w:t>
      </w:r>
    </w:p>
    <w:p w14:paraId="201E41EA" w14:textId="77777777" w:rsidR="006B175E" w:rsidRPr="00321A7F" w:rsidRDefault="006B175E" w:rsidP="0022424C">
      <w:pPr>
        <w:spacing w:line="276" w:lineRule="auto"/>
        <w:rPr>
          <w:rFonts w:ascii="David" w:hAnsi="David"/>
          <w:b/>
          <w:bCs/>
        </w:rPr>
      </w:pPr>
      <w:r w:rsidRPr="00321A7F">
        <w:rPr>
          <w:rFonts w:ascii="David" w:hAnsi="David"/>
          <w:b/>
          <w:bCs/>
          <w:rtl/>
        </w:rPr>
        <w:t>שלבי התקנה</w:t>
      </w:r>
      <w:r w:rsidRPr="00321A7F">
        <w:rPr>
          <w:rFonts w:ascii="David" w:hAnsi="David"/>
          <w:b/>
          <w:bCs/>
        </w:rPr>
        <w:t>:</w:t>
      </w:r>
    </w:p>
    <w:p w14:paraId="43D3835A" w14:textId="77777777" w:rsidR="006B175E" w:rsidRPr="00321A7F" w:rsidRDefault="006B175E" w:rsidP="00321A7F">
      <w:pPr>
        <w:pStyle w:val="a8"/>
        <w:numPr>
          <w:ilvl w:val="0"/>
          <w:numId w:val="154"/>
        </w:numPr>
        <w:spacing w:line="276" w:lineRule="auto"/>
        <w:rPr>
          <w:rFonts w:ascii="David" w:hAnsi="David"/>
        </w:rPr>
      </w:pPr>
      <w:r w:rsidRPr="00321A7F">
        <w:rPr>
          <w:rFonts w:ascii="David" w:hAnsi="David"/>
          <w:rtl/>
        </w:rPr>
        <w:t xml:space="preserve">הורידו את </w:t>
      </w:r>
      <w:r w:rsidRPr="00321A7F">
        <w:rPr>
          <w:rFonts w:ascii="David" w:hAnsi="David"/>
        </w:rPr>
        <w:t>VS Code</w:t>
      </w:r>
      <w:r w:rsidRPr="00321A7F">
        <w:rPr>
          <w:rFonts w:ascii="David" w:hAnsi="David"/>
          <w:rtl/>
        </w:rPr>
        <w:t xml:space="preserve"> מהאתר:</w:t>
      </w:r>
      <w:hyperlink r:id="rId67">
        <w:r w:rsidRPr="00321A7F">
          <w:rPr>
            <w:rFonts w:ascii="David" w:hAnsi="David"/>
          </w:rPr>
          <w:t xml:space="preserve"> </w:t>
        </w:r>
      </w:hyperlink>
      <w:hyperlink r:id="rId68">
        <w:r w:rsidRPr="00321A7F">
          <w:rPr>
            <w:rFonts w:ascii="David" w:hAnsi="David"/>
            <w:color w:val="1155CC"/>
            <w:u w:val="single"/>
          </w:rPr>
          <w:t>code.visualstudio.com</w:t>
        </w:r>
      </w:hyperlink>
      <w:r w:rsidRPr="00321A7F">
        <w:rPr>
          <w:rFonts w:ascii="David" w:hAnsi="David"/>
        </w:rPr>
        <w:t>.</w:t>
      </w:r>
    </w:p>
    <w:p w14:paraId="2462E944" w14:textId="77777777" w:rsidR="006B175E" w:rsidRPr="00321A7F" w:rsidRDefault="006B175E" w:rsidP="00321A7F">
      <w:pPr>
        <w:pStyle w:val="a8"/>
        <w:numPr>
          <w:ilvl w:val="0"/>
          <w:numId w:val="154"/>
        </w:numPr>
        <w:spacing w:line="276" w:lineRule="auto"/>
        <w:rPr>
          <w:rFonts w:ascii="David" w:hAnsi="David"/>
        </w:rPr>
      </w:pPr>
      <w:r w:rsidRPr="00321A7F">
        <w:rPr>
          <w:rFonts w:ascii="David" w:hAnsi="David"/>
          <w:rtl/>
        </w:rPr>
        <w:t>התקינו והשאירו את ההגדרות כברירת מחדל.</w:t>
      </w:r>
    </w:p>
    <w:p w14:paraId="019B99D1" w14:textId="77777777" w:rsidR="006B175E" w:rsidRPr="004075E1" w:rsidRDefault="006B175E" w:rsidP="0022424C">
      <w:pPr>
        <w:spacing w:line="276" w:lineRule="auto"/>
        <w:rPr>
          <w:rFonts w:ascii="David" w:hAnsi="David"/>
          <w:color w:val="1F2328"/>
        </w:rPr>
      </w:pPr>
      <w:hyperlink r:id="rId69">
        <w:r w:rsidRPr="004075E1">
          <w:rPr>
            <w:rFonts w:ascii="David" w:hAnsi="David"/>
            <w:color w:val="1155CC"/>
            <w:u w:val="single"/>
            <w:rtl/>
          </w:rPr>
          <w:t>סרטון</w:t>
        </w:r>
      </w:hyperlink>
      <w:hyperlink r:id="rId70">
        <w:r w:rsidRPr="004075E1">
          <w:rPr>
            <w:rFonts w:ascii="David" w:hAnsi="David"/>
            <w:color w:val="1155CC"/>
            <w:u w:val="single"/>
            <w:rtl/>
          </w:rPr>
          <w:t xml:space="preserve"> </w:t>
        </w:r>
      </w:hyperlink>
      <w:hyperlink r:id="rId71">
        <w:r w:rsidRPr="004075E1">
          <w:rPr>
            <w:rFonts w:ascii="David" w:hAnsi="David"/>
            <w:color w:val="1155CC"/>
            <w:u w:val="single"/>
            <w:rtl/>
          </w:rPr>
          <w:t>הדגמה</w:t>
        </w:r>
      </w:hyperlink>
      <w:hyperlink r:id="rId72">
        <w:r w:rsidRPr="004075E1">
          <w:rPr>
            <w:rFonts w:ascii="David" w:hAnsi="David"/>
            <w:color w:val="1155CC"/>
            <w:u w:val="single"/>
            <w:rtl/>
          </w:rPr>
          <w:t xml:space="preserve"> </w:t>
        </w:r>
      </w:hyperlink>
      <w:hyperlink r:id="rId73">
        <w:r w:rsidRPr="004075E1">
          <w:rPr>
            <w:rFonts w:ascii="David" w:hAnsi="David"/>
            <w:color w:val="1155CC"/>
            <w:u w:val="single"/>
            <w:rtl/>
          </w:rPr>
          <w:t>להתקנה</w:t>
        </w:r>
      </w:hyperlink>
      <w:hyperlink r:id="rId74">
        <w:r w:rsidRPr="004075E1">
          <w:rPr>
            <w:rFonts w:ascii="David" w:hAnsi="David"/>
            <w:color w:val="1155CC"/>
            <w:u w:val="single"/>
            <w:rtl/>
          </w:rPr>
          <w:t xml:space="preserve"> </w:t>
        </w:r>
      </w:hyperlink>
      <w:hyperlink r:id="rId75">
        <w:r w:rsidRPr="004075E1">
          <w:rPr>
            <w:rFonts w:ascii="David" w:hAnsi="David"/>
            <w:color w:val="1155CC"/>
            <w:u w:val="single"/>
            <w:rtl/>
          </w:rPr>
          <w:t>של</w:t>
        </w:r>
      </w:hyperlink>
      <w:hyperlink r:id="rId76">
        <w:r w:rsidRPr="004075E1">
          <w:rPr>
            <w:rFonts w:ascii="David" w:hAnsi="David"/>
            <w:color w:val="1155CC"/>
            <w:u w:val="single"/>
            <w:rtl/>
          </w:rPr>
          <w:t xml:space="preserve"> </w:t>
        </w:r>
      </w:hyperlink>
      <w:hyperlink r:id="rId77">
        <w:r w:rsidRPr="004075E1">
          <w:rPr>
            <w:rFonts w:ascii="David" w:hAnsi="David"/>
            <w:color w:val="1155CC"/>
            <w:u w:val="single"/>
          </w:rPr>
          <w:t>Visual</w:t>
        </w:r>
      </w:hyperlink>
      <w:hyperlink r:id="rId78">
        <w:r w:rsidRPr="004075E1">
          <w:rPr>
            <w:rFonts w:ascii="David" w:hAnsi="David"/>
            <w:color w:val="1155CC"/>
            <w:u w:val="single"/>
          </w:rPr>
          <w:t xml:space="preserve"> </w:t>
        </w:r>
      </w:hyperlink>
      <w:hyperlink r:id="rId79">
        <w:r w:rsidRPr="004075E1">
          <w:rPr>
            <w:rFonts w:ascii="David" w:hAnsi="David"/>
            <w:color w:val="1155CC"/>
            <w:u w:val="single"/>
          </w:rPr>
          <w:t>Studio</w:t>
        </w:r>
      </w:hyperlink>
      <w:hyperlink r:id="rId80">
        <w:r w:rsidRPr="004075E1">
          <w:rPr>
            <w:rFonts w:ascii="David" w:hAnsi="David"/>
            <w:color w:val="1155CC"/>
            <w:u w:val="single"/>
          </w:rPr>
          <w:t xml:space="preserve"> </w:t>
        </w:r>
      </w:hyperlink>
      <w:hyperlink r:id="rId81">
        <w:r w:rsidRPr="004075E1">
          <w:rPr>
            <w:rFonts w:ascii="David" w:hAnsi="David"/>
            <w:color w:val="1155CC"/>
            <w:u w:val="single"/>
          </w:rPr>
          <w:t>Code</w:t>
        </w:r>
      </w:hyperlink>
    </w:p>
    <w:p w14:paraId="5A4D2058" w14:textId="77777777" w:rsidR="006B175E" w:rsidRPr="004075E1" w:rsidRDefault="006B175E" w:rsidP="00595A2B">
      <w:pPr>
        <w:pStyle w:val="2"/>
      </w:pPr>
      <w:bookmarkStart w:id="14093" w:name="_5lsyyqobk2ko" w:colFirst="0" w:colLast="0"/>
      <w:bookmarkStart w:id="14094" w:name="_Toc190885795"/>
      <w:bookmarkEnd w:id="14093"/>
      <w:r w:rsidRPr="004075E1">
        <w:rPr>
          <w:rtl/>
        </w:rPr>
        <w:t xml:space="preserve">הורדת </w:t>
      </w:r>
      <w:commentRangeStart w:id="14095"/>
      <w:r w:rsidRPr="004075E1">
        <w:rPr>
          <w:rtl/>
        </w:rPr>
        <w:t>הפרויקט</w:t>
      </w:r>
      <w:commentRangeEnd w:id="14095"/>
      <w:r w:rsidR="00B24885">
        <w:rPr>
          <w:rStyle w:val="ab"/>
          <w:rFonts w:asciiTheme="minorHAnsi" w:eastAsiaTheme="minorHAnsi" w:hAnsiTheme="minorHAnsi"/>
          <w:bCs w:val="0"/>
          <w:color w:val="auto"/>
          <w:rtl/>
        </w:rPr>
        <w:commentReference w:id="14095"/>
      </w:r>
      <w:bookmarkEnd w:id="14094"/>
    </w:p>
    <w:p w14:paraId="5BDEBE90" w14:textId="77777777" w:rsidR="006B175E" w:rsidRPr="004075E1" w:rsidRDefault="006B175E" w:rsidP="0022424C">
      <w:pPr>
        <w:spacing w:line="276" w:lineRule="auto"/>
        <w:rPr>
          <w:rFonts w:ascii="David" w:hAnsi="David"/>
        </w:rPr>
      </w:pPr>
      <w:r w:rsidRPr="004075E1">
        <w:rPr>
          <w:rFonts w:ascii="David" w:hAnsi="David"/>
          <w:rtl/>
        </w:rPr>
        <w:t xml:space="preserve">כדי להתחיל בעבודה עם הפרויקט, יש ליצור עותק מקומי של הפרויקט מאתר </w:t>
      </w:r>
      <w:r w:rsidRPr="004075E1">
        <w:rPr>
          <w:rFonts w:ascii="David" w:hAnsi="David"/>
        </w:rPr>
        <w:t>GitHub</w:t>
      </w:r>
      <w:r w:rsidRPr="004075E1">
        <w:rPr>
          <w:rFonts w:ascii="David" w:hAnsi="David"/>
          <w:rtl/>
        </w:rPr>
        <w:t>.</w:t>
      </w:r>
    </w:p>
    <w:p w14:paraId="0B41780D" w14:textId="77777777" w:rsidR="006B175E" w:rsidRPr="004075E1" w:rsidRDefault="006B175E" w:rsidP="0022424C">
      <w:pPr>
        <w:spacing w:line="276" w:lineRule="auto"/>
        <w:rPr>
          <w:rFonts w:ascii="David" w:hAnsi="David"/>
        </w:rPr>
      </w:pPr>
      <w:r w:rsidRPr="004075E1">
        <w:rPr>
          <w:rFonts w:ascii="David" w:hAnsi="David"/>
          <w:rtl/>
        </w:rPr>
        <w:t>כאשר "מושכים" עותק מקומי של מאגר מ-</w:t>
      </w:r>
      <w:r w:rsidRPr="004075E1">
        <w:rPr>
          <w:rFonts w:ascii="David" w:hAnsi="David"/>
        </w:rPr>
        <w:t>GitHub</w:t>
      </w:r>
      <w:r w:rsidRPr="004075E1">
        <w:rPr>
          <w:rFonts w:ascii="David" w:hAnsi="David"/>
          <w:rtl/>
        </w:rPr>
        <w:t>, בעצם מורידים למחשב שלך את כל הקבצים, התיקיות וההיסטוריה של הפרויקט כפי שהם מאוחסנים ב-</w:t>
      </w:r>
      <w:r w:rsidRPr="004075E1">
        <w:rPr>
          <w:rFonts w:ascii="David" w:hAnsi="David"/>
        </w:rPr>
        <w:t>GitHub</w:t>
      </w:r>
      <w:r w:rsidRPr="004075E1">
        <w:rPr>
          <w:rFonts w:ascii="David" w:hAnsi="David"/>
          <w:rtl/>
        </w:rPr>
        <w:t>. זה מאפשר לך לעבוד על הפרויקט בצורה מקומית, לערוך קבצים ולהעלות (</w:t>
      </w:r>
      <w:r w:rsidRPr="004075E1">
        <w:rPr>
          <w:rFonts w:ascii="David" w:hAnsi="David"/>
        </w:rPr>
        <w:t>push</w:t>
      </w:r>
      <w:r w:rsidRPr="004075E1">
        <w:rPr>
          <w:rFonts w:ascii="David" w:hAnsi="David"/>
          <w:rtl/>
        </w:rPr>
        <w:t>) את השינויים בחזרה ל-</w:t>
      </w:r>
      <w:r w:rsidRPr="004075E1">
        <w:rPr>
          <w:rFonts w:ascii="David" w:hAnsi="David"/>
        </w:rPr>
        <w:t>GitHub</w:t>
      </w:r>
      <w:r w:rsidRPr="004075E1">
        <w:rPr>
          <w:rFonts w:ascii="David" w:hAnsi="David"/>
          <w:rtl/>
        </w:rPr>
        <w:t>.</w:t>
      </w:r>
    </w:p>
    <w:p w14:paraId="69A7471D" w14:textId="77777777" w:rsidR="006B175E" w:rsidRPr="00290C18" w:rsidRDefault="006B175E" w:rsidP="0022424C">
      <w:pPr>
        <w:spacing w:line="276" w:lineRule="auto"/>
        <w:rPr>
          <w:rFonts w:ascii="David" w:hAnsi="David"/>
          <w:b/>
          <w:bCs/>
        </w:rPr>
      </w:pPr>
      <w:bookmarkStart w:id="14096" w:name="_86dkhv850b6s" w:colFirst="0" w:colLast="0"/>
      <w:bookmarkEnd w:id="14096"/>
      <w:r w:rsidRPr="00290C18">
        <w:rPr>
          <w:rFonts w:ascii="David" w:hAnsi="David"/>
          <w:b/>
          <w:bCs/>
          <w:rtl/>
        </w:rPr>
        <w:t>מה זה אומר בפועל?</w:t>
      </w:r>
    </w:p>
    <w:p w14:paraId="51600CCF" w14:textId="77777777" w:rsidR="006B175E" w:rsidRPr="004075E1" w:rsidRDefault="006B175E" w:rsidP="0022424C">
      <w:pPr>
        <w:spacing w:line="276" w:lineRule="auto"/>
        <w:rPr>
          <w:rFonts w:ascii="David" w:hAnsi="David"/>
        </w:rPr>
      </w:pPr>
      <w:r w:rsidRPr="004075E1">
        <w:rPr>
          <w:rFonts w:ascii="David" w:hAnsi="David"/>
        </w:rPr>
        <w:t>Git</w:t>
      </w:r>
      <w:r w:rsidRPr="004075E1">
        <w:rPr>
          <w:rFonts w:ascii="David" w:hAnsi="David"/>
          <w:rtl/>
        </w:rPr>
        <w:t xml:space="preserve"> הוא מערכת לניהול גרסאות, המאפשרת לשמור ולנהל שינויים בקוד או בקבצים לאורך זמן.</w:t>
      </w:r>
    </w:p>
    <w:p w14:paraId="6CD842E7" w14:textId="77777777" w:rsidR="006B175E" w:rsidRPr="004075E1" w:rsidRDefault="006B175E" w:rsidP="0022424C">
      <w:pPr>
        <w:spacing w:line="276" w:lineRule="auto"/>
        <w:rPr>
          <w:rFonts w:ascii="David" w:hAnsi="David"/>
        </w:rPr>
      </w:pPr>
      <w:r w:rsidRPr="004075E1">
        <w:rPr>
          <w:rFonts w:ascii="David" w:hAnsi="David"/>
        </w:rPr>
        <w:t>GitHub</w:t>
      </w:r>
      <w:r w:rsidRPr="004075E1">
        <w:rPr>
          <w:rFonts w:ascii="David" w:hAnsi="David"/>
          <w:rtl/>
        </w:rPr>
        <w:t xml:space="preserve"> הוא שירות שמאפשר לאחסן מאגרים בענן, לשתף אותם ולעבוד עליהם עם אחרים.</w:t>
      </w:r>
    </w:p>
    <w:p w14:paraId="3F8B92BA" w14:textId="77777777" w:rsidR="006B175E" w:rsidRPr="004075E1" w:rsidRDefault="006B175E" w:rsidP="0022424C">
      <w:pPr>
        <w:spacing w:line="276" w:lineRule="auto"/>
        <w:rPr>
          <w:rFonts w:ascii="David" w:hAnsi="David"/>
        </w:rPr>
      </w:pPr>
      <w:r w:rsidRPr="004075E1">
        <w:rPr>
          <w:rFonts w:ascii="David" w:hAnsi="David"/>
          <w:rtl/>
        </w:rPr>
        <w:t xml:space="preserve">כשאתה מבצע </w:t>
      </w:r>
      <w:r w:rsidRPr="004075E1">
        <w:rPr>
          <w:rFonts w:ascii="David" w:hAnsi="David"/>
        </w:rPr>
        <w:t>clone</w:t>
      </w:r>
      <w:r w:rsidRPr="004075E1">
        <w:rPr>
          <w:rFonts w:ascii="David" w:hAnsi="David"/>
          <w:rtl/>
        </w:rPr>
        <w:t>, אתה יוצר עותק של המאגר שיושב ב-</w:t>
      </w:r>
      <w:r w:rsidRPr="004075E1">
        <w:rPr>
          <w:rFonts w:ascii="David" w:hAnsi="David"/>
        </w:rPr>
        <w:t>GitHub</w:t>
      </w:r>
      <w:r w:rsidRPr="004075E1">
        <w:rPr>
          <w:rFonts w:ascii="David" w:hAnsi="David"/>
          <w:rtl/>
        </w:rPr>
        <w:t xml:space="preserve"> על המחשב שלך.</w:t>
      </w:r>
    </w:p>
    <w:p w14:paraId="6888B851" w14:textId="77777777" w:rsidR="006B175E" w:rsidRPr="00290C18" w:rsidRDefault="006B175E" w:rsidP="0022424C">
      <w:pPr>
        <w:spacing w:line="276" w:lineRule="auto"/>
        <w:rPr>
          <w:rFonts w:ascii="David" w:hAnsi="David"/>
          <w:b/>
          <w:bCs/>
        </w:rPr>
      </w:pPr>
      <w:r w:rsidRPr="00290C18">
        <w:rPr>
          <w:rFonts w:ascii="David" w:hAnsi="David"/>
          <w:b/>
          <w:bCs/>
          <w:rtl/>
        </w:rPr>
        <w:t>שלבי הורדה:</w:t>
      </w:r>
    </w:p>
    <w:p w14:paraId="6013F7F4" w14:textId="11881482" w:rsidR="006B175E" w:rsidRPr="00495682" w:rsidRDefault="006B175E" w:rsidP="00495682">
      <w:pPr>
        <w:pStyle w:val="a8"/>
        <w:numPr>
          <w:ilvl w:val="0"/>
          <w:numId w:val="155"/>
        </w:numPr>
        <w:spacing w:line="276" w:lineRule="auto"/>
        <w:rPr>
          <w:rFonts w:ascii="David" w:hAnsi="David"/>
          <w:rtl/>
        </w:rPr>
      </w:pPr>
      <w:r w:rsidRPr="00495682">
        <w:rPr>
          <w:rFonts w:ascii="David" w:hAnsi="David"/>
          <w:rtl/>
        </w:rPr>
        <w:t>גשו ל</w:t>
      </w:r>
      <w:hyperlink r:id="rId82">
        <w:r w:rsidRPr="00495682">
          <w:rPr>
            <w:rFonts w:ascii="David" w:hAnsi="David"/>
            <w:color w:val="1155CC"/>
            <w:u w:val="single"/>
            <w:rtl/>
          </w:rPr>
          <w:t>עמוד</w:t>
        </w:r>
      </w:hyperlink>
      <w:hyperlink r:id="rId83">
        <w:r w:rsidRPr="00495682">
          <w:rPr>
            <w:rFonts w:ascii="David" w:hAnsi="David"/>
            <w:color w:val="1155CC"/>
            <w:u w:val="single"/>
            <w:rtl/>
          </w:rPr>
          <w:t xml:space="preserve"> </w:t>
        </w:r>
      </w:hyperlink>
      <w:hyperlink r:id="rId84">
        <w:r w:rsidRPr="00495682">
          <w:rPr>
            <w:rFonts w:ascii="David" w:hAnsi="David"/>
            <w:color w:val="1155CC"/>
            <w:u w:val="single"/>
            <w:rtl/>
          </w:rPr>
          <w:t>הפרויקט</w:t>
        </w:r>
      </w:hyperlink>
      <w:hyperlink r:id="rId85">
        <w:r w:rsidRPr="00495682">
          <w:rPr>
            <w:rFonts w:ascii="David" w:hAnsi="David"/>
            <w:color w:val="1155CC"/>
            <w:u w:val="single"/>
            <w:rtl/>
          </w:rPr>
          <w:t xml:space="preserve"> </w:t>
        </w:r>
      </w:hyperlink>
      <w:hyperlink r:id="rId86">
        <w:r w:rsidRPr="00495682">
          <w:rPr>
            <w:rFonts w:ascii="David" w:hAnsi="David"/>
            <w:color w:val="1155CC"/>
            <w:u w:val="single"/>
            <w:rtl/>
          </w:rPr>
          <w:t>ב</w:t>
        </w:r>
      </w:hyperlink>
      <w:hyperlink r:id="rId87">
        <w:r w:rsidRPr="00495682">
          <w:rPr>
            <w:rFonts w:ascii="David" w:hAnsi="David"/>
            <w:color w:val="1155CC"/>
            <w:u w:val="single"/>
            <w:rtl/>
          </w:rPr>
          <w:t>־</w:t>
        </w:r>
      </w:hyperlink>
      <w:hyperlink r:id="rId88">
        <w:r w:rsidRPr="00495682">
          <w:rPr>
            <w:rFonts w:ascii="David" w:hAnsi="David"/>
            <w:color w:val="1155CC"/>
            <w:u w:val="single"/>
          </w:rPr>
          <w:t>GitHub</w:t>
        </w:r>
      </w:hyperlink>
      <w:r w:rsidR="00290C18" w:rsidRPr="00495682">
        <w:rPr>
          <w:rFonts w:ascii="David" w:hAnsi="David" w:hint="cs"/>
          <w:rtl/>
        </w:rPr>
        <w:t xml:space="preserve"> </w:t>
      </w:r>
      <w:r w:rsidR="00495682" w:rsidRPr="00495682">
        <w:rPr>
          <w:rFonts w:ascii="David" w:hAnsi="David" w:hint="cs"/>
          <w:rtl/>
        </w:rPr>
        <w:t>.</w:t>
      </w:r>
    </w:p>
    <w:p w14:paraId="791C477E" w14:textId="77777777" w:rsidR="006B175E" w:rsidRPr="00495682" w:rsidRDefault="006B175E" w:rsidP="00495682">
      <w:pPr>
        <w:pStyle w:val="a8"/>
        <w:numPr>
          <w:ilvl w:val="0"/>
          <w:numId w:val="155"/>
        </w:numPr>
        <w:spacing w:line="276" w:lineRule="auto"/>
        <w:rPr>
          <w:rFonts w:ascii="David" w:hAnsi="David"/>
        </w:rPr>
      </w:pPr>
      <w:r w:rsidRPr="00495682">
        <w:rPr>
          <w:rFonts w:ascii="David" w:hAnsi="David"/>
          <w:rtl/>
        </w:rPr>
        <w:lastRenderedPageBreak/>
        <w:t xml:space="preserve">לחצו על כפתור </w:t>
      </w:r>
      <w:r w:rsidRPr="00495682">
        <w:rPr>
          <w:rFonts w:ascii="David" w:hAnsi="David"/>
        </w:rPr>
        <w:t>Code</w:t>
      </w:r>
      <w:r w:rsidRPr="00495682">
        <w:rPr>
          <w:rFonts w:ascii="David" w:hAnsi="David"/>
          <w:rtl/>
        </w:rPr>
        <w:t xml:space="preserve"> בפינה הימנית העליונה.</w:t>
      </w:r>
    </w:p>
    <w:p w14:paraId="4CEFB6A4" w14:textId="77777777" w:rsidR="006B175E" w:rsidRPr="004075E1" w:rsidRDefault="006B175E" w:rsidP="0022424C">
      <w:pPr>
        <w:spacing w:line="276" w:lineRule="auto"/>
        <w:rPr>
          <w:rFonts w:ascii="David" w:hAnsi="David"/>
        </w:rPr>
      </w:pPr>
      <w:r w:rsidRPr="004075E1">
        <w:rPr>
          <w:rFonts w:ascii="David" w:hAnsi="David"/>
          <w:noProof/>
        </w:rPr>
        <w:drawing>
          <wp:inline distT="114300" distB="114300" distL="114300" distR="114300" wp14:anchorId="5A8B4EE3" wp14:editId="2D5E33C8">
            <wp:extent cx="5389238" cy="1978441"/>
            <wp:effectExtent l="0" t="0" r="0" b="0"/>
            <wp:docPr id="10" name="image6.png" descr="תמונה שמכילה טקסט, צילום מסך, גופן, מספר&#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10" name="image6.png" descr="תמונה שמכילה טקסט, צילום מסך, גופן, מספר&#10;&#10;תוכן שנוצר על-ידי בינה מלאכותית עשוי להיות שגוי."/>
                    <pic:cNvPicPr preferRelativeResize="0"/>
                  </pic:nvPicPr>
                  <pic:blipFill>
                    <a:blip r:embed="rId89"/>
                    <a:srcRect/>
                    <a:stretch>
                      <a:fillRect/>
                    </a:stretch>
                  </pic:blipFill>
                  <pic:spPr>
                    <a:xfrm>
                      <a:off x="0" y="0"/>
                      <a:ext cx="5389238" cy="1978441"/>
                    </a:xfrm>
                    <a:prstGeom prst="rect">
                      <a:avLst/>
                    </a:prstGeom>
                    <a:ln/>
                  </pic:spPr>
                </pic:pic>
              </a:graphicData>
            </a:graphic>
          </wp:inline>
        </w:drawing>
      </w:r>
    </w:p>
    <w:p w14:paraId="755086C8" w14:textId="77777777" w:rsidR="00077371" w:rsidRPr="00077371" w:rsidRDefault="006B175E" w:rsidP="00495682">
      <w:pPr>
        <w:pStyle w:val="a8"/>
        <w:numPr>
          <w:ilvl w:val="0"/>
          <w:numId w:val="156"/>
        </w:numPr>
        <w:spacing w:line="276" w:lineRule="auto"/>
        <w:rPr>
          <w:rFonts w:ascii="David" w:hAnsi="David"/>
        </w:rPr>
      </w:pPr>
      <w:r w:rsidRPr="00495682">
        <w:rPr>
          <w:rFonts w:ascii="David" w:hAnsi="David"/>
          <w:rtl/>
        </w:rPr>
        <w:t xml:space="preserve">בחר </w:t>
      </w:r>
      <w:r w:rsidR="00495682">
        <w:rPr>
          <w:rFonts w:ascii="David" w:hAnsi="David" w:hint="cs"/>
          <w:rtl/>
        </w:rPr>
        <w:t>בלשונית</w:t>
      </w:r>
      <w:r w:rsidRPr="00495682">
        <w:rPr>
          <w:rFonts w:ascii="David" w:hAnsi="David"/>
          <w:rtl/>
        </w:rPr>
        <w:t xml:space="preserve"> </w:t>
      </w:r>
      <w:r w:rsidRPr="00495682">
        <w:rPr>
          <w:rFonts w:ascii="David" w:hAnsi="David"/>
        </w:rPr>
        <w:t>HTTPS</w:t>
      </w:r>
      <w:r w:rsidRPr="00495682">
        <w:rPr>
          <w:rFonts w:ascii="David" w:hAnsi="David"/>
          <w:rtl/>
        </w:rPr>
        <w:t>, והעתק את ה-</w:t>
      </w:r>
      <w:r w:rsidRPr="00495682">
        <w:rPr>
          <w:rFonts w:ascii="David" w:hAnsi="David"/>
        </w:rPr>
        <w:t>URL</w:t>
      </w:r>
      <w:r w:rsidRPr="00495682">
        <w:rPr>
          <w:rFonts w:ascii="David" w:hAnsi="David"/>
          <w:rtl/>
        </w:rPr>
        <w:t xml:space="preserve"> שמוצג</w:t>
      </w:r>
      <w:r w:rsidR="00B82526">
        <w:rPr>
          <w:rFonts w:ascii="David" w:hAnsi="David" w:hint="cs"/>
          <w:rtl/>
        </w:rPr>
        <w:t xml:space="preserve"> -</w:t>
      </w:r>
      <w:r w:rsidRPr="00495682">
        <w:rPr>
          <w:rFonts w:ascii="David" w:eastAsia="Roboto Mono" w:hAnsi="David"/>
          <w:color w:val="188038"/>
        </w:rPr>
        <w:t>https://github.com/JTMPT/create_forecast_0.9</w:t>
      </w:r>
    </w:p>
    <w:p w14:paraId="32B94B0F" w14:textId="77777777" w:rsidR="006B175E" w:rsidRPr="004075E1" w:rsidRDefault="006B175E" w:rsidP="00077371">
      <w:pPr>
        <w:spacing w:line="276" w:lineRule="auto"/>
        <w:jc w:val="center"/>
        <w:rPr>
          <w:rFonts w:ascii="David" w:hAnsi="David"/>
        </w:rPr>
      </w:pPr>
      <w:r w:rsidRPr="004075E1">
        <w:rPr>
          <w:rFonts w:ascii="David" w:hAnsi="David"/>
          <w:noProof/>
        </w:rPr>
        <w:drawing>
          <wp:inline distT="114300" distB="114300" distL="114300" distR="114300" wp14:anchorId="11F546EB" wp14:editId="09AE4EE3">
            <wp:extent cx="2202188" cy="2026013"/>
            <wp:effectExtent l="0" t="0" r="0" b="0"/>
            <wp:docPr id="9" name="image9.png" descr="תמונה שמכילה טקסט, צילום מסך, מספר, גופן&#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9" name="image9.png" descr="תמונה שמכילה טקסט, צילום מסך, מספר, גופן&#10;&#10;תוכן שנוצר על-ידי בינה מלאכותית עשוי להיות שגוי."/>
                    <pic:cNvPicPr preferRelativeResize="0"/>
                  </pic:nvPicPr>
                  <pic:blipFill>
                    <a:blip r:embed="rId90"/>
                    <a:srcRect/>
                    <a:stretch>
                      <a:fillRect/>
                    </a:stretch>
                  </pic:blipFill>
                  <pic:spPr>
                    <a:xfrm>
                      <a:off x="0" y="0"/>
                      <a:ext cx="2202188" cy="2026013"/>
                    </a:xfrm>
                    <a:prstGeom prst="rect">
                      <a:avLst/>
                    </a:prstGeom>
                    <a:ln/>
                  </pic:spPr>
                </pic:pic>
              </a:graphicData>
            </a:graphic>
          </wp:inline>
        </w:drawing>
      </w:r>
    </w:p>
    <w:p w14:paraId="098156A5" w14:textId="13CA4796" w:rsidR="006B175E" w:rsidRPr="00077371" w:rsidRDefault="00077371" w:rsidP="00077371">
      <w:pPr>
        <w:pStyle w:val="a8"/>
        <w:numPr>
          <w:ilvl w:val="0"/>
          <w:numId w:val="156"/>
        </w:numPr>
        <w:spacing w:line="276" w:lineRule="auto"/>
        <w:rPr>
          <w:rFonts w:ascii="David" w:hAnsi="David"/>
        </w:rPr>
      </w:pPr>
      <w:r w:rsidRPr="00077371">
        <w:rPr>
          <w:rFonts w:ascii="David" w:hAnsi="David" w:hint="cs"/>
          <w:b/>
          <w:bCs/>
          <w:rtl/>
        </w:rPr>
        <w:t>במחשב שלך</w:t>
      </w:r>
      <w:r w:rsidRPr="00077371">
        <w:rPr>
          <w:rFonts w:ascii="David" w:hAnsi="David" w:hint="cs"/>
          <w:rtl/>
        </w:rPr>
        <w:t xml:space="preserve"> </w:t>
      </w:r>
      <w:r w:rsidR="006B175E" w:rsidRPr="00077371">
        <w:rPr>
          <w:rFonts w:ascii="David" w:hAnsi="David"/>
          <w:rtl/>
        </w:rPr>
        <w:t>פתח תיקייה ששם אתה מעוניין להתקין את הקוד.</w:t>
      </w:r>
    </w:p>
    <w:p w14:paraId="41E5A366" w14:textId="77777777" w:rsidR="006B175E" w:rsidRPr="001653AC" w:rsidRDefault="006B175E" w:rsidP="001653AC">
      <w:pPr>
        <w:pStyle w:val="a8"/>
        <w:numPr>
          <w:ilvl w:val="0"/>
          <w:numId w:val="156"/>
        </w:numPr>
        <w:spacing w:line="276" w:lineRule="auto"/>
        <w:rPr>
          <w:rFonts w:ascii="David" w:hAnsi="David"/>
        </w:rPr>
      </w:pPr>
      <w:r w:rsidRPr="001653AC">
        <w:rPr>
          <w:rFonts w:ascii="David" w:hAnsi="David"/>
          <w:rtl/>
        </w:rPr>
        <w:t>לחץ עם הכפתור הימני על רקע התיקיה</w:t>
      </w:r>
      <w:r w:rsidRPr="001653AC">
        <w:rPr>
          <w:rFonts w:ascii="David" w:hAnsi="David"/>
        </w:rPr>
        <w:t>.</w:t>
      </w:r>
    </w:p>
    <w:p w14:paraId="21BA6762" w14:textId="77777777" w:rsidR="006B175E" w:rsidRPr="001653AC" w:rsidRDefault="006B175E" w:rsidP="001653AC">
      <w:pPr>
        <w:pStyle w:val="a8"/>
        <w:numPr>
          <w:ilvl w:val="0"/>
          <w:numId w:val="156"/>
        </w:numPr>
        <w:spacing w:line="276" w:lineRule="auto"/>
        <w:rPr>
          <w:rFonts w:ascii="David" w:hAnsi="David"/>
        </w:rPr>
      </w:pPr>
      <w:r w:rsidRPr="001653AC">
        <w:rPr>
          <w:rFonts w:ascii="David" w:hAnsi="David"/>
          <w:rtl/>
        </w:rPr>
        <w:t>בתפריט ההקשר שנפתח, חפש את האפשרות:</w:t>
      </w:r>
    </w:p>
    <w:p w14:paraId="071CE097" w14:textId="77777777" w:rsidR="006B175E" w:rsidRPr="00E472AC" w:rsidRDefault="006B175E" w:rsidP="00E472AC">
      <w:pPr>
        <w:pStyle w:val="a8"/>
        <w:numPr>
          <w:ilvl w:val="1"/>
          <w:numId w:val="156"/>
        </w:numPr>
        <w:spacing w:line="276" w:lineRule="auto"/>
        <w:rPr>
          <w:rFonts w:ascii="David" w:hAnsi="David"/>
        </w:rPr>
      </w:pPr>
      <w:r w:rsidRPr="00E472AC">
        <w:rPr>
          <w:rFonts w:ascii="David" w:hAnsi="David"/>
          <w:rtl/>
        </w:rPr>
        <w:t>בגרסאות חדשות של ווינדוס: "</w:t>
      </w:r>
      <w:r w:rsidRPr="00E472AC">
        <w:rPr>
          <w:rFonts w:ascii="David" w:hAnsi="David"/>
        </w:rPr>
        <w:t>Open in Terminal</w:t>
      </w:r>
      <w:r w:rsidRPr="00E472AC">
        <w:rPr>
          <w:rFonts w:ascii="David" w:hAnsi="David"/>
          <w:rtl/>
        </w:rPr>
        <w:t>" או "</w:t>
      </w:r>
      <w:r w:rsidRPr="00E472AC">
        <w:rPr>
          <w:rFonts w:ascii="David" w:hAnsi="David"/>
        </w:rPr>
        <w:t>Open in Windows Terminal</w:t>
      </w:r>
      <w:r w:rsidRPr="00E472AC">
        <w:rPr>
          <w:rFonts w:ascii="David" w:hAnsi="David"/>
          <w:rtl/>
        </w:rPr>
        <w:t>".</w:t>
      </w:r>
    </w:p>
    <w:p w14:paraId="79E0A6FE" w14:textId="77777777" w:rsidR="006B175E" w:rsidRPr="0002651B" w:rsidRDefault="006B175E" w:rsidP="0002651B">
      <w:pPr>
        <w:pStyle w:val="a8"/>
        <w:numPr>
          <w:ilvl w:val="1"/>
          <w:numId w:val="156"/>
        </w:numPr>
        <w:spacing w:line="276" w:lineRule="auto"/>
        <w:rPr>
          <w:rFonts w:ascii="David" w:hAnsi="David"/>
        </w:rPr>
      </w:pPr>
      <w:r w:rsidRPr="0002651B">
        <w:rPr>
          <w:rFonts w:ascii="David" w:hAnsi="David"/>
          <w:rtl/>
        </w:rPr>
        <w:t>בגרסאות ישנות יותר: "</w:t>
      </w:r>
      <w:r w:rsidRPr="0002651B">
        <w:rPr>
          <w:rFonts w:ascii="David" w:hAnsi="David"/>
        </w:rPr>
        <w:t>Open Command Window Here</w:t>
      </w:r>
      <w:r w:rsidRPr="0002651B">
        <w:rPr>
          <w:rFonts w:ascii="David" w:hAnsi="David"/>
          <w:rtl/>
        </w:rPr>
        <w:t>".</w:t>
      </w:r>
    </w:p>
    <w:p w14:paraId="3A734992" w14:textId="78248D5F" w:rsidR="006B175E" w:rsidRPr="004075E1" w:rsidRDefault="00D26928" w:rsidP="0022424C">
      <w:pPr>
        <w:spacing w:line="276" w:lineRule="auto"/>
        <w:rPr>
          <w:rFonts w:ascii="David" w:hAnsi="David"/>
          <w:rtl/>
        </w:rPr>
      </w:pPr>
      <w:r>
        <w:rPr>
          <w:rFonts w:ascii="David" w:hAnsi="David"/>
          <w:noProof/>
        </w:rPr>
        <w:lastRenderedPageBreak/>
        <mc:AlternateContent>
          <mc:Choice Requires="wps">
            <w:drawing>
              <wp:anchor distT="0" distB="0" distL="114300" distR="114300" simplePos="0" relativeHeight="251661320" behindDoc="0" locked="0" layoutInCell="1" allowOverlap="1" wp14:anchorId="2D50806E" wp14:editId="250A70E7">
                <wp:simplePos x="0" y="0"/>
                <wp:positionH relativeFrom="column">
                  <wp:posOffset>3431512</wp:posOffset>
                </wp:positionH>
                <wp:positionV relativeFrom="paragraph">
                  <wp:posOffset>1567543</wp:posOffset>
                </wp:positionV>
                <wp:extent cx="1793631" cy="145701"/>
                <wp:effectExtent l="0" t="0" r="16510" b="26035"/>
                <wp:wrapNone/>
                <wp:docPr id="454719527" name="מלבן 1"/>
                <wp:cNvGraphicFramePr/>
                <a:graphic xmlns:a="http://schemas.openxmlformats.org/drawingml/2006/main">
                  <a:graphicData uri="http://schemas.microsoft.com/office/word/2010/wordprocessingShape">
                    <wps:wsp>
                      <wps:cNvSpPr/>
                      <wps:spPr>
                        <a:xfrm>
                          <a:off x="0" y="0"/>
                          <a:ext cx="1793631" cy="14570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F1BE3CC" id="מלבן 1" o:spid="_x0000_s1026" style="position:absolute;left:0;text-align:left;margin-left:270.2pt;margin-top:123.45pt;width:141.25pt;height:11.45pt;z-index:251661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" filled="f" strokecolor="red" strokeweight="1pt"/>
            </w:pict>
          </mc:Fallback>
        </mc:AlternateContent>
      </w:r>
      <w:r w:rsidR="006B175E" w:rsidRPr="004075E1">
        <w:rPr>
          <w:rFonts w:ascii="David" w:hAnsi="David"/>
          <w:noProof/>
        </w:rPr>
        <w:drawing>
          <wp:inline distT="114300" distB="114300" distL="114300" distR="114300" wp14:anchorId="7F14FFB3" wp14:editId="63A280CB">
            <wp:extent cx="2240288" cy="2817331"/>
            <wp:effectExtent l="0" t="0" r="0" b="0"/>
            <wp:docPr id="11" name="image5.png" descr="תמונה שמכילה טקסט, צילום מסך, גופן, מספר&#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11" name="image5.png" descr="תמונה שמכילה טקסט, צילום מסך, גופן, מספר&#10;&#10;תוכן שנוצר על-ידי בינה מלאכותית עשוי להיות שגוי."/>
                    <pic:cNvPicPr preferRelativeResize="0"/>
                  </pic:nvPicPr>
                  <pic:blipFill>
                    <a:blip r:embed="rId91"/>
                    <a:srcRect/>
                    <a:stretch>
                      <a:fillRect/>
                    </a:stretch>
                  </pic:blipFill>
                  <pic:spPr>
                    <a:xfrm>
                      <a:off x="0" y="0"/>
                      <a:ext cx="2240288" cy="2817331"/>
                    </a:xfrm>
                    <a:prstGeom prst="rect">
                      <a:avLst/>
                    </a:prstGeom>
                    <a:ln/>
                  </pic:spPr>
                </pic:pic>
              </a:graphicData>
            </a:graphic>
          </wp:inline>
        </w:drawing>
      </w:r>
    </w:p>
    <w:p w14:paraId="73DA4412" w14:textId="77777777" w:rsidR="006B175E" w:rsidRPr="004075E1" w:rsidRDefault="006B175E" w:rsidP="0022424C">
      <w:pPr>
        <w:spacing w:line="276" w:lineRule="auto"/>
        <w:rPr>
          <w:rFonts w:ascii="David" w:hAnsi="David"/>
        </w:rPr>
      </w:pPr>
      <w:r w:rsidRPr="004075E1">
        <w:rPr>
          <w:rFonts w:ascii="David" w:hAnsi="David"/>
          <w:rtl/>
        </w:rPr>
        <w:t xml:space="preserve">רשום את הפקודה ולחץ </w:t>
      </w:r>
      <w:r w:rsidRPr="004075E1">
        <w:rPr>
          <w:rFonts w:ascii="David" w:hAnsi="David"/>
        </w:rPr>
        <w:t>ENTER</w:t>
      </w:r>
      <w:r w:rsidRPr="004075E1">
        <w:rPr>
          <w:rFonts w:ascii="David" w:hAnsi="David"/>
          <w:rtl/>
        </w:rPr>
        <w:t>:</w:t>
      </w:r>
    </w:p>
    <w:p w14:paraId="1772652C" w14:textId="65538F76" w:rsidR="006B175E" w:rsidRPr="004075E1" w:rsidRDefault="006B175E" w:rsidP="00256487">
      <w:pPr>
        <w:spacing w:line="276" w:lineRule="auto"/>
        <w:jc w:val="center"/>
        <w:rPr>
          <w:rFonts w:ascii="David" w:eastAsia="Roboto Mono" w:hAnsi="David"/>
          <w:color w:val="188038"/>
        </w:rPr>
      </w:pPr>
      <w:r w:rsidRPr="004075E1">
        <w:rPr>
          <w:rFonts w:ascii="David" w:eastAsia="Roboto Mono" w:hAnsi="David"/>
          <w:color w:val="188038"/>
        </w:rPr>
        <w:t>git clone https://github.com/JTMPT/create_forecast_0.9</w:t>
      </w:r>
    </w:p>
    <w:p w14:paraId="1A9FFB90" w14:textId="6E66D75F" w:rsidR="006B175E" w:rsidRPr="004075E1" w:rsidRDefault="006B175E" w:rsidP="0022424C">
      <w:pPr>
        <w:spacing w:line="276" w:lineRule="auto"/>
        <w:rPr>
          <w:rFonts w:ascii="David" w:hAnsi="David"/>
        </w:rPr>
      </w:pPr>
      <w:r w:rsidRPr="004075E1">
        <w:rPr>
          <w:rFonts w:ascii="David" w:hAnsi="David"/>
          <w:rtl/>
        </w:rPr>
        <w:t>המתן עד שהשכפול יושלם</w:t>
      </w:r>
      <w:r w:rsidRPr="004075E1">
        <w:rPr>
          <w:rFonts w:ascii="David" w:hAnsi="David"/>
        </w:rPr>
        <w:t>Git</w:t>
      </w:r>
      <w:r w:rsidR="00256487">
        <w:rPr>
          <w:rFonts w:ascii="David" w:hAnsi="David"/>
        </w:rPr>
        <w:t xml:space="preserve"> </w:t>
      </w:r>
      <w:r w:rsidRPr="004075E1">
        <w:rPr>
          <w:rFonts w:ascii="David" w:hAnsi="David"/>
          <w:rtl/>
        </w:rPr>
        <w:t xml:space="preserve"> יוריד את כל הקבצים וההיסטוריה של הפרויקט לתוך תיקיה חדשה שתיווצר באותו המיקום, עם שם הפרויקט.</w:t>
      </w:r>
    </w:p>
    <w:p w14:paraId="6C38E2AC" w14:textId="77777777" w:rsidR="006B175E" w:rsidRPr="004075E1" w:rsidRDefault="006B175E" w:rsidP="00595A2B">
      <w:pPr>
        <w:pStyle w:val="2"/>
      </w:pPr>
      <w:bookmarkStart w:id="14097" w:name="_mxz6rikljnt2" w:colFirst="0" w:colLast="0"/>
      <w:bookmarkStart w:id="14098" w:name="_Toc190885796"/>
      <w:bookmarkEnd w:id="14097"/>
      <w:r w:rsidRPr="004075E1">
        <w:rPr>
          <w:rtl/>
        </w:rPr>
        <w:t>הכנת הפרויקט לעבודה</w:t>
      </w:r>
      <w:bookmarkEnd w:id="14098"/>
    </w:p>
    <w:p w14:paraId="5D5CC616" w14:textId="77777777" w:rsidR="006B175E" w:rsidRPr="004075E1" w:rsidRDefault="006B175E" w:rsidP="00595A2B">
      <w:pPr>
        <w:spacing w:line="276" w:lineRule="auto"/>
        <w:rPr>
          <w:rFonts w:ascii="David" w:hAnsi="David"/>
        </w:rPr>
      </w:pPr>
      <w:r w:rsidRPr="004075E1">
        <w:rPr>
          <w:rFonts w:ascii="David" w:hAnsi="David"/>
          <w:rtl/>
        </w:rPr>
        <w:t>לאחר הורדת הפרויקט, יש להגדיר כמה מאפיינים כדי להבטיח שהקוד יפעל כהלכה.</w:t>
      </w:r>
    </w:p>
    <w:p w14:paraId="4B281F85" w14:textId="2ABBCF4A" w:rsidR="006B175E" w:rsidRPr="004075E1" w:rsidRDefault="006B175E" w:rsidP="00595A2B">
      <w:pPr>
        <w:pStyle w:val="2"/>
      </w:pPr>
      <w:bookmarkStart w:id="14099" w:name="_n1uwkzfmrygw" w:colFirst="0" w:colLast="0"/>
      <w:bookmarkStart w:id="14100" w:name="_Toc190885797"/>
      <w:bookmarkEnd w:id="14099"/>
      <w:r w:rsidRPr="004075E1">
        <w:rPr>
          <w:rtl/>
        </w:rPr>
        <w:t>יצירת סביבת עבודה וירטואלית (</w:t>
      </w:r>
      <w:r w:rsidRPr="004075E1">
        <w:t>Virtual Environment</w:t>
      </w:r>
      <w:r w:rsidRPr="004075E1">
        <w:rPr>
          <w:rtl/>
        </w:rPr>
        <w:t>)</w:t>
      </w:r>
      <w:bookmarkEnd w:id="14100"/>
    </w:p>
    <w:p w14:paraId="5D4E0FE0" w14:textId="77777777" w:rsidR="006B175E" w:rsidRPr="00601B05" w:rsidRDefault="006B175E" w:rsidP="00595A2B">
      <w:pPr>
        <w:spacing w:line="276" w:lineRule="auto"/>
        <w:rPr>
          <w:rFonts w:ascii="David" w:hAnsi="David"/>
          <w:b/>
          <w:bCs/>
        </w:rPr>
      </w:pPr>
      <w:bookmarkStart w:id="14101" w:name="_m24a4zqg8438" w:colFirst="0" w:colLast="0"/>
      <w:bookmarkEnd w:id="14101"/>
      <w:r w:rsidRPr="00601B05">
        <w:rPr>
          <w:rFonts w:ascii="David" w:hAnsi="David"/>
          <w:b/>
          <w:bCs/>
          <w:rtl/>
        </w:rPr>
        <w:t>למה צריך סביבת עבודה וירטואלית?</w:t>
      </w:r>
    </w:p>
    <w:p w14:paraId="16C3E70F" w14:textId="77777777" w:rsidR="006B175E" w:rsidRPr="004075E1" w:rsidRDefault="006B175E" w:rsidP="00595A2B">
      <w:pPr>
        <w:spacing w:line="276" w:lineRule="auto"/>
        <w:rPr>
          <w:rFonts w:ascii="David" w:hAnsi="David"/>
        </w:rPr>
      </w:pPr>
      <w:r w:rsidRPr="004075E1">
        <w:rPr>
          <w:rFonts w:ascii="David" w:hAnsi="David"/>
          <w:rtl/>
        </w:rPr>
        <w:t>סביבת עבודה וירטואלית מבטיחה שכל הגירסאות של הספריות והמודולים הדרושים לפרויקט לא ישפיעו על שאר התוכנות במחשב שאולי צריכים גירסאות אחרים של אותם ספריות ומודלים.</w:t>
      </w:r>
    </w:p>
    <w:p w14:paraId="7483E664" w14:textId="77777777" w:rsidR="006B175E" w:rsidRPr="004075E1" w:rsidRDefault="006B175E" w:rsidP="00595A2B">
      <w:pPr>
        <w:spacing w:line="276" w:lineRule="auto"/>
        <w:rPr>
          <w:rFonts w:ascii="David" w:hAnsi="David"/>
        </w:rPr>
      </w:pPr>
      <w:r w:rsidRPr="004075E1">
        <w:rPr>
          <w:rFonts w:ascii="David" w:hAnsi="David"/>
          <w:rtl/>
        </w:rPr>
        <w:t xml:space="preserve">אנחנו נשתמש בתוכנת </w:t>
      </w:r>
      <w:r w:rsidRPr="004075E1">
        <w:rPr>
          <w:rFonts w:ascii="David" w:hAnsi="David"/>
        </w:rPr>
        <w:t>Anaconda</w:t>
      </w:r>
      <w:r w:rsidRPr="004075E1">
        <w:rPr>
          <w:rFonts w:ascii="David" w:hAnsi="David"/>
          <w:rtl/>
        </w:rPr>
        <w:t xml:space="preserve">  שעוזרת לייצר סביבת עבודה וירטואלית .</w:t>
      </w:r>
    </w:p>
    <w:p w14:paraId="032A7029" w14:textId="3B9F5386" w:rsidR="006B175E" w:rsidRPr="004075E1" w:rsidRDefault="006B175E" w:rsidP="00595A2B">
      <w:pPr>
        <w:pStyle w:val="3"/>
      </w:pPr>
      <w:bookmarkStart w:id="14102" w:name="_k2yxookzf9kz" w:colFirst="0" w:colLast="0"/>
      <w:bookmarkStart w:id="14103" w:name="_Toc190885798"/>
      <w:bookmarkEnd w:id="14102"/>
      <w:r w:rsidRPr="004075E1">
        <w:rPr>
          <w:rtl/>
        </w:rPr>
        <w:t xml:space="preserve">התקנת </w:t>
      </w:r>
      <w:r w:rsidRPr="004075E1">
        <w:t>Anaconda</w:t>
      </w:r>
      <w:bookmarkEnd w:id="14103"/>
    </w:p>
    <w:p w14:paraId="0E1D82AE" w14:textId="77777777" w:rsidR="006B175E" w:rsidRPr="00A54660" w:rsidRDefault="006B175E" w:rsidP="00595A2B">
      <w:pPr>
        <w:pStyle w:val="a8"/>
        <w:numPr>
          <w:ilvl w:val="0"/>
          <w:numId w:val="158"/>
        </w:numPr>
        <w:spacing w:line="276" w:lineRule="auto"/>
        <w:rPr>
          <w:rFonts w:ascii="David" w:hAnsi="David"/>
        </w:rPr>
      </w:pPr>
      <w:r w:rsidRPr="00372AFD">
        <w:rPr>
          <w:rFonts w:ascii="David" w:hAnsi="David"/>
          <w:b/>
          <w:bCs/>
          <w:rtl/>
        </w:rPr>
        <w:t>הורדה</w:t>
      </w:r>
      <w:r w:rsidRPr="00A54660">
        <w:rPr>
          <w:rFonts w:ascii="David" w:hAnsi="David"/>
          <w:rtl/>
        </w:rPr>
        <w:t xml:space="preserve">: היכנס </w:t>
      </w:r>
      <w:hyperlink r:id="rId92">
        <w:r w:rsidRPr="00A54660">
          <w:rPr>
            <w:rFonts w:ascii="David" w:hAnsi="David"/>
            <w:color w:val="1155CC"/>
            <w:u w:val="single"/>
            <w:rtl/>
          </w:rPr>
          <w:t>לאתר</w:t>
        </w:r>
      </w:hyperlink>
      <w:hyperlink r:id="rId93">
        <w:r w:rsidRPr="00A54660">
          <w:rPr>
            <w:rFonts w:ascii="David" w:hAnsi="David"/>
            <w:color w:val="1155CC"/>
            <w:u w:val="single"/>
            <w:rtl/>
          </w:rPr>
          <w:t xml:space="preserve"> </w:t>
        </w:r>
      </w:hyperlink>
      <w:hyperlink r:id="rId94">
        <w:r w:rsidRPr="00A54660">
          <w:rPr>
            <w:rFonts w:ascii="David" w:hAnsi="David"/>
            <w:color w:val="1155CC"/>
            <w:u w:val="single"/>
            <w:rtl/>
          </w:rPr>
          <w:t>של</w:t>
        </w:r>
      </w:hyperlink>
      <w:hyperlink r:id="rId95">
        <w:r w:rsidRPr="00A54660">
          <w:rPr>
            <w:rFonts w:ascii="David" w:hAnsi="David"/>
            <w:color w:val="1155CC"/>
            <w:u w:val="single"/>
            <w:rtl/>
          </w:rPr>
          <w:t xml:space="preserve"> </w:t>
        </w:r>
      </w:hyperlink>
      <w:hyperlink r:id="rId96">
        <w:r w:rsidRPr="00A54660">
          <w:rPr>
            <w:rFonts w:ascii="David" w:hAnsi="David"/>
            <w:color w:val="1155CC"/>
            <w:u w:val="single"/>
          </w:rPr>
          <w:t>Anaconda</w:t>
        </w:r>
      </w:hyperlink>
      <w:r w:rsidRPr="00A54660">
        <w:rPr>
          <w:rFonts w:ascii="David" w:hAnsi="David"/>
          <w:rtl/>
        </w:rPr>
        <w:t xml:space="preserve"> הורד </w:t>
      </w:r>
      <w:r w:rsidRPr="00A54660">
        <w:rPr>
          <w:rFonts w:ascii="David" w:hAnsi="David"/>
        </w:rPr>
        <w:t>Anaconda</w:t>
      </w:r>
      <w:r w:rsidRPr="00A54660">
        <w:rPr>
          <w:rFonts w:ascii="David" w:hAnsi="David"/>
          <w:rtl/>
        </w:rPr>
        <w:t xml:space="preserve"> ובחר את הגרסה המתאימה למערכת ההפעלה שלך.</w:t>
      </w:r>
    </w:p>
    <w:p w14:paraId="1D2B0004" w14:textId="77777777" w:rsidR="006B175E" w:rsidRPr="00A54660" w:rsidRDefault="006B175E" w:rsidP="00595A2B">
      <w:pPr>
        <w:pStyle w:val="a8"/>
        <w:numPr>
          <w:ilvl w:val="0"/>
          <w:numId w:val="158"/>
        </w:numPr>
        <w:spacing w:line="276" w:lineRule="auto"/>
        <w:rPr>
          <w:rFonts w:ascii="David" w:hAnsi="David"/>
        </w:rPr>
      </w:pPr>
      <w:r w:rsidRPr="00372AFD">
        <w:rPr>
          <w:rFonts w:ascii="David" w:hAnsi="David"/>
          <w:b/>
          <w:bCs/>
          <w:rtl/>
        </w:rPr>
        <w:t>התקנה</w:t>
      </w:r>
      <w:r w:rsidRPr="00A54660">
        <w:rPr>
          <w:rFonts w:ascii="David" w:hAnsi="David"/>
          <w:rtl/>
        </w:rPr>
        <w:t>: בצע את ההוראות שמספקת התוכנה להתקנה על המחשב.</w:t>
      </w:r>
    </w:p>
    <w:p w14:paraId="15AC69C7" w14:textId="77777777" w:rsidR="006B175E" w:rsidRPr="004075E1" w:rsidRDefault="006B175E" w:rsidP="00595A2B">
      <w:pPr>
        <w:spacing w:line="276" w:lineRule="auto"/>
        <w:rPr>
          <w:rFonts w:ascii="David" w:hAnsi="David"/>
        </w:rPr>
      </w:pPr>
      <w:hyperlink r:id="rId97">
        <w:r w:rsidRPr="004075E1">
          <w:rPr>
            <w:rFonts w:ascii="David" w:hAnsi="David"/>
            <w:color w:val="1155CC"/>
            <w:u w:val="single"/>
            <w:rtl/>
          </w:rPr>
          <w:t>סרטון</w:t>
        </w:r>
      </w:hyperlink>
      <w:hyperlink r:id="rId98">
        <w:r w:rsidRPr="004075E1">
          <w:rPr>
            <w:rFonts w:ascii="David" w:hAnsi="David"/>
            <w:color w:val="1155CC"/>
            <w:u w:val="single"/>
            <w:rtl/>
          </w:rPr>
          <w:t xml:space="preserve"> </w:t>
        </w:r>
      </w:hyperlink>
      <w:hyperlink r:id="rId99">
        <w:r w:rsidRPr="004075E1">
          <w:rPr>
            <w:rFonts w:ascii="David" w:hAnsi="David"/>
            <w:color w:val="1155CC"/>
            <w:u w:val="single"/>
            <w:rtl/>
          </w:rPr>
          <w:t>הדגמה</w:t>
        </w:r>
      </w:hyperlink>
      <w:hyperlink r:id="rId100">
        <w:r w:rsidRPr="004075E1">
          <w:rPr>
            <w:rFonts w:ascii="David" w:hAnsi="David"/>
            <w:color w:val="1155CC"/>
            <w:u w:val="single"/>
            <w:rtl/>
          </w:rPr>
          <w:t xml:space="preserve"> </w:t>
        </w:r>
      </w:hyperlink>
      <w:hyperlink r:id="rId101">
        <w:r w:rsidRPr="004075E1">
          <w:rPr>
            <w:rFonts w:ascii="David" w:hAnsi="David"/>
            <w:color w:val="1155CC"/>
            <w:u w:val="single"/>
            <w:rtl/>
          </w:rPr>
          <w:t>להתקנה</w:t>
        </w:r>
      </w:hyperlink>
      <w:hyperlink r:id="rId102">
        <w:r w:rsidRPr="004075E1">
          <w:rPr>
            <w:rFonts w:ascii="David" w:hAnsi="David"/>
            <w:color w:val="1155CC"/>
            <w:u w:val="single"/>
            <w:rtl/>
          </w:rPr>
          <w:t xml:space="preserve"> </w:t>
        </w:r>
      </w:hyperlink>
      <w:hyperlink r:id="rId103">
        <w:r w:rsidRPr="004075E1">
          <w:rPr>
            <w:rFonts w:ascii="David" w:hAnsi="David"/>
            <w:color w:val="1155CC"/>
            <w:u w:val="single"/>
            <w:rtl/>
          </w:rPr>
          <w:t>של</w:t>
        </w:r>
      </w:hyperlink>
      <w:hyperlink r:id="rId104">
        <w:r w:rsidRPr="004075E1">
          <w:rPr>
            <w:rFonts w:ascii="David" w:hAnsi="David"/>
            <w:color w:val="1155CC"/>
            <w:u w:val="single"/>
            <w:rtl/>
          </w:rPr>
          <w:t xml:space="preserve"> </w:t>
        </w:r>
      </w:hyperlink>
      <w:hyperlink r:id="rId105">
        <w:r w:rsidRPr="004075E1">
          <w:rPr>
            <w:rFonts w:ascii="David" w:hAnsi="David"/>
            <w:color w:val="1155CC"/>
            <w:u w:val="single"/>
          </w:rPr>
          <w:t>Anaconda</w:t>
        </w:r>
      </w:hyperlink>
    </w:p>
    <w:p w14:paraId="1262C658" w14:textId="2AB99C9A" w:rsidR="006B175E" w:rsidRPr="004075E1" w:rsidRDefault="006B175E" w:rsidP="00595A2B">
      <w:pPr>
        <w:pStyle w:val="3"/>
      </w:pPr>
      <w:bookmarkStart w:id="14104" w:name="_4ipd3r5pjqkz" w:colFirst="0" w:colLast="0"/>
      <w:bookmarkStart w:id="14105" w:name="_Toc190885799"/>
      <w:bookmarkEnd w:id="14104"/>
      <w:r w:rsidRPr="004075E1">
        <w:rPr>
          <w:rtl/>
        </w:rPr>
        <w:t xml:space="preserve">יצירת סביבה וירטואלית עם </w:t>
      </w:r>
      <w:r w:rsidRPr="004075E1">
        <w:t>Anaconda</w:t>
      </w:r>
      <w:bookmarkEnd w:id="14105"/>
    </w:p>
    <w:p w14:paraId="725FE9A5" w14:textId="77777777" w:rsidR="006B175E" w:rsidRPr="001D1697" w:rsidRDefault="006B175E" w:rsidP="00595A2B">
      <w:pPr>
        <w:pStyle w:val="a8"/>
        <w:numPr>
          <w:ilvl w:val="0"/>
          <w:numId w:val="159"/>
        </w:numPr>
        <w:spacing w:line="276" w:lineRule="auto"/>
        <w:rPr>
          <w:rFonts w:ascii="David" w:hAnsi="David"/>
        </w:rPr>
      </w:pPr>
      <w:r w:rsidRPr="001D1697">
        <w:rPr>
          <w:rFonts w:ascii="David" w:hAnsi="David"/>
          <w:rtl/>
        </w:rPr>
        <w:t>פתח את ה-</w:t>
      </w:r>
      <w:r w:rsidRPr="001D1697">
        <w:rPr>
          <w:rFonts w:ascii="David" w:hAnsi="David"/>
        </w:rPr>
        <w:t>Anaconda Prompt</w:t>
      </w:r>
      <w:r w:rsidRPr="001D1697">
        <w:rPr>
          <w:rFonts w:ascii="David" w:hAnsi="David"/>
          <w:rtl/>
        </w:rPr>
        <w:t xml:space="preserve"> (ניתן למצוא אותו בחיפוש במחשב).</w:t>
      </w:r>
    </w:p>
    <w:p w14:paraId="64934A50" w14:textId="77777777" w:rsidR="006B175E" w:rsidRPr="001D1697" w:rsidRDefault="006B175E" w:rsidP="00595A2B">
      <w:pPr>
        <w:pStyle w:val="a8"/>
        <w:numPr>
          <w:ilvl w:val="0"/>
          <w:numId w:val="159"/>
        </w:numPr>
        <w:spacing w:line="276" w:lineRule="auto"/>
        <w:rPr>
          <w:rFonts w:ascii="David" w:hAnsi="David"/>
        </w:rPr>
      </w:pPr>
      <w:r w:rsidRPr="001D1697">
        <w:rPr>
          <w:rFonts w:ascii="David" w:hAnsi="David"/>
          <w:rtl/>
        </w:rPr>
        <w:t xml:space="preserve">בתוך המסוף, תרשום את הפקודה </w:t>
      </w:r>
      <w:r w:rsidRPr="001D1697">
        <w:rPr>
          <w:rFonts w:ascii="David" w:eastAsia="Roboto Mono" w:hAnsi="David"/>
          <w:color w:val="188038"/>
        </w:rPr>
        <w:t xml:space="preserve"> </w:t>
      </w:r>
      <w:r w:rsidRPr="001D1697">
        <w:rPr>
          <w:rFonts w:ascii="David" w:hAnsi="David"/>
        </w:rPr>
        <w:t xml:space="preserve">(Change Directory- </w:t>
      </w:r>
      <w:r w:rsidRPr="001D1697">
        <w:rPr>
          <w:rFonts w:ascii="David" w:eastAsia="Roboto Mono" w:hAnsi="David"/>
          <w:color w:val="188038"/>
        </w:rPr>
        <w:t xml:space="preserve">cd </w:t>
      </w:r>
      <w:r w:rsidRPr="001D1697">
        <w:rPr>
          <w:rFonts w:ascii="David" w:hAnsi="David"/>
        </w:rPr>
        <w:t>):</w:t>
      </w:r>
    </w:p>
    <w:p w14:paraId="0196C425" w14:textId="73FD1754" w:rsidR="006B175E" w:rsidRPr="004075E1" w:rsidRDefault="006B175E" w:rsidP="00595A2B">
      <w:pPr>
        <w:bidi w:val="0"/>
        <w:spacing w:line="276" w:lineRule="auto"/>
        <w:jc w:val="center"/>
        <w:rPr>
          <w:rFonts w:ascii="David" w:eastAsia="Roboto Mono" w:hAnsi="David"/>
          <w:color w:val="188038"/>
        </w:rPr>
      </w:pPr>
      <w:r w:rsidRPr="004075E1">
        <w:rPr>
          <w:rFonts w:ascii="David" w:eastAsia="Roboto Mono" w:hAnsi="David"/>
          <w:color w:val="188038"/>
        </w:rPr>
        <w:t xml:space="preserve">cd </w:t>
      </w:r>
      <w:r w:rsidR="00995D31" w:rsidRPr="004075E1">
        <w:rPr>
          <w:rFonts w:ascii="David" w:eastAsia="Roboto Mono" w:hAnsi="David"/>
          <w:color w:val="188038"/>
        </w:rPr>
        <w:t xml:space="preserve">&lt; </w:t>
      </w:r>
      <w:r w:rsidR="00995D31">
        <w:rPr>
          <w:rFonts w:ascii="David" w:eastAsia="Roboto Mono" w:hAnsi="David" w:hint="cs"/>
          <w:color w:val="188038"/>
          <w:rtl/>
        </w:rPr>
        <w:t xml:space="preserve"> </w:t>
      </w:r>
      <w:r w:rsidR="00995D31" w:rsidRPr="004075E1">
        <w:rPr>
          <w:rFonts w:ascii="David" w:eastAsia="Roboto Mono" w:hAnsi="David"/>
          <w:color w:val="188038"/>
          <w:rtl/>
        </w:rPr>
        <w:t>נתיב</w:t>
      </w:r>
      <w:r w:rsidRPr="004075E1">
        <w:rPr>
          <w:rFonts w:ascii="David" w:eastAsia="Roboto Mono" w:hAnsi="David"/>
          <w:color w:val="188038"/>
          <w:rtl/>
        </w:rPr>
        <w:t>_</w:t>
      </w:r>
      <w:r w:rsidRPr="004075E1">
        <w:rPr>
          <w:rFonts w:ascii="David" w:hAnsi="David"/>
          <w:color w:val="188038"/>
          <w:rtl/>
        </w:rPr>
        <w:t>לתיקייה</w:t>
      </w:r>
      <w:r w:rsidRPr="004075E1">
        <w:rPr>
          <w:rFonts w:ascii="David" w:eastAsia="Roboto Mono" w:hAnsi="David"/>
          <w:color w:val="188038"/>
          <w:rtl/>
        </w:rPr>
        <w:t>_</w:t>
      </w:r>
      <w:r w:rsidRPr="004075E1">
        <w:rPr>
          <w:rFonts w:ascii="David" w:hAnsi="David"/>
          <w:color w:val="188038"/>
          <w:rtl/>
        </w:rPr>
        <w:t>ששמרת</w:t>
      </w:r>
      <w:r w:rsidRPr="004075E1">
        <w:rPr>
          <w:rFonts w:ascii="David" w:eastAsia="Roboto Mono" w:hAnsi="David"/>
          <w:color w:val="188038"/>
          <w:rtl/>
        </w:rPr>
        <w:t>_</w:t>
      </w:r>
      <w:r w:rsidRPr="004075E1">
        <w:rPr>
          <w:rFonts w:ascii="David" w:hAnsi="David"/>
          <w:color w:val="188038"/>
          <w:rtl/>
        </w:rPr>
        <w:t>את</w:t>
      </w:r>
      <w:r w:rsidRPr="004075E1">
        <w:rPr>
          <w:rFonts w:ascii="David" w:eastAsia="Roboto Mono" w:hAnsi="David"/>
          <w:color w:val="188038"/>
          <w:rtl/>
        </w:rPr>
        <w:t>_</w:t>
      </w:r>
      <w:r w:rsidRPr="004075E1">
        <w:rPr>
          <w:rFonts w:ascii="David" w:hAnsi="David"/>
          <w:color w:val="188038"/>
          <w:rtl/>
        </w:rPr>
        <w:t>הקוד</w:t>
      </w:r>
      <w:r w:rsidRPr="004075E1">
        <w:rPr>
          <w:rFonts w:ascii="David" w:eastAsia="Roboto Mono" w:hAnsi="David"/>
          <w:color w:val="188038"/>
        </w:rPr>
        <w:t xml:space="preserve"> &gt;</w:t>
      </w:r>
    </w:p>
    <w:p w14:paraId="0FEF7432" w14:textId="77777777" w:rsidR="006B175E" w:rsidRPr="004075E1" w:rsidRDefault="006B175E" w:rsidP="00595A2B">
      <w:pPr>
        <w:spacing w:line="276" w:lineRule="auto"/>
        <w:rPr>
          <w:rFonts w:ascii="David" w:eastAsia="Roboto Mono" w:hAnsi="David"/>
          <w:color w:val="188038"/>
        </w:rPr>
      </w:pPr>
    </w:p>
    <w:p w14:paraId="05C63E5F" w14:textId="77777777" w:rsidR="00F01728" w:rsidRPr="00F01728" w:rsidRDefault="006B175E" w:rsidP="00595A2B">
      <w:pPr>
        <w:pStyle w:val="a8"/>
        <w:numPr>
          <w:ilvl w:val="0"/>
          <w:numId w:val="159"/>
        </w:numPr>
        <w:spacing w:line="276" w:lineRule="auto"/>
        <w:rPr>
          <w:rFonts w:ascii="David" w:hAnsi="David"/>
          <w:rtl/>
        </w:rPr>
      </w:pPr>
      <w:r w:rsidRPr="00F01728">
        <w:rPr>
          <w:rFonts w:ascii="David" w:hAnsi="David"/>
          <w:rtl/>
        </w:rPr>
        <w:t xml:space="preserve">לדוגמה: </w:t>
      </w:r>
    </w:p>
    <w:p w14:paraId="32B012A9" w14:textId="0F7E927B" w:rsidR="001D1697" w:rsidRPr="00F01728" w:rsidRDefault="006B175E" w:rsidP="00595A2B">
      <w:pPr>
        <w:pStyle w:val="a8"/>
        <w:numPr>
          <w:ilvl w:val="0"/>
          <w:numId w:val="162"/>
        </w:numPr>
        <w:spacing w:line="276" w:lineRule="auto"/>
        <w:rPr>
          <w:rFonts w:ascii="David" w:eastAsia="Roboto Mono" w:hAnsi="David"/>
          <w:color w:val="188038"/>
        </w:rPr>
      </w:pPr>
      <w:r w:rsidRPr="00F01728">
        <w:rPr>
          <w:rFonts w:ascii="David" w:hAnsi="David"/>
          <w:rtl/>
        </w:rPr>
        <w:t>אם הפרויקט נמצא ב-</w:t>
      </w:r>
    </w:p>
    <w:p w14:paraId="704950D8" w14:textId="27C8BCA1" w:rsidR="006B175E" w:rsidRDefault="006B175E" w:rsidP="00595A2B">
      <w:pPr>
        <w:spacing w:line="276" w:lineRule="auto"/>
        <w:jc w:val="center"/>
        <w:rPr>
          <w:rFonts w:ascii="David" w:hAnsi="David"/>
          <w:rtl/>
        </w:rPr>
      </w:pPr>
      <w:r w:rsidRPr="004075E1">
        <w:rPr>
          <w:rFonts w:ascii="David" w:eastAsia="Roboto Mono" w:hAnsi="David"/>
          <w:color w:val="188038"/>
        </w:rPr>
        <w:t>W:\Users\YourName\create_forecast_0.9</w:t>
      </w:r>
    </w:p>
    <w:p w14:paraId="47AF5A07" w14:textId="77777777" w:rsidR="006B175E" w:rsidRPr="0095574B" w:rsidRDefault="006B175E" w:rsidP="00595A2B">
      <w:pPr>
        <w:pStyle w:val="a8"/>
        <w:numPr>
          <w:ilvl w:val="0"/>
          <w:numId w:val="162"/>
        </w:numPr>
        <w:spacing w:line="276" w:lineRule="auto"/>
        <w:rPr>
          <w:rFonts w:ascii="David" w:hAnsi="David"/>
        </w:rPr>
      </w:pPr>
      <w:r w:rsidRPr="0095574B">
        <w:rPr>
          <w:rFonts w:ascii="David" w:hAnsi="David"/>
          <w:rtl/>
        </w:rPr>
        <w:t>הקלד:</w:t>
      </w:r>
    </w:p>
    <w:p w14:paraId="2D1DA1D3" w14:textId="77777777" w:rsidR="006B175E" w:rsidRPr="004075E1" w:rsidRDefault="006B175E" w:rsidP="00595A2B">
      <w:pPr>
        <w:spacing w:line="276" w:lineRule="auto"/>
        <w:jc w:val="center"/>
        <w:rPr>
          <w:rFonts w:ascii="David" w:eastAsia="Roboto Mono" w:hAnsi="David"/>
          <w:color w:val="188038"/>
        </w:rPr>
      </w:pPr>
      <w:r w:rsidRPr="004075E1">
        <w:rPr>
          <w:rFonts w:ascii="David" w:eastAsia="Roboto Mono" w:hAnsi="David"/>
          <w:color w:val="188038"/>
        </w:rPr>
        <w:t>cd W:\Users\YourName\create_forecast_0.9</w:t>
      </w:r>
    </w:p>
    <w:p w14:paraId="64D5E8FA" w14:textId="77777777" w:rsidR="006B175E" w:rsidRPr="0095574B" w:rsidRDefault="006B175E" w:rsidP="00595A2B">
      <w:pPr>
        <w:pStyle w:val="a8"/>
        <w:numPr>
          <w:ilvl w:val="0"/>
          <w:numId w:val="160"/>
        </w:numPr>
        <w:spacing w:line="276" w:lineRule="auto"/>
        <w:rPr>
          <w:rFonts w:ascii="David" w:hAnsi="David"/>
        </w:rPr>
      </w:pPr>
      <w:r w:rsidRPr="0095574B">
        <w:rPr>
          <w:rFonts w:ascii="David" w:hAnsi="David"/>
          <w:rtl/>
        </w:rPr>
        <w:t>עכשיו יש לרשום את הפקודה הבאה:</w:t>
      </w:r>
    </w:p>
    <w:p w14:paraId="7D57AA0A" w14:textId="77777777" w:rsidR="006B175E" w:rsidRPr="004075E1" w:rsidRDefault="006B175E" w:rsidP="00595A2B">
      <w:pPr>
        <w:bidi w:val="0"/>
        <w:spacing w:line="276" w:lineRule="auto"/>
        <w:jc w:val="center"/>
        <w:rPr>
          <w:rFonts w:ascii="David" w:eastAsia="Roboto Mono" w:hAnsi="David"/>
          <w:color w:val="188038"/>
        </w:rPr>
      </w:pPr>
      <w:r w:rsidRPr="004075E1">
        <w:rPr>
          <w:rFonts w:ascii="David" w:eastAsia="Roboto Mono" w:hAnsi="David"/>
          <w:color w:val="188038"/>
        </w:rPr>
        <w:t>conda env create -f environment.yml</w:t>
      </w:r>
    </w:p>
    <w:p w14:paraId="27233F11" w14:textId="77777777" w:rsidR="006B175E" w:rsidRPr="00F01728" w:rsidRDefault="006B175E" w:rsidP="00595A2B">
      <w:pPr>
        <w:pStyle w:val="a8"/>
        <w:numPr>
          <w:ilvl w:val="0"/>
          <w:numId w:val="160"/>
        </w:numPr>
        <w:spacing w:line="276" w:lineRule="auto"/>
        <w:rPr>
          <w:rFonts w:ascii="David" w:hAnsi="David"/>
        </w:rPr>
      </w:pPr>
      <w:r w:rsidRPr="00F01728">
        <w:rPr>
          <w:rFonts w:ascii="David" w:hAnsi="David"/>
          <w:rtl/>
        </w:rPr>
        <w:t xml:space="preserve">לחץ </w:t>
      </w:r>
      <w:r w:rsidRPr="00F01728">
        <w:rPr>
          <w:rFonts w:ascii="David" w:hAnsi="David"/>
        </w:rPr>
        <w:t>ENTER</w:t>
      </w:r>
    </w:p>
    <w:p w14:paraId="0E37255A" w14:textId="77777777" w:rsidR="006B175E" w:rsidRPr="00EE3A71" w:rsidRDefault="006B175E" w:rsidP="00595A2B">
      <w:pPr>
        <w:spacing w:line="276" w:lineRule="auto"/>
        <w:ind w:left="1162"/>
        <w:rPr>
          <w:rFonts w:ascii="David" w:hAnsi="David"/>
        </w:rPr>
      </w:pPr>
      <w:r w:rsidRPr="00EE3A71">
        <w:rPr>
          <w:rFonts w:ascii="David" w:hAnsi="David"/>
          <w:rtl/>
        </w:rPr>
        <w:t xml:space="preserve">פקודה זו תיצור סביבה חדשה שנקראת </w:t>
      </w:r>
      <w:r w:rsidRPr="00EE3A71">
        <w:rPr>
          <w:rFonts w:ascii="David" w:eastAsia="Roboto Mono" w:hAnsi="David"/>
          <w:color w:val="188038"/>
        </w:rPr>
        <w:t>create_forecast_0.9</w:t>
      </w:r>
      <w:r w:rsidRPr="00EE3A71">
        <w:rPr>
          <w:rFonts w:ascii="David" w:hAnsi="David"/>
          <w:rtl/>
        </w:rPr>
        <w:t>. פעולה זו יכולה לקחת זמן.</w:t>
      </w:r>
    </w:p>
    <w:p w14:paraId="74A0ADAE" w14:textId="77777777" w:rsidR="006B175E" w:rsidRPr="004075E1" w:rsidRDefault="006B175E" w:rsidP="00595A2B">
      <w:pPr>
        <w:spacing w:line="276" w:lineRule="auto"/>
        <w:rPr>
          <w:rFonts w:ascii="David" w:hAnsi="David"/>
        </w:rPr>
      </w:pPr>
    </w:p>
    <w:p w14:paraId="5333F10F" w14:textId="03381961" w:rsidR="006B175E" w:rsidRPr="004075E1" w:rsidRDefault="006B175E" w:rsidP="00595A2B">
      <w:pPr>
        <w:pStyle w:val="3"/>
      </w:pPr>
      <w:bookmarkStart w:id="14106" w:name="_z15fqgjoxymu" w:colFirst="0" w:colLast="0"/>
      <w:bookmarkStart w:id="14107" w:name="_Toc190885800"/>
      <w:bookmarkEnd w:id="14106"/>
      <w:r w:rsidRPr="004075E1">
        <w:rPr>
          <w:rtl/>
        </w:rPr>
        <w:t>עבודה עם הסביבה הוירטואלית ב-</w:t>
      </w:r>
      <w:r w:rsidRPr="004075E1">
        <w:t>VS Code</w:t>
      </w:r>
      <w:bookmarkEnd w:id="14107"/>
    </w:p>
    <w:p w14:paraId="0AB3A83D" w14:textId="5C3B80C9" w:rsidR="006B175E" w:rsidRPr="004075E1" w:rsidRDefault="006B175E" w:rsidP="00595A2B">
      <w:pPr>
        <w:pStyle w:val="4"/>
      </w:pPr>
      <w:bookmarkStart w:id="14108" w:name="_mkragtg434eb" w:colFirst="0" w:colLast="0"/>
      <w:bookmarkEnd w:id="14108"/>
      <w:r w:rsidRPr="004075E1">
        <w:rPr>
          <w:rtl/>
        </w:rPr>
        <w:t xml:space="preserve">התקנת ההרחבה של </w:t>
      </w:r>
      <w:r w:rsidRPr="004075E1">
        <w:t>Python</w:t>
      </w:r>
      <w:r w:rsidRPr="004075E1">
        <w:rPr>
          <w:rtl/>
        </w:rPr>
        <w:t xml:space="preserve"> ב-</w:t>
      </w:r>
      <w:r w:rsidRPr="004075E1">
        <w:t>VS Code</w:t>
      </w:r>
    </w:p>
    <w:p w14:paraId="2949F332" w14:textId="5EFDE3BC" w:rsidR="006B175E" w:rsidRPr="004075E1" w:rsidRDefault="006B175E" w:rsidP="00595A2B">
      <w:pPr>
        <w:spacing w:line="276" w:lineRule="auto"/>
        <w:rPr>
          <w:rFonts w:ascii="David" w:hAnsi="David"/>
          <w:rtl/>
        </w:rPr>
      </w:pPr>
      <w:r w:rsidRPr="004075E1">
        <w:rPr>
          <w:rFonts w:ascii="David" w:hAnsi="David"/>
          <w:rtl/>
        </w:rPr>
        <w:t>הקוד דורש להרץ שני תוספים ב</w:t>
      </w:r>
      <w:r w:rsidRPr="004075E1">
        <w:rPr>
          <w:rFonts w:ascii="David" w:hAnsi="David"/>
        </w:rPr>
        <w:t>VS CODE</w:t>
      </w:r>
      <w:r w:rsidR="00AC6F22">
        <w:rPr>
          <w:rFonts w:ascii="David" w:hAnsi="David" w:hint="cs"/>
          <w:rtl/>
        </w:rPr>
        <w:t xml:space="preserve"> .</w:t>
      </w:r>
    </w:p>
    <w:p w14:paraId="15038023" w14:textId="77777777" w:rsidR="006B175E" w:rsidRPr="004075E1" w:rsidRDefault="006B175E" w:rsidP="00595A2B">
      <w:pPr>
        <w:spacing w:line="276" w:lineRule="auto"/>
        <w:rPr>
          <w:rFonts w:ascii="David" w:hAnsi="David"/>
        </w:rPr>
      </w:pPr>
      <w:r w:rsidRPr="004075E1">
        <w:rPr>
          <w:rFonts w:ascii="David" w:hAnsi="David"/>
          <w:rtl/>
        </w:rPr>
        <w:br/>
        <w:t>יש לפתוח את לשונית "</w:t>
      </w:r>
      <w:r w:rsidRPr="004075E1">
        <w:rPr>
          <w:rFonts w:ascii="David" w:hAnsi="David"/>
        </w:rPr>
        <w:t>EXTENSIONS</w:t>
      </w:r>
      <w:r w:rsidRPr="004075E1">
        <w:rPr>
          <w:rFonts w:ascii="David" w:hAnsi="David"/>
          <w:rtl/>
        </w:rPr>
        <w:t>".</w:t>
      </w:r>
    </w:p>
    <w:p w14:paraId="42577051" w14:textId="77777777" w:rsidR="006B175E" w:rsidRPr="004075E1" w:rsidRDefault="006B175E" w:rsidP="00595A2B">
      <w:pPr>
        <w:spacing w:line="276" w:lineRule="auto"/>
        <w:jc w:val="center"/>
        <w:rPr>
          <w:rFonts w:ascii="David" w:hAnsi="David"/>
        </w:rPr>
      </w:pPr>
      <w:r w:rsidRPr="004075E1">
        <w:rPr>
          <w:rFonts w:ascii="David" w:hAnsi="David"/>
          <w:noProof/>
        </w:rPr>
        <w:drawing>
          <wp:inline distT="114300" distB="114300" distL="114300" distR="114300" wp14:anchorId="6C33D4DE" wp14:editId="1B7A42C9">
            <wp:extent cx="2430788" cy="2675867"/>
            <wp:effectExtent l="0" t="0" r="0" b="0"/>
            <wp:docPr id="1932343" name="image2.png" descr="תמונה שמכילה טקסט, צילום מסך, תוכנה, סמל מחשב&#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1932343" name="image2.png" descr="תמונה שמכילה טקסט, צילום מסך, תוכנה, סמל מחשב&#10;&#10;תוכן שנוצר על-ידי בינה מלאכותית עשוי להיות שגוי."/>
                    <pic:cNvPicPr preferRelativeResize="0"/>
                  </pic:nvPicPr>
                  <pic:blipFill>
                    <a:blip r:embed="rId106"/>
                    <a:srcRect/>
                    <a:stretch>
                      <a:fillRect/>
                    </a:stretch>
                  </pic:blipFill>
                  <pic:spPr>
                    <a:xfrm>
                      <a:off x="0" y="0"/>
                      <a:ext cx="2430788" cy="2675867"/>
                    </a:xfrm>
                    <a:prstGeom prst="rect">
                      <a:avLst/>
                    </a:prstGeom>
                    <a:ln/>
                  </pic:spPr>
                </pic:pic>
              </a:graphicData>
            </a:graphic>
          </wp:inline>
        </w:drawing>
      </w:r>
    </w:p>
    <w:p w14:paraId="2F7CB6B5" w14:textId="77777777" w:rsidR="006B175E" w:rsidRPr="004075E1" w:rsidRDefault="006B175E" w:rsidP="00595A2B">
      <w:pPr>
        <w:spacing w:line="276" w:lineRule="auto"/>
        <w:rPr>
          <w:rFonts w:ascii="David" w:hAnsi="David"/>
        </w:rPr>
      </w:pPr>
      <w:r w:rsidRPr="004075E1">
        <w:rPr>
          <w:rFonts w:ascii="David" w:hAnsi="David"/>
          <w:rtl/>
        </w:rPr>
        <w:t>חיפוש בחלונית החיפוש את התוספים הנל-</w:t>
      </w:r>
    </w:p>
    <w:p w14:paraId="5E7A0B14" w14:textId="77777777" w:rsidR="006B175E" w:rsidRPr="00AC6F22" w:rsidRDefault="006B175E" w:rsidP="00595A2B">
      <w:pPr>
        <w:pStyle w:val="a8"/>
        <w:numPr>
          <w:ilvl w:val="0"/>
          <w:numId w:val="160"/>
        </w:numPr>
        <w:spacing w:line="276" w:lineRule="auto"/>
        <w:rPr>
          <w:rFonts w:ascii="David" w:hAnsi="David"/>
        </w:rPr>
      </w:pPr>
      <w:r w:rsidRPr="00AC6F22">
        <w:rPr>
          <w:rFonts w:ascii="David" w:hAnsi="David"/>
        </w:rPr>
        <w:t>Python</w:t>
      </w:r>
    </w:p>
    <w:p w14:paraId="0B07E97E" w14:textId="77777777" w:rsidR="006B175E" w:rsidRPr="00AC6F22" w:rsidRDefault="006B175E" w:rsidP="00595A2B">
      <w:pPr>
        <w:pStyle w:val="a8"/>
        <w:numPr>
          <w:ilvl w:val="0"/>
          <w:numId w:val="160"/>
        </w:numPr>
        <w:spacing w:line="276" w:lineRule="auto"/>
        <w:rPr>
          <w:rFonts w:ascii="David" w:hAnsi="David"/>
        </w:rPr>
      </w:pPr>
      <w:r w:rsidRPr="00AC6F22">
        <w:rPr>
          <w:rFonts w:ascii="David" w:hAnsi="David"/>
        </w:rPr>
        <w:t>Jupyter</w:t>
      </w:r>
    </w:p>
    <w:p w14:paraId="4995377A" w14:textId="77777777" w:rsidR="006B175E" w:rsidRPr="004075E1" w:rsidRDefault="006B175E" w:rsidP="00595A2B">
      <w:pPr>
        <w:spacing w:line="276" w:lineRule="auto"/>
        <w:rPr>
          <w:rFonts w:ascii="David" w:hAnsi="David"/>
        </w:rPr>
      </w:pPr>
      <w:hyperlink r:id="rId107">
        <w:r w:rsidRPr="004075E1">
          <w:rPr>
            <w:rFonts w:ascii="David" w:hAnsi="David"/>
            <w:color w:val="1155CC"/>
            <w:u w:val="single"/>
            <w:rtl/>
          </w:rPr>
          <w:t>סרטון</w:t>
        </w:r>
      </w:hyperlink>
      <w:hyperlink r:id="rId108">
        <w:r w:rsidRPr="004075E1">
          <w:rPr>
            <w:rFonts w:ascii="David" w:hAnsi="David"/>
            <w:color w:val="1155CC"/>
            <w:u w:val="single"/>
            <w:rtl/>
          </w:rPr>
          <w:t xml:space="preserve"> </w:t>
        </w:r>
      </w:hyperlink>
      <w:hyperlink r:id="rId109">
        <w:r w:rsidRPr="004075E1">
          <w:rPr>
            <w:rFonts w:ascii="David" w:hAnsi="David"/>
            <w:color w:val="1155CC"/>
            <w:u w:val="single"/>
            <w:rtl/>
          </w:rPr>
          <w:t>הדגמה</w:t>
        </w:r>
      </w:hyperlink>
      <w:hyperlink r:id="rId110">
        <w:r w:rsidRPr="004075E1">
          <w:rPr>
            <w:rFonts w:ascii="David" w:hAnsi="David"/>
            <w:color w:val="1155CC"/>
            <w:u w:val="single"/>
            <w:rtl/>
          </w:rPr>
          <w:t xml:space="preserve"> </w:t>
        </w:r>
      </w:hyperlink>
      <w:hyperlink r:id="rId111">
        <w:r w:rsidRPr="004075E1">
          <w:rPr>
            <w:rFonts w:ascii="David" w:hAnsi="David"/>
            <w:color w:val="1155CC"/>
            <w:u w:val="single"/>
            <w:rtl/>
          </w:rPr>
          <w:t>להתקנה</w:t>
        </w:r>
      </w:hyperlink>
      <w:hyperlink r:id="rId112">
        <w:r w:rsidRPr="004075E1">
          <w:rPr>
            <w:rFonts w:ascii="David" w:hAnsi="David"/>
            <w:color w:val="1155CC"/>
            <w:u w:val="single"/>
            <w:rtl/>
          </w:rPr>
          <w:t xml:space="preserve"> </w:t>
        </w:r>
      </w:hyperlink>
      <w:hyperlink r:id="rId113">
        <w:r w:rsidRPr="004075E1">
          <w:rPr>
            <w:rFonts w:ascii="David" w:hAnsi="David"/>
            <w:color w:val="1155CC"/>
            <w:u w:val="single"/>
            <w:rtl/>
          </w:rPr>
          <w:t>של</w:t>
        </w:r>
      </w:hyperlink>
      <w:hyperlink r:id="rId114">
        <w:r w:rsidRPr="004075E1">
          <w:rPr>
            <w:rFonts w:ascii="David" w:hAnsi="David"/>
            <w:color w:val="1155CC"/>
            <w:u w:val="single"/>
            <w:rtl/>
          </w:rPr>
          <w:t xml:space="preserve"> </w:t>
        </w:r>
      </w:hyperlink>
      <w:hyperlink r:id="rId115">
        <w:r w:rsidRPr="004075E1">
          <w:rPr>
            <w:rFonts w:ascii="David" w:hAnsi="David"/>
            <w:color w:val="1155CC"/>
            <w:u w:val="single"/>
            <w:rtl/>
          </w:rPr>
          <w:t>תוספים</w:t>
        </w:r>
      </w:hyperlink>
      <w:hyperlink r:id="rId116">
        <w:r w:rsidRPr="004075E1">
          <w:rPr>
            <w:rFonts w:ascii="David" w:hAnsi="David"/>
            <w:color w:val="1155CC"/>
            <w:u w:val="single"/>
            <w:rtl/>
          </w:rPr>
          <w:t xml:space="preserve"> </w:t>
        </w:r>
      </w:hyperlink>
      <w:hyperlink r:id="rId117">
        <w:r w:rsidRPr="004075E1">
          <w:rPr>
            <w:rFonts w:ascii="David" w:hAnsi="David"/>
            <w:color w:val="1155CC"/>
            <w:u w:val="single"/>
            <w:rtl/>
          </w:rPr>
          <w:t>ל</w:t>
        </w:r>
      </w:hyperlink>
      <w:hyperlink r:id="rId118">
        <w:r w:rsidRPr="004075E1">
          <w:rPr>
            <w:rFonts w:ascii="David" w:hAnsi="David"/>
            <w:color w:val="1155CC"/>
            <w:u w:val="single"/>
            <w:rtl/>
          </w:rPr>
          <w:t>-</w:t>
        </w:r>
      </w:hyperlink>
      <w:hyperlink r:id="rId119">
        <w:r w:rsidRPr="004075E1">
          <w:rPr>
            <w:rFonts w:ascii="David" w:hAnsi="David"/>
            <w:color w:val="1155CC"/>
            <w:u w:val="single"/>
          </w:rPr>
          <w:t>Visual</w:t>
        </w:r>
      </w:hyperlink>
      <w:hyperlink r:id="rId120">
        <w:r w:rsidRPr="004075E1">
          <w:rPr>
            <w:rFonts w:ascii="David" w:hAnsi="David"/>
            <w:color w:val="1155CC"/>
            <w:u w:val="single"/>
          </w:rPr>
          <w:t xml:space="preserve"> </w:t>
        </w:r>
      </w:hyperlink>
      <w:hyperlink r:id="rId121">
        <w:r w:rsidRPr="004075E1">
          <w:rPr>
            <w:rFonts w:ascii="David" w:hAnsi="David"/>
            <w:color w:val="1155CC"/>
            <w:u w:val="single"/>
          </w:rPr>
          <w:t>Studio</w:t>
        </w:r>
      </w:hyperlink>
      <w:hyperlink r:id="rId122">
        <w:r w:rsidRPr="004075E1">
          <w:rPr>
            <w:rFonts w:ascii="David" w:hAnsi="David"/>
            <w:color w:val="1155CC"/>
            <w:u w:val="single"/>
          </w:rPr>
          <w:t xml:space="preserve"> </w:t>
        </w:r>
      </w:hyperlink>
      <w:hyperlink r:id="rId123">
        <w:r w:rsidRPr="004075E1">
          <w:rPr>
            <w:rFonts w:ascii="David" w:hAnsi="David"/>
            <w:color w:val="1155CC"/>
            <w:u w:val="single"/>
          </w:rPr>
          <w:t>Code</w:t>
        </w:r>
      </w:hyperlink>
    </w:p>
    <w:p w14:paraId="7C7E1FB4" w14:textId="3A6083E4" w:rsidR="006B175E" w:rsidRPr="004075E1" w:rsidRDefault="006B175E" w:rsidP="00595A2B">
      <w:pPr>
        <w:pStyle w:val="4"/>
      </w:pPr>
      <w:bookmarkStart w:id="14109" w:name="_6409epdibmwz" w:colFirst="0" w:colLast="0"/>
      <w:bookmarkEnd w:id="14109"/>
      <w:r w:rsidRPr="004075E1">
        <w:rPr>
          <w:rtl/>
        </w:rPr>
        <w:lastRenderedPageBreak/>
        <w:t>פתיחת פרויקט ב-</w:t>
      </w:r>
      <w:r w:rsidRPr="004075E1">
        <w:t>VS Code</w:t>
      </w:r>
    </w:p>
    <w:p w14:paraId="0D933B2C" w14:textId="77777777" w:rsidR="006B175E" w:rsidRPr="00AC6F22" w:rsidRDefault="006B175E" w:rsidP="00595A2B">
      <w:pPr>
        <w:pStyle w:val="a8"/>
        <w:numPr>
          <w:ilvl w:val="0"/>
          <w:numId w:val="165"/>
        </w:numPr>
        <w:spacing w:line="276" w:lineRule="auto"/>
        <w:rPr>
          <w:rFonts w:ascii="David" w:hAnsi="David"/>
        </w:rPr>
      </w:pPr>
      <w:r w:rsidRPr="00AC6F22">
        <w:rPr>
          <w:rFonts w:ascii="David" w:hAnsi="David"/>
          <w:rtl/>
        </w:rPr>
        <w:t>פתח את תיקיית הפרויקט שלך:</w:t>
      </w:r>
    </w:p>
    <w:p w14:paraId="6451C759" w14:textId="77777777" w:rsidR="006B175E" w:rsidRPr="00AC6F22" w:rsidRDefault="006B175E" w:rsidP="00595A2B">
      <w:pPr>
        <w:pStyle w:val="a8"/>
        <w:numPr>
          <w:ilvl w:val="1"/>
          <w:numId w:val="165"/>
        </w:numPr>
        <w:spacing w:line="276" w:lineRule="auto"/>
        <w:rPr>
          <w:rFonts w:ascii="David" w:hAnsi="David"/>
        </w:rPr>
      </w:pPr>
      <w:r w:rsidRPr="00AC6F22">
        <w:rPr>
          <w:rFonts w:ascii="David" w:hAnsi="David"/>
          <w:rtl/>
        </w:rPr>
        <w:t>תוכל לפתוח את תיקיית הפרויקט ב</w:t>
      </w:r>
      <w:r w:rsidRPr="00AC6F22">
        <w:rPr>
          <w:rFonts w:ascii="David" w:hAnsi="David"/>
        </w:rPr>
        <w:t>VS CODE</w:t>
      </w:r>
      <w:r w:rsidRPr="00AC6F22">
        <w:rPr>
          <w:rFonts w:ascii="David" w:hAnsi="David"/>
          <w:rtl/>
        </w:rPr>
        <w:t xml:space="preserve"> דרך התפריט </w:t>
      </w:r>
      <w:r w:rsidRPr="00AC6F22">
        <w:rPr>
          <w:rFonts w:ascii="David" w:hAnsi="David"/>
        </w:rPr>
        <w:t>File &gt; Open Folder.</w:t>
      </w:r>
    </w:p>
    <w:p w14:paraId="30597C4C" w14:textId="77777777" w:rsidR="006B175E" w:rsidRPr="004075E1" w:rsidRDefault="006B175E" w:rsidP="00595A2B">
      <w:pPr>
        <w:spacing w:line="276" w:lineRule="auto"/>
        <w:jc w:val="center"/>
        <w:rPr>
          <w:rFonts w:ascii="David" w:hAnsi="David"/>
        </w:rPr>
      </w:pPr>
      <w:r w:rsidRPr="004075E1">
        <w:rPr>
          <w:rFonts w:ascii="David" w:hAnsi="David"/>
          <w:noProof/>
        </w:rPr>
        <w:drawing>
          <wp:inline distT="114300" distB="114300" distL="114300" distR="114300" wp14:anchorId="3C60CF7E" wp14:editId="6904F0A2">
            <wp:extent cx="2240288" cy="1697582"/>
            <wp:effectExtent l="0" t="0" r="0" b="0"/>
            <wp:docPr id="6" name="image4.png" descr="תמונה שמכילה טקסט, צילום מסך, גופן, תוכנה&#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6" name="image4.png" descr="תמונה שמכילה טקסט, צילום מסך, גופן, תוכנה&#10;&#10;תוכן שנוצר על-ידי בינה מלאכותית עשוי להיות שגוי."/>
                    <pic:cNvPicPr preferRelativeResize="0"/>
                  </pic:nvPicPr>
                  <pic:blipFill>
                    <a:blip r:embed="rId124"/>
                    <a:srcRect/>
                    <a:stretch>
                      <a:fillRect/>
                    </a:stretch>
                  </pic:blipFill>
                  <pic:spPr>
                    <a:xfrm>
                      <a:off x="0" y="0"/>
                      <a:ext cx="2240288" cy="1697582"/>
                    </a:xfrm>
                    <a:prstGeom prst="rect">
                      <a:avLst/>
                    </a:prstGeom>
                    <a:ln/>
                  </pic:spPr>
                </pic:pic>
              </a:graphicData>
            </a:graphic>
          </wp:inline>
        </w:drawing>
      </w:r>
    </w:p>
    <w:p w14:paraId="740236B7" w14:textId="77777777" w:rsidR="006B175E" w:rsidRPr="004075E1" w:rsidRDefault="006B175E" w:rsidP="00595A2B">
      <w:pPr>
        <w:spacing w:line="276" w:lineRule="auto"/>
        <w:jc w:val="center"/>
        <w:rPr>
          <w:rFonts w:ascii="David" w:hAnsi="David"/>
        </w:rPr>
      </w:pPr>
      <w:r w:rsidRPr="004075E1">
        <w:rPr>
          <w:rFonts w:ascii="David" w:hAnsi="David"/>
          <w:noProof/>
        </w:rPr>
        <w:drawing>
          <wp:inline distT="114300" distB="114300" distL="114300" distR="114300" wp14:anchorId="7D906B36" wp14:editId="286DFA31">
            <wp:extent cx="3449963" cy="2618950"/>
            <wp:effectExtent l="0" t="0" r="0" b="0"/>
            <wp:docPr id="7" name="image3.png" descr="תמונה שמכילה טקסט, צילום מסך, תוכנה, סמל מחשב&#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7" name="image3.png" descr="תמונה שמכילה טקסט, צילום מסך, תוכנה, סמל מחשב&#10;&#10;תוכן שנוצר על-ידי בינה מלאכותית עשוי להיות שגוי."/>
                    <pic:cNvPicPr preferRelativeResize="0"/>
                  </pic:nvPicPr>
                  <pic:blipFill>
                    <a:blip r:embed="rId125"/>
                    <a:srcRect/>
                    <a:stretch>
                      <a:fillRect/>
                    </a:stretch>
                  </pic:blipFill>
                  <pic:spPr>
                    <a:xfrm>
                      <a:off x="0" y="0"/>
                      <a:ext cx="3449963" cy="2618950"/>
                    </a:xfrm>
                    <a:prstGeom prst="rect">
                      <a:avLst/>
                    </a:prstGeom>
                    <a:ln/>
                  </pic:spPr>
                </pic:pic>
              </a:graphicData>
            </a:graphic>
          </wp:inline>
        </w:drawing>
      </w:r>
    </w:p>
    <w:p w14:paraId="13F9F2C9" w14:textId="77777777" w:rsidR="006B175E" w:rsidRPr="004075E1" w:rsidRDefault="006B175E" w:rsidP="00595A2B">
      <w:pPr>
        <w:spacing w:line="276" w:lineRule="auto"/>
        <w:rPr>
          <w:rFonts w:ascii="David" w:hAnsi="David"/>
        </w:rPr>
      </w:pPr>
    </w:p>
    <w:p w14:paraId="76E3B67F" w14:textId="2D2D2C88" w:rsidR="006B175E" w:rsidRPr="004075E1" w:rsidRDefault="006B175E" w:rsidP="00595A2B">
      <w:pPr>
        <w:pStyle w:val="4"/>
      </w:pPr>
      <w:bookmarkStart w:id="14110" w:name="_xsf488jbaijk" w:colFirst="0" w:colLast="0"/>
      <w:bookmarkEnd w:id="14110"/>
      <w:r w:rsidRPr="004075E1">
        <w:rPr>
          <w:rtl/>
        </w:rPr>
        <w:t>בחירת הסביבה הווירטואלית הייעודית להרצת הקוד</w:t>
      </w:r>
    </w:p>
    <w:p w14:paraId="596C3691" w14:textId="77777777" w:rsidR="00112840" w:rsidRPr="00112840" w:rsidRDefault="006B175E" w:rsidP="00595A2B">
      <w:pPr>
        <w:pStyle w:val="a8"/>
        <w:numPr>
          <w:ilvl w:val="0"/>
          <w:numId w:val="165"/>
        </w:numPr>
        <w:spacing w:line="276" w:lineRule="auto"/>
        <w:rPr>
          <w:rFonts w:ascii="David" w:hAnsi="David"/>
          <w:rtl/>
        </w:rPr>
      </w:pPr>
      <w:r w:rsidRPr="00112840">
        <w:rPr>
          <w:rFonts w:ascii="David" w:hAnsi="David"/>
          <w:rtl/>
        </w:rPr>
        <w:t xml:space="preserve">פתח את </w:t>
      </w:r>
      <w:r w:rsidRPr="00112840">
        <w:rPr>
          <w:rFonts w:ascii="David" w:hAnsi="David"/>
        </w:rPr>
        <w:t>Command Palette</w:t>
      </w:r>
      <w:r w:rsidRPr="00112840">
        <w:rPr>
          <w:rFonts w:ascii="David" w:hAnsi="David"/>
          <w:rtl/>
        </w:rPr>
        <w:t xml:space="preserve"> על ידי לחיצה על</w:t>
      </w:r>
      <w:r w:rsidRPr="00112840">
        <w:rPr>
          <w:rFonts w:ascii="David" w:eastAsia="Roboto Mono" w:hAnsi="David"/>
          <w:color w:val="188038"/>
        </w:rPr>
        <w:t>Ctrl+Shift+P</w:t>
      </w:r>
      <w:r w:rsidR="00112840" w:rsidRPr="00112840">
        <w:rPr>
          <w:rFonts w:ascii="David" w:hAnsi="David"/>
        </w:rPr>
        <w:t xml:space="preserve"> </w:t>
      </w:r>
      <w:r w:rsidR="00112840" w:rsidRPr="00112840">
        <w:rPr>
          <w:rFonts w:ascii="David" w:hAnsi="David" w:hint="cs"/>
          <w:rtl/>
        </w:rPr>
        <w:t xml:space="preserve"> </w:t>
      </w:r>
    </w:p>
    <w:p w14:paraId="788D387B" w14:textId="54519920" w:rsidR="006B175E" w:rsidRPr="00112840" w:rsidRDefault="006B175E" w:rsidP="00595A2B">
      <w:pPr>
        <w:pStyle w:val="a8"/>
        <w:numPr>
          <w:ilvl w:val="0"/>
          <w:numId w:val="165"/>
        </w:numPr>
        <w:spacing w:line="276" w:lineRule="auto"/>
        <w:rPr>
          <w:rFonts w:ascii="David" w:hAnsi="David"/>
        </w:rPr>
      </w:pPr>
      <w:r w:rsidRPr="00112840">
        <w:rPr>
          <w:rFonts w:ascii="David" w:hAnsi="David"/>
          <w:rtl/>
        </w:rPr>
        <w:t xml:space="preserve">בחלון שנפתח, חפש את הפקודה </w:t>
      </w:r>
      <w:r w:rsidRPr="00112840">
        <w:rPr>
          <w:rFonts w:ascii="David" w:hAnsi="David"/>
        </w:rPr>
        <w:t>Python: Select Interpreter.</w:t>
      </w:r>
    </w:p>
    <w:p w14:paraId="5CBCD199" w14:textId="77777777" w:rsidR="006B175E" w:rsidRPr="004075E1" w:rsidRDefault="006B175E" w:rsidP="00595A2B">
      <w:pPr>
        <w:spacing w:line="276" w:lineRule="auto"/>
        <w:jc w:val="center"/>
        <w:rPr>
          <w:rFonts w:ascii="David" w:hAnsi="David"/>
        </w:rPr>
      </w:pPr>
      <w:r w:rsidRPr="004075E1">
        <w:rPr>
          <w:rFonts w:ascii="David" w:hAnsi="David"/>
          <w:noProof/>
        </w:rPr>
        <w:drawing>
          <wp:inline distT="114300" distB="114300" distL="114300" distR="114300" wp14:anchorId="1E240225" wp14:editId="6672FED6">
            <wp:extent cx="3878588" cy="1055838"/>
            <wp:effectExtent l="0" t="0" r="0" b="0"/>
            <wp:docPr id="1029353237" name="image1.png" descr="תמונה שמכילה טקסט, צילום מסך, תוכנה, גופן&#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1029353237" name="image1.png" descr="תמונה שמכילה טקסט, צילום מסך, תוכנה, גופן&#10;&#10;תוכן שנוצר על-ידי בינה מלאכותית עשוי להיות שגוי."/>
                    <pic:cNvPicPr preferRelativeResize="0"/>
                  </pic:nvPicPr>
                  <pic:blipFill>
                    <a:blip r:embed="rId126"/>
                    <a:srcRect/>
                    <a:stretch>
                      <a:fillRect/>
                    </a:stretch>
                  </pic:blipFill>
                  <pic:spPr>
                    <a:xfrm>
                      <a:off x="0" y="0"/>
                      <a:ext cx="3878588" cy="1055838"/>
                    </a:xfrm>
                    <a:prstGeom prst="rect">
                      <a:avLst/>
                    </a:prstGeom>
                    <a:ln/>
                  </pic:spPr>
                </pic:pic>
              </a:graphicData>
            </a:graphic>
          </wp:inline>
        </w:drawing>
      </w:r>
    </w:p>
    <w:p w14:paraId="52C1D1CB" w14:textId="77777777" w:rsidR="006B175E" w:rsidRPr="00627701" w:rsidRDefault="006B175E" w:rsidP="00595A2B">
      <w:pPr>
        <w:pStyle w:val="a8"/>
        <w:numPr>
          <w:ilvl w:val="0"/>
          <w:numId w:val="167"/>
        </w:numPr>
        <w:spacing w:line="276" w:lineRule="auto"/>
        <w:rPr>
          <w:rFonts w:ascii="David" w:hAnsi="David"/>
        </w:rPr>
      </w:pPr>
      <w:r w:rsidRPr="00627701">
        <w:rPr>
          <w:rFonts w:ascii="David" w:hAnsi="David"/>
        </w:rPr>
        <w:t>VS Code</w:t>
      </w:r>
      <w:r w:rsidRPr="00627701">
        <w:rPr>
          <w:rFonts w:ascii="David" w:hAnsi="David"/>
          <w:rtl/>
        </w:rPr>
        <w:t xml:space="preserve"> יציג רשימה של כל הסביבות הווירטואליות וה-</w:t>
      </w:r>
      <w:r w:rsidRPr="00627701">
        <w:rPr>
          <w:rFonts w:ascii="David" w:hAnsi="David"/>
        </w:rPr>
        <w:t>interpreters</w:t>
      </w:r>
      <w:r w:rsidRPr="00627701">
        <w:rPr>
          <w:rFonts w:ascii="David" w:hAnsi="David"/>
          <w:rtl/>
        </w:rPr>
        <w:t xml:space="preserve"> המותקנים על המחשב שלך.</w:t>
      </w:r>
    </w:p>
    <w:p w14:paraId="0E8A50C9" w14:textId="77777777" w:rsidR="00627701" w:rsidRPr="00627701" w:rsidRDefault="006B175E" w:rsidP="00595A2B">
      <w:pPr>
        <w:pStyle w:val="a8"/>
        <w:numPr>
          <w:ilvl w:val="0"/>
          <w:numId w:val="167"/>
        </w:numPr>
        <w:spacing w:line="276" w:lineRule="auto"/>
        <w:rPr>
          <w:rFonts w:ascii="David" w:hAnsi="David"/>
          <w:rtl/>
        </w:rPr>
      </w:pPr>
      <w:r w:rsidRPr="00627701">
        <w:rPr>
          <w:rFonts w:ascii="David" w:hAnsi="David"/>
          <w:rtl/>
        </w:rPr>
        <w:t>חפש את הסביבה שיצרת</w:t>
      </w:r>
      <w:r w:rsidRPr="00627701">
        <w:rPr>
          <w:rFonts w:ascii="David" w:eastAsia="Roboto Mono" w:hAnsi="David"/>
          <w:color w:val="188038"/>
        </w:rPr>
        <w:t>create_forecast_0.9</w:t>
      </w:r>
      <w:r w:rsidR="00627701" w:rsidRPr="00627701">
        <w:rPr>
          <w:rFonts w:ascii="David" w:hAnsi="David"/>
        </w:rPr>
        <w:t xml:space="preserve"> </w:t>
      </w:r>
    </w:p>
    <w:p w14:paraId="668516CF" w14:textId="7C9C2D7F" w:rsidR="006B175E" w:rsidRPr="00627701" w:rsidRDefault="006B175E" w:rsidP="00595A2B">
      <w:pPr>
        <w:pStyle w:val="a8"/>
        <w:numPr>
          <w:ilvl w:val="0"/>
          <w:numId w:val="167"/>
        </w:numPr>
        <w:spacing w:line="276" w:lineRule="auto"/>
        <w:rPr>
          <w:rFonts w:ascii="David" w:hAnsi="David"/>
        </w:rPr>
      </w:pPr>
      <w:r w:rsidRPr="00627701">
        <w:rPr>
          <w:rFonts w:ascii="David" w:hAnsi="David"/>
          <w:rtl/>
        </w:rPr>
        <w:t>לחץ על הסביבה המתאימה כדי לבחור בה.</w:t>
      </w:r>
    </w:p>
    <w:p w14:paraId="1AC8F145" w14:textId="77777777" w:rsidR="006B175E" w:rsidRPr="004075E1" w:rsidRDefault="006B175E" w:rsidP="00595A2B">
      <w:pPr>
        <w:spacing w:line="276" w:lineRule="auto"/>
        <w:jc w:val="center"/>
        <w:rPr>
          <w:rFonts w:ascii="David" w:hAnsi="David"/>
        </w:rPr>
      </w:pPr>
      <w:r w:rsidRPr="004075E1">
        <w:rPr>
          <w:rFonts w:ascii="David" w:hAnsi="David"/>
          <w:noProof/>
        </w:rPr>
        <w:lastRenderedPageBreak/>
        <w:drawing>
          <wp:inline distT="114300" distB="114300" distL="114300" distR="114300" wp14:anchorId="64A736D3" wp14:editId="7DEF29BF">
            <wp:extent cx="3598851" cy="1225522"/>
            <wp:effectExtent l="0" t="0" r="0" b="0"/>
            <wp:docPr id="8" name="image10.png" descr="תמונה שמכילה טקסט, צילום מסך, תוכנה, תכונות מולטימדיה&#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8" name="image10.png" descr="תמונה שמכילה טקסט, צילום מסך, תוכנה, תכונות מולטימדיה&#10;&#10;תוכן שנוצר על-ידי בינה מלאכותית עשוי להיות שגוי."/>
                    <pic:cNvPicPr preferRelativeResize="0"/>
                  </pic:nvPicPr>
                  <pic:blipFill>
                    <a:blip r:embed="rId127"/>
                    <a:srcRect/>
                    <a:stretch>
                      <a:fillRect/>
                    </a:stretch>
                  </pic:blipFill>
                  <pic:spPr>
                    <a:xfrm>
                      <a:off x="0" y="0"/>
                      <a:ext cx="3598851" cy="1225522"/>
                    </a:xfrm>
                    <a:prstGeom prst="rect">
                      <a:avLst/>
                    </a:prstGeom>
                    <a:ln/>
                  </pic:spPr>
                </pic:pic>
              </a:graphicData>
            </a:graphic>
          </wp:inline>
        </w:drawing>
      </w:r>
    </w:p>
    <w:p w14:paraId="29DCB763" w14:textId="7615E64E" w:rsidR="006B175E" w:rsidRPr="004075E1" w:rsidRDefault="006B175E" w:rsidP="00595A2B">
      <w:pPr>
        <w:pStyle w:val="4"/>
      </w:pPr>
      <w:bookmarkStart w:id="14111" w:name="_3m98u0igb9kw" w:colFirst="0" w:colLast="0"/>
      <w:bookmarkEnd w:id="14111"/>
      <w:r w:rsidRPr="004075E1">
        <w:rPr>
          <w:rtl/>
        </w:rPr>
        <w:t xml:space="preserve"> חיבור </w:t>
      </w:r>
      <w:r w:rsidRPr="004075E1">
        <w:t>Visual Studio Code</w:t>
      </w:r>
      <w:r w:rsidRPr="004075E1">
        <w:rPr>
          <w:rtl/>
        </w:rPr>
        <w:t xml:space="preserve"> ל-</w:t>
      </w:r>
      <w:r w:rsidRPr="004075E1">
        <w:t>GitHub</w:t>
      </w:r>
    </w:p>
    <w:p w14:paraId="13742A35" w14:textId="0E951C89" w:rsidR="006B175E" w:rsidRPr="004075E1" w:rsidRDefault="006B175E" w:rsidP="00595A2B">
      <w:pPr>
        <w:pStyle w:val="5"/>
      </w:pPr>
      <w:bookmarkStart w:id="14112" w:name="_sga8i2by3rnm" w:colFirst="0" w:colLast="0"/>
      <w:bookmarkEnd w:id="14112"/>
      <w:r w:rsidRPr="004075E1">
        <w:rPr>
          <w:rtl/>
        </w:rPr>
        <w:t>התחברות ל-</w:t>
      </w:r>
      <w:r w:rsidRPr="004075E1">
        <w:t>GitHub</w:t>
      </w:r>
      <w:r w:rsidRPr="004075E1">
        <w:rPr>
          <w:rtl/>
        </w:rPr>
        <w:t xml:space="preserve"> ב-</w:t>
      </w:r>
      <w:r w:rsidRPr="004075E1">
        <w:t>Visual Studio Code</w:t>
      </w:r>
    </w:p>
    <w:p w14:paraId="6A83F38A" w14:textId="77777777" w:rsidR="006B175E" w:rsidRPr="008D70EB" w:rsidRDefault="006B175E" w:rsidP="008D70EB">
      <w:pPr>
        <w:pStyle w:val="a8"/>
        <w:numPr>
          <w:ilvl w:val="0"/>
          <w:numId w:val="168"/>
        </w:numPr>
        <w:spacing w:line="276" w:lineRule="auto"/>
        <w:rPr>
          <w:rFonts w:ascii="David" w:hAnsi="David"/>
        </w:rPr>
      </w:pPr>
      <w:r w:rsidRPr="008D70EB">
        <w:rPr>
          <w:rFonts w:ascii="David" w:hAnsi="David"/>
          <w:rtl/>
        </w:rPr>
        <w:t xml:space="preserve">בתחתית המסך מצד שמאל, תראה אייקון כזה- </w:t>
      </w:r>
      <w:r w:rsidRPr="004075E1">
        <w:rPr>
          <w:noProof/>
        </w:rPr>
        <w:drawing>
          <wp:inline distT="114300" distB="114300" distL="114300" distR="114300" wp14:anchorId="5B217035" wp14:editId="2CDA89C8">
            <wp:extent cx="333375" cy="409575"/>
            <wp:effectExtent l="0" t="0" r="0" b="0"/>
            <wp:docPr id="1111813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8"/>
                    <a:srcRect/>
                    <a:stretch>
                      <a:fillRect/>
                    </a:stretch>
                  </pic:blipFill>
                  <pic:spPr>
                    <a:xfrm>
                      <a:off x="0" y="0"/>
                      <a:ext cx="333375" cy="409575"/>
                    </a:xfrm>
                    <a:prstGeom prst="rect">
                      <a:avLst/>
                    </a:prstGeom>
                    <a:ln/>
                  </pic:spPr>
                </pic:pic>
              </a:graphicData>
            </a:graphic>
          </wp:inline>
        </w:drawing>
      </w:r>
      <w:r w:rsidRPr="008D70EB">
        <w:rPr>
          <w:rFonts w:ascii="David" w:hAnsi="David"/>
          <w:rtl/>
        </w:rPr>
        <w:t xml:space="preserve"> ( משתמש ).</w:t>
      </w:r>
    </w:p>
    <w:p w14:paraId="6322EF7D" w14:textId="77777777" w:rsidR="006B175E" w:rsidRPr="008D70EB" w:rsidRDefault="006B175E" w:rsidP="008D70EB">
      <w:pPr>
        <w:pStyle w:val="a8"/>
        <w:numPr>
          <w:ilvl w:val="0"/>
          <w:numId w:val="168"/>
        </w:numPr>
        <w:spacing w:line="276" w:lineRule="auto"/>
        <w:rPr>
          <w:rFonts w:ascii="David" w:hAnsi="David"/>
        </w:rPr>
      </w:pPr>
      <w:r w:rsidRPr="008D70EB">
        <w:rPr>
          <w:rFonts w:ascii="David" w:hAnsi="David"/>
          <w:rtl/>
        </w:rPr>
        <w:t>לחץ על האייקון של המשתמש. ייפתח לך תפריט עם מספר אפשרויות.</w:t>
      </w:r>
    </w:p>
    <w:p w14:paraId="4E4A8000" w14:textId="77777777" w:rsidR="006B175E" w:rsidRPr="008D70EB" w:rsidRDefault="006B175E" w:rsidP="008D70EB">
      <w:pPr>
        <w:pStyle w:val="a8"/>
        <w:numPr>
          <w:ilvl w:val="0"/>
          <w:numId w:val="168"/>
        </w:numPr>
        <w:spacing w:line="276" w:lineRule="auto"/>
        <w:rPr>
          <w:rFonts w:ascii="David" w:hAnsi="David"/>
        </w:rPr>
      </w:pPr>
      <w:r w:rsidRPr="008D70EB">
        <w:rPr>
          <w:rFonts w:ascii="David" w:hAnsi="David"/>
          <w:rtl/>
        </w:rPr>
        <w:t>בחר ב-"</w:t>
      </w:r>
      <w:r w:rsidRPr="008D70EB">
        <w:rPr>
          <w:rFonts w:ascii="David" w:hAnsi="David"/>
        </w:rPr>
        <w:t>Sign in with GitHub</w:t>
      </w:r>
      <w:r w:rsidRPr="008D70EB">
        <w:rPr>
          <w:rFonts w:ascii="David" w:hAnsi="David"/>
          <w:rtl/>
        </w:rPr>
        <w:t xml:space="preserve">" כדי להתחבר לחשבון </w:t>
      </w:r>
      <w:r w:rsidRPr="008D70EB">
        <w:rPr>
          <w:rFonts w:ascii="David" w:hAnsi="David"/>
        </w:rPr>
        <w:t>GitHub</w:t>
      </w:r>
      <w:r w:rsidRPr="008D70EB">
        <w:rPr>
          <w:rFonts w:ascii="David" w:hAnsi="David"/>
          <w:rtl/>
        </w:rPr>
        <w:t xml:space="preserve"> שלך.</w:t>
      </w:r>
    </w:p>
    <w:p w14:paraId="1B1D67EE" w14:textId="77777777" w:rsidR="006B175E" w:rsidRPr="008D70EB" w:rsidRDefault="006B175E" w:rsidP="008D70EB">
      <w:pPr>
        <w:pStyle w:val="a8"/>
        <w:numPr>
          <w:ilvl w:val="0"/>
          <w:numId w:val="168"/>
        </w:numPr>
        <w:spacing w:line="276" w:lineRule="auto"/>
        <w:rPr>
          <w:rFonts w:ascii="David" w:hAnsi="David"/>
        </w:rPr>
      </w:pPr>
      <w:r w:rsidRPr="008D70EB">
        <w:rPr>
          <w:rFonts w:ascii="David" w:hAnsi="David"/>
          <w:rtl/>
        </w:rPr>
        <w:t>עקבו אחר ההוראות להתחברות.</w:t>
      </w:r>
    </w:p>
    <w:p w14:paraId="5228C677" w14:textId="77777777" w:rsidR="006B175E" w:rsidRPr="004075E1" w:rsidRDefault="006B175E" w:rsidP="008D70EB">
      <w:pPr>
        <w:spacing w:line="276" w:lineRule="auto"/>
        <w:jc w:val="center"/>
        <w:rPr>
          <w:rFonts w:ascii="David" w:hAnsi="David"/>
        </w:rPr>
      </w:pPr>
      <w:r w:rsidRPr="004075E1">
        <w:rPr>
          <w:rFonts w:ascii="David" w:hAnsi="David"/>
          <w:noProof/>
        </w:rPr>
        <w:drawing>
          <wp:inline distT="114300" distB="114300" distL="114300" distR="114300" wp14:anchorId="56E4800B" wp14:editId="1710FD4A">
            <wp:extent cx="3348548" cy="1629775"/>
            <wp:effectExtent l="0" t="0" r="0" b="0"/>
            <wp:docPr id="460085587" name="image7.png" descr="תמונה שמכילה טקסט, צילום מסך, גופן&#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460085587" name="image7.png" descr="תמונה שמכילה טקסט, צילום מסך, גופן&#10;&#10;תוכן שנוצר על-ידי בינה מלאכותית עשוי להיות שגוי."/>
                    <pic:cNvPicPr preferRelativeResize="0"/>
                  </pic:nvPicPr>
                  <pic:blipFill>
                    <a:blip r:embed="rId129"/>
                    <a:srcRect/>
                    <a:stretch>
                      <a:fillRect/>
                    </a:stretch>
                  </pic:blipFill>
                  <pic:spPr>
                    <a:xfrm>
                      <a:off x="0" y="0"/>
                      <a:ext cx="3348548" cy="1629775"/>
                    </a:xfrm>
                    <a:prstGeom prst="rect">
                      <a:avLst/>
                    </a:prstGeom>
                    <a:ln/>
                  </pic:spPr>
                </pic:pic>
              </a:graphicData>
            </a:graphic>
          </wp:inline>
        </w:drawing>
      </w:r>
    </w:p>
    <w:p w14:paraId="01529522" w14:textId="77777777" w:rsidR="006B175E" w:rsidRPr="004075E1" w:rsidRDefault="006B175E" w:rsidP="0022424C">
      <w:pPr>
        <w:spacing w:line="276" w:lineRule="auto"/>
        <w:rPr>
          <w:rFonts w:ascii="David" w:hAnsi="David"/>
        </w:rPr>
      </w:pPr>
      <w:hyperlink r:id="rId130">
        <w:r w:rsidRPr="004075E1">
          <w:rPr>
            <w:rFonts w:ascii="David" w:hAnsi="David"/>
            <w:color w:val="1155CC"/>
            <w:u w:val="single"/>
            <w:rtl/>
          </w:rPr>
          <w:t>סרטון</w:t>
        </w:r>
      </w:hyperlink>
      <w:hyperlink r:id="rId131">
        <w:r w:rsidRPr="004075E1">
          <w:rPr>
            <w:rFonts w:ascii="David" w:hAnsi="David"/>
            <w:color w:val="1155CC"/>
            <w:u w:val="single"/>
            <w:rtl/>
          </w:rPr>
          <w:t xml:space="preserve"> </w:t>
        </w:r>
      </w:hyperlink>
      <w:hyperlink r:id="rId132">
        <w:r w:rsidRPr="004075E1">
          <w:rPr>
            <w:rFonts w:ascii="David" w:hAnsi="David"/>
            <w:color w:val="1155CC"/>
            <w:u w:val="single"/>
            <w:rtl/>
          </w:rPr>
          <w:t>הדגמה</w:t>
        </w:r>
      </w:hyperlink>
      <w:hyperlink r:id="rId133">
        <w:r w:rsidRPr="004075E1">
          <w:rPr>
            <w:rFonts w:ascii="David" w:hAnsi="David"/>
            <w:color w:val="1155CC"/>
            <w:u w:val="single"/>
            <w:rtl/>
          </w:rPr>
          <w:t xml:space="preserve"> </w:t>
        </w:r>
      </w:hyperlink>
      <w:hyperlink r:id="rId134">
        <w:r w:rsidRPr="004075E1">
          <w:rPr>
            <w:rFonts w:ascii="David" w:hAnsi="David"/>
            <w:color w:val="1155CC"/>
            <w:u w:val="single"/>
            <w:rtl/>
          </w:rPr>
          <w:t>להתחברות</w:t>
        </w:r>
      </w:hyperlink>
      <w:hyperlink r:id="rId135">
        <w:r w:rsidRPr="004075E1">
          <w:rPr>
            <w:rFonts w:ascii="David" w:hAnsi="David"/>
            <w:color w:val="1155CC"/>
            <w:u w:val="single"/>
            <w:rtl/>
          </w:rPr>
          <w:t xml:space="preserve"> </w:t>
        </w:r>
      </w:hyperlink>
      <w:hyperlink r:id="rId136">
        <w:r w:rsidRPr="004075E1">
          <w:rPr>
            <w:rFonts w:ascii="David" w:hAnsi="David"/>
            <w:color w:val="1155CC"/>
            <w:u w:val="single"/>
            <w:rtl/>
          </w:rPr>
          <w:t>ל</w:t>
        </w:r>
      </w:hyperlink>
      <w:hyperlink r:id="rId137">
        <w:r w:rsidRPr="004075E1">
          <w:rPr>
            <w:rFonts w:ascii="David" w:hAnsi="David"/>
            <w:color w:val="1155CC"/>
            <w:u w:val="single"/>
            <w:rtl/>
          </w:rPr>
          <w:t>-</w:t>
        </w:r>
      </w:hyperlink>
      <w:hyperlink r:id="rId138">
        <w:r w:rsidRPr="004075E1">
          <w:rPr>
            <w:rFonts w:ascii="David" w:hAnsi="David"/>
            <w:color w:val="1155CC"/>
            <w:u w:val="single"/>
          </w:rPr>
          <w:t>Github</w:t>
        </w:r>
      </w:hyperlink>
      <w:hyperlink r:id="rId139">
        <w:r w:rsidRPr="004075E1">
          <w:rPr>
            <w:rFonts w:ascii="David" w:hAnsi="David"/>
            <w:color w:val="1155CC"/>
            <w:u w:val="single"/>
            <w:rtl/>
          </w:rPr>
          <w:t xml:space="preserve"> </w:t>
        </w:r>
      </w:hyperlink>
      <w:hyperlink r:id="rId140">
        <w:r w:rsidRPr="004075E1">
          <w:rPr>
            <w:rFonts w:ascii="David" w:hAnsi="David"/>
            <w:color w:val="1155CC"/>
            <w:u w:val="single"/>
            <w:rtl/>
          </w:rPr>
          <w:t>עם</w:t>
        </w:r>
      </w:hyperlink>
      <w:hyperlink r:id="rId141">
        <w:r w:rsidRPr="004075E1">
          <w:rPr>
            <w:rFonts w:ascii="David" w:hAnsi="David"/>
            <w:color w:val="1155CC"/>
            <w:u w:val="single"/>
            <w:rtl/>
          </w:rPr>
          <w:t xml:space="preserve"> </w:t>
        </w:r>
      </w:hyperlink>
      <w:hyperlink r:id="rId142">
        <w:r w:rsidRPr="004075E1">
          <w:rPr>
            <w:rFonts w:ascii="David" w:hAnsi="David"/>
            <w:color w:val="1155CC"/>
            <w:u w:val="single"/>
          </w:rPr>
          <w:t>Visual</w:t>
        </w:r>
      </w:hyperlink>
      <w:hyperlink r:id="rId143">
        <w:r w:rsidRPr="004075E1">
          <w:rPr>
            <w:rFonts w:ascii="David" w:hAnsi="David"/>
            <w:color w:val="1155CC"/>
            <w:u w:val="single"/>
          </w:rPr>
          <w:t xml:space="preserve"> </w:t>
        </w:r>
      </w:hyperlink>
      <w:hyperlink r:id="rId144">
        <w:r w:rsidRPr="004075E1">
          <w:rPr>
            <w:rFonts w:ascii="David" w:hAnsi="David"/>
            <w:color w:val="1155CC"/>
            <w:u w:val="single"/>
          </w:rPr>
          <w:t>Studio</w:t>
        </w:r>
      </w:hyperlink>
      <w:hyperlink r:id="rId145">
        <w:r w:rsidRPr="004075E1">
          <w:rPr>
            <w:rFonts w:ascii="David" w:hAnsi="David"/>
            <w:color w:val="1155CC"/>
            <w:u w:val="single"/>
          </w:rPr>
          <w:t xml:space="preserve"> </w:t>
        </w:r>
      </w:hyperlink>
      <w:hyperlink r:id="rId146">
        <w:r w:rsidRPr="004075E1">
          <w:rPr>
            <w:rFonts w:ascii="David" w:hAnsi="David"/>
            <w:color w:val="1155CC"/>
            <w:u w:val="single"/>
          </w:rPr>
          <w:t>Code</w:t>
        </w:r>
      </w:hyperlink>
    </w:p>
    <w:p w14:paraId="582FDAEB" w14:textId="5F887AA3" w:rsidR="006B175E" w:rsidRPr="004075E1" w:rsidRDefault="006B175E" w:rsidP="0022424C">
      <w:pPr>
        <w:spacing w:line="276" w:lineRule="auto"/>
        <w:rPr>
          <w:rFonts w:ascii="David" w:hAnsi="David"/>
        </w:rPr>
      </w:pPr>
      <w:r w:rsidRPr="004075E1">
        <w:rPr>
          <w:rFonts w:ascii="David" w:hAnsi="David"/>
          <w:rtl/>
        </w:rPr>
        <w:t>לפעמים יש צורך לחבר את הקוד שפתוח ב</w:t>
      </w:r>
      <w:r w:rsidRPr="004075E1">
        <w:rPr>
          <w:rFonts w:ascii="David" w:hAnsi="David"/>
        </w:rPr>
        <w:t>VS CODE</w:t>
      </w:r>
      <w:r w:rsidRPr="004075E1">
        <w:rPr>
          <w:rFonts w:ascii="David" w:hAnsi="David"/>
          <w:rtl/>
        </w:rPr>
        <w:t xml:space="preserve"> לשרת של </w:t>
      </w:r>
      <w:r w:rsidRPr="004075E1">
        <w:rPr>
          <w:rFonts w:ascii="David" w:hAnsi="David"/>
        </w:rPr>
        <w:t>GITHUB</w:t>
      </w:r>
      <w:r w:rsidRPr="004075E1">
        <w:rPr>
          <w:rFonts w:ascii="David" w:hAnsi="David"/>
          <w:rtl/>
        </w:rPr>
        <w:t xml:space="preserve">. כדי לעשות את יש לאשר בלשונית </w:t>
      </w:r>
      <w:r w:rsidRPr="004075E1">
        <w:rPr>
          <w:rFonts w:ascii="David" w:hAnsi="David"/>
        </w:rPr>
        <w:t xml:space="preserve">SOURCE CONTROL  </w:t>
      </w:r>
      <w:r w:rsidRPr="004075E1">
        <w:rPr>
          <w:rFonts w:ascii="David" w:hAnsi="David"/>
          <w:noProof/>
        </w:rPr>
        <w:drawing>
          <wp:inline distT="114300" distB="114300" distL="114300" distR="114300" wp14:anchorId="01D1CAD1" wp14:editId="685E599D">
            <wp:extent cx="409575" cy="352425"/>
            <wp:effectExtent l="0" t="0" r="0" b="0"/>
            <wp:docPr id="18591692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7"/>
                    <a:srcRect/>
                    <a:stretch>
                      <a:fillRect/>
                    </a:stretch>
                  </pic:blipFill>
                  <pic:spPr>
                    <a:xfrm>
                      <a:off x="0" y="0"/>
                      <a:ext cx="409575" cy="352425"/>
                    </a:xfrm>
                    <a:prstGeom prst="rect">
                      <a:avLst/>
                    </a:prstGeom>
                    <a:ln/>
                  </pic:spPr>
                </pic:pic>
              </a:graphicData>
            </a:graphic>
          </wp:inline>
        </w:drawing>
      </w:r>
      <w:r w:rsidRPr="004075E1">
        <w:rPr>
          <w:rFonts w:ascii="David" w:hAnsi="David"/>
          <w:rtl/>
        </w:rPr>
        <w:t xml:space="preserve">  הלשונית נמצאת בצד השמאלי של המסך.</w:t>
      </w:r>
    </w:p>
    <w:p w14:paraId="3EEE5199" w14:textId="77777777" w:rsidR="006B175E" w:rsidRPr="004075E1" w:rsidRDefault="006B175E" w:rsidP="0022424C">
      <w:pPr>
        <w:spacing w:line="276" w:lineRule="auto"/>
        <w:rPr>
          <w:rFonts w:ascii="David" w:hAnsi="David"/>
          <w:rtl/>
        </w:rPr>
      </w:pPr>
    </w:p>
    <w:p w14:paraId="57BD32EC" w14:textId="77777777" w:rsidR="006B175E" w:rsidRPr="004075E1" w:rsidRDefault="006B175E" w:rsidP="0022424C">
      <w:pPr>
        <w:spacing w:line="276" w:lineRule="auto"/>
        <w:rPr>
          <w:rFonts w:ascii="David" w:hAnsi="David"/>
        </w:rPr>
      </w:pPr>
    </w:p>
    <w:p w14:paraId="1057677F" w14:textId="77777777" w:rsidR="006B175E" w:rsidRPr="004075E1" w:rsidRDefault="006B175E" w:rsidP="0022424C">
      <w:pPr>
        <w:spacing w:line="276" w:lineRule="auto"/>
        <w:rPr>
          <w:rFonts w:ascii="David" w:hAnsi="David"/>
        </w:rPr>
      </w:pPr>
    </w:p>
    <w:p w14:paraId="042A2BDD" w14:textId="16A00335" w:rsidR="006B175E" w:rsidRPr="004075E1" w:rsidRDefault="00595A2B" w:rsidP="00595A2B">
      <w:pPr>
        <w:pStyle w:val="1"/>
      </w:pPr>
      <w:bookmarkStart w:id="14113" w:name="_vgc473taevdx" w:colFirst="0" w:colLast="0"/>
      <w:bookmarkEnd w:id="14113"/>
      <w:r>
        <w:rPr>
          <w:rtl/>
        </w:rPr>
        <w:br w:type="column"/>
      </w:r>
      <w:bookmarkStart w:id="14114" w:name="_Toc190885801"/>
      <w:r w:rsidR="006B175E" w:rsidRPr="004075E1">
        <w:rPr>
          <w:rtl/>
        </w:rPr>
        <w:lastRenderedPageBreak/>
        <w:t xml:space="preserve">מבנה </w:t>
      </w:r>
      <w:r>
        <w:rPr>
          <w:rFonts w:hint="cs"/>
          <w:rtl/>
        </w:rPr>
        <w:t>הקוד</w:t>
      </w:r>
      <w:bookmarkEnd w:id="14114"/>
    </w:p>
    <w:p w14:paraId="60E15DA7" w14:textId="3967A0E1" w:rsidR="006B175E" w:rsidRPr="004075E1" w:rsidRDefault="006B175E" w:rsidP="0022424C">
      <w:pPr>
        <w:spacing w:line="276" w:lineRule="auto"/>
        <w:rPr>
          <w:rFonts w:ascii="David" w:hAnsi="David"/>
        </w:rPr>
      </w:pPr>
      <w:bookmarkStart w:id="14115" w:name="_dh80zcckncn9" w:colFirst="0" w:colLast="0"/>
      <w:bookmarkEnd w:id="14115"/>
      <w:r w:rsidRPr="004075E1">
        <w:rPr>
          <w:rFonts w:ascii="David" w:hAnsi="David"/>
          <w:rtl/>
        </w:rPr>
        <w:t>מבנה הקוד והתיקיות של הפרויקט</w:t>
      </w:r>
    </w:p>
    <w:p w14:paraId="40D2BB7D" w14:textId="77777777" w:rsidR="006B175E" w:rsidRPr="004075E1" w:rsidRDefault="006B175E" w:rsidP="0022424C">
      <w:pPr>
        <w:spacing w:line="276" w:lineRule="auto"/>
        <w:rPr>
          <w:rFonts w:ascii="David" w:hAnsi="David"/>
        </w:rPr>
      </w:pPr>
      <w:r w:rsidRPr="004075E1">
        <w:rPr>
          <w:rFonts w:ascii="David" w:hAnsi="David"/>
          <w:rtl/>
        </w:rPr>
        <w:t xml:space="preserve">הפרויקט מחולק למחברות </w:t>
      </w:r>
      <w:r w:rsidRPr="004075E1">
        <w:rPr>
          <w:rFonts w:ascii="David" w:hAnsi="David"/>
        </w:rPr>
        <w:t>Jupyter</w:t>
      </w:r>
      <w:r w:rsidRPr="004075E1">
        <w:rPr>
          <w:rFonts w:ascii="David" w:hAnsi="David"/>
          <w:rtl/>
        </w:rPr>
        <w:t>, שכל אחת מהן אחראית על שלב מסוים בתהליך התחזיות.</w:t>
      </w:r>
    </w:p>
    <w:p w14:paraId="6F6F92DC" w14:textId="77777777" w:rsidR="006B175E" w:rsidRPr="004075E1" w:rsidRDefault="006B175E" w:rsidP="0022424C">
      <w:pPr>
        <w:spacing w:line="276" w:lineRule="auto"/>
        <w:rPr>
          <w:rFonts w:ascii="David" w:eastAsia="Roboto Mono" w:hAnsi="David"/>
          <w:color w:val="188038"/>
        </w:rPr>
      </w:pPr>
      <w:bookmarkStart w:id="14116" w:name="_ohuzeqs9tjht" w:colFirst="0" w:colLast="0"/>
      <w:bookmarkEnd w:id="14116"/>
      <w:r w:rsidRPr="004075E1">
        <w:rPr>
          <w:rFonts w:ascii="David" w:hAnsi="David"/>
          <w:rtl/>
        </w:rPr>
        <w:t xml:space="preserve">מבנה התיקיות בתוך התיקייה </w:t>
      </w:r>
      <w:r w:rsidRPr="004075E1">
        <w:rPr>
          <w:rFonts w:ascii="David" w:eastAsia="Roboto Mono" w:hAnsi="David"/>
          <w:color w:val="188038"/>
        </w:rPr>
        <w:t>create_forecast</w:t>
      </w:r>
    </w:p>
    <w:p w14:paraId="2661E3B5" w14:textId="68AFECCE" w:rsidR="006B175E" w:rsidRPr="004075E1" w:rsidRDefault="006B175E" w:rsidP="0022424C">
      <w:pPr>
        <w:spacing w:line="276" w:lineRule="auto"/>
        <w:rPr>
          <w:rFonts w:ascii="David" w:hAnsi="David"/>
        </w:rPr>
      </w:pPr>
      <w:r w:rsidRPr="004075E1">
        <w:rPr>
          <w:rFonts w:ascii="David" w:hAnsi="David"/>
          <w:rtl/>
        </w:rPr>
        <w:t xml:space="preserve">תיקיית </w:t>
      </w:r>
      <w:r w:rsidR="00BC139F">
        <w:rPr>
          <w:rFonts w:ascii="David" w:eastAsia="Roboto Mono" w:hAnsi="David"/>
          <w:color w:val="188038"/>
        </w:rPr>
        <w:t xml:space="preserve"> </w:t>
      </w:r>
      <w:r w:rsidRPr="004075E1">
        <w:rPr>
          <w:rFonts w:ascii="David" w:eastAsia="Roboto Mono" w:hAnsi="David"/>
          <w:color w:val="188038"/>
        </w:rPr>
        <w:t xml:space="preserve">create_forecast </w:t>
      </w:r>
      <w:r w:rsidRPr="004075E1">
        <w:rPr>
          <w:rFonts w:ascii="David" w:hAnsi="David"/>
          <w:rtl/>
        </w:rPr>
        <w:t xml:space="preserve">היא התיקייה המרכזית שמכילה את כל הקבצים הדרושים להפעלת הפרויקט. </w:t>
      </w:r>
    </w:p>
    <w:p w14:paraId="14694BE2" w14:textId="77777777" w:rsidR="006B175E" w:rsidRPr="004075E1" w:rsidRDefault="006B175E" w:rsidP="000D0AF5">
      <w:pPr>
        <w:pStyle w:val="2"/>
      </w:pPr>
      <w:bookmarkStart w:id="14117" w:name="_1iz89ewsmo0p" w:colFirst="0" w:colLast="0"/>
      <w:bookmarkStart w:id="14118" w:name="_Toc190885802"/>
      <w:bookmarkEnd w:id="14117"/>
      <w:r w:rsidRPr="004075E1">
        <w:rPr>
          <w:rtl/>
        </w:rPr>
        <w:t>מבנה תיקיות כללי:</w:t>
      </w:r>
      <w:bookmarkEnd w:id="14118"/>
    </w:p>
    <w:tbl>
      <w:tblPr>
        <w:tblStyle w:val="4-5"/>
        <w:tblW w:w="8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0"/>
        <w:gridCol w:w="1323"/>
        <w:gridCol w:w="4163"/>
      </w:tblGrid>
      <w:tr w:rsidR="000D0AF5" w:rsidRPr="000D0AF5" w14:paraId="1ED4656F" w14:textId="77777777" w:rsidTr="000D0AF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792A6011" w14:textId="77777777" w:rsidR="000D0AF5" w:rsidRPr="000D0AF5" w:rsidRDefault="000D0AF5" w:rsidP="000D0AF5">
            <w:pPr>
              <w:spacing w:before="0" w:line="240" w:lineRule="auto"/>
              <w:ind w:left="0"/>
              <w:rPr>
                <w:rFonts w:ascii="David" w:eastAsia="Times New Roman" w:hAnsi="David"/>
                <w:color w:val="000000"/>
              </w:rPr>
            </w:pPr>
            <w:bookmarkStart w:id="14119" w:name="_82alsytr7aco" w:colFirst="0" w:colLast="0"/>
            <w:bookmarkEnd w:id="14119"/>
            <w:r w:rsidRPr="000D0AF5">
              <w:rPr>
                <w:rFonts w:ascii="David" w:eastAsia="Times New Roman" w:hAnsi="David"/>
                <w:color w:val="000000"/>
                <w:rtl/>
              </w:rPr>
              <w:t>שם</w:t>
            </w:r>
          </w:p>
        </w:tc>
        <w:tc>
          <w:tcPr>
            <w:tcW w:w="1323" w:type="dxa"/>
            <w:noWrap/>
            <w:hideMark/>
          </w:tcPr>
          <w:p w14:paraId="69B461BC" w14:textId="77777777" w:rsidR="000D0AF5" w:rsidRPr="000D0AF5" w:rsidRDefault="000D0AF5" w:rsidP="000D0AF5">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סוג</w:t>
            </w:r>
          </w:p>
        </w:tc>
        <w:tc>
          <w:tcPr>
            <w:tcW w:w="4163" w:type="dxa"/>
            <w:noWrap/>
            <w:hideMark/>
          </w:tcPr>
          <w:p w14:paraId="48166959" w14:textId="77777777" w:rsidR="000D0AF5" w:rsidRPr="000D0AF5" w:rsidRDefault="000D0AF5" w:rsidP="000D0AF5">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הסבר</w:t>
            </w:r>
          </w:p>
        </w:tc>
      </w:tr>
      <w:tr w:rsidR="000D0AF5" w:rsidRPr="000D0AF5" w14:paraId="33C91AB1" w14:textId="77777777" w:rsidTr="000D0AF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55440E97" w14:textId="77777777" w:rsidR="000D0AF5" w:rsidRPr="000D0AF5" w:rsidRDefault="000D0AF5" w:rsidP="000D0AF5">
            <w:pPr>
              <w:bidi w:val="0"/>
              <w:spacing w:before="0" w:line="240" w:lineRule="auto"/>
              <w:ind w:left="0"/>
              <w:rPr>
                <w:rFonts w:ascii="David" w:eastAsia="Times New Roman" w:hAnsi="David"/>
                <w:color w:val="000000"/>
                <w:rtl/>
              </w:rPr>
            </w:pPr>
            <w:r w:rsidRPr="000D0AF5">
              <w:rPr>
                <w:rFonts w:ascii="David" w:eastAsia="Times New Roman" w:hAnsi="David"/>
                <w:color w:val="000000"/>
              </w:rPr>
              <w:t>add_to_taz_layer_geo_info.ipynb</w:t>
            </w:r>
          </w:p>
        </w:tc>
        <w:tc>
          <w:tcPr>
            <w:tcW w:w="1323" w:type="dxa"/>
            <w:noWrap/>
            <w:hideMark/>
          </w:tcPr>
          <w:p w14:paraId="2EF0AAB2"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0D0AF5">
              <w:rPr>
                <w:rFonts w:ascii="David" w:eastAsia="Times New Roman" w:hAnsi="David"/>
                <w:color w:val="000000"/>
                <w:rtl/>
              </w:rPr>
              <w:t xml:space="preserve">קובץ </w:t>
            </w:r>
            <w:r w:rsidRPr="000D0AF5">
              <w:rPr>
                <w:rFonts w:ascii="David" w:eastAsia="Times New Roman" w:hAnsi="David"/>
                <w:color w:val="000000"/>
              </w:rPr>
              <w:t>IPYNB</w:t>
            </w:r>
          </w:p>
        </w:tc>
        <w:tc>
          <w:tcPr>
            <w:tcW w:w="4163" w:type="dxa"/>
            <w:noWrap/>
            <w:hideMark/>
          </w:tcPr>
          <w:p w14:paraId="61D14175"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קוד שמוסיף מאפיינים גיאוגרפים לשכבת האזורי תנועה</w:t>
            </w:r>
          </w:p>
        </w:tc>
      </w:tr>
      <w:tr w:rsidR="000D0AF5" w:rsidRPr="000D0AF5" w14:paraId="107C3F3A" w14:textId="77777777" w:rsidTr="000D0AF5">
        <w:trPr>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4511D570" w14:textId="77777777" w:rsidR="000D0AF5" w:rsidRPr="000D0AF5" w:rsidRDefault="000D0AF5" w:rsidP="000D0AF5">
            <w:pPr>
              <w:bidi w:val="0"/>
              <w:spacing w:before="0" w:line="240" w:lineRule="auto"/>
              <w:ind w:left="0"/>
              <w:rPr>
                <w:rFonts w:ascii="David" w:eastAsia="Times New Roman" w:hAnsi="David"/>
                <w:color w:val="000000"/>
                <w:rtl/>
              </w:rPr>
            </w:pPr>
            <w:r w:rsidRPr="000D0AF5">
              <w:rPr>
                <w:rFonts w:ascii="David" w:eastAsia="Times New Roman" w:hAnsi="David"/>
                <w:color w:val="000000"/>
              </w:rPr>
              <w:t>arab_and_palestinian</w:t>
            </w:r>
          </w:p>
        </w:tc>
        <w:tc>
          <w:tcPr>
            <w:tcW w:w="1323" w:type="dxa"/>
            <w:noWrap/>
            <w:hideMark/>
          </w:tcPr>
          <w:p w14:paraId="5835FB0F" w14:textId="77777777" w:rsidR="000D0AF5" w:rsidRPr="000D0AF5" w:rsidRDefault="000D0AF5" w:rsidP="000D0AF5">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0D0AF5">
              <w:rPr>
                <w:rFonts w:ascii="David" w:eastAsia="Times New Roman" w:hAnsi="David"/>
                <w:color w:val="000000"/>
                <w:rtl/>
              </w:rPr>
              <w:t>תיקייה</w:t>
            </w:r>
          </w:p>
        </w:tc>
        <w:tc>
          <w:tcPr>
            <w:tcW w:w="4163" w:type="dxa"/>
            <w:noWrap/>
            <w:hideMark/>
          </w:tcPr>
          <w:p w14:paraId="29ED5255" w14:textId="77777777" w:rsidR="000D0AF5" w:rsidRPr="000D0AF5" w:rsidRDefault="000D0AF5" w:rsidP="000D0AF5">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חלק הקוד הרלוונטי ליצירת תחזיות למגזר הערבי ופלסטינאי</w:t>
            </w:r>
          </w:p>
        </w:tc>
      </w:tr>
      <w:tr w:rsidR="000D0AF5" w:rsidRPr="000D0AF5" w14:paraId="40F13EFA" w14:textId="77777777" w:rsidTr="000D0AF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09925E54" w14:textId="77777777" w:rsidR="000D0AF5" w:rsidRPr="000D0AF5" w:rsidRDefault="000D0AF5" w:rsidP="000D0AF5">
            <w:pPr>
              <w:bidi w:val="0"/>
              <w:spacing w:before="0" w:line="240" w:lineRule="auto"/>
              <w:ind w:left="0"/>
              <w:rPr>
                <w:rFonts w:ascii="David" w:eastAsia="Times New Roman" w:hAnsi="David"/>
                <w:color w:val="000000"/>
                <w:rtl/>
              </w:rPr>
            </w:pPr>
            <w:r w:rsidRPr="000D0AF5">
              <w:rPr>
                <w:rFonts w:ascii="David" w:eastAsia="Times New Roman" w:hAnsi="David"/>
                <w:color w:val="000000"/>
              </w:rPr>
              <w:t>background_files</w:t>
            </w:r>
          </w:p>
        </w:tc>
        <w:tc>
          <w:tcPr>
            <w:tcW w:w="1323" w:type="dxa"/>
            <w:noWrap/>
            <w:hideMark/>
          </w:tcPr>
          <w:p w14:paraId="4F397037"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0D0AF5">
              <w:rPr>
                <w:rFonts w:ascii="David" w:eastAsia="Times New Roman" w:hAnsi="David"/>
                <w:color w:val="000000"/>
                <w:rtl/>
              </w:rPr>
              <w:t>תיקייה</w:t>
            </w:r>
          </w:p>
        </w:tc>
        <w:tc>
          <w:tcPr>
            <w:tcW w:w="4163" w:type="dxa"/>
            <w:noWrap/>
            <w:hideMark/>
          </w:tcPr>
          <w:p w14:paraId="6992D48E"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תיקייה עם חומרי רקע נדרשים להפעלת הקוד</w:t>
            </w:r>
          </w:p>
        </w:tc>
      </w:tr>
      <w:tr w:rsidR="000D0AF5" w:rsidRPr="000D0AF5" w14:paraId="1BA1AF85" w14:textId="77777777" w:rsidTr="000D0AF5">
        <w:trPr>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0209CC2C" w14:textId="77777777" w:rsidR="000D0AF5" w:rsidRPr="000D0AF5" w:rsidRDefault="000D0AF5" w:rsidP="000D0AF5">
            <w:pPr>
              <w:bidi w:val="0"/>
              <w:spacing w:before="0" w:line="240" w:lineRule="auto"/>
              <w:ind w:left="0"/>
              <w:rPr>
                <w:rFonts w:ascii="David" w:eastAsia="Times New Roman" w:hAnsi="David"/>
                <w:color w:val="000000"/>
                <w:rtl/>
              </w:rPr>
            </w:pPr>
            <w:r w:rsidRPr="000D0AF5">
              <w:rPr>
                <w:rFonts w:ascii="David" w:eastAsia="Times New Roman" w:hAnsi="David"/>
                <w:color w:val="000000"/>
              </w:rPr>
              <w:t>current</w:t>
            </w:r>
          </w:p>
        </w:tc>
        <w:tc>
          <w:tcPr>
            <w:tcW w:w="1323" w:type="dxa"/>
            <w:noWrap/>
            <w:hideMark/>
          </w:tcPr>
          <w:p w14:paraId="4CEA752C" w14:textId="77777777" w:rsidR="000D0AF5" w:rsidRPr="000D0AF5" w:rsidRDefault="000D0AF5" w:rsidP="000D0AF5">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0D0AF5">
              <w:rPr>
                <w:rFonts w:ascii="David" w:eastAsia="Times New Roman" w:hAnsi="David"/>
                <w:color w:val="000000"/>
                <w:rtl/>
              </w:rPr>
              <w:t>תיקייה</w:t>
            </w:r>
          </w:p>
        </w:tc>
        <w:tc>
          <w:tcPr>
            <w:tcW w:w="4163" w:type="dxa"/>
            <w:noWrap/>
            <w:hideMark/>
          </w:tcPr>
          <w:p w14:paraId="599DF3E0" w14:textId="77777777" w:rsidR="000D0AF5" w:rsidRPr="000D0AF5" w:rsidRDefault="000D0AF5" w:rsidP="000D0AF5">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חלק הקוד הרלוונטי ליצירת תחזיות למצב הקיים</w:t>
            </w:r>
          </w:p>
        </w:tc>
      </w:tr>
      <w:tr w:rsidR="000D0AF5" w:rsidRPr="000D0AF5" w14:paraId="59CCA551" w14:textId="77777777" w:rsidTr="000D0AF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24D73E4F" w14:textId="77777777" w:rsidR="000D0AF5" w:rsidRPr="000D0AF5" w:rsidRDefault="000D0AF5" w:rsidP="000D0AF5">
            <w:pPr>
              <w:bidi w:val="0"/>
              <w:spacing w:before="0" w:line="240" w:lineRule="auto"/>
              <w:ind w:left="0"/>
              <w:rPr>
                <w:rFonts w:ascii="David" w:eastAsia="Times New Roman" w:hAnsi="David"/>
                <w:color w:val="000000"/>
                <w:rtl/>
              </w:rPr>
            </w:pPr>
            <w:r w:rsidRPr="000D0AF5">
              <w:rPr>
                <w:rFonts w:ascii="David" w:eastAsia="Times New Roman" w:hAnsi="David"/>
                <w:color w:val="000000"/>
              </w:rPr>
              <w:t>environment.yml</w:t>
            </w:r>
          </w:p>
        </w:tc>
        <w:tc>
          <w:tcPr>
            <w:tcW w:w="1323" w:type="dxa"/>
            <w:noWrap/>
            <w:hideMark/>
          </w:tcPr>
          <w:p w14:paraId="707E30FE"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0D0AF5">
              <w:rPr>
                <w:rFonts w:ascii="David" w:eastAsia="Times New Roman" w:hAnsi="David"/>
                <w:color w:val="000000"/>
                <w:rtl/>
              </w:rPr>
              <w:t xml:space="preserve">קובץ </w:t>
            </w:r>
            <w:r w:rsidRPr="000D0AF5">
              <w:rPr>
                <w:rFonts w:ascii="David" w:eastAsia="Times New Roman" w:hAnsi="David"/>
                <w:color w:val="000000"/>
              </w:rPr>
              <w:t>YML</w:t>
            </w:r>
          </w:p>
        </w:tc>
        <w:tc>
          <w:tcPr>
            <w:tcW w:w="4163" w:type="dxa"/>
            <w:noWrap/>
            <w:hideMark/>
          </w:tcPr>
          <w:p w14:paraId="342A6760"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קובץ לייצרת סביבת העבודה עם הספריות בגירסאות הנכונים</w:t>
            </w:r>
          </w:p>
        </w:tc>
      </w:tr>
      <w:tr w:rsidR="000D0AF5" w:rsidRPr="000D0AF5" w14:paraId="6E28F04A" w14:textId="77777777" w:rsidTr="000D0AF5">
        <w:trPr>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1AEEED4B" w14:textId="77777777" w:rsidR="000D0AF5" w:rsidRPr="000D0AF5" w:rsidRDefault="000D0AF5" w:rsidP="000D0AF5">
            <w:pPr>
              <w:bidi w:val="0"/>
              <w:spacing w:before="0" w:line="240" w:lineRule="auto"/>
              <w:ind w:left="0"/>
              <w:rPr>
                <w:rFonts w:ascii="David" w:eastAsia="Times New Roman" w:hAnsi="David"/>
                <w:color w:val="000000"/>
                <w:rtl/>
              </w:rPr>
            </w:pPr>
            <w:r w:rsidRPr="000D0AF5">
              <w:rPr>
                <w:rFonts w:ascii="David" w:eastAsia="Times New Roman" w:hAnsi="David"/>
                <w:color w:val="000000"/>
              </w:rPr>
              <w:t>future</w:t>
            </w:r>
          </w:p>
        </w:tc>
        <w:tc>
          <w:tcPr>
            <w:tcW w:w="1323" w:type="dxa"/>
            <w:noWrap/>
            <w:hideMark/>
          </w:tcPr>
          <w:p w14:paraId="5B121A0E" w14:textId="77777777" w:rsidR="000D0AF5" w:rsidRPr="000D0AF5" w:rsidRDefault="000D0AF5" w:rsidP="000D0AF5">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0D0AF5">
              <w:rPr>
                <w:rFonts w:ascii="David" w:eastAsia="Times New Roman" w:hAnsi="David"/>
                <w:color w:val="000000"/>
                <w:rtl/>
              </w:rPr>
              <w:t>תיקייה</w:t>
            </w:r>
          </w:p>
        </w:tc>
        <w:tc>
          <w:tcPr>
            <w:tcW w:w="4163" w:type="dxa"/>
            <w:noWrap/>
            <w:hideMark/>
          </w:tcPr>
          <w:p w14:paraId="607E73AF" w14:textId="77777777" w:rsidR="000D0AF5" w:rsidRPr="000D0AF5" w:rsidRDefault="000D0AF5" w:rsidP="000D0AF5">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חלק הקוד הרלוונטי ליצירת תחזיות עתיד</w:t>
            </w:r>
          </w:p>
        </w:tc>
      </w:tr>
      <w:tr w:rsidR="000D0AF5" w:rsidRPr="000D0AF5" w14:paraId="5DD1C0C3" w14:textId="77777777" w:rsidTr="000D0AF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3397406B" w14:textId="77777777" w:rsidR="000D0AF5" w:rsidRPr="000D0AF5" w:rsidRDefault="000D0AF5" w:rsidP="000D0AF5">
            <w:pPr>
              <w:bidi w:val="0"/>
              <w:spacing w:before="0" w:line="240" w:lineRule="auto"/>
              <w:ind w:left="0"/>
              <w:rPr>
                <w:rFonts w:ascii="David" w:eastAsia="Times New Roman" w:hAnsi="David"/>
                <w:color w:val="000000"/>
                <w:rtl/>
              </w:rPr>
            </w:pPr>
            <w:r w:rsidRPr="000D0AF5">
              <w:rPr>
                <w:rFonts w:ascii="David" w:eastAsia="Times New Roman" w:hAnsi="David"/>
                <w:color w:val="000000"/>
              </w:rPr>
              <w:t>global_functions.py</w:t>
            </w:r>
          </w:p>
        </w:tc>
        <w:tc>
          <w:tcPr>
            <w:tcW w:w="1323" w:type="dxa"/>
            <w:noWrap/>
            <w:hideMark/>
          </w:tcPr>
          <w:p w14:paraId="4C8F1453"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0D0AF5">
              <w:rPr>
                <w:rFonts w:ascii="David" w:eastAsia="Times New Roman" w:hAnsi="David"/>
                <w:color w:val="000000"/>
                <w:rtl/>
              </w:rPr>
              <w:t xml:space="preserve">קובץ </w:t>
            </w:r>
            <w:r w:rsidRPr="000D0AF5">
              <w:rPr>
                <w:rFonts w:ascii="David" w:eastAsia="Times New Roman" w:hAnsi="David"/>
                <w:color w:val="000000"/>
              </w:rPr>
              <w:t>PY</w:t>
            </w:r>
          </w:p>
        </w:tc>
        <w:tc>
          <w:tcPr>
            <w:tcW w:w="4163" w:type="dxa"/>
            <w:noWrap/>
            <w:hideMark/>
          </w:tcPr>
          <w:p w14:paraId="280B8A9F"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קובץ קוד עם פונקציות שחוזרים על עצמם בקוד במחברות שונים</w:t>
            </w:r>
          </w:p>
        </w:tc>
      </w:tr>
      <w:tr w:rsidR="000D0AF5" w:rsidRPr="000D0AF5" w14:paraId="32FF2E5E" w14:textId="77777777" w:rsidTr="000D0AF5">
        <w:trPr>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52DCF239" w14:textId="77777777" w:rsidR="000D0AF5" w:rsidRPr="000D0AF5" w:rsidRDefault="000D0AF5" w:rsidP="000D0AF5">
            <w:pPr>
              <w:bidi w:val="0"/>
              <w:spacing w:before="0" w:line="240" w:lineRule="auto"/>
              <w:ind w:left="0"/>
              <w:rPr>
                <w:rFonts w:ascii="David" w:eastAsia="Times New Roman" w:hAnsi="David"/>
                <w:color w:val="000000"/>
                <w:rtl/>
              </w:rPr>
            </w:pPr>
            <w:r w:rsidRPr="000D0AF5">
              <w:rPr>
                <w:rFonts w:ascii="David" w:eastAsia="Times New Roman" w:hAnsi="David"/>
                <w:color w:val="000000"/>
              </w:rPr>
              <w:t>outputs</w:t>
            </w:r>
          </w:p>
        </w:tc>
        <w:tc>
          <w:tcPr>
            <w:tcW w:w="1323" w:type="dxa"/>
            <w:noWrap/>
            <w:hideMark/>
          </w:tcPr>
          <w:p w14:paraId="01455871" w14:textId="77777777" w:rsidR="000D0AF5" w:rsidRPr="000D0AF5" w:rsidRDefault="000D0AF5" w:rsidP="000D0AF5">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0D0AF5">
              <w:rPr>
                <w:rFonts w:ascii="David" w:eastAsia="Times New Roman" w:hAnsi="David"/>
                <w:color w:val="000000"/>
                <w:rtl/>
              </w:rPr>
              <w:t>תיקייה</w:t>
            </w:r>
          </w:p>
        </w:tc>
        <w:tc>
          <w:tcPr>
            <w:tcW w:w="4163" w:type="dxa"/>
            <w:noWrap/>
            <w:hideMark/>
          </w:tcPr>
          <w:p w14:paraId="5C5E9175" w14:textId="77777777" w:rsidR="000D0AF5" w:rsidRPr="000D0AF5" w:rsidRDefault="000D0AF5" w:rsidP="000D0AF5">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מיקום לפלטים של הקוד</w:t>
            </w:r>
          </w:p>
        </w:tc>
      </w:tr>
      <w:tr w:rsidR="000D0AF5" w:rsidRPr="000D0AF5" w14:paraId="69748E54" w14:textId="77777777" w:rsidTr="000D0AF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50" w:type="dxa"/>
            <w:noWrap/>
            <w:hideMark/>
          </w:tcPr>
          <w:p w14:paraId="02A28A91" w14:textId="77777777" w:rsidR="000D0AF5" w:rsidRPr="000D0AF5" w:rsidRDefault="000D0AF5" w:rsidP="000D0AF5">
            <w:pPr>
              <w:bidi w:val="0"/>
              <w:spacing w:before="0" w:line="240" w:lineRule="auto"/>
              <w:ind w:left="0"/>
              <w:rPr>
                <w:rFonts w:ascii="David" w:eastAsia="Times New Roman" w:hAnsi="David"/>
                <w:color w:val="000000"/>
                <w:rtl/>
              </w:rPr>
            </w:pPr>
            <w:r w:rsidRPr="000D0AF5">
              <w:rPr>
                <w:rFonts w:ascii="David" w:eastAsia="Times New Roman" w:hAnsi="David"/>
                <w:color w:val="000000"/>
              </w:rPr>
              <w:t>run_basic.ipynb</w:t>
            </w:r>
          </w:p>
        </w:tc>
        <w:tc>
          <w:tcPr>
            <w:tcW w:w="1323" w:type="dxa"/>
            <w:noWrap/>
            <w:hideMark/>
          </w:tcPr>
          <w:p w14:paraId="30AA9BEB"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0D0AF5">
              <w:rPr>
                <w:rFonts w:ascii="David" w:eastAsia="Times New Roman" w:hAnsi="David"/>
                <w:color w:val="000000"/>
                <w:rtl/>
              </w:rPr>
              <w:t xml:space="preserve">קובץ </w:t>
            </w:r>
            <w:r w:rsidRPr="000D0AF5">
              <w:rPr>
                <w:rFonts w:ascii="David" w:eastAsia="Times New Roman" w:hAnsi="David"/>
                <w:color w:val="000000"/>
              </w:rPr>
              <w:t>IPYNB</w:t>
            </w:r>
          </w:p>
        </w:tc>
        <w:tc>
          <w:tcPr>
            <w:tcW w:w="4163" w:type="dxa"/>
            <w:noWrap/>
            <w:hideMark/>
          </w:tcPr>
          <w:p w14:paraId="1C2C458A" w14:textId="77777777" w:rsidR="000D0AF5" w:rsidRPr="000D0AF5" w:rsidRDefault="000D0AF5" w:rsidP="000D0AF5">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0D0AF5">
              <w:rPr>
                <w:rFonts w:ascii="David" w:eastAsia="Times New Roman" w:hAnsi="David"/>
                <w:color w:val="000000"/>
                <w:rtl/>
              </w:rPr>
              <w:t>מחברת קוד שממנה אפשר להריץ את כלל הקוד</w:t>
            </w:r>
          </w:p>
        </w:tc>
      </w:tr>
    </w:tbl>
    <w:p w14:paraId="32871258" w14:textId="77777777" w:rsidR="000D0AF5" w:rsidRPr="000D0AF5" w:rsidRDefault="000D0AF5" w:rsidP="0022424C">
      <w:pPr>
        <w:spacing w:line="276" w:lineRule="auto"/>
        <w:rPr>
          <w:rFonts w:ascii="David" w:eastAsia="Roboto Mono" w:hAnsi="David"/>
          <w:color w:val="188038"/>
          <w:rtl/>
        </w:rPr>
      </w:pPr>
    </w:p>
    <w:p w14:paraId="28DF0050" w14:textId="6086E835" w:rsidR="006B175E" w:rsidRPr="004075E1" w:rsidRDefault="006B175E" w:rsidP="00312552">
      <w:pPr>
        <w:pStyle w:val="3"/>
      </w:pPr>
      <w:bookmarkStart w:id="14120" w:name="_Toc190885803"/>
      <w:r w:rsidRPr="004075E1">
        <w:rPr>
          <w:rtl/>
        </w:rPr>
        <w:t xml:space="preserve">מחברת </w:t>
      </w:r>
      <w:r w:rsidRPr="004075E1">
        <w:t>run_basic.ipynb</w:t>
      </w:r>
      <w:bookmarkEnd w:id="14120"/>
    </w:p>
    <w:p w14:paraId="0E1BBA48" w14:textId="77777777" w:rsidR="006B175E" w:rsidRPr="004075E1" w:rsidRDefault="006B175E" w:rsidP="0022424C">
      <w:pPr>
        <w:spacing w:line="276" w:lineRule="auto"/>
        <w:rPr>
          <w:rFonts w:ascii="David" w:hAnsi="David"/>
        </w:rPr>
      </w:pPr>
      <w:r w:rsidRPr="004075E1">
        <w:rPr>
          <w:rFonts w:ascii="David" w:hAnsi="David"/>
          <w:rtl/>
        </w:rPr>
        <w:t>על מנת להריץ את הפרויקט לחצו על "</w:t>
      </w:r>
      <w:r w:rsidRPr="004075E1">
        <w:rPr>
          <w:rFonts w:ascii="David" w:hAnsi="David"/>
        </w:rPr>
        <w:t>Run All</w:t>
      </w:r>
      <w:r w:rsidRPr="004075E1">
        <w:rPr>
          <w:rFonts w:ascii="David" w:hAnsi="David"/>
          <w:rtl/>
        </w:rPr>
        <w:t>" כדי להריץ את כל התאים במחברת, הקוד יריץ באופן אוטומטי את כל שלבי הפרויקט, ויצור סט תחזיות מלא (מצב קיים + 3 תרחישים עתיד לפי שנות יעד)</w:t>
      </w:r>
    </w:p>
    <w:p w14:paraId="58C61EFE" w14:textId="77777777" w:rsidR="006B175E" w:rsidRPr="004075E1" w:rsidRDefault="006B175E" w:rsidP="0022424C">
      <w:pPr>
        <w:spacing w:line="276" w:lineRule="auto"/>
        <w:rPr>
          <w:rFonts w:ascii="David" w:hAnsi="David"/>
        </w:rPr>
      </w:pPr>
      <w:r w:rsidRPr="004075E1">
        <w:rPr>
          <w:rFonts w:ascii="David" w:hAnsi="David"/>
          <w:noProof/>
        </w:rPr>
        <w:drawing>
          <wp:inline distT="114300" distB="114300" distL="114300" distR="114300" wp14:anchorId="06A0C3E4" wp14:editId="6087C2DD">
            <wp:extent cx="5446388" cy="37093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8"/>
                    <a:srcRect/>
                    <a:stretch>
                      <a:fillRect/>
                    </a:stretch>
                  </pic:blipFill>
                  <pic:spPr>
                    <a:xfrm>
                      <a:off x="0" y="0"/>
                      <a:ext cx="5446388" cy="370933"/>
                    </a:xfrm>
                    <a:prstGeom prst="rect">
                      <a:avLst/>
                    </a:prstGeom>
                    <a:ln/>
                  </pic:spPr>
                </pic:pic>
              </a:graphicData>
            </a:graphic>
          </wp:inline>
        </w:drawing>
      </w:r>
    </w:p>
    <w:p w14:paraId="439FD103" w14:textId="77777777" w:rsidR="006B175E" w:rsidRPr="004075E1" w:rsidRDefault="006B175E" w:rsidP="0022424C">
      <w:pPr>
        <w:spacing w:line="276" w:lineRule="auto"/>
        <w:rPr>
          <w:rFonts w:ascii="David" w:hAnsi="David"/>
        </w:rPr>
      </w:pPr>
      <w:bookmarkStart w:id="14121" w:name="_gr2xzealpqkr" w:colFirst="0" w:colLast="0"/>
      <w:bookmarkEnd w:id="14121"/>
    </w:p>
    <w:p w14:paraId="652238A7" w14:textId="77777777" w:rsidR="006B175E" w:rsidRPr="004075E1" w:rsidRDefault="006B175E" w:rsidP="00312552">
      <w:pPr>
        <w:pStyle w:val="3"/>
      </w:pPr>
      <w:bookmarkStart w:id="14122" w:name="_8gyucafm5nv8" w:colFirst="0" w:colLast="0"/>
      <w:bookmarkStart w:id="14123" w:name="_Toc190885804"/>
      <w:bookmarkEnd w:id="14122"/>
      <w:r w:rsidRPr="004075E1">
        <w:rPr>
          <w:rtl/>
        </w:rPr>
        <w:t>תרחיש מצב קיים (</w:t>
      </w:r>
      <w:r w:rsidRPr="004075E1">
        <w:t>current</w:t>
      </w:r>
      <w:r w:rsidRPr="004075E1">
        <w:rPr>
          <w:rtl/>
        </w:rPr>
        <w:t>)</w:t>
      </w:r>
      <w:bookmarkEnd w:id="14123"/>
    </w:p>
    <w:p w14:paraId="695B1D2B" w14:textId="4D234C41" w:rsidR="006B175E" w:rsidRDefault="006B175E" w:rsidP="00C35FC5">
      <w:pPr>
        <w:spacing w:line="276" w:lineRule="auto"/>
        <w:rPr>
          <w:rFonts w:ascii="David" w:hAnsi="David"/>
          <w:rtl/>
        </w:rPr>
      </w:pPr>
      <w:bookmarkStart w:id="14124" w:name="_elvmnf5cmhui" w:colFirst="0" w:colLast="0"/>
      <w:bookmarkEnd w:id="14124"/>
      <w:r w:rsidRPr="004075E1">
        <w:rPr>
          <w:rFonts w:ascii="David" w:hAnsi="David"/>
          <w:rtl/>
        </w:rPr>
        <w:t xml:space="preserve">מבנה תיקיות כללי </w:t>
      </w:r>
      <w:r w:rsidR="00C35FC5">
        <w:rPr>
          <w:rFonts w:ascii="David" w:hAnsi="David"/>
        </w:rPr>
        <w:t>:</w:t>
      </w:r>
    </w:p>
    <w:tbl>
      <w:tblPr>
        <w:tblW w:w="0" w:type="auto"/>
        <w:tblLook w:val="04A0" w:firstRow="1" w:lastRow="0" w:firstColumn="1" w:lastColumn="0" w:noHBand="0" w:noVBand="1"/>
      </w:tblPr>
      <w:tblGrid>
        <w:gridCol w:w="3969"/>
        <w:gridCol w:w="1418"/>
        <w:gridCol w:w="3639"/>
      </w:tblGrid>
      <w:tr w:rsidR="001225A7" w:rsidRPr="001225A7" w14:paraId="1CC2E9FC" w14:textId="77777777" w:rsidTr="00DD6AFE">
        <w:trPr>
          <w:trHeight w:val="437"/>
          <w:tblHeader/>
        </w:trPr>
        <w:tc>
          <w:tcPr>
            <w:tcW w:w="3969" w:type="dxa"/>
            <w:tcBorders>
              <w:top w:val="nil"/>
              <w:left w:val="nil"/>
              <w:bottom w:val="nil"/>
              <w:right w:val="nil"/>
            </w:tcBorders>
            <w:shd w:val="clear" w:color="4F81BD" w:fill="4F81BD"/>
            <w:vAlign w:val="center"/>
            <w:hideMark/>
          </w:tcPr>
          <w:p w14:paraId="1E41AC7A" w14:textId="77777777" w:rsidR="001225A7" w:rsidRPr="001225A7" w:rsidRDefault="001225A7" w:rsidP="001225A7">
            <w:pPr>
              <w:bidi w:val="0"/>
              <w:spacing w:before="0" w:line="240" w:lineRule="auto"/>
              <w:ind w:left="0"/>
              <w:rPr>
                <w:rFonts w:ascii="David" w:eastAsia="Times New Roman" w:hAnsi="David"/>
                <w:b/>
                <w:bCs/>
                <w:color w:val="FFFFFF"/>
              </w:rPr>
            </w:pPr>
            <w:r w:rsidRPr="001225A7">
              <w:rPr>
                <w:rFonts w:ascii="David" w:eastAsia="Times New Roman" w:hAnsi="David"/>
                <w:b/>
                <w:bCs/>
                <w:color w:val="FFFFFF"/>
                <w:rtl/>
              </w:rPr>
              <w:t>שם</w:t>
            </w:r>
          </w:p>
        </w:tc>
        <w:tc>
          <w:tcPr>
            <w:tcW w:w="1418" w:type="dxa"/>
            <w:tcBorders>
              <w:top w:val="nil"/>
              <w:left w:val="single" w:sz="4" w:space="0" w:color="FFFFFF"/>
              <w:bottom w:val="nil"/>
              <w:right w:val="nil"/>
            </w:tcBorders>
            <w:shd w:val="clear" w:color="4F81BD" w:fill="4F81BD"/>
            <w:vAlign w:val="bottom"/>
            <w:hideMark/>
          </w:tcPr>
          <w:p w14:paraId="588295FE" w14:textId="77777777" w:rsidR="001225A7" w:rsidRPr="001225A7" w:rsidRDefault="001225A7" w:rsidP="001225A7">
            <w:pPr>
              <w:spacing w:before="0" w:line="240" w:lineRule="auto"/>
              <w:ind w:left="0"/>
              <w:rPr>
                <w:rFonts w:ascii="David" w:eastAsia="Times New Roman" w:hAnsi="David"/>
                <w:b/>
                <w:bCs/>
                <w:color w:val="FFFFFF"/>
                <w:rtl/>
              </w:rPr>
            </w:pPr>
            <w:r w:rsidRPr="001225A7">
              <w:rPr>
                <w:rFonts w:ascii="David" w:eastAsia="Times New Roman" w:hAnsi="David"/>
                <w:b/>
                <w:bCs/>
                <w:color w:val="FFFFFF"/>
                <w:rtl/>
              </w:rPr>
              <w:t>סוג</w:t>
            </w:r>
          </w:p>
        </w:tc>
        <w:tc>
          <w:tcPr>
            <w:tcW w:w="3639" w:type="dxa"/>
            <w:tcBorders>
              <w:top w:val="nil"/>
              <w:left w:val="single" w:sz="4" w:space="0" w:color="FFFFFF"/>
              <w:bottom w:val="nil"/>
              <w:right w:val="nil"/>
            </w:tcBorders>
            <w:shd w:val="clear" w:color="4F81BD" w:fill="4F81BD"/>
            <w:vAlign w:val="bottom"/>
            <w:hideMark/>
          </w:tcPr>
          <w:p w14:paraId="24C10AAA" w14:textId="77777777" w:rsidR="001225A7" w:rsidRPr="001225A7" w:rsidRDefault="001225A7" w:rsidP="001225A7">
            <w:pPr>
              <w:spacing w:before="0" w:line="240" w:lineRule="auto"/>
              <w:ind w:left="0"/>
              <w:rPr>
                <w:rFonts w:ascii="David" w:eastAsia="Times New Roman" w:hAnsi="David"/>
                <w:b/>
                <w:bCs/>
                <w:color w:val="FFFFFF"/>
                <w:rtl/>
              </w:rPr>
            </w:pPr>
            <w:r w:rsidRPr="001225A7">
              <w:rPr>
                <w:rFonts w:ascii="David" w:eastAsia="Times New Roman" w:hAnsi="David"/>
                <w:b/>
                <w:bCs/>
                <w:color w:val="FFFFFF"/>
                <w:rtl/>
              </w:rPr>
              <w:t>הסבר</w:t>
            </w:r>
          </w:p>
        </w:tc>
      </w:tr>
      <w:tr w:rsidR="001225A7" w:rsidRPr="001225A7" w14:paraId="6092B927" w14:textId="77777777" w:rsidTr="00DD6AFE">
        <w:trPr>
          <w:trHeight w:val="854"/>
        </w:trPr>
        <w:tc>
          <w:tcPr>
            <w:tcW w:w="3969" w:type="dxa"/>
            <w:tcBorders>
              <w:top w:val="single" w:sz="12" w:space="0" w:color="FFFFFF"/>
              <w:left w:val="nil"/>
              <w:bottom w:val="nil"/>
              <w:right w:val="nil"/>
            </w:tcBorders>
            <w:shd w:val="clear" w:color="B8CCE4" w:fill="B8CCE4"/>
            <w:vAlign w:val="center"/>
            <w:hideMark/>
          </w:tcPr>
          <w:p w14:paraId="7C97344C"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add_geo_info_and_export.ipynb</w:t>
            </w:r>
          </w:p>
        </w:tc>
        <w:tc>
          <w:tcPr>
            <w:tcW w:w="1418" w:type="dxa"/>
            <w:tcBorders>
              <w:top w:val="single" w:sz="12" w:space="0" w:color="FFFFFF"/>
              <w:left w:val="single" w:sz="4" w:space="0" w:color="FFFFFF"/>
              <w:bottom w:val="nil"/>
              <w:right w:val="nil"/>
            </w:tcBorders>
            <w:shd w:val="clear" w:color="B8CCE4" w:fill="B8CCE4"/>
            <w:vAlign w:val="bottom"/>
            <w:hideMark/>
          </w:tcPr>
          <w:p w14:paraId="4FBE39F3"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IPYNB</w:t>
            </w:r>
          </w:p>
        </w:tc>
        <w:tc>
          <w:tcPr>
            <w:tcW w:w="3639" w:type="dxa"/>
            <w:tcBorders>
              <w:top w:val="single" w:sz="12" w:space="0" w:color="FFFFFF"/>
              <w:left w:val="single" w:sz="4" w:space="0" w:color="FFFFFF"/>
              <w:bottom w:val="nil"/>
              <w:right w:val="nil"/>
            </w:tcBorders>
            <w:shd w:val="clear" w:color="B8CCE4" w:fill="B8CCE4"/>
            <w:vAlign w:val="center"/>
            <w:hideMark/>
          </w:tcPr>
          <w:p w14:paraId="4FC2004F"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מחברת זו מוסיפה את עמודות שהמודל צריך ומסדר את המידע בפורמט שהמודל יוכל להריץ.</w:t>
            </w:r>
          </w:p>
        </w:tc>
      </w:tr>
      <w:tr w:rsidR="001225A7" w:rsidRPr="001225A7" w14:paraId="3D9EB4CC" w14:textId="77777777" w:rsidTr="00DD6AFE">
        <w:trPr>
          <w:trHeight w:val="833"/>
        </w:trPr>
        <w:tc>
          <w:tcPr>
            <w:tcW w:w="3969" w:type="dxa"/>
            <w:tcBorders>
              <w:top w:val="single" w:sz="4" w:space="0" w:color="FFFFFF"/>
              <w:left w:val="nil"/>
              <w:bottom w:val="nil"/>
              <w:right w:val="nil"/>
            </w:tcBorders>
            <w:shd w:val="clear" w:color="DCE6F1" w:fill="DCE6F1"/>
            <w:vAlign w:val="center"/>
            <w:hideMark/>
          </w:tcPr>
          <w:p w14:paraId="77D600EE"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create_gov_student_num_by_muni.ipynb</w:t>
            </w:r>
          </w:p>
        </w:tc>
        <w:tc>
          <w:tcPr>
            <w:tcW w:w="1418" w:type="dxa"/>
            <w:tcBorders>
              <w:top w:val="single" w:sz="4" w:space="0" w:color="FFFFFF"/>
              <w:left w:val="single" w:sz="4" w:space="0" w:color="FFFFFF"/>
              <w:bottom w:val="nil"/>
              <w:right w:val="nil"/>
            </w:tcBorders>
            <w:shd w:val="clear" w:color="DCE6F1" w:fill="DCE6F1"/>
            <w:vAlign w:val="bottom"/>
            <w:hideMark/>
          </w:tcPr>
          <w:p w14:paraId="67EE9CA6"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IPYNB</w:t>
            </w:r>
          </w:p>
        </w:tc>
        <w:tc>
          <w:tcPr>
            <w:tcW w:w="3639" w:type="dxa"/>
            <w:tcBorders>
              <w:top w:val="single" w:sz="4" w:space="0" w:color="FFFFFF"/>
              <w:left w:val="single" w:sz="4" w:space="0" w:color="FFFFFF"/>
              <w:bottom w:val="nil"/>
              <w:right w:val="nil"/>
            </w:tcBorders>
            <w:shd w:val="clear" w:color="DCE6F1" w:fill="DCE6F1"/>
            <w:vAlign w:val="center"/>
            <w:hideMark/>
          </w:tcPr>
          <w:p w14:paraId="47FC859D"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מחברת זו נועדה לייצר את כמות התלמידים לפי נתוני למ"ס ברמת יישוב.</w:t>
            </w:r>
          </w:p>
        </w:tc>
      </w:tr>
      <w:tr w:rsidR="001225A7" w:rsidRPr="001225A7" w14:paraId="76F575F6" w14:textId="77777777" w:rsidTr="00DD6AFE">
        <w:trPr>
          <w:trHeight w:val="833"/>
        </w:trPr>
        <w:tc>
          <w:tcPr>
            <w:tcW w:w="3969" w:type="dxa"/>
            <w:tcBorders>
              <w:top w:val="single" w:sz="4" w:space="0" w:color="FFFFFF"/>
              <w:left w:val="nil"/>
              <w:bottom w:val="nil"/>
              <w:right w:val="nil"/>
            </w:tcBorders>
            <w:shd w:val="clear" w:color="B8CCE4" w:fill="B8CCE4"/>
            <w:vAlign w:val="center"/>
            <w:hideMark/>
          </w:tcPr>
          <w:p w14:paraId="0C8ACB02" w14:textId="73A66C65"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Determining_type_of</w:t>
            </w:r>
            <w:r w:rsidR="00DD6AFE">
              <w:rPr>
                <w:rFonts w:ascii="David" w:eastAsia="Times New Roman" w:hAnsi="David"/>
                <w:color w:val="000000"/>
              </w:rPr>
              <w:br/>
            </w:r>
            <w:r w:rsidRPr="001225A7">
              <w:rPr>
                <w:rFonts w:ascii="David" w:eastAsia="Times New Roman" w:hAnsi="David"/>
                <w:color w:val="000000"/>
              </w:rPr>
              <w:t>_age_distribution_230719.ipynb</w:t>
            </w:r>
          </w:p>
        </w:tc>
        <w:tc>
          <w:tcPr>
            <w:tcW w:w="1418" w:type="dxa"/>
            <w:tcBorders>
              <w:top w:val="single" w:sz="4" w:space="0" w:color="FFFFFF"/>
              <w:left w:val="single" w:sz="4" w:space="0" w:color="FFFFFF"/>
              <w:bottom w:val="nil"/>
              <w:right w:val="nil"/>
            </w:tcBorders>
            <w:shd w:val="clear" w:color="B8CCE4" w:fill="B8CCE4"/>
            <w:vAlign w:val="bottom"/>
            <w:hideMark/>
          </w:tcPr>
          <w:p w14:paraId="439AB77C"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IPYNB</w:t>
            </w:r>
          </w:p>
        </w:tc>
        <w:tc>
          <w:tcPr>
            <w:tcW w:w="3639" w:type="dxa"/>
            <w:tcBorders>
              <w:top w:val="single" w:sz="4" w:space="0" w:color="FFFFFF"/>
              <w:left w:val="single" w:sz="4" w:space="0" w:color="FFFFFF"/>
              <w:bottom w:val="nil"/>
              <w:right w:val="nil"/>
            </w:tcBorders>
            <w:shd w:val="clear" w:color="B8CCE4" w:fill="B8CCE4"/>
            <w:vAlign w:val="center"/>
            <w:hideMark/>
          </w:tcPr>
          <w:p w14:paraId="217DECE3"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מחברת זו נועדה לסווג את אזורי התנועה לפי קטלוג התפלגות הגילים שהכי דומה למה שיש במצב הקיים</w:t>
            </w:r>
          </w:p>
        </w:tc>
      </w:tr>
      <w:tr w:rsidR="001225A7" w:rsidRPr="001225A7" w14:paraId="303B0E4E" w14:textId="77777777" w:rsidTr="00DD6AFE">
        <w:trPr>
          <w:trHeight w:val="791"/>
        </w:trPr>
        <w:tc>
          <w:tcPr>
            <w:tcW w:w="3969" w:type="dxa"/>
            <w:tcBorders>
              <w:top w:val="single" w:sz="4" w:space="0" w:color="FFFFFF"/>
              <w:left w:val="nil"/>
              <w:bottom w:val="nil"/>
              <w:right w:val="nil"/>
            </w:tcBorders>
            <w:shd w:val="clear" w:color="DCE6F1" w:fill="DCE6F1"/>
            <w:vAlign w:val="center"/>
            <w:hideMark/>
          </w:tcPr>
          <w:p w14:paraId="41BB52BB"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lastRenderedPageBreak/>
              <w:t>emp_current_year.ipynb</w:t>
            </w:r>
          </w:p>
        </w:tc>
        <w:tc>
          <w:tcPr>
            <w:tcW w:w="1418" w:type="dxa"/>
            <w:tcBorders>
              <w:top w:val="single" w:sz="4" w:space="0" w:color="FFFFFF"/>
              <w:left w:val="single" w:sz="4" w:space="0" w:color="FFFFFF"/>
              <w:bottom w:val="nil"/>
              <w:right w:val="nil"/>
            </w:tcBorders>
            <w:shd w:val="clear" w:color="DCE6F1" w:fill="DCE6F1"/>
            <w:vAlign w:val="bottom"/>
            <w:hideMark/>
          </w:tcPr>
          <w:p w14:paraId="4A61AD38"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IPYNB</w:t>
            </w:r>
          </w:p>
        </w:tc>
        <w:tc>
          <w:tcPr>
            <w:tcW w:w="3639" w:type="dxa"/>
            <w:tcBorders>
              <w:top w:val="single" w:sz="4" w:space="0" w:color="FFFFFF"/>
              <w:left w:val="single" w:sz="4" w:space="0" w:color="FFFFFF"/>
              <w:bottom w:val="nil"/>
              <w:right w:val="nil"/>
            </w:tcBorders>
            <w:shd w:val="clear" w:color="DCE6F1" w:fill="DCE6F1"/>
            <w:vAlign w:val="bottom"/>
            <w:hideMark/>
          </w:tcPr>
          <w:p w14:paraId="203F1CA8"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 xml:space="preserve">מחברת זו מריצה את </w:t>
            </w:r>
            <w:r w:rsidRPr="001225A7">
              <w:rPr>
                <w:rFonts w:ascii="David" w:eastAsia="Times New Roman" w:hAnsi="David"/>
                <w:color w:val="000000"/>
              </w:rPr>
              <w:t>students_current_year.ipynb</w:t>
            </w:r>
            <w:r w:rsidRPr="001225A7">
              <w:rPr>
                <w:rFonts w:ascii="David" w:eastAsia="Times New Roman" w:hAnsi="David"/>
                <w:color w:val="000000"/>
                <w:rtl/>
              </w:rPr>
              <w:t xml:space="preserve"> חוץ מזה מייצרת את שאר נתוני התעסוקה שהמודל צריך</w:t>
            </w:r>
          </w:p>
        </w:tc>
      </w:tr>
      <w:tr w:rsidR="001225A7" w:rsidRPr="001225A7" w14:paraId="62E603B0" w14:textId="77777777" w:rsidTr="00DD6AFE">
        <w:trPr>
          <w:trHeight w:val="1249"/>
        </w:trPr>
        <w:tc>
          <w:tcPr>
            <w:tcW w:w="3969" w:type="dxa"/>
            <w:tcBorders>
              <w:top w:val="single" w:sz="4" w:space="0" w:color="FFFFFF"/>
              <w:left w:val="nil"/>
              <w:bottom w:val="nil"/>
              <w:right w:val="nil"/>
            </w:tcBorders>
            <w:shd w:val="clear" w:color="B8CCE4" w:fill="B8CCE4"/>
            <w:vAlign w:val="center"/>
            <w:hideMark/>
          </w:tcPr>
          <w:p w14:paraId="64A0A5CB"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fix_cbs_data_230717.ipynb</w:t>
            </w:r>
          </w:p>
        </w:tc>
        <w:tc>
          <w:tcPr>
            <w:tcW w:w="1418" w:type="dxa"/>
            <w:tcBorders>
              <w:top w:val="single" w:sz="4" w:space="0" w:color="FFFFFF"/>
              <w:left w:val="single" w:sz="4" w:space="0" w:color="FFFFFF"/>
              <w:bottom w:val="nil"/>
              <w:right w:val="nil"/>
            </w:tcBorders>
            <w:shd w:val="clear" w:color="B8CCE4" w:fill="B8CCE4"/>
            <w:vAlign w:val="bottom"/>
            <w:hideMark/>
          </w:tcPr>
          <w:p w14:paraId="02054653"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IPYNB</w:t>
            </w:r>
          </w:p>
        </w:tc>
        <w:tc>
          <w:tcPr>
            <w:tcW w:w="3639" w:type="dxa"/>
            <w:tcBorders>
              <w:top w:val="single" w:sz="4" w:space="0" w:color="FFFFFF"/>
              <w:left w:val="single" w:sz="4" w:space="0" w:color="FFFFFF"/>
              <w:bottom w:val="nil"/>
              <w:right w:val="nil"/>
            </w:tcBorders>
            <w:shd w:val="clear" w:color="B8CCE4" w:fill="B8CCE4"/>
            <w:vAlign w:val="center"/>
            <w:hideMark/>
          </w:tcPr>
          <w:p w14:paraId="1F678F02"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מחברת זו נועדה לייצר את כמות האוכלוסייה ברמת אזור סטטיסטי (א"ס) של הלמ"ס (לאחר עיבודים ותיקונים שנראו לנו נצרכים)</w:t>
            </w:r>
          </w:p>
        </w:tc>
      </w:tr>
      <w:tr w:rsidR="001225A7" w:rsidRPr="001225A7" w14:paraId="6A270B94" w14:textId="77777777" w:rsidTr="00DD6AFE">
        <w:trPr>
          <w:trHeight w:val="833"/>
        </w:trPr>
        <w:tc>
          <w:tcPr>
            <w:tcW w:w="3969" w:type="dxa"/>
            <w:tcBorders>
              <w:top w:val="single" w:sz="4" w:space="0" w:color="FFFFFF"/>
              <w:left w:val="nil"/>
              <w:bottom w:val="nil"/>
              <w:right w:val="nil"/>
            </w:tcBorders>
            <w:shd w:val="clear" w:color="DCE6F1" w:fill="DCE6F1"/>
            <w:vAlign w:val="center"/>
            <w:hideMark/>
          </w:tcPr>
          <w:p w14:paraId="2D285E1D"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from_sa_cbs_to_ta_jtmt.ipynb</w:t>
            </w:r>
          </w:p>
        </w:tc>
        <w:tc>
          <w:tcPr>
            <w:tcW w:w="1418" w:type="dxa"/>
            <w:tcBorders>
              <w:top w:val="single" w:sz="4" w:space="0" w:color="FFFFFF"/>
              <w:left w:val="single" w:sz="4" w:space="0" w:color="FFFFFF"/>
              <w:bottom w:val="nil"/>
              <w:right w:val="nil"/>
            </w:tcBorders>
            <w:shd w:val="clear" w:color="DCE6F1" w:fill="DCE6F1"/>
            <w:vAlign w:val="bottom"/>
            <w:hideMark/>
          </w:tcPr>
          <w:p w14:paraId="00AF5CF3"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IPYNB</w:t>
            </w:r>
          </w:p>
        </w:tc>
        <w:tc>
          <w:tcPr>
            <w:tcW w:w="3639" w:type="dxa"/>
            <w:tcBorders>
              <w:top w:val="single" w:sz="4" w:space="0" w:color="FFFFFF"/>
              <w:left w:val="single" w:sz="4" w:space="0" w:color="FFFFFF"/>
              <w:bottom w:val="nil"/>
              <w:right w:val="nil"/>
            </w:tcBorders>
            <w:shd w:val="clear" w:color="DCE6F1" w:fill="DCE6F1"/>
            <w:vAlign w:val="center"/>
            <w:hideMark/>
          </w:tcPr>
          <w:p w14:paraId="628D84A8"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מחברת זו נועדה להמיר את נתוני הלמ"ס שנמצאים ברמת א"ס לרמת אזור תנועה (א"ת).</w:t>
            </w:r>
          </w:p>
        </w:tc>
      </w:tr>
      <w:tr w:rsidR="001225A7" w:rsidRPr="001225A7" w14:paraId="6B3141EF" w14:textId="77777777" w:rsidTr="00DD6AFE">
        <w:trPr>
          <w:trHeight w:val="1187"/>
        </w:trPr>
        <w:tc>
          <w:tcPr>
            <w:tcW w:w="3969" w:type="dxa"/>
            <w:tcBorders>
              <w:top w:val="single" w:sz="4" w:space="0" w:color="FFFFFF"/>
              <w:left w:val="nil"/>
              <w:bottom w:val="nil"/>
              <w:right w:val="nil"/>
            </w:tcBorders>
            <w:shd w:val="clear" w:color="B8CCE4" w:fill="B8CCE4"/>
            <w:vAlign w:val="center"/>
            <w:hideMark/>
          </w:tcPr>
          <w:p w14:paraId="76F41D4E"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prepare_students.ipynb</w:t>
            </w:r>
          </w:p>
        </w:tc>
        <w:tc>
          <w:tcPr>
            <w:tcW w:w="1418" w:type="dxa"/>
            <w:tcBorders>
              <w:top w:val="single" w:sz="4" w:space="0" w:color="FFFFFF"/>
              <w:left w:val="single" w:sz="4" w:space="0" w:color="FFFFFF"/>
              <w:bottom w:val="nil"/>
              <w:right w:val="nil"/>
            </w:tcBorders>
            <w:shd w:val="clear" w:color="B8CCE4" w:fill="B8CCE4"/>
            <w:vAlign w:val="bottom"/>
            <w:hideMark/>
          </w:tcPr>
          <w:p w14:paraId="0E1532CC"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IPYNB</w:t>
            </w:r>
          </w:p>
        </w:tc>
        <w:tc>
          <w:tcPr>
            <w:tcW w:w="3639" w:type="dxa"/>
            <w:tcBorders>
              <w:top w:val="single" w:sz="4" w:space="0" w:color="FFFFFF"/>
              <w:left w:val="single" w:sz="4" w:space="0" w:color="FFFFFF"/>
              <w:bottom w:val="nil"/>
              <w:right w:val="nil"/>
            </w:tcBorders>
            <w:shd w:val="clear" w:color="B8CCE4" w:fill="B8CCE4"/>
            <w:vAlign w:val="bottom"/>
            <w:hideMark/>
          </w:tcPr>
          <w:p w14:paraId="5E4A8084"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יצירת טבלות ביניים שישמשו את ההמשך הקוד בנושאי ביקוש ללימוד בכוללים יצירת טבלה עדכנית של מספרי תלמידים לפי משרד החינוך ולמ"ס (בעקבות פערים בין השניים).</w:t>
            </w:r>
          </w:p>
        </w:tc>
      </w:tr>
      <w:tr w:rsidR="001225A7" w:rsidRPr="001225A7" w14:paraId="18B8E59F" w14:textId="77777777" w:rsidTr="00DD6AFE">
        <w:trPr>
          <w:trHeight w:val="791"/>
        </w:trPr>
        <w:tc>
          <w:tcPr>
            <w:tcW w:w="3969" w:type="dxa"/>
            <w:tcBorders>
              <w:top w:val="single" w:sz="4" w:space="0" w:color="FFFFFF"/>
              <w:left w:val="nil"/>
              <w:bottom w:val="nil"/>
              <w:right w:val="nil"/>
            </w:tcBorders>
            <w:shd w:val="clear" w:color="DCE6F1" w:fill="DCE6F1"/>
            <w:vAlign w:val="center"/>
            <w:hideMark/>
          </w:tcPr>
          <w:p w14:paraId="5BBB62F0"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run_current.ipynb</w:t>
            </w:r>
          </w:p>
        </w:tc>
        <w:tc>
          <w:tcPr>
            <w:tcW w:w="1418" w:type="dxa"/>
            <w:tcBorders>
              <w:top w:val="single" w:sz="4" w:space="0" w:color="FFFFFF"/>
              <w:left w:val="single" w:sz="4" w:space="0" w:color="FFFFFF"/>
              <w:bottom w:val="nil"/>
              <w:right w:val="nil"/>
            </w:tcBorders>
            <w:shd w:val="clear" w:color="DCE6F1" w:fill="DCE6F1"/>
            <w:vAlign w:val="bottom"/>
            <w:hideMark/>
          </w:tcPr>
          <w:p w14:paraId="3ECF676E"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IPYNB</w:t>
            </w:r>
          </w:p>
        </w:tc>
        <w:tc>
          <w:tcPr>
            <w:tcW w:w="3639" w:type="dxa"/>
            <w:tcBorders>
              <w:top w:val="single" w:sz="4" w:space="0" w:color="FFFFFF"/>
              <w:left w:val="single" w:sz="4" w:space="0" w:color="FFFFFF"/>
              <w:bottom w:val="nil"/>
              <w:right w:val="nil"/>
            </w:tcBorders>
            <w:shd w:val="clear" w:color="DCE6F1" w:fill="DCE6F1"/>
            <w:vAlign w:val="bottom"/>
            <w:hideMark/>
          </w:tcPr>
          <w:p w14:paraId="35BFC36C"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המחברת הראשית שמנהלת את התרחיש. מריצה את מחברות התרחיש לפי הסדר הנכון.</w:t>
            </w:r>
          </w:p>
        </w:tc>
      </w:tr>
      <w:tr w:rsidR="001225A7" w:rsidRPr="001225A7" w14:paraId="6FC92483" w14:textId="77777777" w:rsidTr="00DD6AFE">
        <w:trPr>
          <w:trHeight w:val="1978"/>
        </w:trPr>
        <w:tc>
          <w:tcPr>
            <w:tcW w:w="3969" w:type="dxa"/>
            <w:tcBorders>
              <w:top w:val="single" w:sz="4" w:space="0" w:color="FFFFFF"/>
              <w:left w:val="nil"/>
              <w:bottom w:val="nil"/>
              <w:right w:val="nil"/>
            </w:tcBorders>
            <w:shd w:val="clear" w:color="B8CCE4" w:fill="B8CCE4"/>
            <w:vAlign w:val="center"/>
            <w:hideMark/>
          </w:tcPr>
          <w:p w14:paraId="084DC102"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students_current_year.ipynb</w:t>
            </w:r>
          </w:p>
        </w:tc>
        <w:tc>
          <w:tcPr>
            <w:tcW w:w="1418" w:type="dxa"/>
            <w:tcBorders>
              <w:top w:val="single" w:sz="4" w:space="0" w:color="FFFFFF"/>
              <w:left w:val="single" w:sz="4" w:space="0" w:color="FFFFFF"/>
              <w:bottom w:val="nil"/>
              <w:right w:val="nil"/>
            </w:tcBorders>
            <w:shd w:val="clear" w:color="B8CCE4" w:fill="B8CCE4"/>
            <w:vAlign w:val="bottom"/>
            <w:hideMark/>
          </w:tcPr>
          <w:p w14:paraId="29F21EB4"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IPYNB</w:t>
            </w:r>
          </w:p>
        </w:tc>
        <w:tc>
          <w:tcPr>
            <w:tcW w:w="3639" w:type="dxa"/>
            <w:tcBorders>
              <w:top w:val="single" w:sz="4" w:space="0" w:color="FFFFFF"/>
              <w:left w:val="single" w:sz="4" w:space="0" w:color="FFFFFF"/>
              <w:bottom w:val="nil"/>
              <w:right w:val="nil"/>
            </w:tcBorders>
            <w:shd w:val="clear" w:color="B8CCE4" w:fill="B8CCE4"/>
            <w:vAlign w:val="bottom"/>
            <w:hideMark/>
          </w:tcPr>
          <w:p w14:paraId="4890A2FA"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יצירת טבלת תלמידים ברמת אזור תנועה לפי מגזר ושכבה לאחר חיבור מספר מקומות ( תלמידים ממגזר חרדי וערבי שלא רשומים במשרד החינוך יצירת נתונים אודות ישיבות יצירת נתונים אודות תלמידי השכללה גבוהה יצירת מקומות עבודה בענפי חינוך</w:t>
            </w:r>
          </w:p>
        </w:tc>
      </w:tr>
      <w:tr w:rsidR="001225A7" w:rsidRPr="001225A7" w14:paraId="35D52590" w14:textId="77777777" w:rsidTr="00DD6AFE">
        <w:trPr>
          <w:trHeight w:val="1249"/>
        </w:trPr>
        <w:tc>
          <w:tcPr>
            <w:tcW w:w="3969" w:type="dxa"/>
            <w:tcBorders>
              <w:top w:val="single" w:sz="4" w:space="0" w:color="FFFFFF"/>
              <w:left w:val="nil"/>
              <w:bottom w:val="nil"/>
              <w:right w:val="nil"/>
            </w:tcBorders>
            <w:shd w:val="clear" w:color="DCE6F1" w:fill="DCE6F1"/>
            <w:vAlign w:val="center"/>
            <w:hideMark/>
          </w:tcPr>
          <w:p w14:paraId="128AB1AD"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run_current_from_basic.py</w:t>
            </w:r>
          </w:p>
        </w:tc>
        <w:tc>
          <w:tcPr>
            <w:tcW w:w="1418" w:type="dxa"/>
            <w:tcBorders>
              <w:top w:val="single" w:sz="4" w:space="0" w:color="FFFFFF"/>
              <w:left w:val="single" w:sz="4" w:space="0" w:color="FFFFFF"/>
              <w:bottom w:val="nil"/>
              <w:right w:val="nil"/>
            </w:tcBorders>
            <w:shd w:val="clear" w:color="DCE6F1" w:fill="DCE6F1"/>
            <w:vAlign w:val="bottom"/>
            <w:hideMark/>
          </w:tcPr>
          <w:p w14:paraId="6DCEE587"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 xml:space="preserve">קובץ </w:t>
            </w:r>
            <w:r w:rsidRPr="001225A7">
              <w:rPr>
                <w:rFonts w:ascii="David" w:eastAsia="Times New Roman" w:hAnsi="David"/>
                <w:color w:val="000000"/>
              </w:rPr>
              <w:t>PY</w:t>
            </w:r>
          </w:p>
        </w:tc>
        <w:tc>
          <w:tcPr>
            <w:tcW w:w="3639" w:type="dxa"/>
            <w:tcBorders>
              <w:top w:val="single" w:sz="4" w:space="0" w:color="FFFFFF"/>
              <w:left w:val="single" w:sz="4" w:space="0" w:color="FFFFFF"/>
              <w:bottom w:val="nil"/>
              <w:right w:val="nil"/>
            </w:tcBorders>
            <w:shd w:val="clear" w:color="DCE6F1" w:fill="DCE6F1"/>
            <w:vAlign w:val="center"/>
            <w:hideMark/>
          </w:tcPr>
          <w:p w14:paraId="35486846"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 xml:space="preserve">מודול פייתון המכיל פונקצית עזר להרצת מחברת </w:t>
            </w:r>
            <w:r w:rsidRPr="001225A7">
              <w:rPr>
                <w:rFonts w:ascii="David" w:eastAsia="Times New Roman" w:hAnsi="David"/>
                <w:color w:val="188038"/>
              </w:rPr>
              <w:t>run_current.ipynb</w:t>
            </w:r>
            <w:r w:rsidRPr="001225A7">
              <w:rPr>
                <w:rFonts w:ascii="David" w:eastAsia="Times New Roman" w:hAnsi="David"/>
                <w:color w:val="000000"/>
                <w:rtl/>
              </w:rPr>
              <w:t xml:space="preserve"> מהמחברת </w:t>
            </w:r>
            <w:r w:rsidRPr="001225A7">
              <w:rPr>
                <w:rFonts w:ascii="David" w:eastAsia="Times New Roman" w:hAnsi="David"/>
                <w:color w:val="188038"/>
              </w:rPr>
              <w:t>run_basic.ipynb</w:t>
            </w:r>
            <w:r w:rsidRPr="001225A7">
              <w:rPr>
                <w:rFonts w:ascii="David" w:eastAsia="Times New Roman" w:hAnsi="David"/>
                <w:color w:val="000000"/>
                <w:rtl/>
              </w:rPr>
              <w:t xml:space="preserve"> שבתיקייה הראשית של הפרויקט.</w:t>
            </w:r>
          </w:p>
        </w:tc>
      </w:tr>
      <w:tr w:rsidR="001225A7" w:rsidRPr="001225A7" w14:paraId="02CE4408" w14:textId="77777777" w:rsidTr="00DD6AFE">
        <w:trPr>
          <w:trHeight w:val="416"/>
        </w:trPr>
        <w:tc>
          <w:tcPr>
            <w:tcW w:w="3969" w:type="dxa"/>
            <w:tcBorders>
              <w:top w:val="single" w:sz="4" w:space="0" w:color="FFFFFF"/>
              <w:left w:val="nil"/>
              <w:bottom w:val="nil"/>
              <w:right w:val="nil"/>
            </w:tcBorders>
            <w:shd w:val="clear" w:color="B8CCE4" w:fill="B8CCE4"/>
            <w:vAlign w:val="center"/>
            <w:hideMark/>
          </w:tcPr>
          <w:p w14:paraId="4D0EE0E0"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background_files</w:t>
            </w:r>
          </w:p>
        </w:tc>
        <w:tc>
          <w:tcPr>
            <w:tcW w:w="1418" w:type="dxa"/>
            <w:tcBorders>
              <w:top w:val="single" w:sz="4" w:space="0" w:color="FFFFFF"/>
              <w:left w:val="single" w:sz="4" w:space="0" w:color="FFFFFF"/>
              <w:bottom w:val="nil"/>
              <w:right w:val="nil"/>
            </w:tcBorders>
            <w:shd w:val="clear" w:color="B8CCE4" w:fill="B8CCE4"/>
            <w:vAlign w:val="bottom"/>
            <w:hideMark/>
          </w:tcPr>
          <w:p w14:paraId="4ED5C9DD"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תיקייה</w:t>
            </w:r>
          </w:p>
        </w:tc>
        <w:tc>
          <w:tcPr>
            <w:tcW w:w="3639" w:type="dxa"/>
            <w:tcBorders>
              <w:top w:val="single" w:sz="4" w:space="0" w:color="FFFFFF"/>
              <w:left w:val="single" w:sz="4" w:space="0" w:color="FFFFFF"/>
              <w:bottom w:val="nil"/>
              <w:right w:val="nil"/>
            </w:tcBorders>
            <w:shd w:val="clear" w:color="B8CCE4" w:fill="B8CCE4"/>
            <w:vAlign w:val="center"/>
            <w:hideMark/>
          </w:tcPr>
          <w:p w14:paraId="7AAE10FA"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תיקייה זו מכילה קבצי קלט ומידע נוסף הנדרש להרצת התרחיש.</w:t>
            </w:r>
          </w:p>
        </w:tc>
      </w:tr>
      <w:tr w:rsidR="001225A7" w:rsidRPr="001225A7" w14:paraId="5AACD656" w14:textId="77777777" w:rsidTr="00DD6AFE">
        <w:trPr>
          <w:trHeight w:val="833"/>
        </w:trPr>
        <w:tc>
          <w:tcPr>
            <w:tcW w:w="3969" w:type="dxa"/>
            <w:tcBorders>
              <w:top w:val="single" w:sz="4" w:space="0" w:color="FFFFFF"/>
              <w:left w:val="nil"/>
              <w:bottom w:val="nil"/>
              <w:right w:val="nil"/>
            </w:tcBorders>
            <w:shd w:val="clear" w:color="DCE6F1" w:fill="DCE6F1"/>
            <w:vAlign w:val="center"/>
            <w:hideMark/>
          </w:tcPr>
          <w:p w14:paraId="3E14881A"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Intermediates</w:t>
            </w:r>
          </w:p>
        </w:tc>
        <w:tc>
          <w:tcPr>
            <w:tcW w:w="1418" w:type="dxa"/>
            <w:tcBorders>
              <w:top w:val="single" w:sz="4" w:space="0" w:color="FFFFFF"/>
              <w:left w:val="single" w:sz="4" w:space="0" w:color="FFFFFF"/>
              <w:bottom w:val="nil"/>
              <w:right w:val="nil"/>
            </w:tcBorders>
            <w:shd w:val="clear" w:color="DCE6F1" w:fill="DCE6F1"/>
            <w:vAlign w:val="bottom"/>
            <w:hideMark/>
          </w:tcPr>
          <w:p w14:paraId="34B612D5"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תיקייה</w:t>
            </w:r>
          </w:p>
        </w:tc>
        <w:tc>
          <w:tcPr>
            <w:tcW w:w="3639" w:type="dxa"/>
            <w:tcBorders>
              <w:top w:val="single" w:sz="4" w:space="0" w:color="FFFFFF"/>
              <w:left w:val="single" w:sz="4" w:space="0" w:color="FFFFFF"/>
              <w:bottom w:val="nil"/>
              <w:right w:val="nil"/>
            </w:tcBorders>
            <w:shd w:val="clear" w:color="DCE6F1" w:fill="DCE6F1"/>
            <w:vAlign w:val="center"/>
            <w:hideMark/>
          </w:tcPr>
          <w:p w14:paraId="47FD4780"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תיקייה זו מכילה קבצי פלט המופקים במהלך ההרצה של התרחיש.</w:t>
            </w:r>
          </w:p>
        </w:tc>
      </w:tr>
      <w:tr w:rsidR="001225A7" w:rsidRPr="001225A7" w14:paraId="77F6807B" w14:textId="77777777" w:rsidTr="00DD6AFE">
        <w:trPr>
          <w:trHeight w:val="833"/>
        </w:trPr>
        <w:tc>
          <w:tcPr>
            <w:tcW w:w="3969" w:type="dxa"/>
            <w:tcBorders>
              <w:top w:val="single" w:sz="4" w:space="0" w:color="FFFFFF"/>
              <w:left w:val="nil"/>
              <w:bottom w:val="nil"/>
              <w:right w:val="nil"/>
            </w:tcBorders>
            <w:shd w:val="clear" w:color="B8CCE4" w:fill="B8CCE4"/>
            <w:vAlign w:val="center"/>
            <w:hideMark/>
          </w:tcPr>
          <w:p w14:paraId="33A77D1B"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Monitoring</w:t>
            </w:r>
          </w:p>
        </w:tc>
        <w:tc>
          <w:tcPr>
            <w:tcW w:w="1418" w:type="dxa"/>
            <w:tcBorders>
              <w:top w:val="single" w:sz="4" w:space="0" w:color="FFFFFF"/>
              <w:left w:val="single" w:sz="4" w:space="0" w:color="FFFFFF"/>
              <w:bottom w:val="nil"/>
              <w:right w:val="nil"/>
            </w:tcBorders>
            <w:shd w:val="clear" w:color="B8CCE4" w:fill="B8CCE4"/>
            <w:vAlign w:val="bottom"/>
            <w:hideMark/>
          </w:tcPr>
          <w:p w14:paraId="3B7742CF"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תיקייה</w:t>
            </w:r>
          </w:p>
        </w:tc>
        <w:tc>
          <w:tcPr>
            <w:tcW w:w="3639" w:type="dxa"/>
            <w:tcBorders>
              <w:top w:val="single" w:sz="4" w:space="0" w:color="FFFFFF"/>
              <w:left w:val="single" w:sz="4" w:space="0" w:color="FFFFFF"/>
              <w:bottom w:val="nil"/>
              <w:right w:val="nil"/>
            </w:tcBorders>
            <w:shd w:val="clear" w:color="B8CCE4" w:fill="B8CCE4"/>
            <w:vAlign w:val="center"/>
            <w:hideMark/>
          </w:tcPr>
          <w:p w14:paraId="694ADC68"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טבלאות המאפשרים בקרה על המרכיבים השונים בתהליך יצירת תחזיות הבסיס</w:t>
            </w:r>
          </w:p>
        </w:tc>
      </w:tr>
      <w:tr w:rsidR="001225A7" w:rsidRPr="001225A7" w14:paraId="745CD1D5" w14:textId="77777777" w:rsidTr="00DD6AFE">
        <w:trPr>
          <w:trHeight w:val="416"/>
        </w:trPr>
        <w:tc>
          <w:tcPr>
            <w:tcW w:w="3969" w:type="dxa"/>
            <w:tcBorders>
              <w:top w:val="single" w:sz="4" w:space="0" w:color="FFFFFF"/>
              <w:left w:val="nil"/>
              <w:bottom w:val="nil"/>
              <w:right w:val="nil"/>
            </w:tcBorders>
            <w:shd w:val="clear" w:color="DCE6F1" w:fill="DCE6F1"/>
            <w:vAlign w:val="center"/>
            <w:hideMark/>
          </w:tcPr>
          <w:p w14:paraId="46ABF4CE"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output_notebooks</w:t>
            </w:r>
          </w:p>
        </w:tc>
        <w:tc>
          <w:tcPr>
            <w:tcW w:w="1418" w:type="dxa"/>
            <w:tcBorders>
              <w:top w:val="single" w:sz="4" w:space="0" w:color="FFFFFF"/>
              <w:left w:val="single" w:sz="4" w:space="0" w:color="FFFFFF"/>
              <w:bottom w:val="nil"/>
              <w:right w:val="nil"/>
            </w:tcBorders>
            <w:shd w:val="clear" w:color="DCE6F1" w:fill="DCE6F1"/>
            <w:vAlign w:val="bottom"/>
            <w:hideMark/>
          </w:tcPr>
          <w:p w14:paraId="4DDB6212"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תיקייה</w:t>
            </w:r>
          </w:p>
        </w:tc>
        <w:tc>
          <w:tcPr>
            <w:tcW w:w="3639" w:type="dxa"/>
            <w:tcBorders>
              <w:top w:val="single" w:sz="4" w:space="0" w:color="FFFFFF"/>
              <w:left w:val="single" w:sz="4" w:space="0" w:color="FFFFFF"/>
              <w:bottom w:val="nil"/>
              <w:right w:val="nil"/>
            </w:tcBorders>
            <w:shd w:val="clear" w:color="DCE6F1" w:fill="DCE6F1"/>
            <w:vAlign w:val="center"/>
            <w:hideMark/>
          </w:tcPr>
          <w:p w14:paraId="744E2135" w14:textId="77777777" w:rsidR="001225A7" w:rsidRPr="001225A7" w:rsidRDefault="001225A7" w:rsidP="001225A7">
            <w:pPr>
              <w:spacing w:before="0" w:line="240" w:lineRule="auto"/>
              <w:ind w:left="0"/>
              <w:rPr>
                <w:rFonts w:ascii="David" w:eastAsia="Times New Roman" w:hAnsi="David"/>
                <w:color w:val="000000"/>
                <w:rtl/>
              </w:rPr>
            </w:pPr>
            <w:r w:rsidRPr="001225A7">
              <w:rPr>
                <w:rFonts w:ascii="David" w:eastAsia="Times New Roman" w:hAnsi="David"/>
                <w:color w:val="000000"/>
                <w:rtl/>
              </w:rPr>
              <w:t>תיקייה שמאחסנת פלטי מחברות לבקרת שגיאות שהקוד נותן.</w:t>
            </w:r>
          </w:p>
        </w:tc>
      </w:tr>
      <w:tr w:rsidR="001225A7" w:rsidRPr="001225A7" w14:paraId="12D56A5C" w14:textId="77777777" w:rsidTr="00DD6AFE">
        <w:trPr>
          <w:trHeight w:val="395"/>
        </w:trPr>
        <w:tc>
          <w:tcPr>
            <w:tcW w:w="3969" w:type="dxa"/>
            <w:tcBorders>
              <w:top w:val="single" w:sz="4" w:space="0" w:color="FFFFFF"/>
              <w:left w:val="nil"/>
              <w:bottom w:val="nil"/>
              <w:right w:val="nil"/>
            </w:tcBorders>
            <w:shd w:val="clear" w:color="B8CCE4" w:fill="B8CCE4"/>
            <w:vAlign w:val="center"/>
            <w:hideMark/>
          </w:tcPr>
          <w:p w14:paraId="27EAC1A8" w14:textId="77777777" w:rsidR="001225A7" w:rsidRPr="001225A7" w:rsidRDefault="001225A7" w:rsidP="001225A7">
            <w:pPr>
              <w:bidi w:val="0"/>
              <w:spacing w:before="0" w:line="240" w:lineRule="auto"/>
              <w:ind w:left="0"/>
              <w:rPr>
                <w:rFonts w:ascii="David" w:eastAsia="Times New Roman" w:hAnsi="David"/>
                <w:color w:val="000000"/>
                <w:rtl/>
              </w:rPr>
            </w:pPr>
            <w:r w:rsidRPr="001225A7">
              <w:rPr>
                <w:rFonts w:ascii="David" w:eastAsia="Times New Roman" w:hAnsi="David"/>
                <w:color w:val="000000"/>
              </w:rPr>
              <w:t>gov_muni_students.xlsx</w:t>
            </w:r>
          </w:p>
        </w:tc>
        <w:tc>
          <w:tcPr>
            <w:tcW w:w="1418" w:type="dxa"/>
            <w:tcBorders>
              <w:top w:val="single" w:sz="4" w:space="0" w:color="FFFFFF"/>
              <w:left w:val="single" w:sz="4" w:space="0" w:color="FFFFFF"/>
              <w:bottom w:val="nil"/>
              <w:right w:val="nil"/>
            </w:tcBorders>
            <w:shd w:val="clear" w:color="B8CCE4" w:fill="B8CCE4"/>
            <w:vAlign w:val="bottom"/>
            <w:hideMark/>
          </w:tcPr>
          <w:p w14:paraId="74140572" w14:textId="77777777" w:rsidR="001225A7" w:rsidRPr="001225A7" w:rsidRDefault="001225A7" w:rsidP="001225A7">
            <w:pPr>
              <w:bidi w:val="0"/>
              <w:spacing w:before="0" w:line="240" w:lineRule="auto"/>
              <w:ind w:left="0"/>
              <w:rPr>
                <w:rFonts w:ascii="David" w:eastAsia="Times New Roman" w:hAnsi="David"/>
                <w:color w:val="000000"/>
              </w:rPr>
            </w:pPr>
            <w:r w:rsidRPr="001225A7">
              <w:rPr>
                <w:rFonts w:ascii="David" w:eastAsia="Times New Roman" w:hAnsi="David"/>
                <w:color w:val="000000"/>
                <w:rtl/>
              </w:rPr>
              <w:t> </w:t>
            </w:r>
          </w:p>
        </w:tc>
        <w:tc>
          <w:tcPr>
            <w:tcW w:w="3639" w:type="dxa"/>
            <w:tcBorders>
              <w:top w:val="single" w:sz="4" w:space="0" w:color="FFFFFF"/>
              <w:left w:val="single" w:sz="4" w:space="0" w:color="FFFFFF"/>
              <w:bottom w:val="nil"/>
              <w:right w:val="nil"/>
            </w:tcBorders>
            <w:shd w:val="clear" w:color="B8CCE4" w:fill="B8CCE4"/>
            <w:vAlign w:val="bottom"/>
            <w:hideMark/>
          </w:tcPr>
          <w:p w14:paraId="3F21E831" w14:textId="77777777" w:rsidR="001225A7" w:rsidRPr="001225A7" w:rsidRDefault="001225A7" w:rsidP="001225A7">
            <w:pPr>
              <w:spacing w:before="0" w:line="240" w:lineRule="auto"/>
              <w:ind w:left="0"/>
              <w:rPr>
                <w:rFonts w:ascii="David" w:eastAsia="Times New Roman" w:hAnsi="David"/>
                <w:color w:val="000000"/>
              </w:rPr>
            </w:pPr>
            <w:r w:rsidRPr="001225A7">
              <w:rPr>
                <w:rFonts w:ascii="David" w:eastAsia="Times New Roman" w:hAnsi="David"/>
                <w:color w:val="000000"/>
                <w:rtl/>
              </w:rPr>
              <w:t>מיקום לפלטים של הקוד</w:t>
            </w:r>
          </w:p>
        </w:tc>
      </w:tr>
    </w:tbl>
    <w:p w14:paraId="6D474B0C" w14:textId="511D2AD0" w:rsidR="006B175E" w:rsidRPr="007F373E" w:rsidRDefault="007F373E" w:rsidP="007F373E">
      <w:pPr>
        <w:pStyle w:val="3"/>
        <w:rPr>
          <w:rtl/>
        </w:rPr>
      </w:pPr>
      <w:bookmarkStart w:id="14125" w:name="_t9nrmzat1vh6" w:colFirst="0" w:colLast="0"/>
      <w:bookmarkStart w:id="14126" w:name="_Toc190885805"/>
      <w:bookmarkEnd w:id="14125"/>
      <w:r>
        <w:rPr>
          <w:rFonts w:hint="cs"/>
          <w:rtl/>
        </w:rPr>
        <w:t>תחזית</w:t>
      </w:r>
      <w:r w:rsidR="006B175E" w:rsidRPr="004075E1">
        <w:rPr>
          <w:rtl/>
        </w:rPr>
        <w:t xml:space="preserve"> ערבים ופלסטינים</w:t>
      </w:r>
      <w:r>
        <w:rPr>
          <w:rFonts w:hint="cs"/>
          <w:rtl/>
        </w:rPr>
        <w:t xml:space="preserve"> (</w:t>
      </w:r>
      <w:r w:rsidR="006B175E" w:rsidRPr="004075E1">
        <w:rPr>
          <w:rtl/>
        </w:rPr>
        <w:t xml:space="preserve"> </w:t>
      </w:r>
      <w:r w:rsidR="006B175E" w:rsidRPr="004075E1">
        <w:t xml:space="preserve">arab and </w:t>
      </w:r>
      <w:r>
        <w:t>Palestinian</w:t>
      </w:r>
      <w:r>
        <w:rPr>
          <w:rFonts w:hint="cs"/>
          <w:rtl/>
        </w:rPr>
        <w:t xml:space="preserve"> )</w:t>
      </w:r>
      <w:bookmarkEnd w:id="14126"/>
    </w:p>
    <w:tbl>
      <w:tblPr>
        <w:tblW w:w="5000" w:type="pct"/>
        <w:tblLayout w:type="fixed"/>
        <w:tblLook w:val="04A0" w:firstRow="1" w:lastRow="0" w:firstColumn="1" w:lastColumn="0" w:noHBand="0" w:noVBand="1"/>
      </w:tblPr>
      <w:tblGrid>
        <w:gridCol w:w="2268"/>
        <w:gridCol w:w="2128"/>
        <w:gridCol w:w="4630"/>
      </w:tblGrid>
      <w:tr w:rsidR="00053D00" w:rsidRPr="00053D00" w14:paraId="12391D78" w14:textId="77777777" w:rsidTr="00053D00">
        <w:trPr>
          <w:trHeight w:val="467"/>
          <w:tblHeader/>
        </w:trPr>
        <w:tc>
          <w:tcPr>
            <w:tcW w:w="1256" w:type="pct"/>
            <w:tcBorders>
              <w:top w:val="nil"/>
              <w:left w:val="nil"/>
              <w:bottom w:val="single" w:sz="12" w:space="0" w:color="FFFFFF"/>
              <w:right w:val="single" w:sz="4" w:space="0" w:color="FFFFFF"/>
            </w:tcBorders>
            <w:shd w:val="clear" w:color="4F81BD" w:fill="4F81BD"/>
            <w:vAlign w:val="bottom"/>
            <w:hideMark/>
          </w:tcPr>
          <w:p w14:paraId="471AA90A" w14:textId="77777777" w:rsidR="00464F35" w:rsidRPr="00464F35" w:rsidRDefault="00464F35" w:rsidP="00464F35">
            <w:pPr>
              <w:spacing w:before="0" w:line="240" w:lineRule="auto"/>
              <w:ind w:left="0"/>
              <w:rPr>
                <w:rFonts w:ascii="David" w:eastAsia="Times New Roman" w:hAnsi="David"/>
                <w:b/>
                <w:bCs/>
                <w:color w:val="FFFFFF"/>
              </w:rPr>
            </w:pPr>
            <w:r w:rsidRPr="00464F35">
              <w:rPr>
                <w:rFonts w:ascii="David" w:eastAsia="Times New Roman" w:hAnsi="David"/>
                <w:b/>
                <w:bCs/>
                <w:color w:val="FFFFFF"/>
                <w:rtl/>
              </w:rPr>
              <w:t>שם</w:t>
            </w:r>
          </w:p>
        </w:tc>
        <w:tc>
          <w:tcPr>
            <w:tcW w:w="1179" w:type="pct"/>
            <w:tcBorders>
              <w:top w:val="nil"/>
              <w:left w:val="single" w:sz="4" w:space="0" w:color="FFFFFF"/>
              <w:bottom w:val="single" w:sz="12" w:space="0" w:color="FFFFFF"/>
              <w:right w:val="single" w:sz="4" w:space="0" w:color="FFFFFF"/>
            </w:tcBorders>
            <w:shd w:val="clear" w:color="4F81BD" w:fill="4F81BD"/>
            <w:vAlign w:val="bottom"/>
            <w:hideMark/>
          </w:tcPr>
          <w:p w14:paraId="64D3B1BB" w14:textId="77777777" w:rsidR="00464F35" w:rsidRPr="00464F35" w:rsidRDefault="00464F35" w:rsidP="00464F35">
            <w:pPr>
              <w:spacing w:before="0" w:line="240" w:lineRule="auto"/>
              <w:ind w:left="0"/>
              <w:rPr>
                <w:rFonts w:ascii="David" w:eastAsia="Times New Roman" w:hAnsi="David"/>
                <w:b/>
                <w:bCs/>
                <w:color w:val="FFFFFF"/>
                <w:rtl/>
              </w:rPr>
            </w:pPr>
            <w:r w:rsidRPr="00464F35">
              <w:rPr>
                <w:rFonts w:ascii="David" w:eastAsia="Times New Roman" w:hAnsi="David"/>
                <w:b/>
                <w:bCs/>
                <w:color w:val="FFFFFF"/>
                <w:rtl/>
              </w:rPr>
              <w:t>סוג</w:t>
            </w:r>
          </w:p>
        </w:tc>
        <w:tc>
          <w:tcPr>
            <w:tcW w:w="2565" w:type="pct"/>
            <w:tcBorders>
              <w:top w:val="nil"/>
              <w:left w:val="single" w:sz="4" w:space="0" w:color="FFFFFF"/>
              <w:bottom w:val="single" w:sz="12" w:space="0" w:color="FFFFFF"/>
              <w:right w:val="nil"/>
            </w:tcBorders>
            <w:shd w:val="clear" w:color="4F81BD" w:fill="4F81BD"/>
            <w:vAlign w:val="bottom"/>
            <w:hideMark/>
          </w:tcPr>
          <w:p w14:paraId="28564F9E" w14:textId="77777777" w:rsidR="00464F35" w:rsidRPr="00464F35" w:rsidRDefault="00464F35" w:rsidP="00464F35">
            <w:pPr>
              <w:spacing w:before="0" w:line="240" w:lineRule="auto"/>
              <w:ind w:left="0"/>
              <w:rPr>
                <w:rFonts w:ascii="David" w:eastAsia="Times New Roman" w:hAnsi="David"/>
                <w:b/>
                <w:bCs/>
                <w:color w:val="FFFFFF"/>
                <w:rtl/>
              </w:rPr>
            </w:pPr>
            <w:r w:rsidRPr="00464F35">
              <w:rPr>
                <w:rFonts w:ascii="David" w:eastAsia="Times New Roman" w:hAnsi="David"/>
                <w:b/>
                <w:bCs/>
                <w:color w:val="FFFFFF"/>
                <w:rtl/>
              </w:rPr>
              <w:t>הסבר</w:t>
            </w:r>
          </w:p>
        </w:tc>
      </w:tr>
      <w:tr w:rsidR="00053D00" w:rsidRPr="00053D00" w14:paraId="345857CE" w14:textId="77777777" w:rsidTr="00053D00">
        <w:trPr>
          <w:trHeight w:val="489"/>
        </w:trPr>
        <w:tc>
          <w:tcPr>
            <w:tcW w:w="1256" w:type="pct"/>
            <w:tcBorders>
              <w:top w:val="single" w:sz="4" w:space="0" w:color="FFFFFF"/>
              <w:left w:val="nil"/>
              <w:bottom w:val="single" w:sz="4" w:space="0" w:color="FFFFFF"/>
              <w:right w:val="single" w:sz="4" w:space="0" w:color="FFFFFF"/>
            </w:tcBorders>
            <w:shd w:val="clear" w:color="B8CCE4" w:fill="B8CCE4"/>
            <w:noWrap/>
            <w:vAlign w:val="bottom"/>
            <w:hideMark/>
          </w:tcPr>
          <w:p w14:paraId="342C397F" w14:textId="77777777" w:rsidR="00464F35" w:rsidRPr="00464F35" w:rsidRDefault="00464F35" w:rsidP="00464F35">
            <w:pPr>
              <w:bidi w:val="0"/>
              <w:spacing w:before="0" w:line="240" w:lineRule="auto"/>
              <w:ind w:left="0"/>
              <w:rPr>
                <w:rFonts w:ascii="David" w:eastAsia="Times New Roman" w:hAnsi="David"/>
                <w:color w:val="000000"/>
                <w:rtl/>
              </w:rPr>
            </w:pPr>
            <w:r w:rsidRPr="00464F35">
              <w:rPr>
                <w:rFonts w:ascii="David" w:eastAsia="Times New Roman" w:hAnsi="David"/>
                <w:color w:val="000000"/>
              </w:rPr>
              <w:t>run_arab_and_palestinian.py</w:t>
            </w:r>
          </w:p>
        </w:tc>
        <w:tc>
          <w:tcPr>
            <w:tcW w:w="1179" w:type="pct"/>
            <w:tcBorders>
              <w:top w:val="single" w:sz="12" w:space="0" w:color="FFFFFF"/>
              <w:left w:val="single" w:sz="4" w:space="0" w:color="FFFFFF"/>
              <w:bottom w:val="single" w:sz="4" w:space="0" w:color="FFFFFF"/>
              <w:right w:val="single" w:sz="4" w:space="0" w:color="FFFFFF"/>
            </w:tcBorders>
            <w:shd w:val="clear" w:color="DCE6F1" w:fill="DCE6F1"/>
            <w:vAlign w:val="bottom"/>
            <w:hideMark/>
          </w:tcPr>
          <w:p w14:paraId="1FA679C2" w14:textId="77777777" w:rsidR="00464F35" w:rsidRPr="00464F35" w:rsidRDefault="00464F35" w:rsidP="00464F35">
            <w:pPr>
              <w:spacing w:before="0" w:line="240" w:lineRule="auto"/>
              <w:ind w:left="0"/>
              <w:rPr>
                <w:rFonts w:ascii="David" w:eastAsia="Times New Roman" w:hAnsi="David"/>
                <w:color w:val="000000"/>
              </w:rPr>
            </w:pPr>
            <w:r w:rsidRPr="00464F35">
              <w:rPr>
                <w:rFonts w:ascii="David" w:eastAsia="Times New Roman" w:hAnsi="David"/>
                <w:color w:val="000000"/>
                <w:rtl/>
              </w:rPr>
              <w:t xml:space="preserve">קובץ </w:t>
            </w:r>
            <w:r w:rsidRPr="00464F35">
              <w:rPr>
                <w:rFonts w:ascii="David" w:eastAsia="Times New Roman" w:hAnsi="David"/>
                <w:color w:val="000000"/>
              </w:rPr>
              <w:t>PY</w:t>
            </w:r>
          </w:p>
        </w:tc>
        <w:tc>
          <w:tcPr>
            <w:tcW w:w="2565" w:type="pct"/>
            <w:tcBorders>
              <w:top w:val="single" w:sz="4" w:space="0" w:color="FFFFFF"/>
              <w:left w:val="single" w:sz="4" w:space="0" w:color="FFFFFF"/>
              <w:bottom w:val="single" w:sz="4" w:space="0" w:color="FFFFFF"/>
              <w:right w:val="nil"/>
            </w:tcBorders>
            <w:shd w:val="clear" w:color="B8CCE4" w:fill="B8CCE4"/>
            <w:noWrap/>
            <w:vAlign w:val="center"/>
            <w:hideMark/>
          </w:tcPr>
          <w:p w14:paraId="5099B8EE" w14:textId="77777777" w:rsidR="00464F35" w:rsidRPr="00464F35" w:rsidRDefault="00464F35" w:rsidP="00464F35">
            <w:pPr>
              <w:spacing w:before="0" w:line="240" w:lineRule="auto"/>
              <w:ind w:left="0"/>
              <w:rPr>
                <w:rFonts w:ascii="David" w:eastAsia="Times New Roman" w:hAnsi="David"/>
                <w:color w:val="000000"/>
                <w:rtl/>
              </w:rPr>
            </w:pPr>
            <w:r w:rsidRPr="00464F35">
              <w:rPr>
                <w:rFonts w:ascii="David" w:eastAsia="Times New Roman" w:hAnsi="David"/>
                <w:color w:val="000000"/>
                <w:rtl/>
              </w:rPr>
              <w:t xml:space="preserve">מודול פייתון המכיל פונקצית עזר להרצת מחברת </w:t>
            </w:r>
            <w:r w:rsidRPr="00464F35">
              <w:rPr>
                <w:rFonts w:ascii="David" w:eastAsia="Times New Roman" w:hAnsi="David"/>
                <w:color w:val="188038"/>
              </w:rPr>
              <w:t>run_arab_and_palestinian.ipynb</w:t>
            </w:r>
            <w:r w:rsidRPr="00464F35">
              <w:rPr>
                <w:rFonts w:ascii="David" w:eastAsia="Times New Roman" w:hAnsi="David"/>
                <w:color w:val="000000"/>
                <w:rtl/>
              </w:rPr>
              <w:t xml:space="preserve"> מהמחברת </w:t>
            </w:r>
            <w:r w:rsidRPr="00464F35">
              <w:rPr>
                <w:rFonts w:ascii="David" w:eastAsia="Times New Roman" w:hAnsi="David"/>
                <w:color w:val="188038"/>
              </w:rPr>
              <w:t>run_current.ipynb</w:t>
            </w:r>
            <w:r w:rsidRPr="00464F35">
              <w:rPr>
                <w:rFonts w:ascii="David" w:eastAsia="Times New Roman" w:hAnsi="David"/>
                <w:color w:val="000000"/>
                <w:rtl/>
              </w:rPr>
              <w:t xml:space="preserve"> שבתיקייה הראשית של תרחיש מצב קיים.</w:t>
            </w:r>
          </w:p>
        </w:tc>
      </w:tr>
      <w:tr w:rsidR="00053D00" w:rsidRPr="00053D00" w14:paraId="44082A6C" w14:textId="77777777" w:rsidTr="00053D00">
        <w:trPr>
          <w:trHeight w:val="445"/>
        </w:trPr>
        <w:tc>
          <w:tcPr>
            <w:tcW w:w="1256" w:type="pct"/>
            <w:tcBorders>
              <w:top w:val="single" w:sz="4" w:space="0" w:color="FFFFFF"/>
              <w:left w:val="nil"/>
              <w:bottom w:val="single" w:sz="4" w:space="0" w:color="FFFFFF"/>
              <w:right w:val="single" w:sz="4" w:space="0" w:color="FFFFFF"/>
            </w:tcBorders>
            <w:shd w:val="clear" w:color="DCE6F1" w:fill="DCE6F1"/>
            <w:noWrap/>
            <w:vAlign w:val="bottom"/>
            <w:hideMark/>
          </w:tcPr>
          <w:p w14:paraId="3C2D4F68" w14:textId="77777777" w:rsidR="00464F35" w:rsidRPr="00464F35" w:rsidRDefault="00464F35" w:rsidP="00464F35">
            <w:pPr>
              <w:bidi w:val="0"/>
              <w:spacing w:before="0" w:line="240" w:lineRule="auto"/>
              <w:ind w:left="0"/>
              <w:rPr>
                <w:rFonts w:ascii="David" w:eastAsia="Times New Roman" w:hAnsi="David"/>
                <w:color w:val="000000"/>
                <w:rtl/>
              </w:rPr>
            </w:pPr>
            <w:r w:rsidRPr="00464F35">
              <w:rPr>
                <w:rFonts w:ascii="David" w:eastAsia="Times New Roman" w:hAnsi="David"/>
                <w:color w:val="000000"/>
              </w:rPr>
              <w:lastRenderedPageBreak/>
              <w:t>230709_arab_growth_vs_kibolt.ipynb</w:t>
            </w:r>
          </w:p>
        </w:tc>
        <w:tc>
          <w:tcPr>
            <w:tcW w:w="1179" w:type="pct"/>
            <w:tcBorders>
              <w:top w:val="single" w:sz="12" w:space="0" w:color="FFFFFF"/>
              <w:left w:val="single" w:sz="4" w:space="0" w:color="FFFFFF"/>
              <w:bottom w:val="single" w:sz="4" w:space="0" w:color="FFFFFF"/>
              <w:right w:val="single" w:sz="4" w:space="0" w:color="FFFFFF"/>
            </w:tcBorders>
            <w:shd w:val="clear" w:color="B8CCE4" w:fill="B8CCE4"/>
            <w:vAlign w:val="bottom"/>
            <w:hideMark/>
          </w:tcPr>
          <w:p w14:paraId="314C0CE4" w14:textId="77777777" w:rsidR="00464F35" w:rsidRPr="00464F35" w:rsidRDefault="00464F35" w:rsidP="00464F35">
            <w:pPr>
              <w:spacing w:before="0" w:line="240" w:lineRule="auto"/>
              <w:ind w:left="0"/>
              <w:rPr>
                <w:rFonts w:ascii="David" w:eastAsia="Times New Roman" w:hAnsi="David"/>
                <w:color w:val="000000"/>
              </w:rPr>
            </w:pPr>
            <w:r w:rsidRPr="00464F35">
              <w:rPr>
                <w:rFonts w:ascii="David" w:eastAsia="Times New Roman" w:hAnsi="David"/>
                <w:color w:val="000000"/>
                <w:rtl/>
              </w:rPr>
              <w:t xml:space="preserve">קובץ </w:t>
            </w:r>
            <w:r w:rsidRPr="00464F35">
              <w:rPr>
                <w:rFonts w:ascii="David" w:eastAsia="Times New Roman" w:hAnsi="David"/>
                <w:color w:val="000000"/>
              </w:rPr>
              <w:t>IPYNB</w:t>
            </w:r>
          </w:p>
        </w:tc>
        <w:tc>
          <w:tcPr>
            <w:tcW w:w="2565" w:type="pct"/>
            <w:tcBorders>
              <w:top w:val="single" w:sz="4" w:space="0" w:color="FFFFFF"/>
              <w:left w:val="single" w:sz="4" w:space="0" w:color="FFFFFF"/>
              <w:bottom w:val="single" w:sz="4" w:space="0" w:color="FFFFFF"/>
              <w:right w:val="nil"/>
            </w:tcBorders>
            <w:shd w:val="clear" w:color="DCE6F1" w:fill="DCE6F1"/>
            <w:noWrap/>
            <w:vAlign w:val="bottom"/>
            <w:hideMark/>
          </w:tcPr>
          <w:p w14:paraId="4D9764F0" w14:textId="77777777" w:rsidR="00464F35" w:rsidRPr="00464F35" w:rsidRDefault="00464F35" w:rsidP="00464F35">
            <w:pPr>
              <w:spacing w:before="0" w:line="240" w:lineRule="auto"/>
              <w:ind w:left="0"/>
              <w:rPr>
                <w:rFonts w:ascii="David" w:eastAsia="Times New Roman" w:hAnsi="David"/>
                <w:color w:val="000000"/>
                <w:rtl/>
              </w:rPr>
            </w:pPr>
            <w:r w:rsidRPr="00464F35">
              <w:rPr>
                <w:rFonts w:ascii="David" w:eastAsia="Times New Roman" w:hAnsi="David"/>
                <w:color w:val="000000"/>
                <w:rtl/>
              </w:rPr>
              <w:t>יצירת תחזית למגזר הערבי בירושלים בהתאם לקיבולת המעורכת ביחס לביקוש לדמוגרפי</w:t>
            </w:r>
          </w:p>
        </w:tc>
      </w:tr>
      <w:tr w:rsidR="00053D00" w:rsidRPr="00053D00" w14:paraId="1B7CECFC" w14:textId="77777777" w:rsidTr="00053D00">
        <w:trPr>
          <w:trHeight w:val="422"/>
        </w:trPr>
        <w:tc>
          <w:tcPr>
            <w:tcW w:w="1256" w:type="pct"/>
            <w:tcBorders>
              <w:top w:val="single" w:sz="4" w:space="0" w:color="FFFFFF"/>
              <w:left w:val="nil"/>
              <w:bottom w:val="single" w:sz="4" w:space="0" w:color="FFFFFF"/>
              <w:right w:val="single" w:sz="4" w:space="0" w:color="FFFFFF"/>
            </w:tcBorders>
            <w:shd w:val="clear" w:color="B8CCE4" w:fill="B8CCE4"/>
            <w:noWrap/>
            <w:vAlign w:val="bottom"/>
            <w:hideMark/>
          </w:tcPr>
          <w:p w14:paraId="085045E8" w14:textId="77777777" w:rsidR="00464F35" w:rsidRPr="00464F35" w:rsidRDefault="00464F35" w:rsidP="00464F35">
            <w:pPr>
              <w:bidi w:val="0"/>
              <w:spacing w:before="0" w:line="240" w:lineRule="auto"/>
              <w:ind w:left="0"/>
              <w:rPr>
                <w:rFonts w:ascii="David" w:eastAsia="Times New Roman" w:hAnsi="David"/>
                <w:color w:val="000000"/>
                <w:rtl/>
              </w:rPr>
            </w:pPr>
            <w:r w:rsidRPr="00464F35">
              <w:rPr>
                <w:rFonts w:ascii="David" w:eastAsia="Times New Roman" w:hAnsi="David"/>
                <w:color w:val="000000"/>
              </w:rPr>
              <w:t>arab_growth_till_2050_from_demo_230618.ipynb</w:t>
            </w:r>
          </w:p>
        </w:tc>
        <w:tc>
          <w:tcPr>
            <w:tcW w:w="1179" w:type="pct"/>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A969280" w14:textId="77777777" w:rsidR="00464F35" w:rsidRPr="00464F35" w:rsidRDefault="00464F35" w:rsidP="00464F35">
            <w:pPr>
              <w:spacing w:before="0" w:line="240" w:lineRule="auto"/>
              <w:ind w:left="0"/>
              <w:rPr>
                <w:rFonts w:ascii="David" w:eastAsia="Times New Roman" w:hAnsi="David"/>
                <w:color w:val="000000"/>
              </w:rPr>
            </w:pPr>
            <w:r w:rsidRPr="00464F35">
              <w:rPr>
                <w:rFonts w:ascii="David" w:eastAsia="Times New Roman" w:hAnsi="David"/>
                <w:color w:val="000000"/>
                <w:rtl/>
              </w:rPr>
              <w:t xml:space="preserve">קובץ </w:t>
            </w:r>
            <w:r w:rsidRPr="00464F35">
              <w:rPr>
                <w:rFonts w:ascii="David" w:eastAsia="Times New Roman" w:hAnsi="David"/>
                <w:color w:val="000000"/>
              </w:rPr>
              <w:t>IPYNB</w:t>
            </w:r>
          </w:p>
        </w:tc>
        <w:tc>
          <w:tcPr>
            <w:tcW w:w="2565" w:type="pct"/>
            <w:tcBorders>
              <w:top w:val="single" w:sz="4" w:space="0" w:color="FFFFFF"/>
              <w:left w:val="single" w:sz="4" w:space="0" w:color="FFFFFF"/>
              <w:bottom w:val="single" w:sz="4" w:space="0" w:color="FFFFFF"/>
              <w:right w:val="nil"/>
            </w:tcBorders>
            <w:shd w:val="clear" w:color="B8CCE4" w:fill="B8CCE4"/>
            <w:noWrap/>
            <w:vAlign w:val="bottom"/>
            <w:hideMark/>
          </w:tcPr>
          <w:p w14:paraId="4D7EFB56" w14:textId="77777777" w:rsidR="00464F35" w:rsidRPr="00464F35" w:rsidRDefault="00464F35" w:rsidP="00464F35">
            <w:pPr>
              <w:spacing w:before="0" w:line="240" w:lineRule="auto"/>
              <w:ind w:left="0"/>
              <w:rPr>
                <w:rFonts w:ascii="David" w:eastAsia="Times New Roman" w:hAnsi="David"/>
                <w:color w:val="000000"/>
                <w:rtl/>
              </w:rPr>
            </w:pPr>
            <w:r w:rsidRPr="00464F35">
              <w:rPr>
                <w:rFonts w:ascii="David" w:eastAsia="Times New Roman" w:hAnsi="David"/>
                <w:color w:val="000000"/>
                <w:rtl/>
              </w:rPr>
              <w:t>עיבודי נתוני הדמוגרף לפורמט שניתן לייצר ממנו את התחזית הנדרש למגזר הערבי</w:t>
            </w:r>
          </w:p>
        </w:tc>
      </w:tr>
      <w:tr w:rsidR="00053D00" w:rsidRPr="00053D00" w14:paraId="28F79746" w14:textId="77777777" w:rsidTr="00053D00">
        <w:trPr>
          <w:trHeight w:val="422"/>
        </w:trPr>
        <w:tc>
          <w:tcPr>
            <w:tcW w:w="1256" w:type="pct"/>
            <w:tcBorders>
              <w:top w:val="single" w:sz="4" w:space="0" w:color="FFFFFF"/>
              <w:left w:val="nil"/>
              <w:bottom w:val="single" w:sz="4" w:space="0" w:color="FFFFFF"/>
              <w:right w:val="single" w:sz="4" w:space="0" w:color="FFFFFF"/>
            </w:tcBorders>
            <w:shd w:val="clear" w:color="DCE6F1" w:fill="DCE6F1"/>
            <w:noWrap/>
            <w:vAlign w:val="bottom"/>
            <w:hideMark/>
          </w:tcPr>
          <w:p w14:paraId="229C31C0" w14:textId="77777777" w:rsidR="00464F35" w:rsidRPr="00464F35" w:rsidRDefault="00464F35" w:rsidP="00464F35">
            <w:pPr>
              <w:bidi w:val="0"/>
              <w:spacing w:before="0" w:line="240" w:lineRule="auto"/>
              <w:ind w:left="0"/>
              <w:rPr>
                <w:rFonts w:ascii="David" w:eastAsia="Times New Roman" w:hAnsi="David"/>
                <w:color w:val="000000"/>
                <w:rtl/>
              </w:rPr>
            </w:pPr>
            <w:r w:rsidRPr="00464F35">
              <w:rPr>
                <w:rFonts w:ascii="David" w:eastAsia="Times New Roman" w:hAnsi="David"/>
                <w:color w:val="000000"/>
              </w:rPr>
              <w:t>palestinian_from_demo_230622.ipynb</w:t>
            </w:r>
          </w:p>
        </w:tc>
        <w:tc>
          <w:tcPr>
            <w:tcW w:w="1179" w:type="pct"/>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D2D610C" w14:textId="77777777" w:rsidR="00464F35" w:rsidRPr="00464F35" w:rsidRDefault="00464F35" w:rsidP="00464F35">
            <w:pPr>
              <w:spacing w:before="0" w:line="240" w:lineRule="auto"/>
              <w:ind w:left="0"/>
              <w:rPr>
                <w:rFonts w:ascii="David" w:eastAsia="Times New Roman" w:hAnsi="David"/>
                <w:color w:val="000000"/>
              </w:rPr>
            </w:pPr>
            <w:r w:rsidRPr="00464F35">
              <w:rPr>
                <w:rFonts w:ascii="David" w:eastAsia="Times New Roman" w:hAnsi="David"/>
                <w:color w:val="000000"/>
                <w:rtl/>
              </w:rPr>
              <w:t xml:space="preserve">קובץ </w:t>
            </w:r>
            <w:r w:rsidRPr="00464F35">
              <w:rPr>
                <w:rFonts w:ascii="David" w:eastAsia="Times New Roman" w:hAnsi="David"/>
                <w:color w:val="000000"/>
              </w:rPr>
              <w:t>IPYNB</w:t>
            </w:r>
          </w:p>
        </w:tc>
        <w:tc>
          <w:tcPr>
            <w:tcW w:w="2565" w:type="pct"/>
            <w:tcBorders>
              <w:top w:val="single" w:sz="4" w:space="0" w:color="FFFFFF"/>
              <w:left w:val="single" w:sz="4" w:space="0" w:color="FFFFFF"/>
              <w:bottom w:val="single" w:sz="4" w:space="0" w:color="FFFFFF"/>
              <w:right w:val="nil"/>
            </w:tcBorders>
            <w:shd w:val="clear" w:color="DCE6F1" w:fill="DCE6F1"/>
            <w:noWrap/>
            <w:vAlign w:val="bottom"/>
            <w:hideMark/>
          </w:tcPr>
          <w:p w14:paraId="30F10272" w14:textId="77777777" w:rsidR="00464F35" w:rsidRPr="00464F35" w:rsidRDefault="00464F35" w:rsidP="00464F35">
            <w:pPr>
              <w:spacing w:before="0" w:line="240" w:lineRule="auto"/>
              <w:ind w:left="0"/>
              <w:rPr>
                <w:rFonts w:ascii="David" w:eastAsia="Times New Roman" w:hAnsi="David"/>
                <w:color w:val="000000"/>
                <w:rtl/>
              </w:rPr>
            </w:pPr>
            <w:r w:rsidRPr="00464F35">
              <w:rPr>
                <w:rFonts w:ascii="David" w:eastAsia="Times New Roman" w:hAnsi="David"/>
                <w:color w:val="000000"/>
                <w:rtl/>
              </w:rPr>
              <w:t>עיבודי נתוני הדמוגרף לפורמט שניתן לייצר ממנו את התחזית הנדרש לפלסטינאים</w:t>
            </w:r>
          </w:p>
        </w:tc>
      </w:tr>
      <w:tr w:rsidR="00053D00" w:rsidRPr="00053D00" w14:paraId="6174BB35" w14:textId="77777777" w:rsidTr="00053D00">
        <w:trPr>
          <w:trHeight w:val="422"/>
        </w:trPr>
        <w:tc>
          <w:tcPr>
            <w:tcW w:w="1256" w:type="pct"/>
            <w:tcBorders>
              <w:top w:val="single" w:sz="4" w:space="0" w:color="FFFFFF"/>
              <w:left w:val="nil"/>
              <w:bottom w:val="single" w:sz="4" w:space="0" w:color="FFFFFF"/>
              <w:right w:val="single" w:sz="4" w:space="0" w:color="FFFFFF"/>
            </w:tcBorders>
            <w:shd w:val="clear" w:color="B8CCE4" w:fill="B8CCE4"/>
            <w:noWrap/>
            <w:vAlign w:val="bottom"/>
            <w:hideMark/>
          </w:tcPr>
          <w:p w14:paraId="3D731353" w14:textId="77777777" w:rsidR="00464F35" w:rsidRPr="00464F35" w:rsidRDefault="00464F35" w:rsidP="00464F35">
            <w:pPr>
              <w:bidi w:val="0"/>
              <w:spacing w:before="0" w:line="240" w:lineRule="auto"/>
              <w:ind w:left="0"/>
              <w:rPr>
                <w:rFonts w:ascii="David" w:eastAsia="Times New Roman" w:hAnsi="David"/>
                <w:color w:val="000000"/>
                <w:rtl/>
              </w:rPr>
            </w:pPr>
            <w:r w:rsidRPr="00464F35">
              <w:rPr>
                <w:rFonts w:ascii="David" w:eastAsia="Times New Roman" w:hAnsi="David"/>
                <w:color w:val="000000"/>
              </w:rPr>
              <w:t>run_arab_and_palestinian.ipynb</w:t>
            </w:r>
          </w:p>
        </w:tc>
        <w:tc>
          <w:tcPr>
            <w:tcW w:w="1179" w:type="pct"/>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2B92827" w14:textId="77777777" w:rsidR="00464F35" w:rsidRPr="00464F35" w:rsidRDefault="00464F35" w:rsidP="00464F35">
            <w:pPr>
              <w:spacing w:before="0" w:line="240" w:lineRule="auto"/>
              <w:ind w:left="0"/>
              <w:rPr>
                <w:rFonts w:ascii="David" w:eastAsia="Times New Roman" w:hAnsi="David"/>
                <w:color w:val="000000"/>
              </w:rPr>
            </w:pPr>
            <w:r w:rsidRPr="00464F35">
              <w:rPr>
                <w:rFonts w:ascii="David" w:eastAsia="Times New Roman" w:hAnsi="David"/>
                <w:color w:val="000000"/>
                <w:rtl/>
              </w:rPr>
              <w:t xml:space="preserve">קובץ </w:t>
            </w:r>
            <w:r w:rsidRPr="00464F35">
              <w:rPr>
                <w:rFonts w:ascii="David" w:eastAsia="Times New Roman" w:hAnsi="David"/>
                <w:color w:val="000000"/>
              </w:rPr>
              <w:t>IPYNB</w:t>
            </w:r>
          </w:p>
        </w:tc>
        <w:tc>
          <w:tcPr>
            <w:tcW w:w="2565" w:type="pct"/>
            <w:tcBorders>
              <w:top w:val="single" w:sz="4" w:space="0" w:color="FFFFFF"/>
              <w:left w:val="single" w:sz="4" w:space="0" w:color="FFFFFF"/>
              <w:bottom w:val="single" w:sz="4" w:space="0" w:color="FFFFFF"/>
              <w:right w:val="nil"/>
            </w:tcBorders>
            <w:shd w:val="clear" w:color="B8CCE4" w:fill="B8CCE4"/>
            <w:noWrap/>
            <w:vAlign w:val="bottom"/>
            <w:hideMark/>
          </w:tcPr>
          <w:p w14:paraId="14462135" w14:textId="77777777" w:rsidR="00464F35" w:rsidRPr="00464F35" w:rsidRDefault="00464F35" w:rsidP="00464F35">
            <w:pPr>
              <w:spacing w:before="0" w:line="240" w:lineRule="auto"/>
              <w:ind w:left="0"/>
              <w:rPr>
                <w:rFonts w:ascii="David" w:eastAsia="Times New Roman" w:hAnsi="David"/>
                <w:color w:val="000000"/>
                <w:rtl/>
              </w:rPr>
            </w:pPr>
            <w:r w:rsidRPr="00464F35">
              <w:rPr>
                <w:rFonts w:ascii="David" w:eastAsia="Times New Roman" w:hAnsi="David"/>
                <w:color w:val="000000"/>
                <w:rtl/>
              </w:rPr>
              <w:t>המחברת הראשית שמנהלת את התרחיש. מריצה את מחברות התרחיש לפי הסדר הנכון.</w:t>
            </w:r>
          </w:p>
        </w:tc>
      </w:tr>
      <w:tr w:rsidR="00053D00" w:rsidRPr="00053D00" w14:paraId="7CA0CD12" w14:textId="77777777" w:rsidTr="00053D00">
        <w:trPr>
          <w:trHeight w:val="445"/>
        </w:trPr>
        <w:tc>
          <w:tcPr>
            <w:tcW w:w="1256" w:type="pct"/>
            <w:tcBorders>
              <w:top w:val="single" w:sz="4" w:space="0" w:color="FFFFFF"/>
              <w:left w:val="nil"/>
              <w:bottom w:val="single" w:sz="4" w:space="0" w:color="FFFFFF"/>
              <w:right w:val="single" w:sz="4" w:space="0" w:color="FFFFFF"/>
            </w:tcBorders>
            <w:shd w:val="clear" w:color="DCE6F1" w:fill="DCE6F1"/>
            <w:noWrap/>
            <w:vAlign w:val="bottom"/>
            <w:hideMark/>
          </w:tcPr>
          <w:p w14:paraId="563EBFA3" w14:textId="77777777" w:rsidR="00464F35" w:rsidRPr="00464F35" w:rsidRDefault="00464F35" w:rsidP="00464F35">
            <w:pPr>
              <w:bidi w:val="0"/>
              <w:spacing w:before="0" w:line="240" w:lineRule="auto"/>
              <w:ind w:left="0"/>
              <w:rPr>
                <w:rFonts w:ascii="David" w:eastAsia="Times New Roman" w:hAnsi="David"/>
                <w:color w:val="000000"/>
                <w:rtl/>
              </w:rPr>
            </w:pPr>
            <w:r w:rsidRPr="00464F35">
              <w:rPr>
                <w:rFonts w:ascii="David" w:eastAsia="Times New Roman" w:hAnsi="David"/>
                <w:color w:val="000000"/>
              </w:rPr>
              <w:t>background_files</w:t>
            </w:r>
          </w:p>
        </w:tc>
        <w:tc>
          <w:tcPr>
            <w:tcW w:w="1179" w:type="pct"/>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04AB2D2" w14:textId="77777777" w:rsidR="00464F35" w:rsidRPr="00464F35" w:rsidRDefault="00464F35" w:rsidP="00464F35">
            <w:pPr>
              <w:spacing w:before="0" w:line="240" w:lineRule="auto"/>
              <w:ind w:left="0"/>
              <w:rPr>
                <w:rFonts w:ascii="David" w:eastAsia="Times New Roman" w:hAnsi="David"/>
                <w:color w:val="000000"/>
              </w:rPr>
            </w:pPr>
            <w:r w:rsidRPr="00464F35">
              <w:rPr>
                <w:rFonts w:ascii="David" w:eastAsia="Times New Roman" w:hAnsi="David"/>
                <w:color w:val="000000"/>
                <w:rtl/>
              </w:rPr>
              <w:t>תיקייה</w:t>
            </w:r>
          </w:p>
        </w:tc>
        <w:tc>
          <w:tcPr>
            <w:tcW w:w="2565" w:type="pct"/>
            <w:tcBorders>
              <w:top w:val="single" w:sz="4" w:space="0" w:color="FFFFFF"/>
              <w:left w:val="single" w:sz="4" w:space="0" w:color="FFFFFF"/>
              <w:bottom w:val="single" w:sz="4" w:space="0" w:color="FFFFFF"/>
              <w:right w:val="nil"/>
            </w:tcBorders>
            <w:shd w:val="clear" w:color="B8CCE4" w:fill="B8CCE4"/>
            <w:vAlign w:val="center"/>
            <w:hideMark/>
          </w:tcPr>
          <w:p w14:paraId="0CBAFDA1" w14:textId="77777777" w:rsidR="00464F35" w:rsidRPr="00464F35" w:rsidRDefault="00464F35" w:rsidP="00464F35">
            <w:pPr>
              <w:spacing w:before="0" w:line="240" w:lineRule="auto"/>
              <w:ind w:left="0"/>
              <w:rPr>
                <w:rFonts w:ascii="David" w:eastAsia="Times New Roman" w:hAnsi="David"/>
                <w:color w:val="000000"/>
                <w:rtl/>
              </w:rPr>
            </w:pPr>
            <w:r w:rsidRPr="00464F35">
              <w:rPr>
                <w:rFonts w:ascii="David" w:eastAsia="Times New Roman" w:hAnsi="David"/>
                <w:color w:val="000000"/>
                <w:rtl/>
              </w:rPr>
              <w:t>תיקייה זו מכילה קבצי קלט ומידע נוסף הנדרש להרצת התרחיש.</w:t>
            </w:r>
          </w:p>
        </w:tc>
      </w:tr>
      <w:tr w:rsidR="00053D00" w:rsidRPr="00053D00" w14:paraId="4D513F93" w14:textId="77777777" w:rsidTr="00053D00">
        <w:trPr>
          <w:trHeight w:val="890"/>
        </w:trPr>
        <w:tc>
          <w:tcPr>
            <w:tcW w:w="1256" w:type="pct"/>
            <w:tcBorders>
              <w:top w:val="single" w:sz="4" w:space="0" w:color="FFFFFF"/>
              <w:left w:val="nil"/>
              <w:bottom w:val="single" w:sz="4" w:space="0" w:color="FFFFFF"/>
              <w:right w:val="single" w:sz="4" w:space="0" w:color="FFFFFF"/>
            </w:tcBorders>
            <w:shd w:val="clear" w:color="B8CCE4" w:fill="B8CCE4"/>
            <w:noWrap/>
            <w:vAlign w:val="bottom"/>
            <w:hideMark/>
          </w:tcPr>
          <w:p w14:paraId="3FE82599" w14:textId="77777777" w:rsidR="00464F35" w:rsidRPr="00464F35" w:rsidRDefault="00464F35" w:rsidP="00464F35">
            <w:pPr>
              <w:bidi w:val="0"/>
              <w:spacing w:before="0" w:line="240" w:lineRule="auto"/>
              <w:ind w:left="0"/>
              <w:rPr>
                <w:rFonts w:ascii="David" w:eastAsia="Times New Roman" w:hAnsi="David"/>
                <w:color w:val="000000"/>
              </w:rPr>
            </w:pPr>
            <w:r w:rsidRPr="00464F35">
              <w:rPr>
                <w:rFonts w:ascii="David" w:eastAsia="Times New Roman" w:hAnsi="David"/>
                <w:color w:val="000000"/>
              </w:rPr>
              <w:t>Intermediates</w:t>
            </w:r>
          </w:p>
        </w:tc>
        <w:tc>
          <w:tcPr>
            <w:tcW w:w="1179" w:type="pct"/>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7F73460" w14:textId="77777777" w:rsidR="00464F35" w:rsidRPr="00464F35" w:rsidRDefault="00464F35" w:rsidP="00464F35">
            <w:pPr>
              <w:spacing w:before="0" w:line="240" w:lineRule="auto"/>
              <w:ind w:left="0"/>
              <w:rPr>
                <w:rFonts w:ascii="David" w:eastAsia="Times New Roman" w:hAnsi="David"/>
                <w:color w:val="000000"/>
              </w:rPr>
            </w:pPr>
            <w:r w:rsidRPr="00464F35">
              <w:rPr>
                <w:rFonts w:ascii="David" w:eastAsia="Times New Roman" w:hAnsi="David"/>
                <w:color w:val="000000"/>
                <w:rtl/>
              </w:rPr>
              <w:t>תיקייה</w:t>
            </w:r>
          </w:p>
        </w:tc>
        <w:tc>
          <w:tcPr>
            <w:tcW w:w="2565" w:type="pct"/>
            <w:tcBorders>
              <w:top w:val="single" w:sz="4" w:space="0" w:color="FFFFFF"/>
              <w:left w:val="single" w:sz="4" w:space="0" w:color="FFFFFF"/>
              <w:bottom w:val="single" w:sz="4" w:space="0" w:color="FFFFFF"/>
              <w:right w:val="nil"/>
            </w:tcBorders>
            <w:shd w:val="clear" w:color="DCE6F1" w:fill="DCE6F1"/>
            <w:vAlign w:val="center"/>
            <w:hideMark/>
          </w:tcPr>
          <w:p w14:paraId="71A11FE3" w14:textId="77777777" w:rsidR="00464F35" w:rsidRPr="00464F35" w:rsidRDefault="00464F35" w:rsidP="00464F35">
            <w:pPr>
              <w:spacing w:before="0" w:line="240" w:lineRule="auto"/>
              <w:ind w:left="0"/>
              <w:rPr>
                <w:rFonts w:ascii="David" w:eastAsia="Times New Roman" w:hAnsi="David"/>
                <w:color w:val="000000"/>
                <w:rtl/>
              </w:rPr>
            </w:pPr>
            <w:r w:rsidRPr="00464F35">
              <w:rPr>
                <w:rFonts w:ascii="David" w:eastAsia="Times New Roman" w:hAnsi="David"/>
                <w:color w:val="000000"/>
                <w:rtl/>
              </w:rPr>
              <w:t>תיקייה זו מכילה קבצי פלט המופקים במהלך ההרצה של התרחיש.</w:t>
            </w:r>
          </w:p>
        </w:tc>
      </w:tr>
      <w:tr w:rsidR="00053D00" w:rsidRPr="00053D00" w14:paraId="7DD712A7" w14:textId="77777777" w:rsidTr="00053D00">
        <w:trPr>
          <w:trHeight w:val="445"/>
        </w:trPr>
        <w:tc>
          <w:tcPr>
            <w:tcW w:w="1256" w:type="pct"/>
            <w:tcBorders>
              <w:top w:val="single" w:sz="4" w:space="0" w:color="FFFFFF"/>
              <w:left w:val="nil"/>
              <w:bottom w:val="nil"/>
              <w:right w:val="single" w:sz="4" w:space="0" w:color="FFFFFF"/>
            </w:tcBorders>
            <w:shd w:val="clear" w:color="DCE6F1" w:fill="DCE6F1"/>
            <w:noWrap/>
            <w:vAlign w:val="bottom"/>
            <w:hideMark/>
          </w:tcPr>
          <w:p w14:paraId="4100CAD6" w14:textId="77777777" w:rsidR="00464F35" w:rsidRPr="00464F35" w:rsidRDefault="00464F35" w:rsidP="00464F35">
            <w:pPr>
              <w:bidi w:val="0"/>
              <w:spacing w:before="0" w:line="240" w:lineRule="auto"/>
              <w:ind w:left="0"/>
              <w:rPr>
                <w:rFonts w:ascii="David" w:eastAsia="Times New Roman" w:hAnsi="David"/>
                <w:color w:val="000000"/>
                <w:rtl/>
              </w:rPr>
            </w:pPr>
            <w:r w:rsidRPr="00464F35">
              <w:rPr>
                <w:rFonts w:ascii="David" w:eastAsia="Times New Roman" w:hAnsi="David"/>
                <w:color w:val="000000"/>
              </w:rPr>
              <w:t>output_notebooks</w:t>
            </w:r>
          </w:p>
        </w:tc>
        <w:tc>
          <w:tcPr>
            <w:tcW w:w="1179" w:type="pct"/>
            <w:tcBorders>
              <w:top w:val="single" w:sz="4" w:space="0" w:color="FFFFFF"/>
              <w:left w:val="single" w:sz="4" w:space="0" w:color="FFFFFF"/>
              <w:bottom w:val="nil"/>
              <w:right w:val="single" w:sz="4" w:space="0" w:color="FFFFFF"/>
            </w:tcBorders>
            <w:shd w:val="clear" w:color="DCE6F1" w:fill="DCE6F1"/>
            <w:vAlign w:val="bottom"/>
            <w:hideMark/>
          </w:tcPr>
          <w:p w14:paraId="567244D0" w14:textId="77777777" w:rsidR="00464F35" w:rsidRPr="00464F35" w:rsidRDefault="00464F35" w:rsidP="00464F35">
            <w:pPr>
              <w:spacing w:before="0" w:line="240" w:lineRule="auto"/>
              <w:ind w:left="0"/>
              <w:rPr>
                <w:rFonts w:ascii="David" w:eastAsia="Times New Roman" w:hAnsi="David"/>
                <w:color w:val="000000"/>
              </w:rPr>
            </w:pPr>
            <w:r w:rsidRPr="00464F35">
              <w:rPr>
                <w:rFonts w:ascii="David" w:eastAsia="Times New Roman" w:hAnsi="David"/>
                <w:color w:val="000000"/>
                <w:rtl/>
              </w:rPr>
              <w:t>תיקייה</w:t>
            </w:r>
          </w:p>
        </w:tc>
        <w:tc>
          <w:tcPr>
            <w:tcW w:w="2565" w:type="pct"/>
            <w:tcBorders>
              <w:top w:val="single" w:sz="4" w:space="0" w:color="FFFFFF"/>
              <w:left w:val="single" w:sz="4" w:space="0" w:color="FFFFFF"/>
              <w:bottom w:val="nil"/>
              <w:right w:val="nil"/>
            </w:tcBorders>
            <w:shd w:val="clear" w:color="DCE6F1" w:fill="DCE6F1"/>
            <w:vAlign w:val="center"/>
            <w:hideMark/>
          </w:tcPr>
          <w:p w14:paraId="78C6CDEE" w14:textId="77777777" w:rsidR="00464F35" w:rsidRPr="00464F35" w:rsidRDefault="00464F35" w:rsidP="00464F35">
            <w:pPr>
              <w:spacing w:before="0" w:line="240" w:lineRule="auto"/>
              <w:ind w:left="0"/>
              <w:rPr>
                <w:rFonts w:ascii="David" w:eastAsia="Times New Roman" w:hAnsi="David"/>
                <w:color w:val="000000"/>
                <w:rtl/>
              </w:rPr>
            </w:pPr>
            <w:r w:rsidRPr="00464F35">
              <w:rPr>
                <w:rFonts w:ascii="David" w:eastAsia="Times New Roman" w:hAnsi="David"/>
                <w:color w:val="000000"/>
                <w:rtl/>
              </w:rPr>
              <w:t>תיקייה שמאחסנת פלטי מחברות לבקרת שגיאות שהקוד נותן.</w:t>
            </w:r>
          </w:p>
        </w:tc>
      </w:tr>
    </w:tbl>
    <w:p w14:paraId="08CE1339" w14:textId="77777777" w:rsidR="006B175E" w:rsidRPr="004075E1" w:rsidRDefault="006B175E" w:rsidP="00AE25C2">
      <w:pPr>
        <w:pStyle w:val="3"/>
      </w:pPr>
      <w:bookmarkStart w:id="14127" w:name="_6ng1hfbdcrwx" w:colFirst="0" w:colLast="0"/>
      <w:bookmarkStart w:id="14128" w:name="_Toc190885806"/>
      <w:bookmarkEnd w:id="14127"/>
      <w:r w:rsidRPr="004075E1">
        <w:rPr>
          <w:rtl/>
        </w:rPr>
        <w:t>תחריש מצב עתיד (</w:t>
      </w:r>
      <w:r w:rsidRPr="004075E1">
        <w:t>future</w:t>
      </w:r>
      <w:r w:rsidRPr="004075E1">
        <w:rPr>
          <w:rtl/>
        </w:rPr>
        <w:t>)</w:t>
      </w:r>
      <w:bookmarkEnd w:id="14128"/>
    </w:p>
    <w:p w14:paraId="54ED0112" w14:textId="77777777" w:rsidR="006B175E" w:rsidRPr="004075E1" w:rsidRDefault="006B175E" w:rsidP="0022424C">
      <w:pPr>
        <w:spacing w:line="276" w:lineRule="auto"/>
        <w:rPr>
          <w:rFonts w:ascii="David" w:hAnsi="David"/>
        </w:rPr>
      </w:pPr>
      <w:r w:rsidRPr="004075E1">
        <w:rPr>
          <w:rFonts w:ascii="David" w:hAnsi="David"/>
          <w:rtl/>
        </w:rPr>
        <w:t>מצב עתיד כולל שלושה תרחישים שונים:</w:t>
      </w:r>
    </w:p>
    <w:p w14:paraId="234EFB10" w14:textId="3769A789" w:rsidR="006B175E" w:rsidRPr="00837672" w:rsidRDefault="006B175E" w:rsidP="00837672">
      <w:pPr>
        <w:pStyle w:val="a8"/>
        <w:numPr>
          <w:ilvl w:val="0"/>
          <w:numId w:val="169"/>
        </w:numPr>
        <w:spacing w:line="276" w:lineRule="auto"/>
        <w:rPr>
          <w:rFonts w:ascii="David" w:hAnsi="David"/>
        </w:rPr>
      </w:pPr>
      <w:r w:rsidRPr="00837672">
        <w:rPr>
          <w:rFonts w:ascii="David" w:hAnsi="David"/>
          <w:rtl/>
        </w:rPr>
        <w:t xml:space="preserve">תרחיש צתא"ל </w:t>
      </w:r>
      <w:r w:rsidR="00837672" w:rsidRPr="00837672">
        <w:rPr>
          <w:rFonts w:ascii="David" w:hAnsi="David" w:hint="cs"/>
          <w:rtl/>
        </w:rPr>
        <w:t xml:space="preserve"> </w:t>
      </w:r>
      <w:r w:rsidRPr="00837672">
        <w:rPr>
          <w:rFonts w:ascii="David" w:hAnsi="David"/>
        </w:rPr>
        <w:t>JTMT)</w:t>
      </w:r>
      <w:r w:rsidR="00837672" w:rsidRPr="00837672">
        <w:rPr>
          <w:rFonts w:ascii="David" w:hAnsi="David" w:hint="cs"/>
          <w:rtl/>
        </w:rPr>
        <w:t xml:space="preserve"> )</w:t>
      </w:r>
    </w:p>
    <w:p w14:paraId="28026164" w14:textId="4E673C83" w:rsidR="006B175E" w:rsidRPr="00837672" w:rsidRDefault="006B175E" w:rsidP="00837672">
      <w:pPr>
        <w:pStyle w:val="a8"/>
        <w:numPr>
          <w:ilvl w:val="0"/>
          <w:numId w:val="169"/>
        </w:numPr>
        <w:spacing w:line="276" w:lineRule="auto"/>
        <w:rPr>
          <w:rFonts w:ascii="David" w:hAnsi="David"/>
        </w:rPr>
      </w:pPr>
      <w:r w:rsidRPr="00837672">
        <w:rPr>
          <w:rFonts w:ascii="David" w:hAnsi="David"/>
          <w:rtl/>
        </w:rPr>
        <w:t xml:space="preserve">תרחיש מנהל התכנון </w:t>
      </w:r>
      <w:r w:rsidRPr="00837672">
        <w:rPr>
          <w:rFonts w:ascii="David" w:hAnsi="David"/>
        </w:rPr>
        <w:t>IPLAN)</w:t>
      </w:r>
      <w:r w:rsidR="00837672" w:rsidRPr="00837672">
        <w:rPr>
          <w:rFonts w:ascii="David" w:hAnsi="David" w:hint="cs"/>
          <w:rtl/>
        </w:rPr>
        <w:t xml:space="preserve"> )</w:t>
      </w:r>
    </w:p>
    <w:p w14:paraId="7E5F053A" w14:textId="77777777" w:rsidR="006B175E" w:rsidRPr="00837672" w:rsidRDefault="006B175E" w:rsidP="00837672">
      <w:pPr>
        <w:pStyle w:val="a8"/>
        <w:numPr>
          <w:ilvl w:val="0"/>
          <w:numId w:val="169"/>
        </w:numPr>
        <w:spacing w:line="276" w:lineRule="auto"/>
        <w:rPr>
          <w:rFonts w:ascii="David" w:hAnsi="David"/>
        </w:rPr>
      </w:pPr>
      <w:r w:rsidRPr="00837672">
        <w:rPr>
          <w:rFonts w:ascii="David" w:hAnsi="David"/>
          <w:rtl/>
        </w:rPr>
        <w:t>תרחיש עסקים כרגיל (</w:t>
      </w:r>
      <w:r w:rsidRPr="00837672">
        <w:rPr>
          <w:rFonts w:ascii="David" w:hAnsi="David"/>
        </w:rPr>
        <w:t>BAU</w:t>
      </w:r>
      <w:r w:rsidRPr="00837672">
        <w:rPr>
          <w:rFonts w:ascii="David" w:hAnsi="David"/>
          <w:rtl/>
        </w:rPr>
        <w:t>)</w:t>
      </w:r>
    </w:p>
    <w:p w14:paraId="1E58825A" w14:textId="77777777" w:rsidR="006B175E" w:rsidRPr="004075E1" w:rsidRDefault="006B175E" w:rsidP="0022424C">
      <w:pPr>
        <w:spacing w:line="276" w:lineRule="auto"/>
        <w:rPr>
          <w:rFonts w:ascii="David" w:hAnsi="David"/>
          <w:color w:val="1F2328"/>
        </w:rPr>
      </w:pPr>
      <w:r w:rsidRPr="004075E1">
        <w:rPr>
          <w:rFonts w:ascii="David" w:hAnsi="David"/>
          <w:color w:val="1F2328"/>
          <w:rtl/>
        </w:rPr>
        <w:t>כל תרחיש ממוקם בתיקייה נפרדת (</w:t>
      </w:r>
      <w:r w:rsidRPr="004075E1">
        <w:rPr>
          <w:rFonts w:ascii="David" w:eastAsia="Roboto Mono" w:hAnsi="David"/>
          <w:color w:val="188038"/>
        </w:rPr>
        <w:t>JTMT</w:t>
      </w:r>
      <w:r w:rsidRPr="004075E1">
        <w:rPr>
          <w:rFonts w:ascii="David" w:hAnsi="David"/>
          <w:color w:val="1F2328"/>
        </w:rPr>
        <w:t xml:space="preserve">, </w:t>
      </w:r>
      <w:r w:rsidRPr="004075E1">
        <w:rPr>
          <w:rFonts w:ascii="David" w:eastAsia="Roboto Mono" w:hAnsi="David"/>
          <w:color w:val="188038"/>
        </w:rPr>
        <w:t>IPLAN</w:t>
      </w:r>
      <w:r w:rsidRPr="004075E1">
        <w:rPr>
          <w:rFonts w:ascii="David" w:hAnsi="David"/>
          <w:color w:val="1F2328"/>
        </w:rPr>
        <w:t xml:space="preserve">, </w:t>
      </w:r>
      <w:r w:rsidRPr="004075E1">
        <w:rPr>
          <w:rFonts w:ascii="David" w:eastAsia="Roboto Mono" w:hAnsi="David"/>
          <w:color w:val="188038"/>
        </w:rPr>
        <w:t>BAU</w:t>
      </w:r>
      <w:r w:rsidRPr="004075E1">
        <w:rPr>
          <w:rFonts w:ascii="David" w:hAnsi="David"/>
          <w:color w:val="1F2328"/>
          <w:rtl/>
        </w:rPr>
        <w:t>), ולכל תיקייה יש מחברת הרצה (</w:t>
      </w:r>
      <w:r w:rsidRPr="004075E1">
        <w:rPr>
          <w:rFonts w:ascii="David" w:eastAsia="Roboto Mono" w:hAnsi="David"/>
          <w:color w:val="188038"/>
        </w:rPr>
        <w:t>run_****.ipynb</w:t>
      </w:r>
      <w:r w:rsidRPr="004075E1">
        <w:rPr>
          <w:rFonts w:ascii="David" w:hAnsi="David"/>
          <w:color w:val="1F2328"/>
          <w:rtl/>
        </w:rPr>
        <w:t xml:space="preserve">) שמריצה סדרה של מחברות עם משימות עיבוד נתונים המיוחדות לתרחיש זה. בסיום הרצת כל התרחישים, הקוד עובר לתיקייה בשם </w:t>
      </w:r>
      <w:r w:rsidRPr="004075E1">
        <w:rPr>
          <w:rFonts w:ascii="David" w:eastAsia="Roboto Mono" w:hAnsi="David"/>
          <w:color w:val="188038"/>
        </w:rPr>
        <w:t>General</w:t>
      </w:r>
      <w:r w:rsidRPr="004075E1">
        <w:rPr>
          <w:rFonts w:ascii="David" w:hAnsi="David"/>
          <w:color w:val="1F2328"/>
          <w:rtl/>
        </w:rPr>
        <w:t>, המכילה מחברות שמבצעות את עיבוד הנתונים הסופי ומייצרות את קובצי התחזית המלאים לכלל התרחישים.</w:t>
      </w:r>
    </w:p>
    <w:p w14:paraId="448D68F9" w14:textId="77777777" w:rsidR="006B175E" w:rsidRPr="004075E1" w:rsidRDefault="006B175E" w:rsidP="0022424C">
      <w:pPr>
        <w:spacing w:line="276" w:lineRule="auto"/>
        <w:rPr>
          <w:rFonts w:ascii="David" w:hAnsi="David"/>
          <w:color w:val="1F2328"/>
        </w:rPr>
      </w:pPr>
      <w:r w:rsidRPr="004075E1">
        <w:rPr>
          <w:rFonts w:ascii="David" w:hAnsi="David"/>
          <w:color w:val="1F2328"/>
          <w:rtl/>
        </w:rPr>
        <w:t>הסקריפט המרכזי (</w:t>
      </w:r>
      <w:r w:rsidRPr="004075E1">
        <w:rPr>
          <w:rFonts w:ascii="David" w:eastAsia="Roboto Mono" w:hAnsi="David"/>
          <w:color w:val="188038"/>
        </w:rPr>
        <w:t>run_future.ipynb</w:t>
      </w:r>
      <w:r w:rsidRPr="004075E1">
        <w:rPr>
          <w:rFonts w:ascii="David" w:hAnsi="David"/>
          <w:color w:val="1F2328"/>
          <w:rtl/>
        </w:rPr>
        <w:t>) נועד להריץ את כל מחברות התרחישים והמחברות הסופיות כדי להפיק את כל תוצאות התחזיות.</w:t>
      </w:r>
    </w:p>
    <w:tbl>
      <w:tblPr>
        <w:tblStyle w:val="4-1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1"/>
        <w:gridCol w:w="992"/>
        <w:gridCol w:w="5193"/>
      </w:tblGrid>
      <w:tr w:rsidR="0086754D" w:rsidRPr="0086754D" w14:paraId="690A151D" w14:textId="77777777" w:rsidTr="0086754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70" w:type="pct"/>
            <w:tcBorders>
              <w:top w:val="none" w:sz="0" w:space="0" w:color="auto"/>
              <w:left w:val="none" w:sz="0" w:space="0" w:color="auto"/>
              <w:bottom w:val="none" w:sz="0" w:space="0" w:color="auto"/>
            </w:tcBorders>
            <w:hideMark/>
          </w:tcPr>
          <w:p w14:paraId="6F36091C" w14:textId="77777777" w:rsidR="0086754D" w:rsidRPr="0086754D" w:rsidRDefault="0086754D" w:rsidP="0086754D">
            <w:pPr>
              <w:spacing w:before="0" w:line="240" w:lineRule="auto"/>
              <w:ind w:left="0"/>
              <w:jc w:val="center"/>
              <w:rPr>
                <w:rFonts w:ascii="David" w:eastAsia="Times New Roman" w:hAnsi="David"/>
                <w:color w:val="FFFFFF"/>
              </w:rPr>
            </w:pPr>
            <w:bookmarkStart w:id="14129" w:name="_1lhluil4219a" w:colFirst="0" w:colLast="0"/>
            <w:bookmarkEnd w:id="14129"/>
            <w:r w:rsidRPr="0086754D">
              <w:rPr>
                <w:rFonts w:ascii="David" w:eastAsia="Times New Roman" w:hAnsi="David"/>
                <w:color w:val="FFFFFF"/>
                <w:rtl/>
              </w:rPr>
              <w:t>שם</w:t>
            </w:r>
          </w:p>
        </w:tc>
        <w:tc>
          <w:tcPr>
            <w:tcW w:w="550" w:type="pct"/>
            <w:tcBorders>
              <w:top w:val="none" w:sz="0" w:space="0" w:color="auto"/>
              <w:bottom w:val="none" w:sz="0" w:space="0" w:color="auto"/>
            </w:tcBorders>
            <w:hideMark/>
          </w:tcPr>
          <w:p w14:paraId="07086DCA" w14:textId="77777777" w:rsidR="0086754D" w:rsidRPr="0086754D" w:rsidRDefault="0086754D" w:rsidP="0086754D">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86754D">
              <w:rPr>
                <w:rFonts w:ascii="David" w:eastAsia="Times New Roman" w:hAnsi="David"/>
                <w:color w:val="FFFFFF"/>
                <w:rtl/>
              </w:rPr>
              <w:t>סוג</w:t>
            </w:r>
          </w:p>
        </w:tc>
        <w:tc>
          <w:tcPr>
            <w:tcW w:w="2879" w:type="pct"/>
            <w:tcBorders>
              <w:top w:val="none" w:sz="0" w:space="0" w:color="auto"/>
              <w:bottom w:val="none" w:sz="0" w:space="0" w:color="auto"/>
              <w:right w:val="none" w:sz="0" w:space="0" w:color="auto"/>
            </w:tcBorders>
            <w:hideMark/>
          </w:tcPr>
          <w:p w14:paraId="6968802C" w14:textId="77777777" w:rsidR="0086754D" w:rsidRPr="0086754D" w:rsidRDefault="0086754D" w:rsidP="0086754D">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86754D">
              <w:rPr>
                <w:rFonts w:ascii="David" w:eastAsia="Times New Roman" w:hAnsi="David"/>
                <w:color w:val="FFFFFF"/>
                <w:rtl/>
              </w:rPr>
              <w:t>הסבר</w:t>
            </w:r>
          </w:p>
        </w:tc>
      </w:tr>
      <w:tr w:rsidR="0086754D" w:rsidRPr="0086754D" w14:paraId="7F8ADFC1" w14:textId="77777777" w:rsidTr="0086754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70" w:type="pct"/>
            <w:noWrap/>
            <w:hideMark/>
          </w:tcPr>
          <w:p w14:paraId="42D8E069" w14:textId="77777777" w:rsidR="0086754D" w:rsidRPr="0086754D" w:rsidRDefault="0086754D" w:rsidP="0086754D">
            <w:pPr>
              <w:bidi w:val="0"/>
              <w:spacing w:before="0" w:line="240" w:lineRule="auto"/>
              <w:ind w:left="0"/>
              <w:jc w:val="center"/>
              <w:rPr>
                <w:rFonts w:ascii="David" w:eastAsia="Times New Roman" w:hAnsi="David"/>
                <w:color w:val="000000"/>
                <w:rtl/>
              </w:rPr>
            </w:pPr>
            <w:r w:rsidRPr="0086754D">
              <w:rPr>
                <w:rFonts w:ascii="David" w:eastAsia="Times New Roman" w:hAnsi="David"/>
                <w:color w:val="000000"/>
              </w:rPr>
              <w:t>bau</w:t>
            </w:r>
          </w:p>
        </w:tc>
        <w:tc>
          <w:tcPr>
            <w:tcW w:w="550" w:type="pct"/>
            <w:hideMark/>
          </w:tcPr>
          <w:p w14:paraId="1526050C" w14:textId="77777777" w:rsidR="0086754D" w:rsidRPr="0086754D" w:rsidRDefault="0086754D" w:rsidP="0086754D">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86754D">
              <w:rPr>
                <w:rFonts w:ascii="David" w:eastAsia="Times New Roman" w:hAnsi="David"/>
                <w:color w:val="000000"/>
                <w:rtl/>
              </w:rPr>
              <w:t>תיקייה</w:t>
            </w:r>
          </w:p>
        </w:tc>
        <w:tc>
          <w:tcPr>
            <w:tcW w:w="2879" w:type="pct"/>
            <w:noWrap/>
            <w:hideMark/>
          </w:tcPr>
          <w:p w14:paraId="6E9C5C39" w14:textId="77777777" w:rsidR="0086754D" w:rsidRPr="0086754D" w:rsidRDefault="0086754D" w:rsidP="0086754D">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86754D">
              <w:rPr>
                <w:rFonts w:ascii="David" w:eastAsia="Times New Roman" w:hAnsi="David"/>
                <w:color w:val="000000"/>
                <w:rtl/>
              </w:rPr>
              <w:t>תיקייה זו מכילה את המחברות השייכות לתרחיש מצב עסקים כרגיל, מחברות ייעודיות, שכל אחת מהן מבצעת עיבוד וניתוח נתונים ספציפי עבור תרחיש מצב עסקים כרגיל.</w:t>
            </w:r>
          </w:p>
        </w:tc>
      </w:tr>
      <w:tr w:rsidR="0086754D" w:rsidRPr="0086754D" w14:paraId="487AB732" w14:textId="77777777" w:rsidTr="0086754D">
        <w:trPr>
          <w:trHeight w:val="300"/>
        </w:trPr>
        <w:tc>
          <w:tcPr>
            <w:cnfStyle w:val="001000000000" w:firstRow="0" w:lastRow="0" w:firstColumn="1" w:lastColumn="0" w:oddVBand="0" w:evenVBand="0" w:oddHBand="0" w:evenHBand="0" w:firstRowFirstColumn="0" w:firstRowLastColumn="0" w:lastRowFirstColumn="0" w:lastRowLastColumn="0"/>
            <w:tcW w:w="1570" w:type="pct"/>
            <w:noWrap/>
            <w:hideMark/>
          </w:tcPr>
          <w:p w14:paraId="0DB6E26E" w14:textId="77777777" w:rsidR="0086754D" w:rsidRPr="0086754D" w:rsidRDefault="0086754D" w:rsidP="0086754D">
            <w:pPr>
              <w:bidi w:val="0"/>
              <w:spacing w:before="0" w:line="240" w:lineRule="auto"/>
              <w:ind w:left="0"/>
              <w:jc w:val="center"/>
              <w:rPr>
                <w:rFonts w:ascii="David" w:eastAsia="Times New Roman" w:hAnsi="David"/>
                <w:color w:val="000000"/>
                <w:rtl/>
              </w:rPr>
            </w:pPr>
            <w:r w:rsidRPr="0086754D">
              <w:rPr>
                <w:rFonts w:ascii="David" w:eastAsia="Times New Roman" w:hAnsi="David"/>
                <w:color w:val="000000"/>
              </w:rPr>
              <w:t>General</w:t>
            </w:r>
          </w:p>
        </w:tc>
        <w:tc>
          <w:tcPr>
            <w:tcW w:w="550" w:type="pct"/>
            <w:hideMark/>
          </w:tcPr>
          <w:p w14:paraId="3C195E6B" w14:textId="77777777" w:rsidR="0086754D" w:rsidRPr="0086754D" w:rsidRDefault="0086754D" w:rsidP="0086754D">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86754D">
              <w:rPr>
                <w:rFonts w:ascii="David" w:eastAsia="Times New Roman" w:hAnsi="David"/>
                <w:color w:val="000000"/>
                <w:rtl/>
              </w:rPr>
              <w:t>תיקייה</w:t>
            </w:r>
          </w:p>
        </w:tc>
        <w:tc>
          <w:tcPr>
            <w:tcW w:w="2879" w:type="pct"/>
            <w:noWrap/>
            <w:hideMark/>
          </w:tcPr>
          <w:p w14:paraId="3447FB26" w14:textId="77777777" w:rsidR="0086754D" w:rsidRPr="0086754D" w:rsidRDefault="0086754D" w:rsidP="0086754D">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86754D">
              <w:rPr>
                <w:rFonts w:ascii="David" w:eastAsia="Times New Roman" w:hAnsi="David"/>
                <w:color w:val="000000"/>
                <w:rtl/>
              </w:rPr>
              <w:t xml:space="preserve">תיקייה זו מכילה </w:t>
            </w:r>
            <w:r w:rsidRPr="0086754D">
              <w:rPr>
                <w:rFonts w:ascii="David" w:eastAsia="Times New Roman" w:hAnsi="David"/>
                <w:color w:val="1F2328"/>
                <w:rtl/>
              </w:rPr>
              <w:t>מחברות שמבצעות את עיבוד הנתונים הסופי ומייצרות את קובצי התחזית המלאים לכלל התרחישים</w:t>
            </w:r>
            <w:r w:rsidRPr="0086754D">
              <w:rPr>
                <w:rFonts w:ascii="David" w:eastAsia="Times New Roman" w:hAnsi="David"/>
                <w:color w:val="000000"/>
                <w:rtl/>
              </w:rPr>
              <w:t>.</w:t>
            </w:r>
          </w:p>
        </w:tc>
      </w:tr>
      <w:tr w:rsidR="0086754D" w:rsidRPr="0086754D" w14:paraId="1BD85F6F" w14:textId="77777777" w:rsidTr="0086754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70" w:type="pct"/>
            <w:noWrap/>
            <w:hideMark/>
          </w:tcPr>
          <w:p w14:paraId="26D2E390" w14:textId="77777777" w:rsidR="0086754D" w:rsidRPr="0086754D" w:rsidRDefault="0086754D" w:rsidP="0086754D">
            <w:pPr>
              <w:bidi w:val="0"/>
              <w:spacing w:before="0" w:line="240" w:lineRule="auto"/>
              <w:ind w:left="0"/>
              <w:jc w:val="center"/>
              <w:rPr>
                <w:rFonts w:ascii="David" w:eastAsia="Times New Roman" w:hAnsi="David"/>
                <w:color w:val="000000"/>
                <w:rtl/>
              </w:rPr>
            </w:pPr>
            <w:r w:rsidRPr="0086754D">
              <w:rPr>
                <w:rFonts w:ascii="David" w:eastAsia="Times New Roman" w:hAnsi="David"/>
                <w:color w:val="000000"/>
              </w:rPr>
              <w:t>gov_goals</w:t>
            </w:r>
          </w:p>
        </w:tc>
        <w:tc>
          <w:tcPr>
            <w:tcW w:w="550" w:type="pct"/>
            <w:hideMark/>
          </w:tcPr>
          <w:p w14:paraId="0370E275" w14:textId="77777777" w:rsidR="0086754D" w:rsidRPr="0086754D" w:rsidRDefault="0086754D" w:rsidP="0086754D">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86754D">
              <w:rPr>
                <w:rFonts w:ascii="David" w:eastAsia="Times New Roman" w:hAnsi="David"/>
                <w:color w:val="000000"/>
                <w:rtl/>
              </w:rPr>
              <w:t>תיקייה</w:t>
            </w:r>
          </w:p>
        </w:tc>
        <w:tc>
          <w:tcPr>
            <w:tcW w:w="2879" w:type="pct"/>
            <w:noWrap/>
            <w:hideMark/>
          </w:tcPr>
          <w:p w14:paraId="1CAC5F7F" w14:textId="77777777" w:rsidR="0086754D" w:rsidRPr="0086754D" w:rsidRDefault="0086754D" w:rsidP="0086754D">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86754D">
              <w:rPr>
                <w:rFonts w:ascii="David" w:eastAsia="Times New Roman" w:hAnsi="David"/>
                <w:color w:val="000000"/>
                <w:rtl/>
              </w:rPr>
              <w:t>עיבוד נתוני המועצה הלאומית לכלכלה על מנת לייצר יעדי בקרה אוכלוסייה לכל שנת יעד</w:t>
            </w:r>
          </w:p>
        </w:tc>
      </w:tr>
      <w:tr w:rsidR="0086754D" w:rsidRPr="0086754D" w14:paraId="0E61137F" w14:textId="77777777" w:rsidTr="0086754D">
        <w:trPr>
          <w:trHeight w:val="300"/>
        </w:trPr>
        <w:tc>
          <w:tcPr>
            <w:cnfStyle w:val="001000000000" w:firstRow="0" w:lastRow="0" w:firstColumn="1" w:lastColumn="0" w:oddVBand="0" w:evenVBand="0" w:oddHBand="0" w:evenHBand="0" w:firstRowFirstColumn="0" w:firstRowLastColumn="0" w:lastRowFirstColumn="0" w:lastRowLastColumn="0"/>
            <w:tcW w:w="1570" w:type="pct"/>
            <w:noWrap/>
            <w:hideMark/>
          </w:tcPr>
          <w:p w14:paraId="56D1E610" w14:textId="77777777" w:rsidR="0086754D" w:rsidRPr="0086754D" w:rsidRDefault="0086754D" w:rsidP="0086754D">
            <w:pPr>
              <w:bidi w:val="0"/>
              <w:spacing w:before="0" w:line="240" w:lineRule="auto"/>
              <w:ind w:left="0"/>
              <w:jc w:val="center"/>
              <w:rPr>
                <w:rFonts w:ascii="David" w:eastAsia="Times New Roman" w:hAnsi="David"/>
                <w:color w:val="000000"/>
                <w:rtl/>
              </w:rPr>
            </w:pPr>
            <w:r w:rsidRPr="0086754D">
              <w:rPr>
                <w:rFonts w:ascii="David" w:eastAsia="Times New Roman" w:hAnsi="David"/>
                <w:color w:val="000000"/>
              </w:rPr>
              <w:t>iplan</w:t>
            </w:r>
          </w:p>
        </w:tc>
        <w:tc>
          <w:tcPr>
            <w:tcW w:w="550" w:type="pct"/>
            <w:hideMark/>
          </w:tcPr>
          <w:p w14:paraId="4D73CB41" w14:textId="77777777" w:rsidR="0086754D" w:rsidRPr="0086754D" w:rsidRDefault="0086754D" w:rsidP="0086754D">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86754D">
              <w:rPr>
                <w:rFonts w:ascii="David" w:eastAsia="Times New Roman" w:hAnsi="David"/>
                <w:color w:val="000000"/>
                <w:rtl/>
              </w:rPr>
              <w:t>תיקייה</w:t>
            </w:r>
          </w:p>
        </w:tc>
        <w:tc>
          <w:tcPr>
            <w:tcW w:w="2879" w:type="pct"/>
            <w:noWrap/>
            <w:hideMark/>
          </w:tcPr>
          <w:p w14:paraId="6E49557A" w14:textId="77777777" w:rsidR="0086754D" w:rsidRPr="0086754D" w:rsidRDefault="0086754D" w:rsidP="0086754D">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86754D">
              <w:rPr>
                <w:rFonts w:ascii="David" w:eastAsia="Times New Roman" w:hAnsi="David"/>
                <w:color w:val="000000"/>
                <w:rtl/>
              </w:rPr>
              <w:t>תיקייה זו מכילה את המחברות השייכות לתרחיש מנהל התכנון, מחברות ייעודיות, שכל אחת מהן מבצעת עיבוד וניתוח נתונים ספציפי עבור תרחיש מנהל התכנון.</w:t>
            </w:r>
          </w:p>
        </w:tc>
      </w:tr>
      <w:tr w:rsidR="0086754D" w:rsidRPr="0086754D" w14:paraId="5FB118D0" w14:textId="77777777" w:rsidTr="0086754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70" w:type="pct"/>
            <w:noWrap/>
            <w:hideMark/>
          </w:tcPr>
          <w:p w14:paraId="3D35B173" w14:textId="77777777" w:rsidR="0086754D" w:rsidRPr="0086754D" w:rsidRDefault="0086754D" w:rsidP="0086754D">
            <w:pPr>
              <w:bidi w:val="0"/>
              <w:spacing w:before="0" w:line="240" w:lineRule="auto"/>
              <w:ind w:left="0"/>
              <w:jc w:val="center"/>
              <w:rPr>
                <w:rFonts w:ascii="David" w:eastAsia="Times New Roman" w:hAnsi="David"/>
                <w:color w:val="000000"/>
                <w:rtl/>
              </w:rPr>
            </w:pPr>
            <w:r w:rsidRPr="0086754D">
              <w:rPr>
                <w:rFonts w:ascii="David" w:eastAsia="Times New Roman" w:hAnsi="David"/>
                <w:color w:val="000000"/>
              </w:rPr>
              <w:t>JTMT</w:t>
            </w:r>
          </w:p>
        </w:tc>
        <w:tc>
          <w:tcPr>
            <w:tcW w:w="550" w:type="pct"/>
            <w:hideMark/>
          </w:tcPr>
          <w:p w14:paraId="4FE5591A" w14:textId="77777777" w:rsidR="0086754D" w:rsidRPr="0086754D" w:rsidRDefault="0086754D" w:rsidP="0086754D">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86754D">
              <w:rPr>
                <w:rFonts w:ascii="David" w:eastAsia="Times New Roman" w:hAnsi="David"/>
                <w:color w:val="000000"/>
                <w:rtl/>
              </w:rPr>
              <w:t>תיקייה</w:t>
            </w:r>
          </w:p>
        </w:tc>
        <w:tc>
          <w:tcPr>
            <w:tcW w:w="2879" w:type="pct"/>
            <w:noWrap/>
            <w:hideMark/>
          </w:tcPr>
          <w:p w14:paraId="2C98097F" w14:textId="77777777" w:rsidR="0086754D" w:rsidRPr="0086754D" w:rsidRDefault="0086754D" w:rsidP="0086754D">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86754D">
              <w:rPr>
                <w:rFonts w:ascii="David" w:eastAsia="Times New Roman" w:hAnsi="David"/>
                <w:color w:val="000000"/>
                <w:rtl/>
              </w:rPr>
              <w:t>תיקייה זו מכילה את המחברות השייכות לתרחיש צתא"ל, מחברות ייעודיות, שכל אחת מהן מבצעת עיבוד וניתוח נתונים ספציפי עבור תרחיש צתא"ל.</w:t>
            </w:r>
          </w:p>
        </w:tc>
      </w:tr>
      <w:tr w:rsidR="0086754D" w:rsidRPr="0086754D" w14:paraId="6E24B60F" w14:textId="77777777" w:rsidTr="0086754D">
        <w:trPr>
          <w:trHeight w:val="315"/>
        </w:trPr>
        <w:tc>
          <w:tcPr>
            <w:cnfStyle w:val="001000000000" w:firstRow="0" w:lastRow="0" w:firstColumn="1" w:lastColumn="0" w:oddVBand="0" w:evenVBand="0" w:oddHBand="0" w:evenHBand="0" w:firstRowFirstColumn="0" w:firstRowLastColumn="0" w:lastRowFirstColumn="0" w:lastRowLastColumn="0"/>
            <w:tcW w:w="1570" w:type="pct"/>
            <w:noWrap/>
            <w:hideMark/>
          </w:tcPr>
          <w:p w14:paraId="2811CEF0" w14:textId="77777777" w:rsidR="0086754D" w:rsidRPr="0086754D" w:rsidRDefault="0086754D" w:rsidP="0086754D">
            <w:pPr>
              <w:bidi w:val="0"/>
              <w:spacing w:before="0" w:line="240" w:lineRule="auto"/>
              <w:ind w:left="0"/>
              <w:jc w:val="center"/>
              <w:rPr>
                <w:rFonts w:ascii="David" w:eastAsia="Times New Roman" w:hAnsi="David"/>
                <w:color w:val="000000"/>
                <w:rtl/>
              </w:rPr>
            </w:pPr>
            <w:r w:rsidRPr="0086754D">
              <w:rPr>
                <w:rFonts w:ascii="David" w:eastAsia="Times New Roman" w:hAnsi="David"/>
                <w:color w:val="000000"/>
              </w:rPr>
              <w:t>run_future.ipynb</w:t>
            </w:r>
          </w:p>
        </w:tc>
        <w:tc>
          <w:tcPr>
            <w:tcW w:w="550" w:type="pct"/>
            <w:hideMark/>
          </w:tcPr>
          <w:p w14:paraId="4E3C8BD4" w14:textId="77777777" w:rsidR="0086754D" w:rsidRPr="0086754D" w:rsidRDefault="0086754D" w:rsidP="0086754D">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86754D">
              <w:rPr>
                <w:rFonts w:ascii="David" w:eastAsia="Times New Roman" w:hAnsi="David"/>
                <w:color w:val="000000"/>
                <w:rtl/>
              </w:rPr>
              <w:t xml:space="preserve">קובץ </w:t>
            </w:r>
            <w:r w:rsidRPr="0086754D">
              <w:rPr>
                <w:rFonts w:ascii="David" w:eastAsia="Times New Roman" w:hAnsi="David"/>
                <w:color w:val="000000"/>
              </w:rPr>
              <w:t>IPYNB</w:t>
            </w:r>
          </w:p>
        </w:tc>
        <w:tc>
          <w:tcPr>
            <w:tcW w:w="2879" w:type="pct"/>
            <w:noWrap/>
            <w:hideMark/>
          </w:tcPr>
          <w:p w14:paraId="03CD182A" w14:textId="77777777" w:rsidR="0086754D" w:rsidRPr="0086754D" w:rsidRDefault="0086754D" w:rsidP="0086754D">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1F2328"/>
                <w:rtl/>
              </w:rPr>
            </w:pPr>
            <w:r w:rsidRPr="0086754D">
              <w:rPr>
                <w:rFonts w:ascii="David" w:eastAsia="Times New Roman" w:hAnsi="David"/>
                <w:color w:val="1F2328"/>
                <w:rtl/>
              </w:rPr>
              <w:t>נועד להריץ את כל מחברות התרחישים והמחברות הסופיות כדי להפיק את כל תוצאות התחזיות.</w:t>
            </w:r>
          </w:p>
        </w:tc>
      </w:tr>
      <w:tr w:rsidR="0086754D" w:rsidRPr="0086754D" w14:paraId="59F1F9C0" w14:textId="77777777" w:rsidTr="0086754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0" w:type="pct"/>
            <w:noWrap/>
            <w:hideMark/>
          </w:tcPr>
          <w:p w14:paraId="11693D23" w14:textId="77777777" w:rsidR="0086754D" w:rsidRPr="0086754D" w:rsidRDefault="0086754D" w:rsidP="0086754D">
            <w:pPr>
              <w:bidi w:val="0"/>
              <w:spacing w:before="0" w:line="240" w:lineRule="auto"/>
              <w:ind w:left="0"/>
              <w:jc w:val="center"/>
              <w:rPr>
                <w:rFonts w:ascii="David" w:eastAsia="Times New Roman" w:hAnsi="David"/>
                <w:color w:val="000000"/>
                <w:rtl/>
              </w:rPr>
            </w:pPr>
            <w:r w:rsidRPr="0086754D">
              <w:rPr>
                <w:rFonts w:ascii="David" w:eastAsia="Times New Roman" w:hAnsi="David"/>
                <w:color w:val="000000"/>
              </w:rPr>
              <w:t>run_future_from_basic.py</w:t>
            </w:r>
          </w:p>
        </w:tc>
        <w:tc>
          <w:tcPr>
            <w:tcW w:w="550" w:type="pct"/>
            <w:hideMark/>
          </w:tcPr>
          <w:p w14:paraId="0D5B198C" w14:textId="77777777" w:rsidR="0086754D" w:rsidRPr="0086754D" w:rsidRDefault="0086754D" w:rsidP="0086754D">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86754D">
              <w:rPr>
                <w:rFonts w:ascii="David" w:eastAsia="Times New Roman" w:hAnsi="David"/>
                <w:color w:val="000000"/>
                <w:rtl/>
              </w:rPr>
              <w:t xml:space="preserve">קובץ </w:t>
            </w:r>
            <w:r w:rsidRPr="0086754D">
              <w:rPr>
                <w:rFonts w:ascii="David" w:eastAsia="Times New Roman" w:hAnsi="David"/>
                <w:color w:val="000000"/>
              </w:rPr>
              <w:t>PY</w:t>
            </w:r>
          </w:p>
        </w:tc>
        <w:tc>
          <w:tcPr>
            <w:tcW w:w="2879" w:type="pct"/>
            <w:noWrap/>
            <w:hideMark/>
          </w:tcPr>
          <w:p w14:paraId="7AEFBB51" w14:textId="77777777" w:rsidR="0086754D" w:rsidRPr="0086754D" w:rsidRDefault="0086754D" w:rsidP="0086754D">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86754D">
              <w:rPr>
                <w:rFonts w:ascii="David" w:eastAsia="Times New Roman" w:hAnsi="David"/>
                <w:color w:val="000000"/>
                <w:rtl/>
              </w:rPr>
              <w:t xml:space="preserve">מודול פייתון המכיל פונקצית עזר להרצת מחברת </w:t>
            </w:r>
            <w:r w:rsidRPr="0086754D">
              <w:rPr>
                <w:rFonts w:ascii="David" w:eastAsia="Times New Roman" w:hAnsi="David"/>
                <w:color w:val="188038"/>
              </w:rPr>
              <w:t>run_future.ipynb</w:t>
            </w:r>
            <w:r w:rsidRPr="0086754D">
              <w:rPr>
                <w:rFonts w:ascii="David" w:eastAsia="Times New Roman" w:hAnsi="David"/>
                <w:color w:val="000000"/>
                <w:rtl/>
              </w:rPr>
              <w:t xml:space="preserve"> מהמחברת </w:t>
            </w:r>
            <w:r w:rsidRPr="0086754D">
              <w:rPr>
                <w:rFonts w:ascii="David" w:eastAsia="Times New Roman" w:hAnsi="David"/>
                <w:color w:val="188038"/>
              </w:rPr>
              <w:t>run_basic.ipynb</w:t>
            </w:r>
            <w:r w:rsidRPr="0086754D">
              <w:rPr>
                <w:rFonts w:ascii="David" w:eastAsia="Times New Roman" w:hAnsi="David"/>
                <w:color w:val="000000"/>
                <w:rtl/>
              </w:rPr>
              <w:t xml:space="preserve"> שבתיקייה הראשית של הפרויקט.</w:t>
            </w:r>
          </w:p>
        </w:tc>
      </w:tr>
    </w:tbl>
    <w:p w14:paraId="0FCC2213" w14:textId="77777777" w:rsidR="006B175E" w:rsidRPr="0086754D" w:rsidRDefault="006B175E" w:rsidP="0022424C">
      <w:pPr>
        <w:spacing w:line="276" w:lineRule="auto"/>
        <w:rPr>
          <w:rFonts w:ascii="David" w:hAnsi="David"/>
        </w:rPr>
      </w:pPr>
    </w:p>
    <w:p w14:paraId="55612776" w14:textId="2C5E3A5B" w:rsidR="006B175E" w:rsidRPr="004A2C42" w:rsidRDefault="006B175E" w:rsidP="00EA734E">
      <w:pPr>
        <w:pStyle w:val="4"/>
        <w:rPr>
          <w:rtl/>
        </w:rPr>
      </w:pPr>
      <w:bookmarkStart w:id="14130" w:name="_xxkmpv4apf9r" w:colFirst="0" w:colLast="0"/>
      <w:bookmarkStart w:id="14131" w:name="_qx568oa3z2ft" w:colFirst="0" w:colLast="0"/>
      <w:bookmarkEnd w:id="14130"/>
      <w:bookmarkEnd w:id="14131"/>
      <w:r w:rsidRPr="004075E1">
        <w:rPr>
          <w:rtl/>
        </w:rPr>
        <w:lastRenderedPageBreak/>
        <w:t xml:space="preserve">תרחיש צתא"ל </w:t>
      </w:r>
      <w:r w:rsidR="004A2C42">
        <w:t>(</w:t>
      </w:r>
      <w:r w:rsidR="00EA734E">
        <w:t>JTMT</w:t>
      </w:r>
      <w:r w:rsidR="004A2C42">
        <w:t xml:space="preserve">) </w:t>
      </w:r>
    </w:p>
    <w:tbl>
      <w:tblPr>
        <w:tblStyle w:val="4-1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984"/>
        <w:gridCol w:w="4485"/>
      </w:tblGrid>
      <w:tr w:rsidR="004D1889" w:rsidRPr="004D1889" w14:paraId="514E54EB" w14:textId="77777777" w:rsidTr="00775F3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2" w:type="pct"/>
            <w:hideMark/>
          </w:tcPr>
          <w:p w14:paraId="038CF026" w14:textId="77777777" w:rsidR="004D1889" w:rsidRPr="004D1889" w:rsidRDefault="004D1889" w:rsidP="004D1889">
            <w:pPr>
              <w:spacing w:before="0" w:line="240" w:lineRule="auto"/>
              <w:ind w:left="0"/>
              <w:rPr>
                <w:rFonts w:ascii="David" w:eastAsia="Times New Roman" w:hAnsi="David"/>
                <w:b w:val="0"/>
                <w:bCs w:val="0"/>
                <w:color w:val="FFFFFF"/>
              </w:rPr>
            </w:pPr>
            <w:bookmarkStart w:id="14132" w:name="_ckeybjf3rvbz" w:colFirst="0" w:colLast="0"/>
            <w:bookmarkStart w:id="14133" w:name="_idj7mizfllg9" w:colFirst="0" w:colLast="0"/>
            <w:bookmarkEnd w:id="14132"/>
            <w:bookmarkEnd w:id="14133"/>
            <w:r w:rsidRPr="004D1889">
              <w:rPr>
                <w:rFonts w:ascii="David" w:eastAsia="Times New Roman" w:hAnsi="David"/>
                <w:b w:val="0"/>
                <w:bCs w:val="0"/>
                <w:color w:val="FFFFFF"/>
                <w:rtl/>
              </w:rPr>
              <w:t>שם</w:t>
            </w:r>
          </w:p>
        </w:tc>
        <w:tc>
          <w:tcPr>
            <w:tcW w:w="1100" w:type="pct"/>
            <w:hideMark/>
          </w:tcPr>
          <w:p w14:paraId="50E59445" w14:textId="77777777" w:rsidR="004D1889" w:rsidRPr="004D1889" w:rsidRDefault="004D1889" w:rsidP="004D1889">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4D1889">
              <w:rPr>
                <w:rFonts w:ascii="David" w:eastAsia="Times New Roman" w:hAnsi="David"/>
                <w:color w:val="FFFFFF"/>
                <w:rtl/>
              </w:rPr>
              <w:t>סוג</w:t>
            </w:r>
          </w:p>
        </w:tc>
        <w:tc>
          <w:tcPr>
            <w:tcW w:w="2487" w:type="pct"/>
            <w:hideMark/>
          </w:tcPr>
          <w:p w14:paraId="1275EE94" w14:textId="77777777" w:rsidR="004D1889" w:rsidRPr="004D1889" w:rsidRDefault="004D1889" w:rsidP="004D1889">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4D1889">
              <w:rPr>
                <w:rFonts w:ascii="David" w:eastAsia="Times New Roman" w:hAnsi="David"/>
                <w:color w:val="FFFFFF"/>
                <w:rtl/>
              </w:rPr>
              <w:t>הסבר</w:t>
            </w:r>
          </w:p>
        </w:tc>
      </w:tr>
      <w:tr w:rsidR="004D1889" w:rsidRPr="004D1889" w14:paraId="0FA965F4" w14:textId="77777777" w:rsidTr="00775F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2" w:type="pct"/>
            <w:noWrap/>
            <w:hideMark/>
          </w:tcPr>
          <w:p w14:paraId="451C9B34" w14:textId="77777777" w:rsidR="004D1889" w:rsidRPr="004D1889" w:rsidRDefault="004D1889" w:rsidP="004D1889">
            <w:pPr>
              <w:bidi w:val="0"/>
              <w:spacing w:before="0" w:line="240" w:lineRule="auto"/>
              <w:ind w:left="0"/>
              <w:rPr>
                <w:rFonts w:ascii="David" w:eastAsia="Times New Roman" w:hAnsi="David"/>
                <w:b w:val="0"/>
                <w:bCs w:val="0"/>
                <w:color w:val="000000"/>
                <w:rtl/>
              </w:rPr>
            </w:pPr>
            <w:r w:rsidRPr="004D1889">
              <w:rPr>
                <w:rFonts w:ascii="David" w:eastAsia="Times New Roman" w:hAnsi="David"/>
                <w:b w:val="0"/>
                <w:bCs w:val="0"/>
                <w:color w:val="000000"/>
              </w:rPr>
              <w:t>230709_join_arab_jew_pop.ipynb</w:t>
            </w:r>
          </w:p>
        </w:tc>
        <w:tc>
          <w:tcPr>
            <w:tcW w:w="1100" w:type="pct"/>
            <w:hideMark/>
          </w:tcPr>
          <w:p w14:paraId="757AFFF1" w14:textId="77777777" w:rsidR="004D1889" w:rsidRPr="004D1889" w:rsidRDefault="004D1889" w:rsidP="004D1889">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4D1889">
              <w:rPr>
                <w:rFonts w:ascii="David" w:eastAsia="Times New Roman" w:hAnsi="David"/>
                <w:color w:val="000000"/>
                <w:rtl/>
              </w:rPr>
              <w:t xml:space="preserve">קובץ </w:t>
            </w:r>
            <w:r w:rsidRPr="004D1889">
              <w:rPr>
                <w:rFonts w:ascii="David" w:eastAsia="Times New Roman" w:hAnsi="David"/>
                <w:color w:val="000000"/>
              </w:rPr>
              <w:t>IPYNB</w:t>
            </w:r>
          </w:p>
        </w:tc>
        <w:tc>
          <w:tcPr>
            <w:tcW w:w="2487" w:type="pct"/>
            <w:noWrap/>
            <w:hideMark/>
          </w:tcPr>
          <w:p w14:paraId="0AB9A987" w14:textId="77777777" w:rsidR="004D1889" w:rsidRPr="004D1889" w:rsidRDefault="004D1889" w:rsidP="004D1889">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4D1889">
              <w:rPr>
                <w:rFonts w:ascii="David" w:eastAsia="Times New Roman" w:hAnsi="David"/>
                <w:color w:val="000000"/>
                <w:rtl/>
              </w:rPr>
              <w:t>הוספת תחזית האוכלוסייה הערבי ליהודי</w:t>
            </w:r>
          </w:p>
        </w:tc>
      </w:tr>
      <w:tr w:rsidR="004D1889" w:rsidRPr="004D1889" w14:paraId="13DDD5ED" w14:textId="77777777" w:rsidTr="00775F3E">
        <w:trPr>
          <w:trHeight w:val="300"/>
        </w:trPr>
        <w:tc>
          <w:tcPr>
            <w:cnfStyle w:val="001000000000" w:firstRow="0" w:lastRow="0" w:firstColumn="1" w:lastColumn="0" w:oddVBand="0" w:evenVBand="0" w:oddHBand="0" w:evenHBand="0" w:firstRowFirstColumn="0" w:firstRowLastColumn="0" w:lastRowFirstColumn="0" w:lastRowLastColumn="0"/>
            <w:tcW w:w="1412" w:type="pct"/>
            <w:noWrap/>
            <w:hideMark/>
          </w:tcPr>
          <w:p w14:paraId="70B9072C" w14:textId="77777777" w:rsidR="004D1889" w:rsidRPr="004D1889" w:rsidRDefault="004D1889" w:rsidP="004D1889">
            <w:pPr>
              <w:bidi w:val="0"/>
              <w:spacing w:before="0" w:line="240" w:lineRule="auto"/>
              <w:ind w:left="0"/>
              <w:rPr>
                <w:rFonts w:ascii="David" w:eastAsia="Times New Roman" w:hAnsi="David"/>
                <w:b w:val="0"/>
                <w:bCs w:val="0"/>
                <w:color w:val="000000"/>
                <w:rtl/>
              </w:rPr>
            </w:pPr>
            <w:r w:rsidRPr="004D1889">
              <w:rPr>
                <w:rFonts w:ascii="David" w:eastAsia="Times New Roman" w:hAnsi="David"/>
                <w:b w:val="0"/>
                <w:bCs w:val="0"/>
                <w:color w:val="000000"/>
              </w:rPr>
              <w:t>create_age_distribution_230719.ipynb</w:t>
            </w:r>
          </w:p>
        </w:tc>
        <w:tc>
          <w:tcPr>
            <w:tcW w:w="1100" w:type="pct"/>
            <w:hideMark/>
          </w:tcPr>
          <w:p w14:paraId="05551268" w14:textId="77777777" w:rsidR="004D1889" w:rsidRPr="004D1889" w:rsidRDefault="004D1889" w:rsidP="004D1889">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4D1889">
              <w:rPr>
                <w:rFonts w:ascii="David" w:eastAsia="Times New Roman" w:hAnsi="David"/>
                <w:color w:val="000000"/>
                <w:rtl/>
              </w:rPr>
              <w:t xml:space="preserve">קובץ </w:t>
            </w:r>
            <w:r w:rsidRPr="004D1889">
              <w:rPr>
                <w:rFonts w:ascii="David" w:eastAsia="Times New Roman" w:hAnsi="David"/>
                <w:color w:val="000000"/>
              </w:rPr>
              <w:t>IPYNB</w:t>
            </w:r>
          </w:p>
        </w:tc>
        <w:tc>
          <w:tcPr>
            <w:tcW w:w="2487" w:type="pct"/>
            <w:noWrap/>
            <w:hideMark/>
          </w:tcPr>
          <w:p w14:paraId="2BAFD728" w14:textId="77777777" w:rsidR="004D1889" w:rsidRPr="004D1889" w:rsidRDefault="004D1889" w:rsidP="004D1889">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4D1889">
              <w:rPr>
                <w:rFonts w:ascii="David" w:eastAsia="Times New Roman" w:hAnsi="David"/>
                <w:color w:val="000000"/>
                <w:rtl/>
              </w:rPr>
              <w:t>יצירת אוכלוסייה לכל שנת יעד בעקבות תוספת יח"ד</w:t>
            </w:r>
          </w:p>
        </w:tc>
      </w:tr>
      <w:tr w:rsidR="004D1889" w:rsidRPr="004D1889" w14:paraId="7BE89850" w14:textId="77777777" w:rsidTr="00775F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2" w:type="pct"/>
            <w:noWrap/>
            <w:hideMark/>
          </w:tcPr>
          <w:p w14:paraId="4064A802" w14:textId="77777777" w:rsidR="004D1889" w:rsidRPr="004D1889" w:rsidRDefault="004D1889" w:rsidP="004D1889">
            <w:pPr>
              <w:bidi w:val="0"/>
              <w:spacing w:before="0" w:line="240" w:lineRule="auto"/>
              <w:ind w:left="0"/>
              <w:rPr>
                <w:rFonts w:ascii="David" w:eastAsia="Times New Roman" w:hAnsi="David"/>
                <w:b w:val="0"/>
                <w:bCs w:val="0"/>
                <w:color w:val="000000"/>
                <w:rtl/>
              </w:rPr>
            </w:pPr>
            <w:r w:rsidRPr="004D1889">
              <w:rPr>
                <w:rFonts w:ascii="David" w:eastAsia="Times New Roman" w:hAnsi="David"/>
                <w:b w:val="0"/>
                <w:bCs w:val="0"/>
                <w:color w:val="000000"/>
              </w:rPr>
              <w:t>join_kibolt_2050_Jewish_230707.ipynb</w:t>
            </w:r>
          </w:p>
        </w:tc>
        <w:tc>
          <w:tcPr>
            <w:tcW w:w="1100" w:type="pct"/>
            <w:hideMark/>
          </w:tcPr>
          <w:p w14:paraId="708E366E" w14:textId="77777777" w:rsidR="004D1889" w:rsidRPr="004D1889" w:rsidRDefault="004D1889" w:rsidP="004D1889">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4D1889">
              <w:rPr>
                <w:rFonts w:ascii="David" w:eastAsia="Times New Roman" w:hAnsi="David"/>
                <w:color w:val="000000"/>
                <w:rtl/>
              </w:rPr>
              <w:t xml:space="preserve">קובץ </w:t>
            </w:r>
            <w:r w:rsidRPr="004D1889">
              <w:rPr>
                <w:rFonts w:ascii="David" w:eastAsia="Times New Roman" w:hAnsi="David"/>
                <w:color w:val="000000"/>
              </w:rPr>
              <w:t>IPYNB</w:t>
            </w:r>
          </w:p>
        </w:tc>
        <w:tc>
          <w:tcPr>
            <w:tcW w:w="2487" w:type="pct"/>
            <w:noWrap/>
            <w:hideMark/>
          </w:tcPr>
          <w:p w14:paraId="1ACB14C5" w14:textId="77777777" w:rsidR="004D1889" w:rsidRPr="004D1889" w:rsidRDefault="004D1889" w:rsidP="004D1889">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4D1889">
              <w:rPr>
                <w:rFonts w:ascii="David" w:eastAsia="Times New Roman" w:hAnsi="David"/>
                <w:color w:val="000000"/>
                <w:rtl/>
              </w:rPr>
              <w:t>חיבור מקורות קיבולת שונים לכדי טבלת של תוספת יח"ד חזויה כל שנת יעד</w:t>
            </w:r>
          </w:p>
        </w:tc>
      </w:tr>
      <w:tr w:rsidR="004D1889" w:rsidRPr="004D1889" w14:paraId="4B90DFC6" w14:textId="77777777" w:rsidTr="00775F3E">
        <w:trPr>
          <w:trHeight w:val="585"/>
        </w:trPr>
        <w:tc>
          <w:tcPr>
            <w:cnfStyle w:val="001000000000" w:firstRow="0" w:lastRow="0" w:firstColumn="1" w:lastColumn="0" w:oddVBand="0" w:evenVBand="0" w:oddHBand="0" w:evenHBand="0" w:firstRowFirstColumn="0" w:firstRowLastColumn="0" w:lastRowFirstColumn="0" w:lastRowLastColumn="0"/>
            <w:tcW w:w="1412" w:type="pct"/>
            <w:noWrap/>
            <w:hideMark/>
          </w:tcPr>
          <w:p w14:paraId="25283198" w14:textId="77777777" w:rsidR="004D1889" w:rsidRPr="004D1889" w:rsidRDefault="004D1889" w:rsidP="004D1889">
            <w:pPr>
              <w:bidi w:val="0"/>
              <w:spacing w:before="0" w:line="240" w:lineRule="auto"/>
              <w:ind w:left="0"/>
              <w:rPr>
                <w:rFonts w:ascii="David" w:eastAsia="Times New Roman" w:hAnsi="David"/>
                <w:b w:val="0"/>
                <w:bCs w:val="0"/>
                <w:color w:val="000000"/>
                <w:rtl/>
              </w:rPr>
            </w:pPr>
            <w:r w:rsidRPr="004D1889">
              <w:rPr>
                <w:rFonts w:ascii="David" w:eastAsia="Times New Roman" w:hAnsi="David"/>
                <w:b w:val="0"/>
                <w:bCs w:val="0"/>
                <w:color w:val="000000"/>
              </w:rPr>
              <w:t>run_jtmt.ipynb</w:t>
            </w:r>
          </w:p>
        </w:tc>
        <w:tc>
          <w:tcPr>
            <w:tcW w:w="1100" w:type="pct"/>
            <w:hideMark/>
          </w:tcPr>
          <w:p w14:paraId="120369DD" w14:textId="77777777" w:rsidR="004D1889" w:rsidRPr="004D1889" w:rsidRDefault="004D1889" w:rsidP="004D1889">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4D1889">
              <w:rPr>
                <w:rFonts w:ascii="David" w:eastAsia="Times New Roman" w:hAnsi="David"/>
                <w:color w:val="000000"/>
                <w:rtl/>
              </w:rPr>
              <w:t xml:space="preserve">קובץ </w:t>
            </w:r>
            <w:r w:rsidRPr="004D1889">
              <w:rPr>
                <w:rFonts w:ascii="David" w:eastAsia="Times New Roman" w:hAnsi="David"/>
                <w:color w:val="000000"/>
              </w:rPr>
              <w:t>IPYNB</w:t>
            </w:r>
          </w:p>
        </w:tc>
        <w:tc>
          <w:tcPr>
            <w:tcW w:w="2487" w:type="pct"/>
            <w:hideMark/>
          </w:tcPr>
          <w:p w14:paraId="28010E5D" w14:textId="77777777" w:rsidR="004D1889" w:rsidRPr="004D1889" w:rsidRDefault="004D1889" w:rsidP="004D1889">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4D1889">
              <w:rPr>
                <w:rFonts w:ascii="David" w:eastAsia="Times New Roman" w:hAnsi="David"/>
                <w:color w:val="000000"/>
                <w:rtl/>
              </w:rPr>
              <w:t>המחברת הראשית שמנהלת את התרחיש. מריצה את מחברות התרחיש לפי הסדר הנכון.</w:t>
            </w:r>
          </w:p>
        </w:tc>
      </w:tr>
      <w:tr w:rsidR="004D1889" w:rsidRPr="004D1889" w14:paraId="6CD5EF35" w14:textId="77777777" w:rsidTr="00775F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2" w:type="pct"/>
            <w:noWrap/>
            <w:hideMark/>
          </w:tcPr>
          <w:p w14:paraId="0FE58E8B" w14:textId="77777777" w:rsidR="004D1889" w:rsidRPr="004D1889" w:rsidRDefault="004D1889" w:rsidP="004D1889">
            <w:pPr>
              <w:bidi w:val="0"/>
              <w:spacing w:before="0" w:line="240" w:lineRule="auto"/>
              <w:ind w:left="0"/>
              <w:rPr>
                <w:rFonts w:ascii="David" w:eastAsia="Times New Roman" w:hAnsi="David"/>
                <w:b w:val="0"/>
                <w:bCs w:val="0"/>
                <w:color w:val="000000"/>
                <w:rtl/>
              </w:rPr>
            </w:pPr>
            <w:r w:rsidRPr="004D1889">
              <w:rPr>
                <w:rFonts w:ascii="David" w:eastAsia="Times New Roman" w:hAnsi="David"/>
                <w:b w:val="0"/>
                <w:bCs w:val="0"/>
                <w:color w:val="000000"/>
              </w:rPr>
              <w:t>run_JTMT_from_future.py</w:t>
            </w:r>
          </w:p>
        </w:tc>
        <w:tc>
          <w:tcPr>
            <w:tcW w:w="1100" w:type="pct"/>
            <w:hideMark/>
          </w:tcPr>
          <w:p w14:paraId="749A1547" w14:textId="77777777" w:rsidR="004D1889" w:rsidRPr="004D1889" w:rsidRDefault="004D1889" w:rsidP="004D1889">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4D1889">
              <w:rPr>
                <w:rFonts w:ascii="David" w:eastAsia="Times New Roman" w:hAnsi="David"/>
                <w:color w:val="000000"/>
                <w:rtl/>
              </w:rPr>
              <w:t xml:space="preserve">קובץ </w:t>
            </w:r>
            <w:r w:rsidRPr="004D1889">
              <w:rPr>
                <w:rFonts w:ascii="David" w:eastAsia="Times New Roman" w:hAnsi="David"/>
                <w:color w:val="000000"/>
              </w:rPr>
              <w:t>PY</w:t>
            </w:r>
          </w:p>
        </w:tc>
        <w:tc>
          <w:tcPr>
            <w:tcW w:w="2487" w:type="pct"/>
            <w:noWrap/>
            <w:hideMark/>
          </w:tcPr>
          <w:p w14:paraId="562F3A21" w14:textId="77777777" w:rsidR="004D1889" w:rsidRPr="004D1889" w:rsidRDefault="004D1889" w:rsidP="004D1889">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4D1889">
              <w:rPr>
                <w:rFonts w:ascii="David" w:eastAsia="Times New Roman" w:hAnsi="David"/>
                <w:color w:val="000000"/>
                <w:rtl/>
              </w:rPr>
              <w:t xml:space="preserve">מודול פייתון המכיל פונקצית עזר להרצת מחברת </w:t>
            </w:r>
            <w:r w:rsidRPr="004D1889">
              <w:rPr>
                <w:rFonts w:ascii="David" w:eastAsia="Times New Roman" w:hAnsi="David"/>
                <w:color w:val="188038"/>
              </w:rPr>
              <w:t>run_JTMT_from_future.ipynb</w:t>
            </w:r>
            <w:r w:rsidRPr="004D1889">
              <w:rPr>
                <w:rFonts w:ascii="David" w:eastAsia="Times New Roman" w:hAnsi="David"/>
                <w:color w:val="000000"/>
                <w:rtl/>
              </w:rPr>
              <w:t xml:space="preserve"> מהמחברת </w:t>
            </w:r>
            <w:r w:rsidRPr="004D1889">
              <w:rPr>
                <w:rFonts w:ascii="David" w:eastAsia="Times New Roman" w:hAnsi="David"/>
                <w:color w:val="188038"/>
              </w:rPr>
              <w:t>run_future.ipynb</w:t>
            </w:r>
            <w:r w:rsidRPr="004D1889">
              <w:rPr>
                <w:rFonts w:ascii="David" w:eastAsia="Times New Roman" w:hAnsi="David"/>
                <w:color w:val="000000"/>
                <w:rtl/>
              </w:rPr>
              <w:t xml:space="preserve"> שבתיקייה הראשית של תרחיש מצב עתיד.</w:t>
            </w:r>
          </w:p>
        </w:tc>
      </w:tr>
      <w:tr w:rsidR="004D1889" w:rsidRPr="004D1889" w14:paraId="69FEB629" w14:textId="77777777" w:rsidTr="00775F3E">
        <w:trPr>
          <w:trHeight w:val="315"/>
        </w:trPr>
        <w:tc>
          <w:tcPr>
            <w:cnfStyle w:val="001000000000" w:firstRow="0" w:lastRow="0" w:firstColumn="1" w:lastColumn="0" w:oddVBand="0" w:evenVBand="0" w:oddHBand="0" w:evenHBand="0" w:firstRowFirstColumn="0" w:firstRowLastColumn="0" w:lastRowFirstColumn="0" w:lastRowLastColumn="0"/>
            <w:tcW w:w="1412" w:type="pct"/>
            <w:noWrap/>
            <w:hideMark/>
          </w:tcPr>
          <w:p w14:paraId="6646C1AF" w14:textId="77777777" w:rsidR="004D1889" w:rsidRPr="004D1889" w:rsidRDefault="004D1889" w:rsidP="004D1889">
            <w:pPr>
              <w:bidi w:val="0"/>
              <w:spacing w:before="0" w:line="240" w:lineRule="auto"/>
              <w:ind w:left="0"/>
              <w:rPr>
                <w:rFonts w:ascii="David" w:eastAsia="Times New Roman" w:hAnsi="David"/>
                <w:b w:val="0"/>
                <w:bCs w:val="0"/>
                <w:color w:val="000000"/>
                <w:rtl/>
              </w:rPr>
            </w:pPr>
            <w:r w:rsidRPr="004D1889">
              <w:rPr>
                <w:rFonts w:ascii="David" w:eastAsia="Times New Roman" w:hAnsi="David"/>
                <w:b w:val="0"/>
                <w:bCs w:val="0"/>
                <w:color w:val="000000"/>
              </w:rPr>
              <w:t>background_files</w:t>
            </w:r>
          </w:p>
        </w:tc>
        <w:tc>
          <w:tcPr>
            <w:tcW w:w="1100" w:type="pct"/>
            <w:hideMark/>
          </w:tcPr>
          <w:p w14:paraId="4381331C" w14:textId="77777777" w:rsidR="004D1889" w:rsidRPr="004D1889" w:rsidRDefault="004D1889" w:rsidP="004D1889">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4D1889">
              <w:rPr>
                <w:rFonts w:ascii="David" w:eastAsia="Times New Roman" w:hAnsi="David"/>
                <w:color w:val="000000"/>
                <w:rtl/>
              </w:rPr>
              <w:t>תיקייה</w:t>
            </w:r>
          </w:p>
        </w:tc>
        <w:tc>
          <w:tcPr>
            <w:tcW w:w="2487" w:type="pct"/>
            <w:noWrap/>
            <w:hideMark/>
          </w:tcPr>
          <w:p w14:paraId="4E929F86" w14:textId="77777777" w:rsidR="004D1889" w:rsidRPr="004D1889" w:rsidRDefault="004D1889" w:rsidP="004D1889">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4D1889">
              <w:rPr>
                <w:rFonts w:ascii="David" w:eastAsia="Times New Roman" w:hAnsi="David"/>
                <w:color w:val="000000"/>
                <w:rtl/>
              </w:rPr>
              <w:t>תיקייה זו מכילה קבצי קלט ומידע נוסף הנדרש להרצת התרחיש.</w:t>
            </w:r>
          </w:p>
        </w:tc>
      </w:tr>
      <w:tr w:rsidR="004D1889" w:rsidRPr="004D1889" w14:paraId="28C6C808" w14:textId="77777777" w:rsidTr="00775F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2" w:type="pct"/>
            <w:noWrap/>
            <w:hideMark/>
          </w:tcPr>
          <w:p w14:paraId="6B9F44F8" w14:textId="77777777" w:rsidR="004D1889" w:rsidRPr="004D1889" w:rsidRDefault="004D1889" w:rsidP="004D1889">
            <w:pPr>
              <w:bidi w:val="0"/>
              <w:spacing w:before="0" w:line="240" w:lineRule="auto"/>
              <w:ind w:left="0"/>
              <w:rPr>
                <w:rFonts w:ascii="David" w:eastAsia="Times New Roman" w:hAnsi="David"/>
                <w:b w:val="0"/>
                <w:bCs w:val="0"/>
                <w:color w:val="000000"/>
                <w:rtl/>
              </w:rPr>
            </w:pPr>
            <w:r w:rsidRPr="004D1889">
              <w:rPr>
                <w:rFonts w:ascii="David" w:eastAsia="Times New Roman" w:hAnsi="David"/>
                <w:b w:val="0"/>
                <w:bCs w:val="0"/>
                <w:color w:val="000000"/>
              </w:rPr>
              <w:t>Intermediates</w:t>
            </w:r>
          </w:p>
        </w:tc>
        <w:tc>
          <w:tcPr>
            <w:tcW w:w="1100" w:type="pct"/>
            <w:hideMark/>
          </w:tcPr>
          <w:p w14:paraId="5825C485" w14:textId="77777777" w:rsidR="004D1889" w:rsidRPr="004D1889" w:rsidRDefault="004D1889" w:rsidP="004D1889">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4D1889">
              <w:rPr>
                <w:rFonts w:ascii="David" w:eastAsia="Times New Roman" w:hAnsi="David"/>
                <w:color w:val="000000"/>
                <w:rtl/>
              </w:rPr>
              <w:t>תיקייה</w:t>
            </w:r>
          </w:p>
        </w:tc>
        <w:tc>
          <w:tcPr>
            <w:tcW w:w="2487" w:type="pct"/>
            <w:noWrap/>
            <w:hideMark/>
          </w:tcPr>
          <w:p w14:paraId="3BF107D8" w14:textId="77777777" w:rsidR="004D1889" w:rsidRPr="004D1889" w:rsidRDefault="004D1889" w:rsidP="004D1889">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4D1889">
              <w:rPr>
                <w:rFonts w:ascii="David" w:eastAsia="Times New Roman" w:hAnsi="David"/>
                <w:color w:val="000000"/>
                <w:rtl/>
              </w:rPr>
              <w:t>תיקייה זו מכילה קבצי פלט המופקים במהלך ההרצה של התרחיש.</w:t>
            </w:r>
          </w:p>
        </w:tc>
      </w:tr>
      <w:tr w:rsidR="004D1889" w:rsidRPr="004D1889" w14:paraId="7E238B83" w14:textId="77777777" w:rsidTr="00775F3E">
        <w:trPr>
          <w:trHeight w:val="300"/>
        </w:trPr>
        <w:tc>
          <w:tcPr>
            <w:cnfStyle w:val="001000000000" w:firstRow="0" w:lastRow="0" w:firstColumn="1" w:lastColumn="0" w:oddVBand="0" w:evenVBand="0" w:oddHBand="0" w:evenHBand="0" w:firstRowFirstColumn="0" w:firstRowLastColumn="0" w:lastRowFirstColumn="0" w:lastRowLastColumn="0"/>
            <w:tcW w:w="1412" w:type="pct"/>
            <w:noWrap/>
            <w:hideMark/>
          </w:tcPr>
          <w:p w14:paraId="6CF49739" w14:textId="77777777" w:rsidR="004D1889" w:rsidRPr="004D1889" w:rsidRDefault="004D1889" w:rsidP="004D1889">
            <w:pPr>
              <w:bidi w:val="0"/>
              <w:spacing w:before="0" w:line="240" w:lineRule="auto"/>
              <w:ind w:left="0"/>
              <w:rPr>
                <w:rFonts w:ascii="David" w:eastAsia="Times New Roman" w:hAnsi="David"/>
                <w:b w:val="0"/>
                <w:bCs w:val="0"/>
                <w:color w:val="000000"/>
                <w:rtl/>
              </w:rPr>
            </w:pPr>
            <w:r w:rsidRPr="004D1889">
              <w:rPr>
                <w:rFonts w:ascii="David" w:eastAsia="Times New Roman" w:hAnsi="David"/>
                <w:b w:val="0"/>
                <w:bCs w:val="0"/>
                <w:color w:val="000000"/>
              </w:rPr>
              <w:t>Monitoring</w:t>
            </w:r>
          </w:p>
        </w:tc>
        <w:tc>
          <w:tcPr>
            <w:tcW w:w="1100" w:type="pct"/>
            <w:hideMark/>
          </w:tcPr>
          <w:p w14:paraId="7E5A4802" w14:textId="77777777" w:rsidR="004D1889" w:rsidRPr="004D1889" w:rsidRDefault="004D1889" w:rsidP="004D1889">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4D1889">
              <w:rPr>
                <w:rFonts w:ascii="David" w:eastAsia="Times New Roman" w:hAnsi="David"/>
                <w:color w:val="000000"/>
                <w:rtl/>
              </w:rPr>
              <w:t>תיקייה</w:t>
            </w:r>
          </w:p>
        </w:tc>
        <w:tc>
          <w:tcPr>
            <w:tcW w:w="2487" w:type="pct"/>
            <w:noWrap/>
            <w:hideMark/>
          </w:tcPr>
          <w:p w14:paraId="688980EA" w14:textId="77777777" w:rsidR="004D1889" w:rsidRPr="004D1889" w:rsidRDefault="004D1889" w:rsidP="004D1889">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4D1889">
              <w:rPr>
                <w:rFonts w:ascii="David" w:eastAsia="Times New Roman" w:hAnsi="David"/>
                <w:color w:val="000000"/>
                <w:rtl/>
              </w:rPr>
              <w:t>תיקייה שמאחסנת פלטי מחברות לבקרה.</w:t>
            </w:r>
          </w:p>
        </w:tc>
      </w:tr>
    </w:tbl>
    <w:p w14:paraId="0AB1BD2F" w14:textId="77777777" w:rsidR="004B38CD" w:rsidRPr="004D1889" w:rsidRDefault="004B38CD" w:rsidP="0022424C">
      <w:pPr>
        <w:spacing w:line="276" w:lineRule="auto"/>
        <w:rPr>
          <w:rFonts w:ascii="David" w:hAnsi="David"/>
          <w:sz w:val="26"/>
          <w:szCs w:val="26"/>
          <w:rtl/>
        </w:rPr>
      </w:pPr>
    </w:p>
    <w:p w14:paraId="707B86F8" w14:textId="6698D656" w:rsidR="006B175E" w:rsidRDefault="006B175E" w:rsidP="00D4301E">
      <w:pPr>
        <w:pStyle w:val="4"/>
        <w:rPr>
          <w:rtl/>
        </w:rPr>
      </w:pPr>
      <w:r w:rsidRPr="004075E1">
        <w:rPr>
          <w:rtl/>
        </w:rPr>
        <w:t xml:space="preserve">תרחיש </w:t>
      </w:r>
      <w:r w:rsidR="00EF6926">
        <w:rPr>
          <w:rFonts w:hint="cs"/>
          <w:rtl/>
        </w:rPr>
        <w:t xml:space="preserve">דיור ( </w:t>
      </w:r>
      <w:r w:rsidR="00EF6926">
        <w:t>IPLAN</w:t>
      </w:r>
      <w:r w:rsidR="00EF6926">
        <w:rPr>
          <w:rFonts w:hint="cs"/>
          <w:rtl/>
        </w:rPr>
        <w:t xml:space="preserve"> )</w:t>
      </w:r>
      <w:r w:rsidRPr="004075E1">
        <w:rPr>
          <w:rtl/>
        </w:rPr>
        <w:t xml:space="preserve"> </w:t>
      </w:r>
    </w:p>
    <w:tbl>
      <w:tblPr>
        <w:tblStyle w:val="4-1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82"/>
        <w:gridCol w:w="1607"/>
        <w:gridCol w:w="4627"/>
      </w:tblGrid>
      <w:tr w:rsidR="007F5906" w:rsidRPr="007F5906" w14:paraId="1FA1810B" w14:textId="77777777" w:rsidTr="007F5906">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3" w:type="pct"/>
            <w:tcBorders>
              <w:top w:val="none" w:sz="0" w:space="0" w:color="auto"/>
              <w:left w:val="none" w:sz="0" w:space="0" w:color="auto"/>
              <w:bottom w:val="none" w:sz="0" w:space="0" w:color="auto"/>
            </w:tcBorders>
            <w:hideMark/>
          </w:tcPr>
          <w:p w14:paraId="6FA1A755" w14:textId="77777777" w:rsidR="007F5906" w:rsidRPr="007F5906" w:rsidRDefault="007F5906" w:rsidP="007F5906">
            <w:pPr>
              <w:spacing w:before="0" w:line="240" w:lineRule="auto"/>
              <w:ind w:left="0"/>
              <w:rPr>
                <w:rFonts w:ascii="David" w:eastAsia="Times New Roman" w:hAnsi="David"/>
                <w:color w:val="FFFFFF"/>
              </w:rPr>
            </w:pPr>
            <w:r w:rsidRPr="007F5906">
              <w:rPr>
                <w:rFonts w:ascii="David" w:eastAsia="Times New Roman" w:hAnsi="David"/>
                <w:color w:val="FFFFFF"/>
                <w:rtl/>
              </w:rPr>
              <w:t>שם</w:t>
            </w:r>
          </w:p>
        </w:tc>
        <w:tc>
          <w:tcPr>
            <w:tcW w:w="891" w:type="pct"/>
            <w:tcBorders>
              <w:top w:val="none" w:sz="0" w:space="0" w:color="auto"/>
              <w:bottom w:val="none" w:sz="0" w:space="0" w:color="auto"/>
            </w:tcBorders>
            <w:hideMark/>
          </w:tcPr>
          <w:p w14:paraId="279D5B32" w14:textId="77777777" w:rsidR="007F5906" w:rsidRPr="007F5906" w:rsidRDefault="007F5906" w:rsidP="007F5906">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7F5906">
              <w:rPr>
                <w:rFonts w:ascii="David" w:eastAsia="Times New Roman" w:hAnsi="David"/>
                <w:color w:val="FFFFFF"/>
                <w:rtl/>
              </w:rPr>
              <w:t>סוג</w:t>
            </w:r>
          </w:p>
        </w:tc>
        <w:tc>
          <w:tcPr>
            <w:tcW w:w="2565" w:type="pct"/>
            <w:tcBorders>
              <w:top w:val="none" w:sz="0" w:space="0" w:color="auto"/>
              <w:bottom w:val="none" w:sz="0" w:space="0" w:color="auto"/>
              <w:right w:val="none" w:sz="0" w:space="0" w:color="auto"/>
            </w:tcBorders>
            <w:hideMark/>
          </w:tcPr>
          <w:p w14:paraId="5AC0559E" w14:textId="77777777" w:rsidR="007F5906" w:rsidRPr="007F5906" w:rsidRDefault="007F5906" w:rsidP="007F5906">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7F5906">
              <w:rPr>
                <w:rFonts w:ascii="David" w:eastAsia="Times New Roman" w:hAnsi="David"/>
                <w:color w:val="FFFFFF"/>
                <w:rtl/>
              </w:rPr>
              <w:t>הסבר</w:t>
            </w:r>
          </w:p>
        </w:tc>
      </w:tr>
      <w:tr w:rsidR="007F5906" w:rsidRPr="007F5906" w14:paraId="54216AA3" w14:textId="77777777" w:rsidTr="007F590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1E03307" w14:textId="77777777" w:rsidR="007F5906" w:rsidRPr="007F5906" w:rsidRDefault="007F5906" w:rsidP="007F5906">
            <w:pPr>
              <w:bidi w:val="0"/>
              <w:spacing w:before="0" w:line="240" w:lineRule="auto"/>
              <w:ind w:left="0"/>
              <w:rPr>
                <w:rFonts w:ascii="David" w:eastAsia="Times New Roman" w:hAnsi="David"/>
                <w:b w:val="0"/>
                <w:bCs w:val="0"/>
                <w:color w:val="000000"/>
              </w:rPr>
            </w:pPr>
            <w:r w:rsidRPr="007F5906">
              <w:rPr>
                <w:rFonts w:ascii="David" w:eastAsia="Times New Roman" w:hAnsi="David"/>
                <w:b w:val="0"/>
                <w:bCs w:val="0"/>
                <w:color w:val="000000"/>
              </w:rPr>
              <w:t>230709_join_arab_jew_pop_iplan.ipynb</w:t>
            </w:r>
          </w:p>
        </w:tc>
        <w:tc>
          <w:tcPr>
            <w:tcW w:w="891" w:type="pct"/>
            <w:hideMark/>
          </w:tcPr>
          <w:p w14:paraId="61125793" w14:textId="77777777" w:rsidR="007F5906" w:rsidRPr="007F5906" w:rsidRDefault="007F5906" w:rsidP="007F5906">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7F5906">
              <w:rPr>
                <w:rFonts w:ascii="David" w:eastAsia="Times New Roman" w:hAnsi="David"/>
                <w:color w:val="000000"/>
                <w:rtl/>
              </w:rPr>
              <w:t xml:space="preserve">קובץ </w:t>
            </w:r>
            <w:r w:rsidRPr="007F5906">
              <w:rPr>
                <w:rFonts w:ascii="David" w:eastAsia="Times New Roman" w:hAnsi="David"/>
                <w:color w:val="000000"/>
              </w:rPr>
              <w:t>IPYNB</w:t>
            </w:r>
          </w:p>
        </w:tc>
        <w:tc>
          <w:tcPr>
            <w:tcW w:w="2565" w:type="pct"/>
            <w:noWrap/>
            <w:hideMark/>
          </w:tcPr>
          <w:p w14:paraId="17B69FE9" w14:textId="77777777" w:rsidR="007F5906" w:rsidRPr="007F5906" w:rsidRDefault="007F5906" w:rsidP="007F5906">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7F5906">
              <w:rPr>
                <w:rFonts w:ascii="David" w:eastAsia="Times New Roman" w:hAnsi="David"/>
                <w:color w:val="000000"/>
                <w:rtl/>
              </w:rPr>
              <w:t>הוספת תחזית האוכלוסייה הערבי ליהודי</w:t>
            </w:r>
          </w:p>
        </w:tc>
      </w:tr>
      <w:tr w:rsidR="007F5906" w:rsidRPr="007F5906" w14:paraId="22D2E9DF" w14:textId="77777777" w:rsidTr="007F5906">
        <w:trPr>
          <w:trHeight w:val="585"/>
        </w:trPr>
        <w:tc>
          <w:tcPr>
            <w:cnfStyle w:val="001000000000" w:firstRow="0" w:lastRow="0" w:firstColumn="1" w:lastColumn="0" w:oddVBand="0" w:evenVBand="0" w:oddHBand="0" w:evenHBand="0" w:firstRowFirstColumn="0" w:firstRowLastColumn="0" w:lastRowFirstColumn="0" w:lastRowLastColumn="0"/>
            <w:tcW w:w="1543" w:type="pct"/>
            <w:noWrap/>
            <w:hideMark/>
          </w:tcPr>
          <w:p w14:paraId="2104C383" w14:textId="77777777" w:rsidR="007F5906" w:rsidRPr="007F5906" w:rsidRDefault="007F5906" w:rsidP="007F5906">
            <w:pPr>
              <w:bidi w:val="0"/>
              <w:spacing w:before="0" w:line="240" w:lineRule="auto"/>
              <w:ind w:left="0"/>
              <w:rPr>
                <w:rFonts w:ascii="David" w:eastAsia="Times New Roman" w:hAnsi="David"/>
                <w:b w:val="0"/>
                <w:bCs w:val="0"/>
                <w:color w:val="000000"/>
                <w:rtl/>
              </w:rPr>
            </w:pPr>
            <w:r w:rsidRPr="007F5906">
              <w:rPr>
                <w:rFonts w:ascii="David" w:eastAsia="Times New Roman" w:hAnsi="David"/>
                <w:b w:val="0"/>
                <w:bCs w:val="0"/>
                <w:color w:val="000000"/>
              </w:rPr>
              <w:t>change_pop_to_iplan_goals_till_2050_230711.ipynb</w:t>
            </w:r>
          </w:p>
        </w:tc>
        <w:tc>
          <w:tcPr>
            <w:tcW w:w="891" w:type="pct"/>
            <w:hideMark/>
          </w:tcPr>
          <w:p w14:paraId="4ECD3954" w14:textId="77777777" w:rsidR="007F5906" w:rsidRPr="007F5906" w:rsidRDefault="007F5906" w:rsidP="007F5906">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7F5906">
              <w:rPr>
                <w:rFonts w:ascii="David" w:eastAsia="Times New Roman" w:hAnsi="David"/>
                <w:color w:val="000000"/>
                <w:rtl/>
              </w:rPr>
              <w:t xml:space="preserve">קובץ </w:t>
            </w:r>
            <w:r w:rsidRPr="007F5906">
              <w:rPr>
                <w:rFonts w:ascii="David" w:eastAsia="Times New Roman" w:hAnsi="David"/>
                <w:color w:val="000000"/>
              </w:rPr>
              <w:t>IPYNB</w:t>
            </w:r>
          </w:p>
        </w:tc>
        <w:tc>
          <w:tcPr>
            <w:tcW w:w="2565" w:type="pct"/>
            <w:noWrap/>
            <w:hideMark/>
          </w:tcPr>
          <w:p w14:paraId="321D22F5" w14:textId="77777777" w:rsidR="007F5906" w:rsidRPr="007F5906" w:rsidRDefault="007F5906" w:rsidP="007F5906">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7F5906">
              <w:rPr>
                <w:rFonts w:ascii="David" w:eastAsia="Times New Roman" w:hAnsi="David"/>
                <w:color w:val="000000"/>
                <w:rtl/>
              </w:rPr>
              <w:t>התאמת כמות האוכלוסייה שיצאה ליעדי הבקרה הנדרשים לטובת התרחיש</w:t>
            </w:r>
          </w:p>
        </w:tc>
      </w:tr>
      <w:tr w:rsidR="007F5906" w:rsidRPr="007F5906" w14:paraId="1BD8013F" w14:textId="77777777" w:rsidTr="007F590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062D3D3" w14:textId="77777777" w:rsidR="007F5906" w:rsidRPr="007F5906" w:rsidRDefault="007F5906" w:rsidP="007F5906">
            <w:pPr>
              <w:bidi w:val="0"/>
              <w:spacing w:before="0" w:line="240" w:lineRule="auto"/>
              <w:ind w:left="0"/>
              <w:rPr>
                <w:rFonts w:ascii="David" w:eastAsia="Times New Roman" w:hAnsi="David"/>
                <w:b w:val="0"/>
                <w:bCs w:val="0"/>
                <w:color w:val="000000"/>
                <w:rtl/>
              </w:rPr>
            </w:pPr>
            <w:r w:rsidRPr="007F5906">
              <w:rPr>
                <w:rFonts w:ascii="David" w:eastAsia="Times New Roman" w:hAnsi="David"/>
                <w:b w:val="0"/>
                <w:bCs w:val="0"/>
                <w:color w:val="000000"/>
              </w:rPr>
              <w:t>create_age_distribution_iplan_230720.ipynb</w:t>
            </w:r>
          </w:p>
        </w:tc>
        <w:tc>
          <w:tcPr>
            <w:tcW w:w="891" w:type="pct"/>
            <w:hideMark/>
          </w:tcPr>
          <w:p w14:paraId="3A6507E4" w14:textId="77777777" w:rsidR="007F5906" w:rsidRPr="007F5906" w:rsidRDefault="007F5906" w:rsidP="007F5906">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7F5906">
              <w:rPr>
                <w:rFonts w:ascii="David" w:eastAsia="Times New Roman" w:hAnsi="David"/>
                <w:color w:val="000000"/>
                <w:rtl/>
              </w:rPr>
              <w:t xml:space="preserve">קובץ </w:t>
            </w:r>
            <w:r w:rsidRPr="007F5906">
              <w:rPr>
                <w:rFonts w:ascii="David" w:eastAsia="Times New Roman" w:hAnsi="David"/>
                <w:color w:val="000000"/>
              </w:rPr>
              <w:t>IPYNB</w:t>
            </w:r>
          </w:p>
        </w:tc>
        <w:tc>
          <w:tcPr>
            <w:tcW w:w="2565" w:type="pct"/>
            <w:noWrap/>
            <w:hideMark/>
          </w:tcPr>
          <w:p w14:paraId="50EC7F2F" w14:textId="77777777" w:rsidR="007F5906" w:rsidRPr="007F5906" w:rsidRDefault="007F5906" w:rsidP="007F5906">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7F5906">
              <w:rPr>
                <w:rFonts w:ascii="David" w:eastAsia="Times New Roman" w:hAnsi="David"/>
                <w:color w:val="000000"/>
                <w:rtl/>
              </w:rPr>
              <w:t>יצירת אוכלוסייה לכל שנת יעד בעקבות תוספת יח"ד</w:t>
            </w:r>
          </w:p>
        </w:tc>
      </w:tr>
      <w:tr w:rsidR="007F5906" w:rsidRPr="007F5906" w14:paraId="5B370AE5" w14:textId="77777777" w:rsidTr="007F5906">
        <w:trPr>
          <w:trHeight w:val="705"/>
        </w:trPr>
        <w:tc>
          <w:tcPr>
            <w:cnfStyle w:val="001000000000" w:firstRow="0" w:lastRow="0" w:firstColumn="1" w:lastColumn="0" w:oddVBand="0" w:evenVBand="0" w:oddHBand="0" w:evenHBand="0" w:firstRowFirstColumn="0" w:firstRowLastColumn="0" w:lastRowFirstColumn="0" w:lastRowLastColumn="0"/>
            <w:tcW w:w="1543" w:type="pct"/>
            <w:noWrap/>
            <w:hideMark/>
          </w:tcPr>
          <w:p w14:paraId="48B49930" w14:textId="77777777" w:rsidR="007F5906" w:rsidRPr="007F5906" w:rsidRDefault="007F5906" w:rsidP="007F5906">
            <w:pPr>
              <w:bidi w:val="0"/>
              <w:spacing w:before="0" w:line="240" w:lineRule="auto"/>
              <w:ind w:left="0"/>
              <w:rPr>
                <w:rFonts w:ascii="David" w:eastAsia="Times New Roman" w:hAnsi="David"/>
                <w:b w:val="0"/>
                <w:bCs w:val="0"/>
                <w:color w:val="000000"/>
                <w:rtl/>
              </w:rPr>
            </w:pPr>
            <w:r w:rsidRPr="007F5906">
              <w:rPr>
                <w:rFonts w:ascii="David" w:eastAsia="Times New Roman" w:hAnsi="David"/>
                <w:b w:val="0"/>
                <w:bCs w:val="0"/>
                <w:color w:val="000000"/>
              </w:rPr>
              <w:t>join_kibolt_2050_Jewish_iplan_230711.ipynb</w:t>
            </w:r>
          </w:p>
        </w:tc>
        <w:tc>
          <w:tcPr>
            <w:tcW w:w="891" w:type="pct"/>
            <w:hideMark/>
          </w:tcPr>
          <w:p w14:paraId="5365B555" w14:textId="77777777" w:rsidR="007F5906" w:rsidRPr="007F5906" w:rsidRDefault="007F5906" w:rsidP="007F5906">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7F5906">
              <w:rPr>
                <w:rFonts w:ascii="David" w:eastAsia="Times New Roman" w:hAnsi="David"/>
                <w:color w:val="000000"/>
                <w:rtl/>
              </w:rPr>
              <w:t xml:space="preserve">קובץ </w:t>
            </w:r>
            <w:r w:rsidRPr="007F5906">
              <w:rPr>
                <w:rFonts w:ascii="David" w:eastAsia="Times New Roman" w:hAnsi="David"/>
                <w:color w:val="000000"/>
              </w:rPr>
              <w:t>IPYNB</w:t>
            </w:r>
          </w:p>
        </w:tc>
        <w:tc>
          <w:tcPr>
            <w:tcW w:w="2565" w:type="pct"/>
            <w:noWrap/>
            <w:hideMark/>
          </w:tcPr>
          <w:p w14:paraId="7FEA511F" w14:textId="77777777" w:rsidR="007F5906" w:rsidRPr="007F5906" w:rsidRDefault="007F5906" w:rsidP="007F5906">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7F5906">
              <w:rPr>
                <w:rFonts w:ascii="David" w:eastAsia="Times New Roman" w:hAnsi="David"/>
                <w:color w:val="000000"/>
                <w:rtl/>
              </w:rPr>
              <w:t>חיבור מקורות קיבולת שונים לכדי טבלת של תוספת יח"ד חזויה כל שנת יעד</w:t>
            </w:r>
          </w:p>
        </w:tc>
      </w:tr>
      <w:tr w:rsidR="007F5906" w:rsidRPr="007F5906" w14:paraId="5C3BEAFC" w14:textId="77777777" w:rsidTr="007F590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543" w:type="pct"/>
            <w:noWrap/>
            <w:hideMark/>
          </w:tcPr>
          <w:p w14:paraId="69A9DE1D" w14:textId="77777777" w:rsidR="007F5906" w:rsidRPr="007F5906" w:rsidRDefault="007F5906" w:rsidP="007F5906">
            <w:pPr>
              <w:bidi w:val="0"/>
              <w:spacing w:before="0" w:line="240" w:lineRule="auto"/>
              <w:ind w:left="0"/>
              <w:rPr>
                <w:rFonts w:ascii="David" w:eastAsia="Times New Roman" w:hAnsi="David"/>
                <w:b w:val="0"/>
                <w:bCs w:val="0"/>
                <w:color w:val="000000"/>
                <w:rtl/>
              </w:rPr>
            </w:pPr>
            <w:r w:rsidRPr="007F5906">
              <w:rPr>
                <w:rFonts w:ascii="David" w:eastAsia="Times New Roman" w:hAnsi="David"/>
                <w:b w:val="0"/>
                <w:bCs w:val="0"/>
                <w:color w:val="000000"/>
              </w:rPr>
              <w:t>run_iplan.ipynb</w:t>
            </w:r>
          </w:p>
        </w:tc>
        <w:tc>
          <w:tcPr>
            <w:tcW w:w="891" w:type="pct"/>
            <w:hideMark/>
          </w:tcPr>
          <w:p w14:paraId="34BAE018" w14:textId="77777777" w:rsidR="007F5906" w:rsidRPr="007F5906" w:rsidRDefault="007F5906" w:rsidP="007F5906">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7F5906">
              <w:rPr>
                <w:rFonts w:ascii="David" w:eastAsia="Times New Roman" w:hAnsi="David"/>
                <w:color w:val="000000"/>
                <w:rtl/>
              </w:rPr>
              <w:t xml:space="preserve">קובץ </w:t>
            </w:r>
            <w:r w:rsidRPr="007F5906">
              <w:rPr>
                <w:rFonts w:ascii="David" w:eastAsia="Times New Roman" w:hAnsi="David"/>
                <w:color w:val="000000"/>
              </w:rPr>
              <w:t>IPYNB</w:t>
            </w:r>
          </w:p>
        </w:tc>
        <w:tc>
          <w:tcPr>
            <w:tcW w:w="2565" w:type="pct"/>
            <w:hideMark/>
          </w:tcPr>
          <w:p w14:paraId="0033BF3B" w14:textId="77777777" w:rsidR="007F5906" w:rsidRPr="007F5906" w:rsidRDefault="007F5906" w:rsidP="007F5906">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7F5906">
              <w:rPr>
                <w:rFonts w:ascii="David" w:eastAsia="Times New Roman" w:hAnsi="David"/>
                <w:color w:val="000000"/>
                <w:rtl/>
              </w:rPr>
              <w:t>המחברת הראשית שמנהלת את התרחיש. מריצה את מחברות התרחיש לפי הסדר הנכון.</w:t>
            </w:r>
          </w:p>
        </w:tc>
      </w:tr>
      <w:tr w:rsidR="007F5906" w:rsidRPr="007F5906" w14:paraId="45E8FB8A" w14:textId="77777777" w:rsidTr="007F5906">
        <w:trPr>
          <w:trHeight w:val="315"/>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1B2BA5E" w14:textId="77777777" w:rsidR="007F5906" w:rsidRPr="007F5906" w:rsidRDefault="007F5906" w:rsidP="007F5906">
            <w:pPr>
              <w:bidi w:val="0"/>
              <w:spacing w:before="0" w:line="240" w:lineRule="auto"/>
              <w:ind w:left="0"/>
              <w:rPr>
                <w:rFonts w:ascii="David" w:eastAsia="Times New Roman" w:hAnsi="David"/>
                <w:b w:val="0"/>
                <w:bCs w:val="0"/>
                <w:color w:val="000000"/>
                <w:rtl/>
              </w:rPr>
            </w:pPr>
            <w:r w:rsidRPr="007F5906">
              <w:rPr>
                <w:rFonts w:ascii="David" w:eastAsia="Times New Roman" w:hAnsi="David"/>
                <w:b w:val="0"/>
                <w:bCs w:val="0"/>
                <w:color w:val="000000"/>
              </w:rPr>
              <w:t>background_files</w:t>
            </w:r>
          </w:p>
        </w:tc>
        <w:tc>
          <w:tcPr>
            <w:tcW w:w="891" w:type="pct"/>
            <w:hideMark/>
          </w:tcPr>
          <w:p w14:paraId="40A44A77" w14:textId="77777777" w:rsidR="007F5906" w:rsidRPr="007F5906" w:rsidRDefault="007F5906" w:rsidP="007F5906">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7F5906">
              <w:rPr>
                <w:rFonts w:ascii="David" w:eastAsia="Times New Roman" w:hAnsi="David"/>
                <w:color w:val="000000"/>
                <w:rtl/>
              </w:rPr>
              <w:t>תיקייה</w:t>
            </w:r>
          </w:p>
        </w:tc>
        <w:tc>
          <w:tcPr>
            <w:tcW w:w="2565" w:type="pct"/>
            <w:noWrap/>
            <w:hideMark/>
          </w:tcPr>
          <w:p w14:paraId="79C99869" w14:textId="77777777" w:rsidR="007F5906" w:rsidRPr="007F5906" w:rsidRDefault="007F5906" w:rsidP="007F5906">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7F5906">
              <w:rPr>
                <w:rFonts w:ascii="David" w:eastAsia="Times New Roman" w:hAnsi="David"/>
                <w:color w:val="000000"/>
                <w:rtl/>
              </w:rPr>
              <w:t>תיקייה זו מכילה קבצי קלט ומידע נוסף הנדרש להרצת התרחיש.</w:t>
            </w:r>
          </w:p>
        </w:tc>
      </w:tr>
      <w:tr w:rsidR="007F5906" w:rsidRPr="007F5906" w14:paraId="7D10ADFB" w14:textId="77777777" w:rsidTr="007F5906">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606BFAB" w14:textId="77777777" w:rsidR="007F5906" w:rsidRPr="007F5906" w:rsidRDefault="007F5906" w:rsidP="007F5906">
            <w:pPr>
              <w:bidi w:val="0"/>
              <w:spacing w:before="0" w:line="240" w:lineRule="auto"/>
              <w:ind w:left="0"/>
              <w:rPr>
                <w:rFonts w:ascii="David" w:eastAsia="Times New Roman" w:hAnsi="David"/>
                <w:b w:val="0"/>
                <w:bCs w:val="0"/>
                <w:color w:val="000000"/>
                <w:rtl/>
              </w:rPr>
            </w:pPr>
            <w:r w:rsidRPr="007F5906">
              <w:rPr>
                <w:rFonts w:ascii="David" w:eastAsia="Times New Roman" w:hAnsi="David"/>
                <w:b w:val="0"/>
                <w:bCs w:val="0"/>
                <w:color w:val="000000"/>
              </w:rPr>
              <w:t>Intermediates</w:t>
            </w:r>
          </w:p>
        </w:tc>
        <w:tc>
          <w:tcPr>
            <w:tcW w:w="891" w:type="pct"/>
            <w:hideMark/>
          </w:tcPr>
          <w:p w14:paraId="1BF3B121" w14:textId="77777777" w:rsidR="007F5906" w:rsidRPr="007F5906" w:rsidRDefault="007F5906" w:rsidP="007F5906">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7F5906">
              <w:rPr>
                <w:rFonts w:ascii="David" w:eastAsia="Times New Roman" w:hAnsi="David"/>
                <w:color w:val="000000"/>
                <w:rtl/>
              </w:rPr>
              <w:t>תיקייה</w:t>
            </w:r>
          </w:p>
        </w:tc>
        <w:tc>
          <w:tcPr>
            <w:tcW w:w="2565" w:type="pct"/>
            <w:noWrap/>
            <w:hideMark/>
          </w:tcPr>
          <w:p w14:paraId="6EDF06B1" w14:textId="77777777" w:rsidR="007F5906" w:rsidRPr="007F5906" w:rsidRDefault="007F5906" w:rsidP="007F5906">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7F5906">
              <w:rPr>
                <w:rFonts w:ascii="David" w:eastAsia="Times New Roman" w:hAnsi="David"/>
                <w:color w:val="000000"/>
                <w:rtl/>
              </w:rPr>
              <w:t>תיקייה זו מכילה קבצי פלט המופקים במהלך ההרצה של התרחיש.</w:t>
            </w:r>
          </w:p>
        </w:tc>
      </w:tr>
      <w:tr w:rsidR="007F5906" w:rsidRPr="007F5906" w14:paraId="09D4CBCE" w14:textId="77777777" w:rsidTr="007F5906">
        <w:trPr>
          <w:trHeight w:val="315"/>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3EF75CA" w14:textId="77777777" w:rsidR="007F5906" w:rsidRPr="007F5906" w:rsidRDefault="007F5906" w:rsidP="007F5906">
            <w:pPr>
              <w:bidi w:val="0"/>
              <w:spacing w:before="0" w:line="240" w:lineRule="auto"/>
              <w:ind w:left="0"/>
              <w:rPr>
                <w:rFonts w:ascii="David" w:eastAsia="Times New Roman" w:hAnsi="David"/>
                <w:b w:val="0"/>
                <w:bCs w:val="0"/>
                <w:color w:val="000000"/>
                <w:rtl/>
              </w:rPr>
            </w:pPr>
            <w:r w:rsidRPr="007F5906">
              <w:rPr>
                <w:rFonts w:ascii="David" w:eastAsia="Times New Roman" w:hAnsi="David"/>
                <w:b w:val="0"/>
                <w:bCs w:val="0"/>
                <w:color w:val="000000"/>
              </w:rPr>
              <w:t>run_iplan_from_future.py</w:t>
            </w:r>
          </w:p>
        </w:tc>
        <w:tc>
          <w:tcPr>
            <w:tcW w:w="891" w:type="pct"/>
            <w:hideMark/>
          </w:tcPr>
          <w:p w14:paraId="148686C0" w14:textId="77777777" w:rsidR="007F5906" w:rsidRPr="007F5906" w:rsidRDefault="007F5906" w:rsidP="007F5906">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7F5906">
              <w:rPr>
                <w:rFonts w:ascii="David" w:eastAsia="Times New Roman" w:hAnsi="David"/>
                <w:color w:val="000000"/>
                <w:rtl/>
              </w:rPr>
              <w:t xml:space="preserve">קובץ </w:t>
            </w:r>
            <w:r w:rsidRPr="007F5906">
              <w:rPr>
                <w:rFonts w:ascii="David" w:eastAsia="Times New Roman" w:hAnsi="David"/>
                <w:color w:val="000000"/>
              </w:rPr>
              <w:t>PY</w:t>
            </w:r>
          </w:p>
        </w:tc>
        <w:tc>
          <w:tcPr>
            <w:tcW w:w="2565" w:type="pct"/>
            <w:noWrap/>
            <w:hideMark/>
          </w:tcPr>
          <w:p w14:paraId="07EC285A" w14:textId="77777777" w:rsidR="007F5906" w:rsidRPr="007F5906" w:rsidRDefault="007F5906" w:rsidP="007F5906">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7F5906">
              <w:rPr>
                <w:rFonts w:ascii="David" w:eastAsia="Times New Roman" w:hAnsi="David"/>
                <w:color w:val="000000"/>
                <w:rtl/>
              </w:rPr>
              <w:t xml:space="preserve">מודול פייתון המכיל פונקצית עזר להרצת מחברת </w:t>
            </w:r>
            <w:r w:rsidRPr="007F5906">
              <w:rPr>
                <w:rFonts w:ascii="David" w:eastAsia="Times New Roman" w:hAnsi="David"/>
                <w:color w:val="188038"/>
              </w:rPr>
              <w:t>run_iplan.ipynb</w:t>
            </w:r>
            <w:r w:rsidRPr="007F5906">
              <w:rPr>
                <w:rFonts w:ascii="David" w:eastAsia="Times New Roman" w:hAnsi="David"/>
                <w:color w:val="000000"/>
                <w:rtl/>
              </w:rPr>
              <w:t xml:space="preserve"> מהמחברת </w:t>
            </w:r>
            <w:r w:rsidRPr="007F5906">
              <w:rPr>
                <w:rFonts w:ascii="David" w:eastAsia="Times New Roman" w:hAnsi="David"/>
                <w:color w:val="188038"/>
              </w:rPr>
              <w:t>run_future.ipynb</w:t>
            </w:r>
            <w:r w:rsidRPr="007F5906">
              <w:rPr>
                <w:rFonts w:ascii="David" w:eastAsia="Times New Roman" w:hAnsi="David"/>
                <w:color w:val="000000"/>
                <w:rtl/>
              </w:rPr>
              <w:t xml:space="preserve"> שבתיקייה הראשית של תרחיש מצב עתיד.</w:t>
            </w:r>
          </w:p>
        </w:tc>
      </w:tr>
    </w:tbl>
    <w:p w14:paraId="31DEBFD7" w14:textId="77777777" w:rsidR="007F5906" w:rsidRPr="007F5906" w:rsidRDefault="007F5906" w:rsidP="0022424C">
      <w:pPr>
        <w:spacing w:line="276" w:lineRule="auto"/>
        <w:rPr>
          <w:rFonts w:ascii="David" w:hAnsi="David"/>
          <w:sz w:val="26"/>
          <w:szCs w:val="26"/>
          <w:rtl/>
        </w:rPr>
      </w:pPr>
    </w:p>
    <w:p w14:paraId="036D7ECC" w14:textId="41BEF3B5" w:rsidR="006B175E" w:rsidRDefault="006B175E" w:rsidP="00BE134E">
      <w:pPr>
        <w:pStyle w:val="4"/>
        <w:rPr>
          <w:rtl/>
        </w:rPr>
      </w:pPr>
      <w:bookmarkStart w:id="14134" w:name="_bdapw1val6xq" w:colFirst="0" w:colLast="0"/>
      <w:bookmarkStart w:id="14135" w:name="_fzhlg9ccvwc4" w:colFirst="0" w:colLast="0"/>
      <w:bookmarkEnd w:id="14134"/>
      <w:bookmarkEnd w:id="14135"/>
      <w:r w:rsidRPr="004075E1">
        <w:rPr>
          <w:rtl/>
        </w:rPr>
        <w:t>תרחיש עסקים כרגיל (</w:t>
      </w:r>
      <w:r w:rsidR="00BE134E">
        <w:t>BAU</w:t>
      </w:r>
      <w:r w:rsidR="00BE134E">
        <w:rPr>
          <w:rFonts w:hint="cs"/>
          <w:rtl/>
        </w:rPr>
        <w:t>)</w:t>
      </w:r>
    </w:p>
    <w:tbl>
      <w:tblPr>
        <w:tblStyle w:val="4-1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9"/>
        <w:gridCol w:w="2579"/>
        <w:gridCol w:w="3918"/>
      </w:tblGrid>
      <w:tr w:rsidR="00961951" w:rsidRPr="00775CC7" w14:paraId="3477A2B7" w14:textId="77777777" w:rsidTr="0096195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97" w:type="pct"/>
            <w:tcBorders>
              <w:top w:val="none" w:sz="0" w:space="0" w:color="auto"/>
              <w:left w:val="none" w:sz="0" w:space="0" w:color="auto"/>
              <w:bottom w:val="none" w:sz="0" w:space="0" w:color="auto"/>
            </w:tcBorders>
            <w:hideMark/>
          </w:tcPr>
          <w:p w14:paraId="6A266A3F" w14:textId="77777777" w:rsidR="00775CC7" w:rsidRPr="00775CC7" w:rsidRDefault="00775CC7" w:rsidP="00775CC7">
            <w:pPr>
              <w:spacing w:before="0" w:line="240" w:lineRule="auto"/>
              <w:ind w:left="0"/>
              <w:rPr>
                <w:rFonts w:ascii="David" w:eastAsia="Times New Roman" w:hAnsi="David"/>
                <w:b w:val="0"/>
                <w:bCs w:val="0"/>
                <w:color w:val="FFFFFF"/>
              </w:rPr>
            </w:pPr>
            <w:r w:rsidRPr="00775CC7">
              <w:rPr>
                <w:rFonts w:ascii="David" w:eastAsia="Times New Roman" w:hAnsi="David"/>
                <w:b w:val="0"/>
                <w:bCs w:val="0"/>
                <w:color w:val="FFFFFF"/>
                <w:rtl/>
              </w:rPr>
              <w:t>שם</w:t>
            </w:r>
          </w:p>
        </w:tc>
        <w:tc>
          <w:tcPr>
            <w:tcW w:w="1430" w:type="pct"/>
            <w:tcBorders>
              <w:top w:val="none" w:sz="0" w:space="0" w:color="auto"/>
              <w:bottom w:val="none" w:sz="0" w:space="0" w:color="auto"/>
            </w:tcBorders>
            <w:hideMark/>
          </w:tcPr>
          <w:p w14:paraId="5EC6D258" w14:textId="77777777" w:rsidR="00775CC7" w:rsidRPr="00775CC7" w:rsidRDefault="00775CC7" w:rsidP="00775CC7">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775CC7">
              <w:rPr>
                <w:rFonts w:ascii="David" w:eastAsia="Times New Roman" w:hAnsi="David"/>
                <w:color w:val="FFFFFF"/>
                <w:rtl/>
              </w:rPr>
              <w:t>סוג</w:t>
            </w:r>
          </w:p>
        </w:tc>
        <w:tc>
          <w:tcPr>
            <w:tcW w:w="2173" w:type="pct"/>
            <w:tcBorders>
              <w:top w:val="none" w:sz="0" w:space="0" w:color="auto"/>
              <w:bottom w:val="none" w:sz="0" w:space="0" w:color="auto"/>
              <w:right w:val="none" w:sz="0" w:space="0" w:color="auto"/>
            </w:tcBorders>
            <w:hideMark/>
          </w:tcPr>
          <w:p w14:paraId="0C80638C" w14:textId="77777777" w:rsidR="00775CC7" w:rsidRPr="00775CC7" w:rsidRDefault="00775CC7" w:rsidP="00775CC7">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775CC7">
              <w:rPr>
                <w:rFonts w:ascii="David" w:eastAsia="Times New Roman" w:hAnsi="David"/>
                <w:color w:val="FFFFFF"/>
                <w:rtl/>
              </w:rPr>
              <w:t>הסבר</w:t>
            </w:r>
          </w:p>
        </w:tc>
      </w:tr>
      <w:tr w:rsidR="00961951" w:rsidRPr="00775CC7" w14:paraId="175031BD" w14:textId="77777777" w:rsidTr="00961951">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397" w:type="pct"/>
            <w:noWrap/>
            <w:hideMark/>
          </w:tcPr>
          <w:p w14:paraId="6CAA0A70" w14:textId="77777777" w:rsidR="00775CC7" w:rsidRPr="00775CC7" w:rsidRDefault="00775CC7" w:rsidP="00775CC7">
            <w:pPr>
              <w:bidi w:val="0"/>
              <w:spacing w:before="0" w:line="240" w:lineRule="auto"/>
              <w:ind w:left="0"/>
              <w:rPr>
                <w:rFonts w:ascii="David" w:eastAsia="Times New Roman" w:hAnsi="David"/>
                <w:b w:val="0"/>
                <w:bCs w:val="0"/>
                <w:color w:val="000000"/>
                <w:rtl/>
              </w:rPr>
            </w:pPr>
            <w:r w:rsidRPr="00775CC7">
              <w:rPr>
                <w:rFonts w:ascii="David" w:eastAsia="Times New Roman" w:hAnsi="David"/>
                <w:b w:val="0"/>
                <w:bCs w:val="0"/>
                <w:color w:val="000000"/>
              </w:rPr>
              <w:t>230709_join_arab_jew_pop_bau.ipynb</w:t>
            </w:r>
          </w:p>
        </w:tc>
        <w:tc>
          <w:tcPr>
            <w:tcW w:w="1430" w:type="pct"/>
            <w:hideMark/>
          </w:tcPr>
          <w:p w14:paraId="525F6139" w14:textId="77777777" w:rsidR="00775CC7" w:rsidRPr="00775CC7" w:rsidRDefault="00775CC7" w:rsidP="00775CC7">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775CC7">
              <w:rPr>
                <w:rFonts w:ascii="David" w:eastAsia="Times New Roman" w:hAnsi="David"/>
                <w:color w:val="000000"/>
                <w:rtl/>
              </w:rPr>
              <w:t xml:space="preserve">קובץ </w:t>
            </w:r>
            <w:r w:rsidRPr="00775CC7">
              <w:rPr>
                <w:rFonts w:ascii="David" w:eastAsia="Times New Roman" w:hAnsi="David"/>
                <w:color w:val="000000"/>
              </w:rPr>
              <w:t>IPYNB</w:t>
            </w:r>
          </w:p>
        </w:tc>
        <w:tc>
          <w:tcPr>
            <w:tcW w:w="2173" w:type="pct"/>
            <w:noWrap/>
            <w:hideMark/>
          </w:tcPr>
          <w:p w14:paraId="3021AF56" w14:textId="77777777" w:rsidR="00775CC7" w:rsidRPr="00775CC7" w:rsidRDefault="00775CC7" w:rsidP="00775CC7">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775CC7">
              <w:rPr>
                <w:rFonts w:ascii="David" w:eastAsia="Times New Roman" w:hAnsi="David"/>
                <w:color w:val="000000"/>
                <w:rtl/>
              </w:rPr>
              <w:t>הוספת תחזית האוכלוסייה הערבי ליהודי</w:t>
            </w:r>
          </w:p>
        </w:tc>
      </w:tr>
      <w:tr w:rsidR="00961951" w:rsidRPr="00775CC7" w14:paraId="01C96A67" w14:textId="77777777" w:rsidTr="00961951">
        <w:trPr>
          <w:trHeight w:val="585"/>
        </w:trPr>
        <w:tc>
          <w:tcPr>
            <w:cnfStyle w:val="001000000000" w:firstRow="0" w:lastRow="0" w:firstColumn="1" w:lastColumn="0" w:oddVBand="0" w:evenVBand="0" w:oddHBand="0" w:evenHBand="0" w:firstRowFirstColumn="0" w:firstRowLastColumn="0" w:lastRowFirstColumn="0" w:lastRowLastColumn="0"/>
            <w:tcW w:w="1397" w:type="pct"/>
            <w:noWrap/>
            <w:hideMark/>
          </w:tcPr>
          <w:p w14:paraId="7A90DBAD" w14:textId="77777777" w:rsidR="00775CC7" w:rsidRPr="00775CC7" w:rsidRDefault="00775CC7" w:rsidP="00775CC7">
            <w:pPr>
              <w:bidi w:val="0"/>
              <w:spacing w:before="0" w:line="240" w:lineRule="auto"/>
              <w:ind w:left="0"/>
              <w:rPr>
                <w:rFonts w:ascii="David" w:eastAsia="Times New Roman" w:hAnsi="David"/>
                <w:b w:val="0"/>
                <w:bCs w:val="0"/>
                <w:color w:val="000000"/>
                <w:rtl/>
              </w:rPr>
            </w:pPr>
            <w:r w:rsidRPr="00775CC7">
              <w:rPr>
                <w:rFonts w:ascii="David" w:eastAsia="Times New Roman" w:hAnsi="David"/>
                <w:b w:val="0"/>
                <w:bCs w:val="0"/>
                <w:color w:val="000000"/>
              </w:rPr>
              <w:t>change_pop_to_bau_goals_till_2050_230711.ipynb</w:t>
            </w:r>
          </w:p>
        </w:tc>
        <w:tc>
          <w:tcPr>
            <w:tcW w:w="1430" w:type="pct"/>
            <w:hideMark/>
          </w:tcPr>
          <w:p w14:paraId="224868A5" w14:textId="77777777" w:rsidR="00775CC7" w:rsidRPr="00775CC7" w:rsidRDefault="00775CC7" w:rsidP="00775CC7">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775CC7">
              <w:rPr>
                <w:rFonts w:ascii="David" w:eastAsia="Times New Roman" w:hAnsi="David"/>
                <w:color w:val="000000"/>
                <w:rtl/>
              </w:rPr>
              <w:t xml:space="preserve">קובץ </w:t>
            </w:r>
            <w:r w:rsidRPr="00775CC7">
              <w:rPr>
                <w:rFonts w:ascii="David" w:eastAsia="Times New Roman" w:hAnsi="David"/>
                <w:color w:val="000000"/>
              </w:rPr>
              <w:t>IPYNB</w:t>
            </w:r>
          </w:p>
        </w:tc>
        <w:tc>
          <w:tcPr>
            <w:tcW w:w="2173" w:type="pct"/>
            <w:noWrap/>
            <w:hideMark/>
          </w:tcPr>
          <w:p w14:paraId="4EE351E4" w14:textId="77777777" w:rsidR="00775CC7" w:rsidRPr="00775CC7" w:rsidRDefault="00775CC7" w:rsidP="00775CC7">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775CC7">
              <w:rPr>
                <w:rFonts w:ascii="David" w:eastAsia="Times New Roman" w:hAnsi="David"/>
                <w:color w:val="000000"/>
                <w:rtl/>
              </w:rPr>
              <w:t>התאמת כמות האוכלוסייה שיצאה ליעדי הבקרה הנדרשים לטובת התרחיש</w:t>
            </w:r>
          </w:p>
        </w:tc>
      </w:tr>
      <w:tr w:rsidR="00961951" w:rsidRPr="00775CC7" w14:paraId="35E6C5CF" w14:textId="77777777" w:rsidTr="00961951">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397" w:type="pct"/>
            <w:noWrap/>
            <w:hideMark/>
          </w:tcPr>
          <w:p w14:paraId="2703AB57" w14:textId="77777777" w:rsidR="00775CC7" w:rsidRPr="00775CC7" w:rsidRDefault="00775CC7" w:rsidP="00775CC7">
            <w:pPr>
              <w:bidi w:val="0"/>
              <w:spacing w:before="0" w:line="240" w:lineRule="auto"/>
              <w:ind w:left="0"/>
              <w:rPr>
                <w:rFonts w:ascii="David" w:eastAsia="Times New Roman" w:hAnsi="David"/>
                <w:b w:val="0"/>
                <w:bCs w:val="0"/>
                <w:color w:val="000000"/>
                <w:rtl/>
              </w:rPr>
            </w:pPr>
            <w:r w:rsidRPr="00775CC7">
              <w:rPr>
                <w:rFonts w:ascii="David" w:eastAsia="Times New Roman" w:hAnsi="David"/>
                <w:b w:val="0"/>
                <w:bCs w:val="0"/>
                <w:color w:val="000000"/>
              </w:rPr>
              <w:lastRenderedPageBreak/>
              <w:t>create_age_distribution_bau_230721.ipynb</w:t>
            </w:r>
          </w:p>
        </w:tc>
        <w:tc>
          <w:tcPr>
            <w:tcW w:w="1430" w:type="pct"/>
            <w:hideMark/>
          </w:tcPr>
          <w:p w14:paraId="52D0EBBE" w14:textId="77777777" w:rsidR="00775CC7" w:rsidRPr="00775CC7" w:rsidRDefault="00775CC7" w:rsidP="00775CC7">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775CC7">
              <w:rPr>
                <w:rFonts w:ascii="David" w:eastAsia="Times New Roman" w:hAnsi="David"/>
                <w:color w:val="000000"/>
                <w:rtl/>
              </w:rPr>
              <w:t xml:space="preserve">קובץ </w:t>
            </w:r>
            <w:r w:rsidRPr="00775CC7">
              <w:rPr>
                <w:rFonts w:ascii="David" w:eastAsia="Times New Roman" w:hAnsi="David"/>
                <w:color w:val="000000"/>
              </w:rPr>
              <w:t>IPYNB</w:t>
            </w:r>
          </w:p>
        </w:tc>
        <w:tc>
          <w:tcPr>
            <w:tcW w:w="2173" w:type="pct"/>
            <w:noWrap/>
            <w:hideMark/>
          </w:tcPr>
          <w:p w14:paraId="33F0BF47" w14:textId="77777777" w:rsidR="00775CC7" w:rsidRPr="00775CC7" w:rsidRDefault="00775CC7" w:rsidP="00775CC7">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775CC7">
              <w:rPr>
                <w:rFonts w:ascii="David" w:eastAsia="Times New Roman" w:hAnsi="David"/>
                <w:color w:val="000000"/>
                <w:rtl/>
              </w:rPr>
              <w:t>יצירת אוכלוסייה לכל שנת יעד בעקבות תוספת יח"ד</w:t>
            </w:r>
          </w:p>
        </w:tc>
      </w:tr>
      <w:tr w:rsidR="00961951" w:rsidRPr="00775CC7" w14:paraId="568892BA" w14:textId="77777777" w:rsidTr="00961951">
        <w:trPr>
          <w:trHeight w:val="705"/>
        </w:trPr>
        <w:tc>
          <w:tcPr>
            <w:cnfStyle w:val="001000000000" w:firstRow="0" w:lastRow="0" w:firstColumn="1" w:lastColumn="0" w:oddVBand="0" w:evenVBand="0" w:oddHBand="0" w:evenHBand="0" w:firstRowFirstColumn="0" w:firstRowLastColumn="0" w:lastRowFirstColumn="0" w:lastRowLastColumn="0"/>
            <w:tcW w:w="1397" w:type="pct"/>
            <w:noWrap/>
            <w:hideMark/>
          </w:tcPr>
          <w:p w14:paraId="713F66D2" w14:textId="77777777" w:rsidR="00775CC7" w:rsidRPr="00775CC7" w:rsidRDefault="00775CC7" w:rsidP="00775CC7">
            <w:pPr>
              <w:bidi w:val="0"/>
              <w:spacing w:before="0" w:line="240" w:lineRule="auto"/>
              <w:ind w:left="0"/>
              <w:rPr>
                <w:rFonts w:ascii="David" w:eastAsia="Times New Roman" w:hAnsi="David"/>
                <w:b w:val="0"/>
                <w:bCs w:val="0"/>
                <w:color w:val="000000"/>
                <w:rtl/>
              </w:rPr>
            </w:pPr>
            <w:r w:rsidRPr="00775CC7">
              <w:rPr>
                <w:rFonts w:ascii="David" w:eastAsia="Times New Roman" w:hAnsi="David"/>
                <w:b w:val="0"/>
                <w:bCs w:val="0"/>
                <w:color w:val="000000"/>
              </w:rPr>
              <w:t>join_kibolt_2050_Jewish_bau_230712.ipynb</w:t>
            </w:r>
          </w:p>
        </w:tc>
        <w:tc>
          <w:tcPr>
            <w:tcW w:w="1430" w:type="pct"/>
            <w:hideMark/>
          </w:tcPr>
          <w:p w14:paraId="28587137" w14:textId="77777777" w:rsidR="00775CC7" w:rsidRPr="00775CC7" w:rsidRDefault="00775CC7" w:rsidP="00775CC7">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775CC7">
              <w:rPr>
                <w:rFonts w:ascii="David" w:eastAsia="Times New Roman" w:hAnsi="David"/>
                <w:color w:val="000000"/>
                <w:rtl/>
              </w:rPr>
              <w:t xml:space="preserve">קובץ </w:t>
            </w:r>
            <w:r w:rsidRPr="00775CC7">
              <w:rPr>
                <w:rFonts w:ascii="David" w:eastAsia="Times New Roman" w:hAnsi="David"/>
                <w:color w:val="000000"/>
              </w:rPr>
              <w:t>IPYNB</w:t>
            </w:r>
          </w:p>
        </w:tc>
        <w:tc>
          <w:tcPr>
            <w:tcW w:w="2173" w:type="pct"/>
            <w:noWrap/>
            <w:hideMark/>
          </w:tcPr>
          <w:p w14:paraId="63FC063F" w14:textId="77777777" w:rsidR="00775CC7" w:rsidRPr="00775CC7" w:rsidRDefault="00775CC7" w:rsidP="00775CC7">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775CC7">
              <w:rPr>
                <w:rFonts w:ascii="David" w:eastAsia="Times New Roman" w:hAnsi="David"/>
                <w:color w:val="000000"/>
                <w:rtl/>
              </w:rPr>
              <w:t>חיבור מקורות קיבולת שונים לכדי טבלת של תוספת יח"ד חזויה כל שנת יעד</w:t>
            </w:r>
          </w:p>
        </w:tc>
      </w:tr>
      <w:tr w:rsidR="00961951" w:rsidRPr="00775CC7" w14:paraId="0E95A198" w14:textId="77777777" w:rsidTr="00961951">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397" w:type="pct"/>
            <w:noWrap/>
            <w:hideMark/>
          </w:tcPr>
          <w:p w14:paraId="5071BC5E" w14:textId="77777777" w:rsidR="00775CC7" w:rsidRPr="00775CC7" w:rsidRDefault="00775CC7" w:rsidP="00775CC7">
            <w:pPr>
              <w:bidi w:val="0"/>
              <w:spacing w:before="0" w:line="240" w:lineRule="auto"/>
              <w:ind w:left="0"/>
              <w:rPr>
                <w:rFonts w:ascii="David" w:eastAsia="Times New Roman" w:hAnsi="David"/>
                <w:b w:val="0"/>
                <w:bCs w:val="0"/>
                <w:color w:val="000000"/>
                <w:rtl/>
              </w:rPr>
            </w:pPr>
            <w:r w:rsidRPr="00775CC7">
              <w:rPr>
                <w:rFonts w:ascii="David" w:eastAsia="Times New Roman" w:hAnsi="David"/>
                <w:b w:val="0"/>
                <w:bCs w:val="0"/>
                <w:color w:val="000000"/>
              </w:rPr>
              <w:t>run_bau.ipynb</w:t>
            </w:r>
          </w:p>
        </w:tc>
        <w:tc>
          <w:tcPr>
            <w:tcW w:w="1430" w:type="pct"/>
            <w:hideMark/>
          </w:tcPr>
          <w:p w14:paraId="365430F9" w14:textId="77777777" w:rsidR="00775CC7" w:rsidRPr="00775CC7" w:rsidRDefault="00775CC7" w:rsidP="00775CC7">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775CC7">
              <w:rPr>
                <w:rFonts w:ascii="David" w:eastAsia="Times New Roman" w:hAnsi="David"/>
                <w:color w:val="000000"/>
                <w:rtl/>
              </w:rPr>
              <w:t xml:space="preserve">קובץ </w:t>
            </w:r>
            <w:r w:rsidRPr="00775CC7">
              <w:rPr>
                <w:rFonts w:ascii="David" w:eastAsia="Times New Roman" w:hAnsi="David"/>
                <w:color w:val="000000"/>
              </w:rPr>
              <w:t>IPYNB</w:t>
            </w:r>
          </w:p>
        </w:tc>
        <w:tc>
          <w:tcPr>
            <w:tcW w:w="2173" w:type="pct"/>
            <w:hideMark/>
          </w:tcPr>
          <w:p w14:paraId="56E79D98" w14:textId="77777777" w:rsidR="00775CC7" w:rsidRPr="00775CC7" w:rsidRDefault="00775CC7" w:rsidP="00775CC7">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775CC7">
              <w:rPr>
                <w:rFonts w:ascii="David" w:eastAsia="Times New Roman" w:hAnsi="David"/>
                <w:color w:val="000000"/>
                <w:rtl/>
              </w:rPr>
              <w:t>המחברת הראשית שמנהלת את התרחיש. מריצה את מחברות התרחיש לפי הסדר הנכון.</w:t>
            </w:r>
          </w:p>
        </w:tc>
      </w:tr>
      <w:tr w:rsidR="00961951" w:rsidRPr="00775CC7" w14:paraId="04511D40" w14:textId="77777777" w:rsidTr="00961951">
        <w:trPr>
          <w:trHeight w:val="315"/>
        </w:trPr>
        <w:tc>
          <w:tcPr>
            <w:cnfStyle w:val="001000000000" w:firstRow="0" w:lastRow="0" w:firstColumn="1" w:lastColumn="0" w:oddVBand="0" w:evenVBand="0" w:oddHBand="0" w:evenHBand="0" w:firstRowFirstColumn="0" w:firstRowLastColumn="0" w:lastRowFirstColumn="0" w:lastRowLastColumn="0"/>
            <w:tcW w:w="1397" w:type="pct"/>
            <w:noWrap/>
            <w:hideMark/>
          </w:tcPr>
          <w:p w14:paraId="1D6501BD" w14:textId="77777777" w:rsidR="00775CC7" w:rsidRPr="00775CC7" w:rsidRDefault="00775CC7" w:rsidP="00775CC7">
            <w:pPr>
              <w:bidi w:val="0"/>
              <w:spacing w:before="0" w:line="240" w:lineRule="auto"/>
              <w:ind w:left="0"/>
              <w:rPr>
                <w:rFonts w:ascii="David" w:eastAsia="Times New Roman" w:hAnsi="David"/>
                <w:b w:val="0"/>
                <w:bCs w:val="0"/>
                <w:color w:val="000000"/>
                <w:rtl/>
              </w:rPr>
            </w:pPr>
            <w:r w:rsidRPr="00775CC7">
              <w:rPr>
                <w:rFonts w:ascii="David" w:eastAsia="Times New Roman" w:hAnsi="David"/>
                <w:b w:val="0"/>
                <w:bCs w:val="0"/>
                <w:color w:val="000000"/>
              </w:rPr>
              <w:t>background_files</w:t>
            </w:r>
          </w:p>
        </w:tc>
        <w:tc>
          <w:tcPr>
            <w:tcW w:w="1430" w:type="pct"/>
            <w:hideMark/>
          </w:tcPr>
          <w:p w14:paraId="47006802" w14:textId="77777777" w:rsidR="00775CC7" w:rsidRPr="00775CC7" w:rsidRDefault="00775CC7" w:rsidP="00775CC7">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775CC7">
              <w:rPr>
                <w:rFonts w:ascii="David" w:eastAsia="Times New Roman" w:hAnsi="David"/>
                <w:color w:val="000000"/>
                <w:rtl/>
              </w:rPr>
              <w:t>תיקייה</w:t>
            </w:r>
          </w:p>
        </w:tc>
        <w:tc>
          <w:tcPr>
            <w:tcW w:w="2173" w:type="pct"/>
            <w:noWrap/>
            <w:hideMark/>
          </w:tcPr>
          <w:p w14:paraId="75A2DEFA" w14:textId="77777777" w:rsidR="00775CC7" w:rsidRPr="00775CC7" w:rsidRDefault="00775CC7" w:rsidP="00775CC7">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775CC7">
              <w:rPr>
                <w:rFonts w:ascii="David" w:eastAsia="Times New Roman" w:hAnsi="David"/>
                <w:color w:val="000000"/>
                <w:rtl/>
              </w:rPr>
              <w:t>תיקייה זו מכילה קבצי קלט ומידע נוסף הנדרש להרצת התרחיש.</w:t>
            </w:r>
          </w:p>
        </w:tc>
      </w:tr>
      <w:tr w:rsidR="00961951" w:rsidRPr="00775CC7" w14:paraId="1775911D" w14:textId="77777777" w:rsidTr="0096195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397" w:type="pct"/>
            <w:noWrap/>
            <w:hideMark/>
          </w:tcPr>
          <w:p w14:paraId="36DBE09D" w14:textId="77777777" w:rsidR="00775CC7" w:rsidRPr="00775CC7" w:rsidRDefault="00775CC7" w:rsidP="00775CC7">
            <w:pPr>
              <w:bidi w:val="0"/>
              <w:spacing w:before="0" w:line="240" w:lineRule="auto"/>
              <w:ind w:left="0"/>
              <w:rPr>
                <w:rFonts w:ascii="David" w:eastAsia="Times New Roman" w:hAnsi="David"/>
                <w:b w:val="0"/>
                <w:bCs w:val="0"/>
                <w:color w:val="000000"/>
                <w:rtl/>
              </w:rPr>
            </w:pPr>
            <w:r w:rsidRPr="00775CC7">
              <w:rPr>
                <w:rFonts w:ascii="David" w:eastAsia="Times New Roman" w:hAnsi="David"/>
                <w:b w:val="0"/>
                <w:bCs w:val="0"/>
                <w:color w:val="000000"/>
              </w:rPr>
              <w:t>Intermediates</w:t>
            </w:r>
          </w:p>
        </w:tc>
        <w:tc>
          <w:tcPr>
            <w:tcW w:w="1430" w:type="pct"/>
            <w:hideMark/>
          </w:tcPr>
          <w:p w14:paraId="2C44C200" w14:textId="77777777" w:rsidR="00775CC7" w:rsidRPr="00775CC7" w:rsidRDefault="00775CC7" w:rsidP="00775CC7">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775CC7">
              <w:rPr>
                <w:rFonts w:ascii="David" w:eastAsia="Times New Roman" w:hAnsi="David"/>
                <w:color w:val="000000"/>
                <w:rtl/>
              </w:rPr>
              <w:t>תיקייה</w:t>
            </w:r>
          </w:p>
        </w:tc>
        <w:tc>
          <w:tcPr>
            <w:tcW w:w="2173" w:type="pct"/>
            <w:noWrap/>
            <w:hideMark/>
          </w:tcPr>
          <w:p w14:paraId="64D3411B" w14:textId="77777777" w:rsidR="00775CC7" w:rsidRPr="00775CC7" w:rsidRDefault="00775CC7" w:rsidP="00775CC7">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775CC7">
              <w:rPr>
                <w:rFonts w:ascii="David" w:eastAsia="Times New Roman" w:hAnsi="David"/>
                <w:color w:val="000000"/>
                <w:rtl/>
              </w:rPr>
              <w:t>תיקייה זו מכילה קבצי פלט המופקים במהלך ההרצה של התרחיש.</w:t>
            </w:r>
          </w:p>
        </w:tc>
      </w:tr>
      <w:tr w:rsidR="00961951" w:rsidRPr="00775CC7" w14:paraId="45D72070" w14:textId="77777777" w:rsidTr="00961951">
        <w:trPr>
          <w:trHeight w:val="315"/>
        </w:trPr>
        <w:tc>
          <w:tcPr>
            <w:cnfStyle w:val="001000000000" w:firstRow="0" w:lastRow="0" w:firstColumn="1" w:lastColumn="0" w:oddVBand="0" w:evenVBand="0" w:oddHBand="0" w:evenHBand="0" w:firstRowFirstColumn="0" w:firstRowLastColumn="0" w:lastRowFirstColumn="0" w:lastRowLastColumn="0"/>
            <w:tcW w:w="1397" w:type="pct"/>
            <w:noWrap/>
            <w:hideMark/>
          </w:tcPr>
          <w:p w14:paraId="144CB305" w14:textId="77777777" w:rsidR="00775CC7" w:rsidRPr="00775CC7" w:rsidRDefault="00775CC7" w:rsidP="00775CC7">
            <w:pPr>
              <w:bidi w:val="0"/>
              <w:spacing w:before="0" w:line="240" w:lineRule="auto"/>
              <w:ind w:left="0"/>
              <w:rPr>
                <w:rFonts w:ascii="David" w:eastAsia="Times New Roman" w:hAnsi="David"/>
                <w:b w:val="0"/>
                <w:bCs w:val="0"/>
                <w:color w:val="000000"/>
                <w:rtl/>
              </w:rPr>
            </w:pPr>
            <w:r w:rsidRPr="00775CC7">
              <w:rPr>
                <w:rFonts w:ascii="David" w:eastAsia="Times New Roman" w:hAnsi="David"/>
                <w:b w:val="0"/>
                <w:bCs w:val="0"/>
                <w:color w:val="000000"/>
              </w:rPr>
              <w:t>run_bau_from_future.py</w:t>
            </w:r>
          </w:p>
        </w:tc>
        <w:tc>
          <w:tcPr>
            <w:tcW w:w="1430" w:type="pct"/>
            <w:hideMark/>
          </w:tcPr>
          <w:p w14:paraId="5D7C841B" w14:textId="77777777" w:rsidR="00775CC7" w:rsidRPr="00775CC7" w:rsidRDefault="00775CC7" w:rsidP="00775CC7">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775CC7">
              <w:rPr>
                <w:rFonts w:ascii="David" w:eastAsia="Times New Roman" w:hAnsi="David"/>
                <w:color w:val="000000"/>
                <w:rtl/>
              </w:rPr>
              <w:t xml:space="preserve">קובץ </w:t>
            </w:r>
            <w:r w:rsidRPr="00775CC7">
              <w:rPr>
                <w:rFonts w:ascii="David" w:eastAsia="Times New Roman" w:hAnsi="David"/>
                <w:color w:val="000000"/>
              </w:rPr>
              <w:t>PY</w:t>
            </w:r>
          </w:p>
        </w:tc>
        <w:tc>
          <w:tcPr>
            <w:tcW w:w="2173" w:type="pct"/>
            <w:noWrap/>
            <w:hideMark/>
          </w:tcPr>
          <w:p w14:paraId="0CE4EFFB" w14:textId="77777777" w:rsidR="00775CC7" w:rsidRPr="00775CC7" w:rsidRDefault="00775CC7" w:rsidP="00775CC7">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775CC7">
              <w:rPr>
                <w:rFonts w:ascii="David" w:eastAsia="Times New Roman" w:hAnsi="David"/>
                <w:color w:val="000000"/>
                <w:rtl/>
              </w:rPr>
              <w:t xml:space="preserve">מודול פייתון המכיל פונקצית עזר להרצת מחברת </w:t>
            </w:r>
            <w:r w:rsidRPr="00775CC7">
              <w:rPr>
                <w:rFonts w:ascii="David" w:eastAsia="Times New Roman" w:hAnsi="David"/>
                <w:color w:val="188038"/>
              </w:rPr>
              <w:t>run_iplan.ipynb</w:t>
            </w:r>
            <w:r w:rsidRPr="00775CC7">
              <w:rPr>
                <w:rFonts w:ascii="David" w:eastAsia="Times New Roman" w:hAnsi="David"/>
                <w:color w:val="000000"/>
                <w:rtl/>
              </w:rPr>
              <w:t xml:space="preserve"> מהמחברת </w:t>
            </w:r>
            <w:r w:rsidRPr="00775CC7">
              <w:rPr>
                <w:rFonts w:ascii="David" w:eastAsia="Times New Roman" w:hAnsi="David"/>
                <w:color w:val="188038"/>
              </w:rPr>
              <w:t>run_future.ipynb</w:t>
            </w:r>
            <w:r w:rsidRPr="00775CC7">
              <w:rPr>
                <w:rFonts w:ascii="David" w:eastAsia="Times New Roman" w:hAnsi="David"/>
                <w:color w:val="000000"/>
                <w:rtl/>
              </w:rPr>
              <w:t xml:space="preserve"> שבתיקייה הראשית של תרחיש מצב עתיד.</w:t>
            </w:r>
          </w:p>
        </w:tc>
      </w:tr>
    </w:tbl>
    <w:p w14:paraId="7F2FEC17" w14:textId="77777777" w:rsidR="006B175E" w:rsidRPr="00775CC7" w:rsidRDefault="006B175E" w:rsidP="0022424C">
      <w:pPr>
        <w:spacing w:line="276" w:lineRule="auto"/>
        <w:rPr>
          <w:rFonts w:ascii="David" w:hAnsi="David"/>
          <w:rtl/>
        </w:rPr>
      </w:pPr>
    </w:p>
    <w:p w14:paraId="6C8132AD" w14:textId="0135D04B" w:rsidR="006B175E" w:rsidRPr="004075E1" w:rsidRDefault="006B175E" w:rsidP="00961951">
      <w:pPr>
        <w:pStyle w:val="4"/>
      </w:pPr>
      <w:bookmarkStart w:id="14136" w:name="_lnqked86i1i5" w:colFirst="0" w:colLast="0"/>
      <w:bookmarkEnd w:id="14136"/>
      <w:r w:rsidRPr="004075E1">
        <w:rPr>
          <w:rtl/>
        </w:rPr>
        <w:t>קבצי התחזית הסופית</w:t>
      </w:r>
      <w:r w:rsidR="00961951">
        <w:rPr>
          <w:rFonts w:hint="cs"/>
          <w:rtl/>
        </w:rPr>
        <w:t xml:space="preserve"> (</w:t>
      </w:r>
      <w:r w:rsidR="00961951" w:rsidRPr="004075E1">
        <w:t>General</w:t>
      </w:r>
      <w:r w:rsidR="00961951">
        <w:rPr>
          <w:rFonts w:hint="cs"/>
          <w:rtl/>
        </w:rPr>
        <w:t>)</w:t>
      </w:r>
    </w:p>
    <w:p w14:paraId="33820EA9" w14:textId="00174486" w:rsidR="006B175E" w:rsidRDefault="006B175E" w:rsidP="005D1FCC">
      <w:pPr>
        <w:spacing w:line="276" w:lineRule="auto"/>
        <w:rPr>
          <w:rFonts w:ascii="David" w:hAnsi="David"/>
          <w:rtl/>
        </w:rPr>
      </w:pPr>
      <w:r w:rsidRPr="004075E1">
        <w:rPr>
          <w:rFonts w:ascii="David" w:hAnsi="David"/>
          <w:rtl/>
        </w:rPr>
        <w:t>חלק ה-</w:t>
      </w:r>
      <w:r w:rsidRPr="004075E1">
        <w:rPr>
          <w:rFonts w:ascii="David" w:hAnsi="David"/>
        </w:rPr>
        <w:t>General</w:t>
      </w:r>
      <w:r w:rsidRPr="004075E1">
        <w:rPr>
          <w:rFonts w:ascii="David" w:hAnsi="David"/>
          <w:rtl/>
        </w:rPr>
        <w:t xml:space="preserve"> בתחזית הוא השלב המסכם במערכת התחזיות מצב עתיד, המאחד את תוצאות התרחישים השונים (</w:t>
      </w:r>
      <w:r w:rsidRPr="004075E1">
        <w:rPr>
          <w:rFonts w:ascii="David" w:hAnsi="David"/>
        </w:rPr>
        <w:t>IPLAN, JTMT, BAU</w:t>
      </w:r>
      <w:r w:rsidRPr="004075E1">
        <w:rPr>
          <w:rFonts w:ascii="David" w:hAnsi="David"/>
          <w:rtl/>
        </w:rPr>
        <w:t xml:space="preserve">) לכדי תחזיות מקיפות ודינמיות המאפשרות השוואה וניתוח כולל. </w:t>
      </w:r>
    </w:p>
    <w:tbl>
      <w:tblPr>
        <w:tblStyle w:val="4-1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1"/>
        <w:gridCol w:w="2406"/>
        <w:gridCol w:w="3919"/>
      </w:tblGrid>
      <w:tr w:rsidR="00836B82" w:rsidRPr="00836B82" w14:paraId="007B2972" w14:textId="77777777" w:rsidTr="00836B8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2" w:type="pct"/>
            <w:tcBorders>
              <w:top w:val="none" w:sz="0" w:space="0" w:color="auto"/>
              <w:left w:val="none" w:sz="0" w:space="0" w:color="auto"/>
              <w:bottom w:val="none" w:sz="0" w:space="0" w:color="auto"/>
            </w:tcBorders>
            <w:hideMark/>
          </w:tcPr>
          <w:p w14:paraId="4D536ED7" w14:textId="77777777" w:rsidR="00836B82" w:rsidRPr="00836B82" w:rsidRDefault="00836B82" w:rsidP="00836B82">
            <w:pPr>
              <w:spacing w:before="0" w:line="240" w:lineRule="auto"/>
              <w:ind w:left="0"/>
              <w:rPr>
                <w:rFonts w:ascii="David" w:eastAsia="Times New Roman" w:hAnsi="David"/>
                <w:color w:val="FFFFFF"/>
              </w:rPr>
            </w:pPr>
            <w:r w:rsidRPr="00836B82">
              <w:rPr>
                <w:rFonts w:ascii="David" w:eastAsia="Times New Roman" w:hAnsi="David"/>
                <w:color w:val="FFFFFF"/>
                <w:rtl/>
              </w:rPr>
              <w:t>שם</w:t>
            </w:r>
          </w:p>
        </w:tc>
        <w:tc>
          <w:tcPr>
            <w:tcW w:w="1334" w:type="pct"/>
            <w:tcBorders>
              <w:top w:val="none" w:sz="0" w:space="0" w:color="auto"/>
              <w:bottom w:val="none" w:sz="0" w:space="0" w:color="auto"/>
            </w:tcBorders>
            <w:hideMark/>
          </w:tcPr>
          <w:p w14:paraId="14CFFEA8" w14:textId="77777777" w:rsidR="00836B82" w:rsidRPr="00836B82" w:rsidRDefault="00836B82" w:rsidP="00836B82">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836B82">
              <w:rPr>
                <w:rFonts w:ascii="David" w:eastAsia="Times New Roman" w:hAnsi="David"/>
                <w:color w:val="FFFFFF"/>
                <w:rtl/>
              </w:rPr>
              <w:t>סוג</w:t>
            </w:r>
          </w:p>
        </w:tc>
        <w:tc>
          <w:tcPr>
            <w:tcW w:w="2173" w:type="pct"/>
            <w:tcBorders>
              <w:top w:val="none" w:sz="0" w:space="0" w:color="auto"/>
              <w:bottom w:val="none" w:sz="0" w:space="0" w:color="auto"/>
              <w:right w:val="none" w:sz="0" w:space="0" w:color="auto"/>
            </w:tcBorders>
            <w:hideMark/>
          </w:tcPr>
          <w:p w14:paraId="0A6930A0" w14:textId="77777777" w:rsidR="00836B82" w:rsidRPr="00836B82" w:rsidRDefault="00836B82" w:rsidP="00836B82">
            <w:pPr>
              <w:spacing w:before="0" w:line="240" w:lineRule="auto"/>
              <w:ind w:left="0"/>
              <w:cnfStyle w:val="100000000000" w:firstRow="1" w:lastRow="0" w:firstColumn="0" w:lastColumn="0" w:oddVBand="0" w:evenVBand="0" w:oddHBand="0" w:evenHBand="0" w:firstRowFirstColumn="0" w:firstRowLastColumn="0" w:lastRowFirstColumn="0" w:lastRowLastColumn="0"/>
              <w:rPr>
                <w:rFonts w:ascii="David" w:eastAsia="Times New Roman" w:hAnsi="David"/>
                <w:color w:val="FFFFFF"/>
                <w:rtl/>
              </w:rPr>
            </w:pPr>
            <w:r w:rsidRPr="00836B82">
              <w:rPr>
                <w:rFonts w:ascii="David" w:eastAsia="Times New Roman" w:hAnsi="David"/>
                <w:color w:val="FFFFFF"/>
                <w:rtl/>
              </w:rPr>
              <w:t>הסבר</w:t>
            </w:r>
          </w:p>
        </w:tc>
      </w:tr>
      <w:tr w:rsidR="00836B82" w:rsidRPr="00836B82" w14:paraId="16FE97D7" w14:textId="77777777" w:rsidTr="00836B82">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492" w:type="pct"/>
            <w:noWrap/>
            <w:hideMark/>
          </w:tcPr>
          <w:p w14:paraId="0FF19A30" w14:textId="77777777" w:rsidR="00836B82" w:rsidRPr="00836B82" w:rsidRDefault="00836B82" w:rsidP="00836B82">
            <w:pPr>
              <w:bidi w:val="0"/>
              <w:spacing w:before="0" w:line="240" w:lineRule="auto"/>
              <w:ind w:left="0"/>
              <w:rPr>
                <w:rFonts w:ascii="David" w:eastAsia="Times New Roman" w:hAnsi="David"/>
                <w:b w:val="0"/>
                <w:bCs w:val="0"/>
                <w:color w:val="000000"/>
                <w:rtl/>
              </w:rPr>
            </w:pPr>
            <w:r w:rsidRPr="00836B82">
              <w:rPr>
                <w:rFonts w:ascii="David" w:eastAsia="Times New Roman" w:hAnsi="David"/>
                <w:b w:val="0"/>
                <w:bCs w:val="0"/>
                <w:color w:val="000000"/>
              </w:rPr>
              <w:t>background_files</w:t>
            </w:r>
          </w:p>
        </w:tc>
        <w:tc>
          <w:tcPr>
            <w:tcW w:w="1334" w:type="pct"/>
            <w:hideMark/>
          </w:tcPr>
          <w:p w14:paraId="42B4D784" w14:textId="77777777" w:rsidR="00836B82" w:rsidRPr="00836B82" w:rsidRDefault="00836B82" w:rsidP="00836B82">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836B82">
              <w:rPr>
                <w:rFonts w:ascii="David" w:eastAsia="Times New Roman" w:hAnsi="David"/>
                <w:color w:val="000000"/>
                <w:rtl/>
              </w:rPr>
              <w:t>תיקייה</w:t>
            </w:r>
          </w:p>
        </w:tc>
        <w:tc>
          <w:tcPr>
            <w:tcW w:w="2173" w:type="pct"/>
            <w:noWrap/>
            <w:hideMark/>
          </w:tcPr>
          <w:p w14:paraId="2EBCAB26" w14:textId="77777777" w:rsidR="00836B82" w:rsidRPr="00836B82" w:rsidRDefault="00836B82" w:rsidP="00836B82">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836B82">
              <w:rPr>
                <w:rFonts w:ascii="David" w:eastAsia="Times New Roman" w:hAnsi="David"/>
                <w:color w:val="000000"/>
                <w:rtl/>
              </w:rPr>
              <w:t>תיקייה זו מכילה קבצי קלט ומידע נוסף הנדרש להרצת התרחיש.</w:t>
            </w:r>
          </w:p>
        </w:tc>
      </w:tr>
      <w:tr w:rsidR="00836B82" w:rsidRPr="00836B82" w14:paraId="7C52D8C9" w14:textId="77777777" w:rsidTr="00836B82">
        <w:trPr>
          <w:trHeight w:val="585"/>
        </w:trPr>
        <w:tc>
          <w:tcPr>
            <w:cnfStyle w:val="001000000000" w:firstRow="0" w:lastRow="0" w:firstColumn="1" w:lastColumn="0" w:oddVBand="0" w:evenVBand="0" w:oddHBand="0" w:evenHBand="0" w:firstRowFirstColumn="0" w:firstRowLastColumn="0" w:lastRowFirstColumn="0" w:lastRowLastColumn="0"/>
            <w:tcW w:w="1492" w:type="pct"/>
            <w:noWrap/>
            <w:hideMark/>
          </w:tcPr>
          <w:p w14:paraId="4013CE13" w14:textId="77777777" w:rsidR="00836B82" w:rsidRPr="00836B82" w:rsidRDefault="00836B82" w:rsidP="00836B82">
            <w:pPr>
              <w:bidi w:val="0"/>
              <w:spacing w:before="0" w:line="240" w:lineRule="auto"/>
              <w:ind w:left="0"/>
              <w:rPr>
                <w:rFonts w:ascii="David" w:eastAsia="Times New Roman" w:hAnsi="David"/>
                <w:b w:val="0"/>
                <w:bCs w:val="0"/>
                <w:color w:val="000000"/>
                <w:rtl/>
              </w:rPr>
            </w:pPr>
            <w:r w:rsidRPr="00836B82">
              <w:rPr>
                <w:rFonts w:ascii="David" w:eastAsia="Times New Roman" w:hAnsi="David"/>
                <w:b w:val="0"/>
                <w:bCs w:val="0"/>
                <w:color w:val="000000"/>
              </w:rPr>
              <w:t>creat_forecast_till_2050.ipynb</w:t>
            </w:r>
          </w:p>
        </w:tc>
        <w:tc>
          <w:tcPr>
            <w:tcW w:w="1334" w:type="pct"/>
            <w:hideMark/>
          </w:tcPr>
          <w:p w14:paraId="52D586DE" w14:textId="77777777" w:rsidR="00836B82" w:rsidRPr="00836B82" w:rsidRDefault="00836B82" w:rsidP="00836B82">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836B82">
              <w:rPr>
                <w:rFonts w:ascii="David" w:eastAsia="Times New Roman" w:hAnsi="David"/>
                <w:color w:val="000000"/>
                <w:rtl/>
              </w:rPr>
              <w:t xml:space="preserve">קובץ </w:t>
            </w:r>
            <w:r w:rsidRPr="00836B82">
              <w:rPr>
                <w:rFonts w:ascii="David" w:eastAsia="Times New Roman" w:hAnsi="David"/>
                <w:color w:val="000000"/>
              </w:rPr>
              <w:t>IPYNB</w:t>
            </w:r>
          </w:p>
        </w:tc>
        <w:tc>
          <w:tcPr>
            <w:tcW w:w="2173" w:type="pct"/>
            <w:noWrap/>
            <w:hideMark/>
          </w:tcPr>
          <w:p w14:paraId="64A3D5ED" w14:textId="77777777" w:rsidR="00836B82" w:rsidRPr="00836B82" w:rsidRDefault="00836B82" w:rsidP="00836B82">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836B82">
              <w:rPr>
                <w:rFonts w:ascii="David" w:eastAsia="Times New Roman" w:hAnsi="David"/>
                <w:color w:val="000000"/>
                <w:rtl/>
              </w:rPr>
              <w:t>יצירת תחזיות שכוללות תחזית אודות תלמידים ומקומות עבודה עם כלל המאפיינים שהמודל דורש</w:t>
            </w:r>
          </w:p>
        </w:tc>
      </w:tr>
      <w:tr w:rsidR="00836B82" w:rsidRPr="00836B82" w14:paraId="1DBD68D5" w14:textId="77777777" w:rsidTr="00836B82">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92" w:type="pct"/>
            <w:noWrap/>
            <w:hideMark/>
          </w:tcPr>
          <w:p w14:paraId="1153823F" w14:textId="77777777" w:rsidR="00836B82" w:rsidRPr="00836B82" w:rsidRDefault="00836B82" w:rsidP="00836B82">
            <w:pPr>
              <w:bidi w:val="0"/>
              <w:spacing w:before="0" w:line="240" w:lineRule="auto"/>
              <w:ind w:left="0"/>
              <w:rPr>
                <w:rFonts w:ascii="David" w:eastAsia="Times New Roman" w:hAnsi="David"/>
                <w:b w:val="0"/>
                <w:bCs w:val="0"/>
                <w:color w:val="000000"/>
                <w:rtl/>
              </w:rPr>
            </w:pPr>
            <w:r w:rsidRPr="00836B82">
              <w:rPr>
                <w:rFonts w:ascii="David" w:eastAsia="Times New Roman" w:hAnsi="David"/>
                <w:b w:val="0"/>
                <w:bCs w:val="0"/>
                <w:color w:val="000000"/>
              </w:rPr>
              <w:t>join_forecast.ipynb</w:t>
            </w:r>
          </w:p>
        </w:tc>
        <w:tc>
          <w:tcPr>
            <w:tcW w:w="1334" w:type="pct"/>
            <w:hideMark/>
          </w:tcPr>
          <w:p w14:paraId="4BB85BAA" w14:textId="77777777" w:rsidR="00836B82" w:rsidRPr="00836B82" w:rsidRDefault="00836B82" w:rsidP="00836B82">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836B82">
              <w:rPr>
                <w:rFonts w:ascii="David" w:eastAsia="Times New Roman" w:hAnsi="David"/>
                <w:color w:val="000000"/>
                <w:rtl/>
              </w:rPr>
              <w:t xml:space="preserve">קובץ </w:t>
            </w:r>
            <w:r w:rsidRPr="00836B82">
              <w:rPr>
                <w:rFonts w:ascii="David" w:eastAsia="Times New Roman" w:hAnsi="David"/>
                <w:color w:val="000000"/>
              </w:rPr>
              <w:t>IPYNB</w:t>
            </w:r>
          </w:p>
        </w:tc>
        <w:tc>
          <w:tcPr>
            <w:tcW w:w="2173" w:type="pct"/>
            <w:noWrap/>
            <w:hideMark/>
          </w:tcPr>
          <w:p w14:paraId="7AA16C1C" w14:textId="77777777" w:rsidR="00836B82" w:rsidRPr="00836B82" w:rsidRDefault="00836B82" w:rsidP="00836B82">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836B82">
              <w:rPr>
                <w:rFonts w:ascii="David" w:eastAsia="Times New Roman" w:hAnsi="David"/>
                <w:color w:val="000000"/>
                <w:rtl/>
              </w:rPr>
              <w:t>חיבור התוצאות לכדי טבלת בקרה אחת</w:t>
            </w:r>
          </w:p>
        </w:tc>
      </w:tr>
      <w:tr w:rsidR="00836B82" w:rsidRPr="00836B82" w14:paraId="343219F9" w14:textId="77777777" w:rsidTr="00836B82">
        <w:trPr>
          <w:trHeight w:val="705"/>
        </w:trPr>
        <w:tc>
          <w:tcPr>
            <w:cnfStyle w:val="001000000000" w:firstRow="0" w:lastRow="0" w:firstColumn="1" w:lastColumn="0" w:oddVBand="0" w:evenVBand="0" w:oddHBand="0" w:evenHBand="0" w:firstRowFirstColumn="0" w:firstRowLastColumn="0" w:lastRowFirstColumn="0" w:lastRowLastColumn="0"/>
            <w:tcW w:w="1492" w:type="pct"/>
            <w:noWrap/>
            <w:hideMark/>
          </w:tcPr>
          <w:p w14:paraId="066B7432" w14:textId="77777777" w:rsidR="00836B82" w:rsidRPr="00836B82" w:rsidRDefault="00836B82" w:rsidP="00836B82">
            <w:pPr>
              <w:bidi w:val="0"/>
              <w:spacing w:before="0" w:line="240" w:lineRule="auto"/>
              <w:ind w:left="0"/>
              <w:rPr>
                <w:rFonts w:ascii="David" w:eastAsia="Times New Roman" w:hAnsi="David"/>
                <w:b w:val="0"/>
                <w:bCs w:val="0"/>
                <w:color w:val="000000"/>
                <w:rtl/>
              </w:rPr>
            </w:pPr>
            <w:r w:rsidRPr="00836B82">
              <w:rPr>
                <w:rFonts w:ascii="David" w:eastAsia="Times New Roman" w:hAnsi="David"/>
                <w:b w:val="0"/>
                <w:bCs w:val="0"/>
                <w:color w:val="000000"/>
              </w:rPr>
              <w:t>run_General.ipynb</w:t>
            </w:r>
          </w:p>
        </w:tc>
        <w:tc>
          <w:tcPr>
            <w:tcW w:w="1334" w:type="pct"/>
            <w:hideMark/>
          </w:tcPr>
          <w:p w14:paraId="63555A35" w14:textId="77777777" w:rsidR="00836B82" w:rsidRPr="00836B82" w:rsidRDefault="00836B82" w:rsidP="00836B82">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Pr>
            </w:pPr>
            <w:r w:rsidRPr="00836B82">
              <w:rPr>
                <w:rFonts w:ascii="David" w:eastAsia="Times New Roman" w:hAnsi="David"/>
                <w:color w:val="000000"/>
                <w:rtl/>
              </w:rPr>
              <w:t xml:space="preserve">קובץ </w:t>
            </w:r>
            <w:r w:rsidRPr="00836B82">
              <w:rPr>
                <w:rFonts w:ascii="David" w:eastAsia="Times New Roman" w:hAnsi="David"/>
                <w:color w:val="000000"/>
              </w:rPr>
              <w:t>IPYNB</w:t>
            </w:r>
          </w:p>
        </w:tc>
        <w:tc>
          <w:tcPr>
            <w:tcW w:w="2173" w:type="pct"/>
            <w:hideMark/>
          </w:tcPr>
          <w:p w14:paraId="5C729E5C" w14:textId="77777777" w:rsidR="00836B82" w:rsidRPr="00836B82" w:rsidRDefault="00836B82" w:rsidP="00836B82">
            <w:pPr>
              <w:spacing w:before="0" w:line="240" w:lineRule="auto"/>
              <w:ind w:left="0"/>
              <w:cnfStyle w:val="000000000000" w:firstRow="0" w:lastRow="0" w:firstColumn="0" w:lastColumn="0" w:oddVBand="0" w:evenVBand="0" w:oddHBand="0" w:evenHBand="0" w:firstRowFirstColumn="0" w:firstRowLastColumn="0" w:lastRowFirstColumn="0" w:lastRowLastColumn="0"/>
              <w:rPr>
                <w:rFonts w:ascii="David" w:eastAsia="Times New Roman" w:hAnsi="David"/>
                <w:color w:val="000000"/>
                <w:rtl/>
              </w:rPr>
            </w:pPr>
            <w:r w:rsidRPr="00836B82">
              <w:rPr>
                <w:rFonts w:ascii="David" w:eastAsia="Times New Roman" w:hAnsi="David"/>
                <w:color w:val="000000"/>
                <w:rtl/>
              </w:rPr>
              <w:t>המחברת הראשית שמנהלת את התרחיש. מריצה את מחברות התרחיש לפי הסדר הנכון.</w:t>
            </w:r>
          </w:p>
        </w:tc>
      </w:tr>
      <w:tr w:rsidR="00836B82" w:rsidRPr="00836B82" w14:paraId="36E37A2F" w14:textId="77777777" w:rsidTr="00836B8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2" w:type="pct"/>
            <w:noWrap/>
            <w:hideMark/>
          </w:tcPr>
          <w:p w14:paraId="011B242D" w14:textId="77777777" w:rsidR="00836B82" w:rsidRPr="00836B82" w:rsidRDefault="00836B82" w:rsidP="00836B82">
            <w:pPr>
              <w:bidi w:val="0"/>
              <w:spacing w:before="0" w:line="240" w:lineRule="auto"/>
              <w:ind w:left="0"/>
              <w:rPr>
                <w:rFonts w:ascii="David" w:eastAsia="Times New Roman" w:hAnsi="David"/>
                <w:b w:val="0"/>
                <w:bCs w:val="0"/>
                <w:color w:val="000000"/>
                <w:rtl/>
              </w:rPr>
            </w:pPr>
            <w:r w:rsidRPr="00836B82">
              <w:rPr>
                <w:rFonts w:ascii="David" w:eastAsia="Times New Roman" w:hAnsi="David"/>
                <w:b w:val="0"/>
                <w:bCs w:val="0"/>
                <w:color w:val="000000"/>
              </w:rPr>
              <w:t>run_General_from_future.py</w:t>
            </w:r>
          </w:p>
        </w:tc>
        <w:tc>
          <w:tcPr>
            <w:tcW w:w="1334" w:type="pct"/>
            <w:hideMark/>
          </w:tcPr>
          <w:p w14:paraId="0947871A" w14:textId="77777777" w:rsidR="00836B82" w:rsidRPr="00836B82" w:rsidRDefault="00836B82" w:rsidP="00836B82">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Pr>
            </w:pPr>
            <w:r w:rsidRPr="00836B82">
              <w:rPr>
                <w:rFonts w:ascii="David" w:eastAsia="Times New Roman" w:hAnsi="David"/>
                <w:color w:val="000000"/>
                <w:rtl/>
              </w:rPr>
              <w:t xml:space="preserve">קובץ </w:t>
            </w:r>
            <w:r w:rsidRPr="00836B82">
              <w:rPr>
                <w:rFonts w:ascii="David" w:eastAsia="Times New Roman" w:hAnsi="David"/>
                <w:color w:val="000000"/>
              </w:rPr>
              <w:t>IPYNB</w:t>
            </w:r>
          </w:p>
        </w:tc>
        <w:tc>
          <w:tcPr>
            <w:tcW w:w="2173" w:type="pct"/>
            <w:noWrap/>
            <w:hideMark/>
          </w:tcPr>
          <w:p w14:paraId="18169F21" w14:textId="77777777" w:rsidR="00836B82" w:rsidRPr="00836B82" w:rsidRDefault="00836B82" w:rsidP="00836B82">
            <w:pPr>
              <w:spacing w:before="0" w:line="240" w:lineRule="auto"/>
              <w:ind w:left="0"/>
              <w:cnfStyle w:val="000000100000" w:firstRow="0" w:lastRow="0" w:firstColumn="0" w:lastColumn="0" w:oddVBand="0" w:evenVBand="0" w:oddHBand="1" w:evenHBand="0" w:firstRowFirstColumn="0" w:firstRowLastColumn="0" w:lastRowFirstColumn="0" w:lastRowLastColumn="0"/>
              <w:rPr>
                <w:rFonts w:ascii="David" w:eastAsia="Times New Roman" w:hAnsi="David"/>
                <w:color w:val="000000"/>
                <w:rtl/>
              </w:rPr>
            </w:pPr>
            <w:r w:rsidRPr="00836B82">
              <w:rPr>
                <w:rFonts w:ascii="David" w:eastAsia="Times New Roman" w:hAnsi="David"/>
                <w:color w:val="000000"/>
                <w:rtl/>
              </w:rPr>
              <w:t xml:space="preserve">מודול פייתון המכיל פונקצית עזר להרצת מחברת </w:t>
            </w:r>
            <w:r w:rsidRPr="00836B82">
              <w:rPr>
                <w:rFonts w:ascii="David" w:eastAsia="Times New Roman" w:hAnsi="David"/>
                <w:color w:val="188038"/>
              </w:rPr>
              <w:t>run_General.ipynb</w:t>
            </w:r>
            <w:r w:rsidRPr="00836B82">
              <w:rPr>
                <w:rFonts w:ascii="David" w:eastAsia="Times New Roman" w:hAnsi="David"/>
                <w:color w:val="000000"/>
                <w:rtl/>
              </w:rPr>
              <w:t xml:space="preserve"> מהמחברת </w:t>
            </w:r>
            <w:r w:rsidRPr="00836B82">
              <w:rPr>
                <w:rFonts w:ascii="David" w:eastAsia="Times New Roman" w:hAnsi="David"/>
                <w:color w:val="188038"/>
              </w:rPr>
              <w:t>run_future.ipynb</w:t>
            </w:r>
            <w:r w:rsidRPr="00836B82">
              <w:rPr>
                <w:rFonts w:ascii="David" w:eastAsia="Times New Roman" w:hAnsi="David"/>
                <w:color w:val="000000"/>
                <w:rtl/>
              </w:rPr>
              <w:t xml:space="preserve"> שבתיקייה הראשית של תרחיש מצב עתיד.</w:t>
            </w:r>
          </w:p>
        </w:tc>
      </w:tr>
    </w:tbl>
    <w:p w14:paraId="6971B091" w14:textId="77777777" w:rsidR="00836B82" w:rsidRPr="00836B82" w:rsidRDefault="00836B82" w:rsidP="005D1FCC">
      <w:pPr>
        <w:spacing w:line="276" w:lineRule="auto"/>
        <w:rPr>
          <w:rFonts w:ascii="David" w:hAnsi="David"/>
        </w:rPr>
      </w:pPr>
    </w:p>
    <w:sectPr w:rsidR="00836B82" w:rsidRPr="00836B82" w:rsidSect="007B30FA">
      <w:pgSz w:w="11906" w:h="16838"/>
      <w:pgMar w:top="1440" w:right="1440" w:bottom="1440" w:left="1440" w:header="720" w:footer="720" w:gutter="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5" w:author="Gidon Kupietzky" w:date="2025-01-09T16:53:00Z" w:initials="GK">
    <w:p w14:paraId="41E7033C" w14:textId="3165F15B" w:rsidR="0012417E" w:rsidRDefault="0012417E" w:rsidP="0012417E">
      <w:pPr>
        <w:pStyle w:val="a9"/>
        <w:ind w:left="0"/>
        <w:jc w:val="right"/>
      </w:pPr>
      <w:r>
        <w:rPr>
          <w:rStyle w:val="ab"/>
        </w:rPr>
        <w:annotationRef/>
      </w:r>
      <w:r>
        <w:fldChar w:fldCharType="begin"/>
      </w:r>
      <w:r>
        <w:instrText>HYPERLINK "mailto:mark@jtmt.gov.il"</w:instrText>
      </w:r>
      <w:bookmarkStart w:id="106" w:name="_@_E45E4F65441D445E8EF1A60C91CA924EZ"/>
      <w:r>
        <w:fldChar w:fldCharType="separate"/>
      </w:r>
      <w:bookmarkEnd w:id="106"/>
      <w:r w:rsidRPr="0012417E">
        <w:rPr>
          <w:rStyle w:val="af4"/>
          <w:noProof/>
        </w:rPr>
        <w:t>@Mark Kungurov</w:t>
      </w:r>
      <w:r>
        <w:fldChar w:fldCharType="end"/>
      </w:r>
      <w:r>
        <w:t xml:space="preserve">  </w:t>
      </w:r>
      <w:r>
        <w:rPr>
          <w:rtl/>
        </w:rPr>
        <w:t>לכתוב שם משפחה</w:t>
      </w:r>
    </w:p>
  </w:comment>
  <w:comment w:id="181" w:author="Mark Kungurov" w:date="2024-12-12T16:37:00Z" w:initials="MK">
    <w:p w14:paraId="678E5D4E" w14:textId="77777777" w:rsidR="00DA676F" w:rsidRDefault="00DA676F" w:rsidP="00DA676F">
      <w:pPr>
        <w:pStyle w:val="a9"/>
        <w:bidi w:val="0"/>
        <w:ind w:left="0"/>
      </w:pPr>
      <w:r>
        <w:rPr>
          <w:rStyle w:val="ab"/>
        </w:rPr>
        <w:annotationRef/>
      </w:r>
      <w:r>
        <w:rPr>
          <w:rFonts w:hint="eastAsia"/>
          <w:rtl/>
        </w:rPr>
        <w:t>למה</w:t>
      </w:r>
      <w:r>
        <w:rPr>
          <w:rtl/>
        </w:rPr>
        <w:t xml:space="preserve"> הקפיצות לא שוות ולא באות בחומשים?</w:t>
      </w:r>
    </w:p>
  </w:comment>
  <w:comment w:id="182" w:author="Marcos Szeinuk" w:date="2023-09-11T18:25:00Z" w:initials="MS">
    <w:p w14:paraId="16B3B9F1" w14:textId="6EA1BA43" w:rsidR="008A7A87" w:rsidRDefault="008A7A87" w:rsidP="00222A58">
      <w:pPr>
        <w:pStyle w:val="a9"/>
        <w:bidi w:val="0"/>
        <w:ind w:left="0"/>
      </w:pPr>
      <w:r>
        <w:rPr>
          <w:rStyle w:val="ab"/>
        </w:rPr>
        <w:annotationRef/>
      </w:r>
      <w:r>
        <w:rPr>
          <w:rtl/>
        </w:rPr>
        <w:t>לציין שנות יעדי ביניים</w:t>
      </w:r>
    </w:p>
  </w:comment>
  <w:comment w:id="197" w:author="Marcos Szeinuk" w:date="2023-09-11T18:28:00Z" w:initials="MS">
    <w:p w14:paraId="5C57C715" w14:textId="77777777" w:rsidR="00B21C3B" w:rsidRDefault="00C30374">
      <w:pPr>
        <w:pStyle w:val="a9"/>
        <w:bidi w:val="0"/>
        <w:ind w:left="0"/>
      </w:pPr>
      <w:r>
        <w:rPr>
          <w:rStyle w:val="ab"/>
        </w:rPr>
        <w:annotationRef/>
      </w:r>
      <w:r w:rsidR="00B21C3B">
        <w:rPr>
          <w:rtl/>
        </w:rPr>
        <w:t>האם מדובר במודל גיאוגרפי שבנוי בתוך תהליך המיכון</w:t>
      </w:r>
      <w:r w:rsidR="00B21C3B">
        <w:t>?</w:t>
      </w:r>
    </w:p>
    <w:p w14:paraId="66E0997C" w14:textId="77777777" w:rsidR="00B21C3B" w:rsidRDefault="00B21C3B" w:rsidP="00222A58">
      <w:pPr>
        <w:pStyle w:val="a9"/>
        <w:bidi w:val="0"/>
        <w:ind w:left="0"/>
      </w:pPr>
      <w:r>
        <w:rPr>
          <w:rtl/>
        </w:rPr>
        <w:t>כדאי לציין בקצרה מה המתודולוגיה</w:t>
      </w:r>
    </w:p>
  </w:comment>
  <w:comment w:id="198" w:author="Gidon Kupietzky" w:date="2024-09-08T13:56:00Z" w:initials="GK">
    <w:p w14:paraId="0B626096" w14:textId="77777777" w:rsidR="004E26BA" w:rsidRDefault="004E26BA" w:rsidP="004E26BA">
      <w:pPr>
        <w:pStyle w:val="a9"/>
        <w:ind w:left="0"/>
        <w:jc w:val="right"/>
      </w:pPr>
      <w:r>
        <w:rPr>
          <w:rStyle w:val="ab"/>
        </w:rPr>
        <w:annotationRef/>
      </w:r>
      <w:r>
        <w:rPr>
          <w:rtl/>
        </w:rPr>
        <w:t>מפורט בהמשך הדוח המתודולוגיה</w:t>
      </w:r>
    </w:p>
  </w:comment>
  <w:comment w:id="204" w:author="Marcos Szeinuk" w:date="2023-09-11T18:29:00Z" w:initials="MS">
    <w:p w14:paraId="29338E10" w14:textId="142D0FDF" w:rsidR="00C30374" w:rsidRDefault="00C30374" w:rsidP="00222A58">
      <w:pPr>
        <w:pStyle w:val="a9"/>
        <w:bidi w:val="0"/>
        <w:ind w:left="0"/>
        <w:rPr>
          <w:rtl/>
        </w:rPr>
      </w:pPr>
      <w:r>
        <w:rPr>
          <w:rStyle w:val="ab"/>
        </w:rPr>
        <w:annotationRef/>
      </w:r>
      <w:r>
        <w:rPr>
          <w:rtl/>
        </w:rPr>
        <w:t>לציין גרסה של תחזיות המועצה או הפניה לדוח</w:t>
      </w:r>
    </w:p>
  </w:comment>
  <w:comment w:id="205" w:author="Gidon Kupietzky" w:date="2024-09-08T13:56:00Z" w:initials="GK">
    <w:p w14:paraId="6A4CA69C" w14:textId="77777777" w:rsidR="00D3449A" w:rsidRDefault="00D3449A" w:rsidP="00D3449A">
      <w:pPr>
        <w:pStyle w:val="a9"/>
        <w:ind w:left="0"/>
        <w:jc w:val="right"/>
      </w:pPr>
      <w:r>
        <w:rPr>
          <w:rStyle w:val="ab"/>
        </w:rPr>
        <w:annotationRef/>
      </w:r>
      <w:r>
        <w:rPr>
          <w:rtl/>
        </w:rPr>
        <w:t>בוצע</w:t>
      </w:r>
    </w:p>
  </w:comment>
  <w:comment w:id="222" w:author="Lior Glick" w:date="2024-12-02T09:09:00Z" w:initials="LG">
    <w:p w14:paraId="6EB88E9F" w14:textId="77777777" w:rsidR="00B01A0F" w:rsidRDefault="00B01A0F" w:rsidP="00B01A0F">
      <w:pPr>
        <w:pStyle w:val="a9"/>
        <w:ind w:left="0"/>
        <w:jc w:val="right"/>
      </w:pPr>
      <w:r>
        <w:rPr>
          <w:rStyle w:val="ab"/>
        </w:rPr>
        <w:annotationRef/>
      </w:r>
      <w:r>
        <w:rPr>
          <w:rFonts w:hint="eastAsia"/>
          <w:rtl/>
        </w:rPr>
        <w:t>הכותרת</w:t>
      </w:r>
      <w:r>
        <w:rPr>
          <w:rtl/>
        </w:rPr>
        <w:t xml:space="preserve"> לא תואמת את התרשים. לתקן - אזור יהודה ושומרון ונפת רמלה. חסר משפט שמסביר מה רואים. אין התייחסות לגבולות אזורי על וא"ת. יש לציין שאלו גבולות מטרו' ירושלים לפי משרד התחבורה ולא הלמ"ס</w:t>
      </w:r>
    </w:p>
  </w:comment>
  <w:comment w:id="235" w:author="Gidon Kupietzky" w:date="2024-12-30T11:23:00Z" w:initials="GK">
    <w:p w14:paraId="78F5424A" w14:textId="6689D0BF" w:rsidR="00E43C6F" w:rsidRPr="00FF7025" w:rsidRDefault="00E43C6F" w:rsidP="00E43C6F">
      <w:pPr>
        <w:pStyle w:val="a9"/>
        <w:ind w:left="0"/>
        <w:jc w:val="right"/>
        <w:rPr>
          <w:lang w:val="en-GB"/>
        </w:rPr>
      </w:pPr>
      <w:r>
        <w:rPr>
          <w:rStyle w:val="ab"/>
        </w:rPr>
        <w:annotationRef/>
      </w:r>
      <w:r>
        <w:fldChar w:fldCharType="begin"/>
      </w:r>
      <w:r>
        <w:instrText>HYPERLINK "mailto:mark@jtmt.gov.il"</w:instrText>
      </w:r>
      <w:bookmarkStart w:id="236" w:name="_@_879A702DCFCD443DBFBF9AEF2A7C07D0Z"/>
      <w:r>
        <w:fldChar w:fldCharType="separate"/>
      </w:r>
      <w:bookmarkEnd w:id="236"/>
      <w:r w:rsidRPr="00E43C6F">
        <w:rPr>
          <w:rStyle w:val="af4"/>
          <w:noProof/>
        </w:rPr>
        <w:t>@Mark Kungurov</w:t>
      </w:r>
      <w:r>
        <w:fldChar w:fldCharType="end"/>
      </w:r>
      <w:r>
        <w:t xml:space="preserve">  </w:t>
      </w:r>
      <w:r>
        <w:rPr>
          <w:rtl/>
        </w:rPr>
        <w:t>להוסיף בבקשה למפה את גבולות מחוז ירושלים + יוש + גבול מטרופולין ירושלים</w:t>
      </w:r>
      <w:r>
        <w:t xml:space="preserve"> </w:t>
      </w:r>
      <w:r>
        <w:br/>
      </w:r>
      <w:r>
        <w:rPr>
          <w:rtl/>
        </w:rPr>
        <w:t>ולכתוב פיסקה הסבר קצרה למפה מה רואים בפנים</w:t>
      </w:r>
    </w:p>
  </w:comment>
  <w:comment w:id="248" w:author="Lior Glick" w:date="2025-01-16T09:38:00Z" w:initials="LG">
    <w:p w14:paraId="4AB60348" w14:textId="77777777" w:rsidR="00031AFF" w:rsidRDefault="00C421D5" w:rsidP="00031AFF">
      <w:pPr>
        <w:pStyle w:val="a9"/>
        <w:ind w:left="0"/>
        <w:jc w:val="right"/>
      </w:pPr>
      <w:r>
        <w:rPr>
          <w:rStyle w:val="ab"/>
        </w:rPr>
        <w:annotationRef/>
      </w:r>
      <w:r w:rsidR="00031AFF">
        <w:rPr>
          <w:rFonts w:hint="eastAsia"/>
          <w:rtl/>
        </w:rPr>
        <w:t>גבולות</w:t>
      </w:r>
      <w:r w:rsidR="00031AFF">
        <w:rPr>
          <w:rtl/>
        </w:rPr>
        <w:t xml:space="preserve"> מחוז ירושלים לא ברורים במפה. אין התייחסות לנפת רמלה</w:t>
      </w:r>
    </w:p>
  </w:comment>
  <w:comment w:id="249" w:author="Gidon Kupietzky" w:date="2025-01-27T15:44:00Z" w:initials="GK">
    <w:p w14:paraId="65093D73" w14:textId="243BA3F9" w:rsidR="00EF625A" w:rsidRDefault="00EF625A" w:rsidP="00EF625A">
      <w:pPr>
        <w:pStyle w:val="a9"/>
        <w:ind w:left="0"/>
        <w:jc w:val="right"/>
      </w:pPr>
      <w:r>
        <w:rPr>
          <w:rStyle w:val="ab"/>
        </w:rPr>
        <w:annotationRef/>
      </w:r>
      <w:r>
        <w:fldChar w:fldCharType="begin"/>
      </w:r>
      <w:r>
        <w:instrText>HYPERLINK "mailto:mark@jtmt.gov.il"</w:instrText>
      </w:r>
      <w:bookmarkStart w:id="253" w:name="_@_D58B080CC8E3433BB6D5DB2EE6B1000DZ"/>
      <w:r>
        <w:fldChar w:fldCharType="separate"/>
      </w:r>
      <w:bookmarkEnd w:id="253"/>
      <w:r w:rsidRPr="00EF625A">
        <w:rPr>
          <w:rStyle w:val="af4"/>
          <w:noProof/>
        </w:rPr>
        <w:t>@Mark Kungurov</w:t>
      </w:r>
      <w:r>
        <w:fldChar w:fldCharType="end"/>
      </w:r>
      <w:r>
        <w:t xml:space="preserve"> </w:t>
      </w:r>
    </w:p>
  </w:comment>
  <w:comment w:id="259" w:author="Lior Glick" w:date="2025-01-16T09:42:00Z" w:initials="LG">
    <w:p w14:paraId="7AC5F004" w14:textId="32256B41" w:rsidR="00C95A96" w:rsidRDefault="00031AFF" w:rsidP="00C95A96">
      <w:pPr>
        <w:pStyle w:val="a9"/>
        <w:ind w:left="0"/>
        <w:jc w:val="right"/>
      </w:pPr>
      <w:r>
        <w:rPr>
          <w:rStyle w:val="ab"/>
        </w:rPr>
        <w:annotationRef/>
      </w:r>
      <w:r w:rsidR="00C95A96">
        <w:rPr>
          <w:rFonts w:hint="eastAsia"/>
          <w:rtl/>
        </w:rPr>
        <w:t>זה</w:t>
      </w:r>
      <w:r w:rsidR="00C95A96">
        <w:rPr>
          <w:rtl/>
        </w:rPr>
        <w:t xml:space="preserve"> מפה של אזורים לפי קבוצות אוכלוסיה הדומיננטית באזור. לתקן במקרא - ערבי מעבר לגדר ההפרדה</w:t>
      </w:r>
    </w:p>
  </w:comment>
  <w:comment w:id="463" w:author="Lior Glick" w:date="2024-12-02T09:18:00Z" w:initials="LG">
    <w:p w14:paraId="4754B86A" w14:textId="68859D7F" w:rsidR="004A6EC5" w:rsidRDefault="004A6EC5" w:rsidP="004A6EC5">
      <w:pPr>
        <w:pStyle w:val="a9"/>
        <w:ind w:left="0"/>
        <w:jc w:val="right"/>
      </w:pPr>
      <w:r>
        <w:rPr>
          <w:rStyle w:val="ab"/>
        </w:rPr>
        <w:annotationRef/>
      </w:r>
      <w:r>
        <w:rPr>
          <w:rFonts w:hint="eastAsia"/>
          <w:rtl/>
        </w:rPr>
        <w:t>לסדר</w:t>
      </w:r>
      <w:r>
        <w:rPr>
          <w:rtl/>
        </w:rPr>
        <w:t xml:space="preserve"> לפי הא"ב</w:t>
      </w:r>
    </w:p>
  </w:comment>
  <w:comment w:id="464" w:author="Gidon Kupietzky" w:date="2024-12-16T13:55:00Z" w:initials="GK">
    <w:p w14:paraId="21D118AC" w14:textId="595D0F4B" w:rsidR="00EF5234" w:rsidRDefault="00EF5234" w:rsidP="00EF5234">
      <w:pPr>
        <w:pStyle w:val="a9"/>
        <w:ind w:left="0"/>
        <w:jc w:val="right"/>
      </w:pPr>
      <w:r>
        <w:rPr>
          <w:rStyle w:val="ab"/>
        </w:rPr>
        <w:annotationRef/>
      </w:r>
      <w:r>
        <w:fldChar w:fldCharType="begin"/>
      </w:r>
      <w:r>
        <w:instrText>HYPERLINK "mailto:mark@jtmt.gov.il"</w:instrText>
      </w:r>
      <w:bookmarkStart w:id="465" w:name="_@_DE8B24CCEE7B4912AC80126CAE457476Z"/>
      <w:r>
        <w:fldChar w:fldCharType="separate"/>
      </w:r>
      <w:bookmarkEnd w:id="465"/>
      <w:r w:rsidRPr="00EF5234">
        <w:rPr>
          <w:rStyle w:val="af4"/>
          <w:noProof/>
        </w:rPr>
        <w:t>@Mark Kungurov</w:t>
      </w:r>
      <w:r>
        <w:fldChar w:fldCharType="end"/>
      </w:r>
      <w:r>
        <w:t xml:space="preserve"> </w:t>
      </w:r>
    </w:p>
  </w:comment>
  <w:comment w:id="472" w:author="Lior Glick" w:date="2023-08-29T15:07:00Z" w:initials="LG">
    <w:p w14:paraId="4210FDE9" w14:textId="77777777" w:rsidR="00995654" w:rsidRDefault="00995654" w:rsidP="00995654">
      <w:pPr>
        <w:pStyle w:val="a9"/>
      </w:pPr>
      <w:r>
        <w:rPr>
          <w:rStyle w:val="ab"/>
        </w:rPr>
        <w:annotationRef/>
      </w:r>
      <w:r>
        <w:rPr>
          <w:rFonts w:hint="cs"/>
          <w:rtl/>
        </w:rPr>
        <w:t>יש לציין את השנה שבה הוכנו הא"ס</w:t>
      </w:r>
    </w:p>
  </w:comment>
  <w:comment w:id="473" w:author="Gidon Kupietzky" w:date="2024-09-08T13:58:00Z" w:initials="GK">
    <w:p w14:paraId="20E99C1A" w14:textId="77777777" w:rsidR="00995654" w:rsidRDefault="00995654" w:rsidP="00995654">
      <w:pPr>
        <w:pStyle w:val="a9"/>
        <w:ind w:left="0"/>
        <w:jc w:val="right"/>
      </w:pPr>
      <w:r>
        <w:rPr>
          <w:rStyle w:val="ab"/>
        </w:rPr>
        <w:annotationRef/>
      </w:r>
      <w:r>
        <w:rPr>
          <w:rtl/>
        </w:rPr>
        <w:t>בוצע</w:t>
      </w:r>
    </w:p>
  </w:comment>
  <w:comment w:id="510" w:author="Lior Glick" w:date="2024-12-02T09:17:00Z" w:initials="LG">
    <w:p w14:paraId="3D165DB9" w14:textId="77777777" w:rsidR="00995654" w:rsidRDefault="00995654" w:rsidP="00995654">
      <w:pPr>
        <w:pStyle w:val="a9"/>
        <w:ind w:left="0"/>
        <w:jc w:val="right"/>
      </w:pPr>
      <w:r>
        <w:rPr>
          <w:rStyle w:val="ab"/>
        </w:rPr>
        <w:annotationRef/>
      </w:r>
      <w:r>
        <w:rPr>
          <w:rFonts w:hint="eastAsia"/>
          <w:rtl/>
        </w:rPr>
        <w:t>עומד</w:t>
      </w:r>
      <w:r>
        <w:rPr>
          <w:rtl/>
        </w:rPr>
        <w:t xml:space="preserve"> בסתירה לאמירה באותו משפט "או לפחות לפצל את הא"ס למספר אזורי תנועה"</w:t>
      </w:r>
    </w:p>
  </w:comment>
  <w:comment w:id="511" w:author="Gidon Kupietzky" w:date="2024-12-15T11:32:00Z" w:initials="GK">
    <w:p w14:paraId="1E16589A" w14:textId="77777777" w:rsidR="00995654" w:rsidRDefault="00995654" w:rsidP="00995654">
      <w:pPr>
        <w:pStyle w:val="a9"/>
        <w:ind w:left="0"/>
        <w:jc w:val="right"/>
      </w:pPr>
      <w:r>
        <w:rPr>
          <w:rStyle w:val="ab"/>
        </w:rPr>
        <w:annotationRef/>
      </w:r>
      <w:r>
        <w:rPr>
          <w:rtl/>
        </w:rPr>
        <w:t>לכתוב חדש</w:t>
      </w:r>
    </w:p>
  </w:comment>
  <w:comment w:id="524" w:author="Lior Glick" w:date="2024-12-02T09:17:00Z" w:initials="LG">
    <w:p w14:paraId="5A51CFFB" w14:textId="77777777" w:rsidR="00995654" w:rsidRDefault="00995654" w:rsidP="00995654">
      <w:pPr>
        <w:pStyle w:val="a9"/>
        <w:ind w:left="0"/>
        <w:jc w:val="right"/>
      </w:pPr>
      <w:r>
        <w:rPr>
          <w:rStyle w:val="ab"/>
        </w:rPr>
        <w:annotationRef/>
      </w:r>
      <w:r>
        <w:rPr>
          <w:rFonts w:hint="eastAsia"/>
          <w:rtl/>
        </w:rPr>
        <w:t>הכוונה</w:t>
      </w:r>
      <w:r>
        <w:rPr>
          <w:rtl/>
        </w:rPr>
        <w:t xml:space="preserve"> לצפיפות בינוי?</w:t>
      </w:r>
    </w:p>
  </w:comment>
  <w:comment w:id="548" w:author="Lior Glick" w:date="2023-08-29T15:08:00Z" w:initials="LG">
    <w:p w14:paraId="0FA4A754" w14:textId="77777777" w:rsidR="00995654" w:rsidRDefault="00995654" w:rsidP="00995654">
      <w:pPr>
        <w:pStyle w:val="a9"/>
      </w:pPr>
      <w:r>
        <w:rPr>
          <w:rStyle w:val="ab"/>
        </w:rPr>
        <w:annotationRef/>
      </w:r>
      <w:r>
        <w:rPr>
          <w:rStyle w:val="ab"/>
        </w:rPr>
        <w:annotationRef/>
      </w:r>
      <w:r>
        <w:rPr>
          <w:rFonts w:hint="cs"/>
          <w:rtl/>
        </w:rPr>
        <w:t>בשביל הנוחיות הייתי חוזר על ההגדרה</w:t>
      </w:r>
    </w:p>
    <w:p w14:paraId="3AB3FE82" w14:textId="77777777" w:rsidR="00995654" w:rsidRPr="00803700" w:rsidRDefault="00995654" w:rsidP="00995654">
      <w:pPr>
        <w:pStyle w:val="a9"/>
      </w:pPr>
    </w:p>
  </w:comment>
  <w:comment w:id="549" w:author="Gidon Kupietzky" w:date="2024-09-08T13:59:00Z" w:initials="GK">
    <w:p w14:paraId="26379586" w14:textId="77777777" w:rsidR="00995654" w:rsidRDefault="00995654" w:rsidP="00995654">
      <w:pPr>
        <w:pStyle w:val="a9"/>
        <w:ind w:left="0"/>
        <w:jc w:val="right"/>
      </w:pPr>
      <w:r>
        <w:rPr>
          <w:rStyle w:val="ab"/>
        </w:rPr>
        <w:annotationRef/>
      </w:r>
      <w:r>
        <w:rPr>
          <w:rtl/>
        </w:rPr>
        <w:t>בוצע</w:t>
      </w:r>
    </w:p>
  </w:comment>
  <w:comment w:id="585" w:author="Lior Glick" w:date="2023-08-29T15:08:00Z" w:initials="LG">
    <w:p w14:paraId="3D6FF66B" w14:textId="77777777" w:rsidR="00995654" w:rsidRDefault="00995654" w:rsidP="00995654">
      <w:pPr>
        <w:pStyle w:val="a9"/>
      </w:pPr>
      <w:r>
        <w:rPr>
          <w:rStyle w:val="ab"/>
        </w:rPr>
        <w:annotationRef/>
      </w:r>
      <w:r>
        <w:rPr>
          <w:rFonts w:hint="cs"/>
          <w:rtl/>
        </w:rPr>
        <w:t>בשביל הנוחיות הייתי חוזר על ההגדרה</w:t>
      </w:r>
    </w:p>
  </w:comment>
  <w:comment w:id="586" w:author="Gidon Kupietzky" w:date="2024-09-08T13:58:00Z" w:initials="GK">
    <w:p w14:paraId="0B4D3E51" w14:textId="77777777" w:rsidR="00995654" w:rsidRDefault="00995654" w:rsidP="00995654">
      <w:pPr>
        <w:pStyle w:val="a9"/>
        <w:ind w:left="0"/>
        <w:jc w:val="right"/>
      </w:pPr>
      <w:r>
        <w:rPr>
          <w:rStyle w:val="ab"/>
        </w:rPr>
        <w:annotationRef/>
      </w:r>
      <w:r>
        <w:rPr>
          <w:rtl/>
        </w:rPr>
        <w:t>בוצע</w:t>
      </w:r>
    </w:p>
  </w:comment>
  <w:comment w:id="606" w:author="Lior Glick" w:date="2023-08-29T15:06:00Z" w:initials="LG">
    <w:p w14:paraId="5DB5A8AA" w14:textId="77777777" w:rsidR="00995654" w:rsidRDefault="00995654" w:rsidP="00995654">
      <w:pPr>
        <w:pStyle w:val="a9"/>
      </w:pPr>
      <w:r>
        <w:rPr>
          <w:rStyle w:val="ab"/>
        </w:rPr>
        <w:annotationRef/>
      </w:r>
      <w:r>
        <w:rPr>
          <w:rFonts w:hint="cs"/>
          <w:rtl/>
        </w:rPr>
        <w:t>האם זו הגדרה שונה מזו של הלמ"ס? ככל הניתן יש לאמץ הגדרות קיימות</w:t>
      </w:r>
    </w:p>
  </w:comment>
  <w:comment w:id="607" w:author="Gidon Kupietzky" w:date="2024-09-08T13:58:00Z" w:initials="GK">
    <w:p w14:paraId="1D14717A" w14:textId="77777777" w:rsidR="00995654" w:rsidRDefault="00995654" w:rsidP="00995654">
      <w:pPr>
        <w:pStyle w:val="a9"/>
        <w:ind w:left="0"/>
        <w:jc w:val="right"/>
      </w:pPr>
      <w:r>
        <w:rPr>
          <w:rStyle w:val="ab"/>
        </w:rPr>
        <w:annotationRef/>
      </w:r>
      <w:r>
        <w:rPr>
          <w:rtl/>
        </w:rPr>
        <w:t>בוצע</w:t>
      </w:r>
    </w:p>
  </w:comment>
  <w:comment w:id="617" w:author="Lior Glick" w:date="2024-12-02T09:19:00Z" w:initials="LG">
    <w:p w14:paraId="3452287E" w14:textId="77777777" w:rsidR="00995654" w:rsidRDefault="00995654" w:rsidP="00995654">
      <w:pPr>
        <w:pStyle w:val="a9"/>
        <w:ind w:left="0"/>
        <w:jc w:val="right"/>
      </w:pPr>
      <w:r>
        <w:rPr>
          <w:rStyle w:val="ab"/>
        </w:rPr>
        <w:annotationRef/>
      </w:r>
      <w:r>
        <w:rPr>
          <w:rFonts w:hint="eastAsia"/>
          <w:rtl/>
        </w:rPr>
        <w:t>לא</w:t>
      </w:r>
      <w:r>
        <w:rPr>
          <w:rtl/>
        </w:rPr>
        <w:t xml:space="preserve"> תואם את ההתייחסות העדכנית של הלמ"ס בשיוך תלמידי ישיבה</w:t>
      </w:r>
    </w:p>
  </w:comment>
  <w:comment w:id="618" w:author="Gidon Kupietzky" w:date="2024-12-15T11:34:00Z" w:initials="GK">
    <w:p w14:paraId="4EE83513" w14:textId="77777777" w:rsidR="00995654" w:rsidRDefault="00995654" w:rsidP="00995654">
      <w:pPr>
        <w:pStyle w:val="a9"/>
        <w:ind w:left="0"/>
        <w:jc w:val="right"/>
      </w:pPr>
      <w:r>
        <w:rPr>
          <w:rStyle w:val="ab"/>
        </w:rPr>
        <w:annotationRef/>
      </w:r>
      <w:r>
        <w:rPr>
          <w:rtl/>
        </w:rPr>
        <w:t>להבהיר שזה הגדרה שלנו וזה בשונה מהלמ"ס עם השיוך המגזרי (החל מ2022 שינוי של הגדרות)</w:t>
      </w:r>
    </w:p>
  </w:comment>
  <w:comment w:id="624" w:author="Mark Kungurov" w:date="2024-12-12T16:43:00Z" w:initials="MK">
    <w:p w14:paraId="3D4908CC" w14:textId="77777777" w:rsidR="00995654" w:rsidRDefault="00995654" w:rsidP="00995654">
      <w:pPr>
        <w:pStyle w:val="a9"/>
        <w:bidi w:val="0"/>
        <w:ind w:left="0"/>
      </w:pPr>
      <w:r>
        <w:rPr>
          <w:rStyle w:val="ab"/>
        </w:rPr>
        <w:annotationRef/>
      </w:r>
      <w:r>
        <w:rPr>
          <w:rFonts w:hint="eastAsia"/>
          <w:rtl/>
        </w:rPr>
        <w:t>להוסיף</w:t>
      </w:r>
      <w:r>
        <w:rPr>
          <w:rtl/>
        </w:rPr>
        <w:t xml:space="preserve"> מפה</w:t>
      </w:r>
    </w:p>
  </w:comment>
  <w:comment w:id="625" w:author="Gidon Kupietzky" w:date="2024-12-16T14:02:00Z" w:initials="GK">
    <w:p w14:paraId="35E34D5B" w14:textId="77777777" w:rsidR="00995654" w:rsidRDefault="00995654" w:rsidP="00995654">
      <w:pPr>
        <w:pStyle w:val="a9"/>
        <w:ind w:left="0"/>
        <w:jc w:val="right"/>
      </w:pPr>
      <w:r>
        <w:rPr>
          <w:rStyle w:val="ab"/>
        </w:rPr>
        <w:annotationRef/>
      </w:r>
      <w:r>
        <w:fldChar w:fldCharType="begin"/>
      </w:r>
      <w:r>
        <w:instrText>HYPERLINK "mailto:mark@jtmt.gov.il"</w:instrText>
      </w:r>
      <w:bookmarkStart w:id="628" w:name="_@_EC78BA8D104B4C9FB7DBFF7FC12EF93BZ"/>
      <w:r>
        <w:fldChar w:fldCharType="separate"/>
      </w:r>
      <w:bookmarkEnd w:id="628"/>
      <w:r w:rsidRPr="005E5009">
        <w:rPr>
          <w:rStyle w:val="af4"/>
          <w:noProof/>
        </w:rPr>
        <w:t>@Mark Kungurov</w:t>
      </w:r>
      <w:r>
        <w:fldChar w:fldCharType="end"/>
      </w:r>
      <w:r>
        <w:t xml:space="preserve"> </w:t>
      </w:r>
    </w:p>
  </w:comment>
  <w:comment w:id="694" w:author="Lior Glick" w:date="2023-08-29T15:10:00Z" w:initials="LG">
    <w:p w14:paraId="6C1B6E54" w14:textId="77777777" w:rsidR="00995654" w:rsidRDefault="00995654" w:rsidP="00995654">
      <w:pPr>
        <w:pStyle w:val="a9"/>
      </w:pPr>
      <w:r>
        <w:rPr>
          <w:rStyle w:val="ab"/>
        </w:rPr>
        <w:annotationRef/>
      </w:r>
      <w:r>
        <w:rPr>
          <w:rFonts w:hint="cs"/>
          <w:rtl/>
        </w:rPr>
        <w:t>זה כבר לא קיבולת אלא מלאי בפועל</w:t>
      </w:r>
    </w:p>
  </w:comment>
  <w:comment w:id="695" w:author="Gidon Kupietzky" w:date="2024-09-08T14:00:00Z" w:initials="GK">
    <w:p w14:paraId="73647749" w14:textId="77777777" w:rsidR="00995654" w:rsidRDefault="00995654" w:rsidP="00995654">
      <w:pPr>
        <w:pStyle w:val="a9"/>
        <w:ind w:left="0"/>
        <w:jc w:val="right"/>
      </w:pPr>
      <w:r>
        <w:rPr>
          <w:rStyle w:val="ab"/>
        </w:rPr>
        <w:annotationRef/>
      </w:r>
      <w:r>
        <w:rPr>
          <w:rtl/>
        </w:rPr>
        <w:t>ככה אומרים בהגה המקצועית אצלנו</w:t>
      </w:r>
    </w:p>
  </w:comment>
  <w:comment w:id="729" w:author="Lior Glick" w:date="2024-12-02T09:17:00Z" w:initials="LG">
    <w:p w14:paraId="4C648A91" w14:textId="758A3256" w:rsidR="004A6EC5" w:rsidRDefault="004A6EC5" w:rsidP="004A6EC5">
      <w:pPr>
        <w:pStyle w:val="a9"/>
        <w:ind w:left="0"/>
        <w:jc w:val="right"/>
      </w:pPr>
      <w:r>
        <w:rPr>
          <w:rStyle w:val="ab"/>
        </w:rPr>
        <w:annotationRef/>
      </w:r>
      <w:r>
        <w:rPr>
          <w:rFonts w:hint="eastAsia"/>
          <w:rtl/>
        </w:rPr>
        <w:t>עומד</w:t>
      </w:r>
      <w:r>
        <w:rPr>
          <w:rtl/>
        </w:rPr>
        <w:t xml:space="preserve"> בסתירה לאמירה באותו משפט "או לפחות לפצל את הא"ס למספר אזורי תנועה"</w:t>
      </w:r>
    </w:p>
  </w:comment>
  <w:comment w:id="730" w:author="Gidon Kupietzky" w:date="2024-12-15T11:32:00Z" w:initials="GK">
    <w:p w14:paraId="76438869" w14:textId="77777777" w:rsidR="001152E8" w:rsidRDefault="001152E8" w:rsidP="001152E8">
      <w:pPr>
        <w:pStyle w:val="a9"/>
        <w:ind w:left="0"/>
        <w:jc w:val="right"/>
      </w:pPr>
      <w:r>
        <w:rPr>
          <w:rStyle w:val="ab"/>
        </w:rPr>
        <w:annotationRef/>
      </w:r>
      <w:r>
        <w:rPr>
          <w:rtl/>
        </w:rPr>
        <w:t>לכתוב חדש</w:t>
      </w:r>
    </w:p>
  </w:comment>
  <w:comment w:id="742" w:author="Lior Glick" w:date="2024-12-02T09:17:00Z" w:initials="LG">
    <w:p w14:paraId="273C5D1C" w14:textId="77777777" w:rsidR="004A6EC5" w:rsidRDefault="004A6EC5" w:rsidP="004A6EC5">
      <w:pPr>
        <w:pStyle w:val="a9"/>
        <w:ind w:left="0"/>
        <w:jc w:val="right"/>
      </w:pPr>
      <w:r>
        <w:rPr>
          <w:rStyle w:val="ab"/>
        </w:rPr>
        <w:annotationRef/>
      </w:r>
      <w:r>
        <w:rPr>
          <w:rFonts w:hint="eastAsia"/>
          <w:rtl/>
        </w:rPr>
        <w:t>הכוונה</w:t>
      </w:r>
      <w:r>
        <w:rPr>
          <w:rtl/>
        </w:rPr>
        <w:t xml:space="preserve"> לצפיפות בינוי?</w:t>
      </w:r>
    </w:p>
  </w:comment>
  <w:comment w:id="764" w:author="Mark Kungurov" w:date="2024-12-12T16:59:00Z" w:initials="MK">
    <w:p w14:paraId="5769949C" w14:textId="77777777" w:rsidR="00082730" w:rsidRDefault="00A51CAE" w:rsidP="00082730">
      <w:pPr>
        <w:pStyle w:val="a9"/>
        <w:bidi w:val="0"/>
        <w:ind w:left="0"/>
      </w:pPr>
      <w:r>
        <w:rPr>
          <w:rStyle w:val="ab"/>
        </w:rPr>
        <w:annotationRef/>
      </w:r>
      <w:r w:rsidR="00082730">
        <w:rPr>
          <w:rFonts w:hint="eastAsia"/>
          <w:rtl/>
        </w:rPr>
        <w:t>לפרט</w:t>
      </w:r>
      <w:r w:rsidR="00082730">
        <w:rPr>
          <w:rtl/>
        </w:rPr>
        <w:t xml:space="preserve"> חלוקה גאוגרפית: מרחב-אזורים סטטיסטים-אזורי תנועה ולהסביר למה צריך הרבה יחידות גאוגרפיות</w:t>
      </w:r>
    </w:p>
  </w:comment>
  <w:comment w:id="765" w:author="Gidon Kupietzky" w:date="2024-12-16T13:59:00Z" w:initials="GK">
    <w:p w14:paraId="12F8280A" w14:textId="77777777" w:rsidR="006A3774" w:rsidRDefault="006A3774" w:rsidP="006A3774">
      <w:pPr>
        <w:pStyle w:val="a9"/>
        <w:ind w:left="0"/>
        <w:jc w:val="right"/>
      </w:pPr>
      <w:r>
        <w:rPr>
          <w:rStyle w:val="ab"/>
        </w:rPr>
        <w:annotationRef/>
      </w:r>
      <w:r>
        <w:rPr>
          <w:rtl/>
        </w:rPr>
        <w:t>להפנות למפה</w:t>
      </w:r>
    </w:p>
  </w:comment>
  <w:comment w:id="780" w:author="Lior Glick" w:date="2023-08-29T15:06:00Z" w:initials="LG">
    <w:p w14:paraId="4BC6BE37" w14:textId="7C0A1825" w:rsidR="0077317C" w:rsidRDefault="0077317C">
      <w:pPr>
        <w:pStyle w:val="a9"/>
      </w:pPr>
      <w:r>
        <w:rPr>
          <w:rStyle w:val="ab"/>
        </w:rPr>
        <w:annotationRef/>
      </w:r>
      <w:r>
        <w:rPr>
          <w:rFonts w:hint="cs"/>
          <w:rtl/>
        </w:rPr>
        <w:t>האם זו הגדרה שונה מזו של הלמ"ס? ככל הניתן יש לאמץ הגדרות קיימות</w:t>
      </w:r>
    </w:p>
  </w:comment>
  <w:comment w:id="781" w:author="Gidon Kupietzky" w:date="2024-09-08T13:58:00Z" w:initials="GK">
    <w:p w14:paraId="67E942DB" w14:textId="77777777" w:rsidR="00366611" w:rsidRDefault="00366611" w:rsidP="00366611">
      <w:pPr>
        <w:pStyle w:val="a9"/>
        <w:ind w:left="0"/>
        <w:jc w:val="right"/>
      </w:pPr>
      <w:r>
        <w:rPr>
          <w:rStyle w:val="ab"/>
        </w:rPr>
        <w:annotationRef/>
      </w:r>
      <w:r>
        <w:rPr>
          <w:rtl/>
        </w:rPr>
        <w:t>בוצע</w:t>
      </w:r>
    </w:p>
  </w:comment>
  <w:comment w:id="789" w:author="Lior Glick" w:date="2024-12-02T09:19:00Z" w:initials="LG">
    <w:p w14:paraId="6D1F80AB" w14:textId="77777777" w:rsidR="00D0422D" w:rsidRDefault="004A6EC5" w:rsidP="00D0422D">
      <w:pPr>
        <w:pStyle w:val="a9"/>
        <w:ind w:left="0"/>
        <w:jc w:val="right"/>
      </w:pPr>
      <w:r>
        <w:rPr>
          <w:rStyle w:val="ab"/>
        </w:rPr>
        <w:annotationRef/>
      </w:r>
      <w:r w:rsidR="00D0422D">
        <w:rPr>
          <w:rFonts w:hint="eastAsia"/>
          <w:rtl/>
        </w:rPr>
        <w:t>לא</w:t>
      </w:r>
      <w:r w:rsidR="00D0422D">
        <w:rPr>
          <w:rtl/>
        </w:rPr>
        <w:t xml:space="preserve"> תואם את ההתייחסות העדכנית של הלמ"ס בשיוך תלמידי ישיבה</w:t>
      </w:r>
    </w:p>
  </w:comment>
  <w:comment w:id="790" w:author="Gidon Kupietzky" w:date="2024-12-15T11:34:00Z" w:initials="GK">
    <w:p w14:paraId="4CA83A1F" w14:textId="77777777" w:rsidR="00B63203" w:rsidRDefault="00B63203" w:rsidP="00B63203">
      <w:pPr>
        <w:pStyle w:val="a9"/>
        <w:ind w:left="0"/>
        <w:jc w:val="right"/>
      </w:pPr>
      <w:r>
        <w:rPr>
          <w:rStyle w:val="ab"/>
        </w:rPr>
        <w:annotationRef/>
      </w:r>
      <w:r>
        <w:rPr>
          <w:rtl/>
        </w:rPr>
        <w:t>להבהיר שזה הגדרה שלנו וזה בשונה מהלמ"ס עם השיוך המגזרי (החל מ2022 שינוי של הגדרות)</w:t>
      </w:r>
    </w:p>
  </w:comment>
  <w:comment w:id="812" w:author="Lior Glick" w:date="2023-08-29T15:07:00Z" w:initials="LG">
    <w:p w14:paraId="3210EC0C" w14:textId="270831BD" w:rsidR="0077317C" w:rsidRDefault="0077317C">
      <w:pPr>
        <w:pStyle w:val="a9"/>
      </w:pPr>
      <w:r>
        <w:rPr>
          <w:rStyle w:val="ab"/>
        </w:rPr>
        <w:annotationRef/>
      </w:r>
      <w:r>
        <w:rPr>
          <w:rFonts w:hint="cs"/>
          <w:rtl/>
        </w:rPr>
        <w:t>יש לציין את השנה שבה הוכנו הא"ס</w:t>
      </w:r>
    </w:p>
  </w:comment>
  <w:comment w:id="813" w:author="Gidon Kupietzky" w:date="2024-09-08T13:58:00Z" w:initials="GK">
    <w:p w14:paraId="1909AF3F" w14:textId="77777777" w:rsidR="00CE6441" w:rsidRDefault="00CE6441" w:rsidP="00CE6441">
      <w:pPr>
        <w:pStyle w:val="a9"/>
        <w:ind w:left="0"/>
        <w:jc w:val="right"/>
      </w:pPr>
      <w:r>
        <w:rPr>
          <w:rStyle w:val="ab"/>
        </w:rPr>
        <w:annotationRef/>
      </w:r>
      <w:r>
        <w:rPr>
          <w:rtl/>
        </w:rPr>
        <w:t>בוצע</w:t>
      </w:r>
    </w:p>
  </w:comment>
  <w:comment w:id="832" w:author="Lior Glick" w:date="2023-08-29T15:08:00Z" w:initials="LG">
    <w:p w14:paraId="176B57B5" w14:textId="1128FFFE" w:rsidR="0077317C" w:rsidRDefault="0077317C">
      <w:pPr>
        <w:pStyle w:val="a9"/>
      </w:pPr>
      <w:r>
        <w:rPr>
          <w:rStyle w:val="ab"/>
        </w:rPr>
        <w:annotationRef/>
      </w:r>
      <w:r>
        <w:rPr>
          <w:rFonts w:hint="cs"/>
          <w:rtl/>
        </w:rPr>
        <w:t>בשביל הנוחיות הייתי חוזר על ההגדרה</w:t>
      </w:r>
    </w:p>
  </w:comment>
  <w:comment w:id="833" w:author="Gidon Kupietzky" w:date="2024-09-08T13:58:00Z" w:initials="GK">
    <w:p w14:paraId="5CC7203D" w14:textId="77777777" w:rsidR="00972BE2" w:rsidRDefault="00972BE2" w:rsidP="00972BE2">
      <w:pPr>
        <w:pStyle w:val="a9"/>
        <w:ind w:left="0"/>
        <w:jc w:val="right"/>
      </w:pPr>
      <w:r>
        <w:rPr>
          <w:rStyle w:val="ab"/>
        </w:rPr>
        <w:annotationRef/>
      </w:r>
      <w:r>
        <w:rPr>
          <w:rtl/>
        </w:rPr>
        <w:t>בוצע</w:t>
      </w:r>
    </w:p>
  </w:comment>
  <w:comment w:id="843" w:author="Lior Glick" w:date="2023-08-29T15:08:00Z" w:initials="LG">
    <w:p w14:paraId="61DB23B7" w14:textId="08043EB3" w:rsidR="0077317C" w:rsidRDefault="0077317C" w:rsidP="00803700">
      <w:pPr>
        <w:pStyle w:val="a9"/>
      </w:pPr>
      <w:r>
        <w:rPr>
          <w:rStyle w:val="ab"/>
        </w:rPr>
        <w:annotationRef/>
      </w:r>
      <w:r>
        <w:rPr>
          <w:rStyle w:val="ab"/>
        </w:rPr>
        <w:annotationRef/>
      </w:r>
      <w:r>
        <w:rPr>
          <w:rFonts w:hint="cs"/>
          <w:rtl/>
        </w:rPr>
        <w:t>בשביל הנוחיות הייתי חוזר על ההגדרה</w:t>
      </w:r>
    </w:p>
    <w:p w14:paraId="34930C95" w14:textId="08567332" w:rsidR="0077317C" w:rsidRPr="00803700" w:rsidRDefault="0077317C">
      <w:pPr>
        <w:pStyle w:val="a9"/>
      </w:pPr>
    </w:p>
  </w:comment>
  <w:comment w:id="844" w:author="Gidon Kupietzky" w:date="2024-09-08T13:59:00Z" w:initials="GK">
    <w:p w14:paraId="35048B84" w14:textId="77777777" w:rsidR="00972BE2" w:rsidRDefault="00972BE2" w:rsidP="00972BE2">
      <w:pPr>
        <w:pStyle w:val="a9"/>
        <w:ind w:left="0"/>
        <w:jc w:val="right"/>
      </w:pPr>
      <w:r>
        <w:rPr>
          <w:rStyle w:val="ab"/>
        </w:rPr>
        <w:annotationRef/>
      </w:r>
      <w:r>
        <w:rPr>
          <w:rtl/>
        </w:rPr>
        <w:t>בוצע</w:t>
      </w:r>
    </w:p>
  </w:comment>
  <w:comment w:id="859" w:author="Mark Kungurov" w:date="2024-12-12T16:43:00Z" w:initials="MK">
    <w:p w14:paraId="70CD99AA" w14:textId="77777777" w:rsidR="00025A7F" w:rsidRDefault="00025A7F" w:rsidP="00025A7F">
      <w:pPr>
        <w:pStyle w:val="a9"/>
        <w:bidi w:val="0"/>
        <w:ind w:left="0"/>
      </w:pPr>
      <w:r>
        <w:rPr>
          <w:rStyle w:val="ab"/>
        </w:rPr>
        <w:annotationRef/>
      </w:r>
      <w:r>
        <w:rPr>
          <w:rFonts w:hint="eastAsia"/>
          <w:rtl/>
        </w:rPr>
        <w:t>להוסיף</w:t>
      </w:r>
      <w:r>
        <w:rPr>
          <w:rtl/>
        </w:rPr>
        <w:t xml:space="preserve"> מפה</w:t>
      </w:r>
    </w:p>
  </w:comment>
  <w:comment w:id="860" w:author="Gidon Kupietzky" w:date="2024-12-16T14:02:00Z" w:initials="GK">
    <w:p w14:paraId="2A6FFB18" w14:textId="0A26AD9C" w:rsidR="005E5009" w:rsidRDefault="005E5009" w:rsidP="005E5009">
      <w:pPr>
        <w:pStyle w:val="a9"/>
        <w:ind w:left="0"/>
        <w:jc w:val="right"/>
      </w:pPr>
      <w:r>
        <w:rPr>
          <w:rStyle w:val="ab"/>
        </w:rPr>
        <w:annotationRef/>
      </w:r>
      <w:r>
        <w:fldChar w:fldCharType="begin"/>
      </w:r>
      <w:r>
        <w:instrText>HYPERLINK "mailto:mark@jtmt.gov.il"</w:instrText>
      </w:r>
      <w:bookmarkStart w:id="862" w:name="_@_B1C5A3A77C2F4790893EF6E4F552C64FZ"/>
      <w:r>
        <w:fldChar w:fldCharType="separate"/>
      </w:r>
      <w:bookmarkEnd w:id="862"/>
      <w:r w:rsidRPr="005E5009">
        <w:rPr>
          <w:rStyle w:val="af4"/>
          <w:noProof/>
        </w:rPr>
        <w:t>@Mark Kungurov</w:t>
      </w:r>
      <w:r>
        <w:fldChar w:fldCharType="end"/>
      </w:r>
      <w:r>
        <w:t xml:space="preserve"> </w:t>
      </w:r>
    </w:p>
  </w:comment>
  <w:comment w:id="903" w:author="Lior Glick" w:date="2023-08-29T15:10:00Z" w:initials="LG">
    <w:p w14:paraId="2576731F" w14:textId="557966C8" w:rsidR="0077317C" w:rsidRDefault="0077317C">
      <w:pPr>
        <w:pStyle w:val="a9"/>
      </w:pPr>
      <w:r>
        <w:rPr>
          <w:rStyle w:val="ab"/>
        </w:rPr>
        <w:annotationRef/>
      </w:r>
      <w:r>
        <w:rPr>
          <w:rFonts w:hint="cs"/>
          <w:rtl/>
        </w:rPr>
        <w:t>זה כבר לא קיבולת אלא מלאי בפועל</w:t>
      </w:r>
    </w:p>
  </w:comment>
  <w:comment w:id="904" w:author="Gidon Kupietzky" w:date="2024-09-08T14:00:00Z" w:initials="GK">
    <w:p w14:paraId="663162AC" w14:textId="77777777" w:rsidR="00B502BB" w:rsidRDefault="00B502BB" w:rsidP="00B502BB">
      <w:pPr>
        <w:pStyle w:val="a9"/>
        <w:ind w:left="0"/>
        <w:jc w:val="right"/>
      </w:pPr>
      <w:r>
        <w:rPr>
          <w:rStyle w:val="ab"/>
        </w:rPr>
        <w:annotationRef/>
      </w:r>
      <w:r>
        <w:rPr>
          <w:rtl/>
        </w:rPr>
        <w:t>ככה אומרים בהגה המקצועית אצלנו</w:t>
      </w:r>
    </w:p>
  </w:comment>
  <w:comment w:id="1043" w:author="Lior Glick" w:date="2024-12-02T09:24:00Z" w:initials="LG">
    <w:p w14:paraId="66E2B2EF" w14:textId="77777777" w:rsidR="00AF1F6D" w:rsidRDefault="00AF1F6D" w:rsidP="00AF1F6D">
      <w:pPr>
        <w:pStyle w:val="a9"/>
        <w:ind w:left="0"/>
        <w:jc w:val="right"/>
      </w:pPr>
      <w:r>
        <w:rPr>
          <w:rStyle w:val="ab"/>
        </w:rPr>
        <w:annotationRef/>
      </w:r>
      <w:r>
        <w:rPr>
          <w:rFonts w:hint="eastAsia"/>
          <w:rtl/>
        </w:rPr>
        <w:t>הכוונה</w:t>
      </w:r>
      <w:r>
        <w:rPr>
          <w:rtl/>
        </w:rPr>
        <w:t xml:space="preserve"> לאזור על?</w:t>
      </w:r>
    </w:p>
  </w:comment>
  <w:comment w:id="1044" w:author="Gidon Kupietzky" w:date="2024-12-15T11:34:00Z" w:initials="GK">
    <w:p w14:paraId="21F76C6B" w14:textId="77777777" w:rsidR="00AF1F6D" w:rsidRDefault="00AF1F6D" w:rsidP="00AF1F6D">
      <w:pPr>
        <w:pStyle w:val="a9"/>
        <w:ind w:left="0"/>
        <w:jc w:val="right"/>
      </w:pPr>
      <w:r>
        <w:rPr>
          <w:rStyle w:val="ab"/>
        </w:rPr>
        <w:annotationRef/>
      </w:r>
      <w:r>
        <w:rPr>
          <w:rtl/>
        </w:rPr>
        <w:t>לא קירטי</w:t>
      </w:r>
    </w:p>
  </w:comment>
  <w:comment w:id="1079" w:author="Lior Glick" w:date="2024-12-02T09:25:00Z" w:initials="LG">
    <w:p w14:paraId="2C07066F" w14:textId="77777777" w:rsidR="00AF1F6D" w:rsidRDefault="00AF1F6D" w:rsidP="00AF1F6D">
      <w:pPr>
        <w:pStyle w:val="a9"/>
        <w:ind w:left="0"/>
        <w:jc w:val="right"/>
      </w:pPr>
      <w:r>
        <w:rPr>
          <w:rStyle w:val="ab"/>
        </w:rPr>
        <w:annotationRef/>
      </w:r>
      <w:r>
        <w:rPr>
          <w:rFonts w:hint="eastAsia"/>
          <w:rtl/>
        </w:rPr>
        <w:t>לפרט</w:t>
      </w:r>
      <w:r>
        <w:rPr>
          <w:rtl/>
        </w:rPr>
        <w:t xml:space="preserve"> את הקטגוריות האפשריות תחת סוג ישוב</w:t>
      </w:r>
      <w:r>
        <w:t xml:space="preserve"> </w:t>
      </w:r>
      <w:r>
        <w:rPr>
          <w:rtl/>
        </w:rPr>
        <w:t xml:space="preserve"> במסגרת העבודה</w:t>
      </w:r>
    </w:p>
  </w:comment>
  <w:comment w:id="1080" w:author="Gidon Kupietzky" w:date="2024-12-15T11:36:00Z" w:initials="GK">
    <w:p w14:paraId="248EA7B1" w14:textId="77777777" w:rsidR="00AF1F6D" w:rsidRDefault="00AF1F6D" w:rsidP="00AF1F6D">
      <w:pPr>
        <w:pStyle w:val="a9"/>
        <w:ind w:left="0"/>
        <w:jc w:val="right"/>
      </w:pPr>
      <w:r>
        <w:rPr>
          <w:rStyle w:val="ab"/>
        </w:rPr>
        <w:annotationRef/>
      </w:r>
      <w:r>
        <w:rPr>
          <w:rtl/>
        </w:rPr>
        <w:t>לפרט</w:t>
      </w:r>
    </w:p>
  </w:comment>
  <w:comment w:id="1521" w:author="Lior Glick" w:date="2024-12-02T09:26:00Z" w:initials="LG">
    <w:p w14:paraId="0FC40333" w14:textId="77777777" w:rsidR="00AF1F6D" w:rsidRDefault="00AF1F6D" w:rsidP="00AF1F6D">
      <w:pPr>
        <w:pStyle w:val="a9"/>
        <w:ind w:left="0"/>
        <w:jc w:val="right"/>
      </w:pPr>
      <w:r>
        <w:rPr>
          <w:rStyle w:val="ab"/>
        </w:rPr>
        <w:annotationRef/>
      </w:r>
      <w:r>
        <w:rPr>
          <w:rFonts w:hint="eastAsia"/>
          <w:rtl/>
        </w:rPr>
        <w:t>לא</w:t>
      </w:r>
      <w:r>
        <w:rPr>
          <w:rtl/>
        </w:rPr>
        <w:t xml:space="preserve"> ברור. ניסוח חלופי - מרחב חינוך משותף. להפנות בחלק במסמך שמסביר את המושג</w:t>
      </w:r>
    </w:p>
  </w:comment>
  <w:comment w:id="1522" w:author="Gidon Kupietzky" w:date="2024-12-15T11:36:00Z" w:initials="GK">
    <w:p w14:paraId="6DBB8375" w14:textId="77777777" w:rsidR="00AF1F6D" w:rsidRDefault="00AF1F6D" w:rsidP="00AF1F6D">
      <w:pPr>
        <w:pStyle w:val="a9"/>
        <w:ind w:left="0"/>
        <w:jc w:val="right"/>
      </w:pPr>
      <w:r>
        <w:rPr>
          <w:rStyle w:val="ab"/>
        </w:rPr>
        <w:annotationRef/>
      </w:r>
      <w:r>
        <w:rPr>
          <w:rtl/>
        </w:rPr>
        <w:t>מובן</w:t>
      </w:r>
    </w:p>
  </w:comment>
  <w:comment w:id="1681" w:author="Lior Glick" w:date="2024-12-02T09:28:00Z" w:initials="LG">
    <w:p w14:paraId="4DAF07BB" w14:textId="77777777" w:rsidR="00AF1F6D" w:rsidRDefault="00AF1F6D" w:rsidP="00AF1F6D">
      <w:pPr>
        <w:pStyle w:val="a9"/>
        <w:ind w:left="0"/>
        <w:jc w:val="right"/>
      </w:pPr>
      <w:r>
        <w:rPr>
          <w:rStyle w:val="ab"/>
        </w:rPr>
        <w:annotationRef/>
      </w:r>
      <w:r>
        <w:rPr>
          <w:rFonts w:hint="eastAsia"/>
          <w:rtl/>
        </w:rPr>
        <w:t>לא</w:t>
      </w:r>
      <w:r>
        <w:rPr>
          <w:rtl/>
        </w:rPr>
        <w:t xml:space="preserve"> ברור. למה הכוונה בערך? מלאי?</w:t>
      </w:r>
    </w:p>
  </w:comment>
  <w:comment w:id="1682" w:author="Gidon Kupietzky" w:date="2024-12-15T11:37:00Z" w:initials="GK">
    <w:p w14:paraId="4EC85DE2" w14:textId="77777777" w:rsidR="00AF1F6D" w:rsidRDefault="00AF1F6D" w:rsidP="00AF1F6D">
      <w:pPr>
        <w:pStyle w:val="a9"/>
        <w:ind w:left="0"/>
        <w:jc w:val="right"/>
      </w:pPr>
      <w:r>
        <w:rPr>
          <w:rStyle w:val="ab"/>
        </w:rPr>
        <w:annotationRef/>
      </w:r>
      <w:r>
        <w:rPr>
          <w:rtl/>
        </w:rPr>
        <w:t>למחוק את השורה הזו</w:t>
      </w:r>
    </w:p>
  </w:comment>
  <w:comment w:id="1673" w:author="Mark Kungurov" w:date="2024-12-12T17:00:00Z" w:initials="MK">
    <w:p w14:paraId="77C695D8" w14:textId="77777777" w:rsidR="00AF1F6D" w:rsidRDefault="00AF1F6D" w:rsidP="00AF1F6D">
      <w:pPr>
        <w:pStyle w:val="a9"/>
        <w:bidi w:val="0"/>
        <w:ind w:left="0"/>
      </w:pPr>
      <w:r>
        <w:rPr>
          <w:rStyle w:val="ab"/>
        </w:rPr>
        <w:annotationRef/>
      </w:r>
      <w:r>
        <w:rPr>
          <w:rFonts w:hint="eastAsia"/>
          <w:rtl/>
        </w:rPr>
        <w:t>למחוק</w:t>
      </w:r>
      <w:r>
        <w:rPr>
          <w:rtl/>
        </w:rPr>
        <w:t>?</w:t>
      </w:r>
    </w:p>
  </w:comment>
  <w:comment w:id="1761" w:author="Mark Kungurov" w:date="2025-01-08T16:56:00Z" w:initials="MK">
    <w:p w14:paraId="58B28E35" w14:textId="77777777" w:rsidR="00AC313E" w:rsidRDefault="00AC313E" w:rsidP="00AC313E">
      <w:pPr>
        <w:pStyle w:val="a9"/>
        <w:bidi w:val="0"/>
        <w:ind w:left="0"/>
      </w:pPr>
      <w:r>
        <w:rPr>
          <w:rStyle w:val="ab"/>
        </w:rPr>
        <w:annotationRef/>
      </w:r>
      <w:r>
        <w:rPr>
          <w:rFonts w:hint="eastAsia"/>
          <w:rtl/>
        </w:rPr>
        <w:t>לפרט</w:t>
      </w:r>
      <w:r>
        <w:rPr>
          <w:rtl/>
        </w:rPr>
        <w:t xml:space="preserve"> בפסקה את המערך+לעשות את אותו הדבר עבור מצב עתידי</w:t>
      </w:r>
    </w:p>
  </w:comment>
  <w:comment w:id="1762" w:author="Mark Kungurov" w:date="2025-01-08T16:56:00Z" w:initials="MK">
    <w:p w14:paraId="437EC421" w14:textId="58F71B5B" w:rsidR="006F1012" w:rsidRDefault="006F1012" w:rsidP="006F1012">
      <w:pPr>
        <w:pStyle w:val="a9"/>
        <w:bidi w:val="0"/>
        <w:ind w:left="0"/>
      </w:pPr>
      <w:r>
        <w:rPr>
          <w:rStyle w:val="ab"/>
        </w:rPr>
        <w:annotationRef/>
      </w:r>
      <w:r>
        <w:fldChar w:fldCharType="begin"/>
      </w:r>
      <w:r>
        <w:instrText>HYPERLINK "mailto:mark@jtmt.gov.il"</w:instrText>
      </w:r>
      <w:bookmarkStart w:id="1764" w:name="_@_9B41BBCB896944729AF4797620B1395AZ"/>
      <w:r>
        <w:fldChar w:fldCharType="separate"/>
      </w:r>
      <w:bookmarkEnd w:id="1764"/>
      <w:r w:rsidRPr="006F1012">
        <w:rPr>
          <w:rStyle w:val="af4"/>
          <w:noProof/>
        </w:rPr>
        <w:t>@Mark Kungurov</w:t>
      </w:r>
      <w:r>
        <w:fldChar w:fldCharType="end"/>
      </w:r>
      <w:r>
        <w:t xml:space="preserve"> </w:t>
      </w:r>
    </w:p>
  </w:comment>
  <w:comment w:id="1889" w:author="Lior Glick" w:date="2024-12-02T09:38:00Z" w:initials="LG">
    <w:p w14:paraId="3F7BEE6A" w14:textId="409EE452" w:rsidR="00EE1780" w:rsidRDefault="00EE1780" w:rsidP="00EE1780">
      <w:pPr>
        <w:pStyle w:val="a9"/>
        <w:ind w:left="0"/>
        <w:jc w:val="right"/>
      </w:pPr>
      <w:r>
        <w:rPr>
          <w:rStyle w:val="ab"/>
        </w:rPr>
        <w:annotationRef/>
      </w:r>
      <w:r>
        <w:rPr>
          <w:rFonts w:hint="eastAsia"/>
          <w:rtl/>
        </w:rPr>
        <w:t>קודם</w:t>
      </w:r>
      <w:r>
        <w:rPr>
          <w:rtl/>
        </w:rPr>
        <w:t xml:space="preserve"> לכן כתבתם שהשתמשתם בחלוקה מ-2011</w:t>
      </w:r>
    </w:p>
  </w:comment>
  <w:comment w:id="1980" w:author="Marcos Szeinuk" w:date="2023-09-11T18:38:00Z" w:initials="MS">
    <w:p w14:paraId="541777C7" w14:textId="7A0B6653" w:rsidR="00B171C6" w:rsidRDefault="00B171C6" w:rsidP="00222A58">
      <w:pPr>
        <w:pStyle w:val="a9"/>
        <w:bidi w:val="0"/>
        <w:ind w:left="0"/>
      </w:pPr>
      <w:r>
        <w:rPr>
          <w:rStyle w:val="ab"/>
        </w:rPr>
        <w:annotationRef/>
      </w:r>
      <w:r>
        <w:rPr>
          <w:rtl/>
        </w:rPr>
        <w:t>מה מהות התיקון</w:t>
      </w:r>
      <w:r>
        <w:t>?</w:t>
      </w:r>
    </w:p>
  </w:comment>
  <w:comment w:id="1981" w:author="Gidon Kupietzky" w:date="2024-09-08T16:57:00Z" w:initials="GK">
    <w:p w14:paraId="41C7B36F" w14:textId="77777777" w:rsidR="00921615" w:rsidRDefault="00921615" w:rsidP="00921615">
      <w:pPr>
        <w:pStyle w:val="a9"/>
        <w:ind w:left="0"/>
        <w:jc w:val="right"/>
      </w:pPr>
      <w:r>
        <w:rPr>
          <w:rStyle w:val="ab"/>
        </w:rPr>
        <w:annotationRef/>
      </w:r>
      <w:r>
        <w:rPr>
          <w:rtl/>
        </w:rPr>
        <w:t>לא מובן ההערה</w:t>
      </w:r>
    </w:p>
  </w:comment>
  <w:comment w:id="1986" w:author="Lior Glick" w:date="2023-09-04T10:42:00Z" w:initials="LG">
    <w:p w14:paraId="694047E7" w14:textId="2E7055AD" w:rsidR="00523E32" w:rsidRDefault="00523E32" w:rsidP="00CF54AC">
      <w:pPr>
        <w:pStyle w:val="a9"/>
        <w:ind w:left="0"/>
        <w:jc w:val="right"/>
      </w:pPr>
      <w:r>
        <w:rPr>
          <w:rStyle w:val="ab"/>
        </w:rPr>
        <w:annotationRef/>
      </w:r>
      <w:r>
        <w:rPr>
          <w:rFonts w:hint="eastAsia"/>
          <w:rtl/>
        </w:rPr>
        <w:t>לצרף</w:t>
      </w:r>
      <w:r>
        <w:rPr>
          <w:rtl/>
        </w:rPr>
        <w:t xml:space="preserve"> כנספח את התהליך שהביא להחלטה אם להשתמש בנתוני אוכ' או יח"ד</w:t>
      </w:r>
    </w:p>
  </w:comment>
  <w:comment w:id="1987" w:author="Amir Mossek" w:date="2024-07-08T17:31:00Z" w:initials="AM">
    <w:p w14:paraId="7CBB90CE" w14:textId="77777777" w:rsidR="00B27154" w:rsidRDefault="00B27154" w:rsidP="00B27154">
      <w:pPr>
        <w:pStyle w:val="a9"/>
        <w:ind w:left="0"/>
        <w:jc w:val="right"/>
      </w:pPr>
      <w:r>
        <w:rPr>
          <w:rStyle w:val="ab"/>
        </w:rPr>
        <w:annotationRef/>
      </w:r>
      <w:r>
        <w:rPr>
          <w:rtl/>
        </w:rPr>
        <w:t>גדעון- האם תוכל להכניס</w:t>
      </w:r>
      <w:r>
        <w:t>?</w:t>
      </w:r>
    </w:p>
  </w:comment>
  <w:comment w:id="1991" w:author="Gidon Kupietzky" w:date="2024-12-15T11:42:00Z" w:initials="GK">
    <w:p w14:paraId="7A6A3FC3" w14:textId="77777777" w:rsidR="00DF2E3F" w:rsidRDefault="00A83293" w:rsidP="00DF2E3F">
      <w:pPr>
        <w:pStyle w:val="a9"/>
        <w:ind w:left="0"/>
        <w:jc w:val="right"/>
      </w:pPr>
      <w:r>
        <w:rPr>
          <w:rStyle w:val="ab"/>
        </w:rPr>
        <w:annotationRef/>
      </w:r>
      <w:r w:rsidR="00DF2E3F">
        <w:rPr>
          <w:rtl/>
        </w:rPr>
        <w:t>להוסיף הערה שהתפלגות גילים מפורטת בנספח וכו' ואיפה זה נמצא בהרחבה בדוח בגוף</w:t>
      </w:r>
    </w:p>
  </w:comment>
  <w:comment w:id="2001" w:author="Lior Glick" w:date="2024-12-02T09:44:00Z" w:initials="LG">
    <w:p w14:paraId="09CF3452" w14:textId="0005D021" w:rsidR="00EE1780" w:rsidRDefault="00EE1780" w:rsidP="00EE1780">
      <w:pPr>
        <w:pStyle w:val="a9"/>
        <w:ind w:left="0"/>
        <w:jc w:val="right"/>
      </w:pPr>
      <w:r>
        <w:rPr>
          <w:rStyle w:val="ab"/>
        </w:rPr>
        <w:annotationRef/>
      </w:r>
      <w:r>
        <w:rPr>
          <w:rFonts w:hint="eastAsia"/>
          <w:rtl/>
        </w:rPr>
        <w:t>לפרט</w:t>
      </w:r>
      <w:r>
        <w:rPr>
          <w:rtl/>
        </w:rPr>
        <w:t xml:space="preserve"> על בסיס מה קבעתם את גודל משק בית ממוצע לכל קטגוריה</w:t>
      </w:r>
    </w:p>
  </w:comment>
  <w:comment w:id="2002" w:author="Gidon Kupietzky" w:date="2024-12-15T11:40:00Z" w:initials="GK">
    <w:p w14:paraId="1C5C328B" w14:textId="77777777" w:rsidR="00D14851" w:rsidRDefault="00D14851" w:rsidP="00D14851">
      <w:pPr>
        <w:pStyle w:val="a9"/>
        <w:ind w:left="0"/>
        <w:jc w:val="right"/>
      </w:pPr>
      <w:r>
        <w:rPr>
          <w:rStyle w:val="ab"/>
        </w:rPr>
        <w:annotationRef/>
      </w:r>
      <w:r>
        <w:rPr>
          <w:rtl/>
        </w:rPr>
        <w:t>לכתוב פיסקה על התהליך הזה</w:t>
      </w:r>
      <w:r>
        <w:t xml:space="preserve"> ...</w:t>
      </w:r>
    </w:p>
  </w:comment>
  <w:comment w:id="2009" w:author="Lior Glick" w:date="2024-12-02T09:46:00Z" w:initials="LG">
    <w:p w14:paraId="45A547B5" w14:textId="35CE50CF" w:rsidR="00EE1780" w:rsidRDefault="00EE1780" w:rsidP="00EE1780">
      <w:pPr>
        <w:pStyle w:val="a9"/>
        <w:ind w:left="0"/>
        <w:jc w:val="right"/>
      </w:pPr>
      <w:r>
        <w:rPr>
          <w:rStyle w:val="ab"/>
        </w:rPr>
        <w:annotationRef/>
      </w:r>
      <w:r>
        <w:rPr>
          <w:rFonts w:hint="eastAsia"/>
          <w:rtl/>
        </w:rPr>
        <w:t>להוסיף</w:t>
      </w:r>
      <w:r>
        <w:rPr>
          <w:rtl/>
        </w:rPr>
        <w:t xml:space="preserve"> הגדרות של המושגים צעיר בינוני מאוזן זקן מבוגר משפחות וכו'</w:t>
      </w:r>
    </w:p>
  </w:comment>
  <w:comment w:id="2137" w:author="Lior Glick" w:date="2024-12-02T09:44:00Z" w:initials="LG">
    <w:p w14:paraId="6079BA51" w14:textId="6239DE11" w:rsidR="00EE1780" w:rsidRDefault="00EE1780" w:rsidP="00EE1780">
      <w:pPr>
        <w:pStyle w:val="a9"/>
        <w:ind w:left="0"/>
        <w:jc w:val="right"/>
      </w:pPr>
      <w:r>
        <w:rPr>
          <w:rStyle w:val="ab"/>
        </w:rPr>
        <w:annotationRef/>
      </w:r>
      <w:r>
        <w:rPr>
          <w:rFonts w:hint="eastAsia"/>
          <w:rtl/>
        </w:rPr>
        <w:t>להסביר</w:t>
      </w:r>
      <w:r>
        <w:rPr>
          <w:rtl/>
        </w:rPr>
        <w:t xml:space="preserve"> מה זה מתנחלי</w:t>
      </w:r>
    </w:p>
  </w:comment>
  <w:comment w:id="2138" w:author="Gidon Kupietzky" w:date="2024-12-15T11:43:00Z" w:initials="GK">
    <w:p w14:paraId="20BF891D" w14:textId="77777777" w:rsidR="00AF64A7" w:rsidRDefault="00AF64A7" w:rsidP="00AF64A7">
      <w:pPr>
        <w:pStyle w:val="a9"/>
        <w:ind w:left="0"/>
        <w:jc w:val="right"/>
      </w:pPr>
      <w:r>
        <w:rPr>
          <w:rStyle w:val="ab"/>
        </w:rPr>
        <w:annotationRef/>
      </w:r>
      <w:r>
        <w:rPr>
          <w:rtl/>
        </w:rPr>
        <w:t>לשנות את המינוח ליותר נטרלי</w:t>
      </w:r>
    </w:p>
  </w:comment>
  <w:comment w:id="2206" w:author="Lior Glick" w:date="2024-12-02T09:45:00Z" w:initials="LG">
    <w:p w14:paraId="6361DEC1" w14:textId="325AB2BD" w:rsidR="00EE1780" w:rsidRDefault="00EE1780" w:rsidP="00EE1780">
      <w:pPr>
        <w:pStyle w:val="a9"/>
        <w:ind w:left="0"/>
        <w:jc w:val="right"/>
      </w:pPr>
      <w:r>
        <w:rPr>
          <w:rStyle w:val="ab"/>
        </w:rPr>
        <w:annotationRef/>
      </w:r>
      <w:r>
        <w:rPr>
          <w:rFonts w:hint="eastAsia"/>
          <w:rtl/>
        </w:rPr>
        <w:t>להסביר</w:t>
      </w:r>
      <w:r>
        <w:rPr>
          <w:rtl/>
        </w:rPr>
        <w:t xml:space="preserve"> את המושג</w:t>
      </w:r>
    </w:p>
  </w:comment>
  <w:comment w:id="2274" w:author="Lior Glick" w:date="2024-12-02T09:47:00Z" w:initials="LG">
    <w:p w14:paraId="469A3407" w14:textId="77777777" w:rsidR="00D04CDD" w:rsidRDefault="00D04CDD" w:rsidP="00D04CDD">
      <w:pPr>
        <w:pStyle w:val="a9"/>
        <w:ind w:left="0"/>
        <w:jc w:val="right"/>
      </w:pPr>
      <w:r>
        <w:rPr>
          <w:rStyle w:val="ab"/>
        </w:rPr>
        <w:annotationRef/>
      </w:r>
      <w:r>
        <w:rPr>
          <w:rFonts w:hint="eastAsia"/>
          <w:rtl/>
        </w:rPr>
        <w:t>לפרט</w:t>
      </w:r>
      <w:r>
        <w:rPr>
          <w:rtl/>
        </w:rPr>
        <w:t xml:space="preserve"> אילו סקרים</w:t>
      </w:r>
    </w:p>
  </w:comment>
  <w:comment w:id="2275" w:author="Gidon Kupietzky" w:date="2024-12-15T11:46:00Z" w:initials="GK">
    <w:p w14:paraId="2DFBF118" w14:textId="77777777" w:rsidR="005229CC" w:rsidRDefault="005229CC" w:rsidP="005229CC">
      <w:pPr>
        <w:pStyle w:val="a9"/>
        <w:ind w:left="0"/>
        <w:jc w:val="right"/>
      </w:pPr>
      <w:r>
        <w:rPr>
          <w:rStyle w:val="ab"/>
        </w:rPr>
        <w:annotationRef/>
      </w:r>
      <w:r>
        <w:rPr>
          <w:rtl/>
        </w:rPr>
        <w:t>לדבר עם אמיר להרחיב את הנקודה</w:t>
      </w:r>
    </w:p>
  </w:comment>
  <w:comment w:id="2276" w:author="Lior Glick" w:date="2023-09-04T10:47:00Z" w:initials="LG">
    <w:p w14:paraId="5B832348" w14:textId="17417374" w:rsidR="003C69B3" w:rsidRDefault="003C69B3" w:rsidP="00CF54AC">
      <w:pPr>
        <w:pStyle w:val="a9"/>
        <w:ind w:left="0"/>
        <w:jc w:val="right"/>
      </w:pPr>
      <w:r>
        <w:rPr>
          <w:rStyle w:val="ab"/>
        </w:rPr>
        <w:annotationRef/>
      </w:r>
      <w:r>
        <w:rPr>
          <w:rFonts w:hint="eastAsia"/>
          <w:rtl/>
        </w:rPr>
        <w:t>לצרף</w:t>
      </w:r>
      <w:r>
        <w:rPr>
          <w:rtl/>
        </w:rPr>
        <w:t xml:space="preserve"> כנספח</w:t>
      </w:r>
    </w:p>
  </w:comment>
  <w:comment w:id="2404" w:author="Marcos Szeinuk" w:date="2023-09-11T19:08:00Z" w:initials="MS">
    <w:p w14:paraId="0EA4514A" w14:textId="77777777" w:rsidR="008B0605" w:rsidRDefault="008B0605" w:rsidP="00222A58">
      <w:pPr>
        <w:pStyle w:val="a9"/>
        <w:bidi w:val="0"/>
        <w:ind w:left="0"/>
      </w:pPr>
      <w:r>
        <w:rPr>
          <w:rStyle w:val="ab"/>
        </w:rPr>
        <w:annotationRef/>
      </w:r>
      <w:r>
        <w:rPr>
          <w:rtl/>
        </w:rPr>
        <w:t>כדאי לפרט יותר איך אוכלוסייה זו שונה מאוכלוסייה הערבית או למה היא הופרדה</w:t>
      </w:r>
    </w:p>
  </w:comment>
  <w:comment w:id="2405" w:author="Gidon Kupietzky" w:date="2024-09-10T12:30:00Z" w:initials="GK">
    <w:p w14:paraId="7C61BCB1" w14:textId="77777777" w:rsidR="00977EE0" w:rsidRDefault="00977EE0" w:rsidP="00977EE0">
      <w:pPr>
        <w:pStyle w:val="a9"/>
        <w:ind w:left="0"/>
        <w:jc w:val="right"/>
      </w:pPr>
      <w:r>
        <w:rPr>
          <w:rStyle w:val="ab"/>
        </w:rPr>
        <w:annotationRef/>
      </w:r>
      <w:r>
        <w:rPr>
          <w:rtl/>
        </w:rPr>
        <w:t>בוצע</w:t>
      </w:r>
    </w:p>
  </w:comment>
  <w:comment w:id="2409" w:author="Mark Kungurov" w:date="2024-12-12T17:02:00Z" w:initials="MK">
    <w:p w14:paraId="1E7481B1" w14:textId="77777777" w:rsidR="004C7CA5" w:rsidRPr="002607B7" w:rsidRDefault="004C7CA5" w:rsidP="004C7CA5">
      <w:pPr>
        <w:pStyle w:val="a9"/>
        <w:bidi w:val="0"/>
        <w:ind w:left="0"/>
        <w:rPr>
          <w:lang w:val="en-GB"/>
        </w:rPr>
      </w:pPr>
      <w:r>
        <w:rPr>
          <w:rStyle w:val="ab"/>
        </w:rPr>
        <w:annotationRef/>
      </w:r>
      <w:r>
        <w:rPr>
          <w:rFonts w:hint="eastAsia"/>
          <w:rtl/>
        </w:rPr>
        <w:t>שווה</w:t>
      </w:r>
      <w:r>
        <w:rPr>
          <w:rtl/>
        </w:rPr>
        <w:t xml:space="preserve"> להוסיף מפה מגזרית-מצב קיים</w:t>
      </w:r>
    </w:p>
  </w:comment>
  <w:comment w:id="2410" w:author="Gidon Kupietzky" w:date="2024-12-16T14:13:00Z" w:initials="GK">
    <w:p w14:paraId="3074A9BF" w14:textId="3D6A6A59" w:rsidR="00F4652A" w:rsidRDefault="00F4652A" w:rsidP="00F4652A">
      <w:pPr>
        <w:pStyle w:val="a9"/>
        <w:ind w:left="0"/>
        <w:jc w:val="right"/>
      </w:pPr>
      <w:r>
        <w:rPr>
          <w:rStyle w:val="ab"/>
        </w:rPr>
        <w:annotationRef/>
      </w:r>
      <w:r>
        <w:fldChar w:fldCharType="begin"/>
      </w:r>
      <w:r>
        <w:instrText>HYPERLINK "mailto:mark@jtmt.gov.il"</w:instrText>
      </w:r>
      <w:bookmarkStart w:id="2411" w:name="_@_76885C81BFDF4E5F8B2163D44F397DA5Z"/>
      <w:r>
        <w:fldChar w:fldCharType="separate"/>
      </w:r>
      <w:bookmarkEnd w:id="2411"/>
      <w:r w:rsidRPr="00F4652A">
        <w:rPr>
          <w:rStyle w:val="af4"/>
          <w:noProof/>
        </w:rPr>
        <w:t>@Mark Kungurov</w:t>
      </w:r>
      <w:r>
        <w:fldChar w:fldCharType="end"/>
      </w:r>
      <w:r>
        <w:t xml:space="preserve"> </w:t>
      </w:r>
    </w:p>
  </w:comment>
  <w:comment w:id="2427" w:author="Lior Glick" w:date="2024-12-02T09:54:00Z" w:initials="LG">
    <w:p w14:paraId="4863622A" w14:textId="6176D388" w:rsidR="00D04CDD" w:rsidRDefault="00D04CDD" w:rsidP="00D04CDD">
      <w:pPr>
        <w:pStyle w:val="a9"/>
        <w:ind w:left="0"/>
        <w:jc w:val="right"/>
      </w:pPr>
      <w:r>
        <w:rPr>
          <w:rStyle w:val="ab"/>
        </w:rPr>
        <w:annotationRef/>
      </w:r>
      <w:r>
        <w:rPr>
          <w:rFonts w:hint="eastAsia"/>
          <w:rtl/>
        </w:rPr>
        <w:t>מה</w:t>
      </w:r>
      <w:r>
        <w:rPr>
          <w:rtl/>
        </w:rPr>
        <w:t xml:space="preserve"> ההגדרה של דומיננטי? מעל </w:t>
      </w:r>
      <w:r>
        <w:t>50%</w:t>
      </w:r>
      <w:r>
        <w:rPr>
          <w:rtl/>
        </w:rPr>
        <w:t xml:space="preserve"> מהאוכלוסיה?</w:t>
      </w:r>
    </w:p>
  </w:comment>
  <w:comment w:id="2428" w:author="Gidon Kupietzky" w:date="2024-12-15T11:47:00Z" w:initials="GK">
    <w:p w14:paraId="6CB0A897" w14:textId="77777777" w:rsidR="000F2F84" w:rsidRDefault="008D3881" w:rsidP="000F2F84">
      <w:pPr>
        <w:pStyle w:val="a9"/>
        <w:ind w:left="0"/>
        <w:jc w:val="right"/>
      </w:pPr>
      <w:r>
        <w:rPr>
          <w:rStyle w:val="ab"/>
        </w:rPr>
        <w:annotationRef/>
      </w:r>
      <w:r w:rsidR="000F2F84">
        <w:rPr>
          <w:rtl/>
        </w:rPr>
        <w:t>רוב...לפי הערכה איכתותי של הצוות ולא על בסיס סקרים ולמס..להביא דוגמא יותר גבולית שלמס יש להם מספר נמוך והיכרות עם השטח</w:t>
      </w:r>
    </w:p>
  </w:comment>
  <w:comment w:id="2433" w:author="Lior Glick" w:date="2023-09-04T10:51:00Z" w:initials="LG">
    <w:p w14:paraId="07CBE22B" w14:textId="0378ED90" w:rsidR="003C69B3" w:rsidRDefault="003C69B3" w:rsidP="00CF54AC">
      <w:pPr>
        <w:pStyle w:val="a9"/>
        <w:ind w:left="0"/>
        <w:jc w:val="right"/>
      </w:pPr>
      <w:r>
        <w:rPr>
          <w:rStyle w:val="ab"/>
        </w:rPr>
        <w:annotationRef/>
      </w:r>
      <w:r>
        <w:rPr>
          <w:rFonts w:hint="eastAsia"/>
          <w:rtl/>
        </w:rPr>
        <w:t>מה</w:t>
      </w:r>
      <w:r>
        <w:rPr>
          <w:rtl/>
        </w:rPr>
        <w:t xml:space="preserve"> ההגדרה של "אוכ' הומוגנית"?</w:t>
      </w:r>
    </w:p>
  </w:comment>
  <w:comment w:id="2434" w:author="Gidon Kupietzky" w:date="2024-09-10T12:31:00Z" w:initials="GK">
    <w:p w14:paraId="62CA85ED" w14:textId="77777777" w:rsidR="00930D68" w:rsidRDefault="00930D68" w:rsidP="00930D68">
      <w:pPr>
        <w:pStyle w:val="a9"/>
        <w:ind w:left="0"/>
        <w:jc w:val="right"/>
      </w:pPr>
      <w:r>
        <w:rPr>
          <w:rStyle w:val="ab"/>
        </w:rPr>
        <w:annotationRef/>
      </w:r>
      <w:r>
        <w:rPr>
          <w:rtl/>
        </w:rPr>
        <w:t>אין הגדרה ברורה בשלב זה כרגע זה יותר תחושה מהיכרות עם השכונה</w:t>
      </w:r>
    </w:p>
  </w:comment>
  <w:comment w:id="2431" w:author="Lior Glick" w:date="2023-08-29T15:27:00Z" w:initials="LG">
    <w:p w14:paraId="0BF92AA6" w14:textId="38528B47" w:rsidR="0077317C" w:rsidRDefault="0077317C">
      <w:pPr>
        <w:pStyle w:val="a9"/>
        <w:rPr>
          <w:rtl/>
        </w:rPr>
      </w:pPr>
      <w:r>
        <w:rPr>
          <w:rStyle w:val="ab"/>
        </w:rPr>
        <w:annotationRef/>
      </w:r>
      <w:r>
        <w:rPr>
          <w:rFonts w:hint="cs"/>
          <w:rtl/>
        </w:rPr>
        <w:t>יש לכך תימוכין?</w:t>
      </w:r>
    </w:p>
  </w:comment>
  <w:comment w:id="2432" w:author="Gidon Kupietzky" w:date="2024-09-10T12:31:00Z" w:initials="GK">
    <w:p w14:paraId="6F6401F8" w14:textId="77777777" w:rsidR="0011422D" w:rsidRDefault="0011422D" w:rsidP="0011422D">
      <w:pPr>
        <w:pStyle w:val="a9"/>
        <w:ind w:left="0"/>
        <w:jc w:val="right"/>
      </w:pPr>
      <w:r>
        <w:rPr>
          <w:rStyle w:val="ab"/>
        </w:rPr>
        <w:annotationRef/>
      </w:r>
      <w:r>
        <w:rPr>
          <w:rtl/>
        </w:rPr>
        <w:t>אין הגדרה ברורה בשלב זה כרגע זה יותר תחושה מהיכרות עם השכונה</w:t>
      </w:r>
    </w:p>
  </w:comment>
  <w:comment w:id="2436" w:author="Lior Glick" w:date="2025-01-16T09:56:00Z" w:initials="LG">
    <w:p w14:paraId="0B9F5094" w14:textId="77777777" w:rsidR="00B4508F" w:rsidRDefault="00B4508F" w:rsidP="00B4508F">
      <w:pPr>
        <w:pStyle w:val="a9"/>
        <w:ind w:left="0"/>
        <w:jc w:val="right"/>
      </w:pPr>
      <w:r>
        <w:rPr>
          <w:rStyle w:val="ab"/>
        </w:rPr>
        <w:annotationRef/>
      </w:r>
      <w:r>
        <w:rPr>
          <w:rFonts w:hint="eastAsia"/>
          <w:rtl/>
        </w:rPr>
        <w:t>נדרשת</w:t>
      </w:r>
      <w:r>
        <w:rPr>
          <w:rtl/>
        </w:rPr>
        <w:t xml:space="preserve"> הגדרה כמותית של "מרכזי" האם מדובר ברוב רגיל? רוב מוחלט? רוב מיוחס?</w:t>
      </w:r>
    </w:p>
  </w:comment>
  <w:comment w:id="2438" w:author="Marcos Szeinuk" w:date="2023-09-11T19:03:00Z" w:initials="MS">
    <w:p w14:paraId="5DC8A54E" w14:textId="527F508E" w:rsidR="006A6606" w:rsidRDefault="006A6606" w:rsidP="00222A58">
      <w:pPr>
        <w:pStyle w:val="a9"/>
        <w:bidi w:val="0"/>
        <w:ind w:left="0"/>
      </w:pPr>
      <w:r>
        <w:rPr>
          <w:rStyle w:val="ab"/>
        </w:rPr>
        <w:annotationRef/>
      </w:r>
      <w:r>
        <w:rPr>
          <w:rtl/>
        </w:rPr>
        <w:t>לא ברור למה להשתמש במגזר דומיננטי לצורכי סכימה אם יש נתונים מפורטים לפי מגזר</w:t>
      </w:r>
    </w:p>
  </w:comment>
  <w:comment w:id="2439" w:author="Gidon Kupietzky" w:date="2024-09-10T12:32:00Z" w:initials="GK">
    <w:p w14:paraId="4873B71A" w14:textId="77777777" w:rsidR="009A1CBA" w:rsidRDefault="009A1CBA" w:rsidP="009A1CBA">
      <w:pPr>
        <w:pStyle w:val="a9"/>
        <w:ind w:left="0"/>
        <w:jc w:val="right"/>
      </w:pPr>
      <w:r>
        <w:rPr>
          <w:rStyle w:val="ab"/>
        </w:rPr>
        <w:annotationRef/>
      </w:r>
      <w:r>
        <w:rPr>
          <w:rtl/>
        </w:rPr>
        <w:t>אין לנו נתונים מפורטים לפי מגזר</w:t>
      </w:r>
      <w:r>
        <w:t xml:space="preserve"> </w:t>
      </w:r>
    </w:p>
  </w:comment>
  <w:comment w:id="2467" w:author="Gidon Kupietzky" w:date="2024-11-11T09:51:00Z" w:initials="GK">
    <w:p w14:paraId="456C8EBB" w14:textId="77777777" w:rsidR="00BE27A0" w:rsidRDefault="00BE27A0" w:rsidP="00BE27A0">
      <w:pPr>
        <w:pStyle w:val="a9"/>
        <w:ind w:left="0"/>
        <w:jc w:val="right"/>
      </w:pPr>
      <w:r>
        <w:rPr>
          <w:rStyle w:val="ab"/>
        </w:rPr>
        <w:annotationRef/>
      </w:r>
      <w:r>
        <w:rPr>
          <w:rtl/>
        </w:rPr>
        <w:t>לפרט הקדמה לנתוני חינוך</w:t>
      </w:r>
    </w:p>
  </w:comment>
  <w:comment w:id="2506" w:author="Marcos Szeinuk" w:date="2023-09-11T19:12:00Z" w:initials="MS">
    <w:p w14:paraId="3A149623" w14:textId="77777777" w:rsidR="00FB4B77" w:rsidRDefault="00FB4B77" w:rsidP="00222A58">
      <w:pPr>
        <w:pStyle w:val="a9"/>
        <w:bidi w:val="0"/>
        <w:ind w:left="0"/>
        <w:rPr>
          <w:rtl/>
        </w:rPr>
      </w:pPr>
      <w:r>
        <w:rPr>
          <w:rStyle w:val="ab"/>
        </w:rPr>
        <w:annotationRef/>
      </w:r>
      <w:r>
        <w:rPr>
          <w:rtl/>
        </w:rPr>
        <w:t>איזה נתונים (כיתות, תלמידים)</w:t>
      </w:r>
      <w:r>
        <w:t>?</w:t>
      </w:r>
    </w:p>
  </w:comment>
  <w:comment w:id="2507" w:author="Gidon Kupietzky" w:date="2024-09-10T12:34:00Z" w:initials="GK">
    <w:p w14:paraId="2FC6700B" w14:textId="77777777" w:rsidR="00E24B58" w:rsidRDefault="00E24B58" w:rsidP="00E24B58">
      <w:pPr>
        <w:pStyle w:val="a9"/>
        <w:ind w:left="0"/>
        <w:jc w:val="right"/>
      </w:pPr>
      <w:r>
        <w:rPr>
          <w:rStyle w:val="ab"/>
        </w:rPr>
        <w:annotationRef/>
      </w:r>
      <w:r>
        <w:rPr>
          <w:rtl/>
        </w:rPr>
        <w:t>בוצע</w:t>
      </w:r>
    </w:p>
  </w:comment>
  <w:comment w:id="2531" w:author="Lior Glick" w:date="2024-12-02T11:38:00Z" w:initials="LG">
    <w:p w14:paraId="43B29BCE" w14:textId="77777777" w:rsidR="004B2082" w:rsidRDefault="004B2082" w:rsidP="004B2082">
      <w:pPr>
        <w:pStyle w:val="a9"/>
        <w:ind w:left="0"/>
        <w:jc w:val="right"/>
      </w:pPr>
      <w:r>
        <w:rPr>
          <w:rStyle w:val="ab"/>
        </w:rPr>
        <w:annotationRef/>
      </w:r>
      <w:r>
        <w:rPr>
          <w:rFonts w:hint="eastAsia"/>
          <w:rtl/>
        </w:rPr>
        <w:t>לא</w:t>
      </w:r>
      <w:r>
        <w:rPr>
          <w:rtl/>
        </w:rPr>
        <w:t xml:space="preserve"> יכול להיות מצב שאין במקום כוללים והתלמידים לומדים במוסדות באזורים אחרים?</w:t>
      </w:r>
    </w:p>
  </w:comment>
  <w:comment w:id="2532" w:author="Gidon Kupietzky" w:date="2024-12-15T11:56:00Z" w:initials="GK">
    <w:p w14:paraId="54FCE9D7" w14:textId="77777777" w:rsidR="00EB3119" w:rsidRDefault="00EB3119" w:rsidP="00EB3119">
      <w:pPr>
        <w:pStyle w:val="a9"/>
        <w:ind w:left="0"/>
        <w:jc w:val="right"/>
      </w:pPr>
      <w:r>
        <w:rPr>
          <w:rStyle w:val="ab"/>
        </w:rPr>
        <w:annotationRef/>
      </w:r>
      <w:r>
        <w:rPr>
          <w:rtl/>
        </w:rPr>
        <w:t>לפרט את ההנחה המובלת הנל</w:t>
      </w:r>
    </w:p>
  </w:comment>
  <w:comment w:id="2533" w:author="Lior Glick" w:date="2024-12-02T11:35:00Z" w:initials="LG">
    <w:p w14:paraId="50B560BB" w14:textId="6AE19AB5" w:rsidR="004B2082" w:rsidRDefault="004B2082" w:rsidP="004B2082">
      <w:pPr>
        <w:pStyle w:val="a9"/>
        <w:ind w:left="0"/>
        <w:jc w:val="right"/>
      </w:pPr>
      <w:r>
        <w:rPr>
          <w:rStyle w:val="ab"/>
        </w:rPr>
        <w:annotationRef/>
      </w:r>
      <w:r>
        <w:rPr>
          <w:rtl/>
        </w:rPr>
        <w:t>?</w:t>
      </w:r>
    </w:p>
  </w:comment>
  <w:comment w:id="2534" w:author="Gidon Kupietzky" w:date="2024-12-15T11:57:00Z" w:initials="GK">
    <w:p w14:paraId="446031F7" w14:textId="77777777" w:rsidR="007972C8" w:rsidRDefault="007972C8" w:rsidP="007972C8">
      <w:pPr>
        <w:pStyle w:val="a9"/>
        <w:ind w:left="0"/>
        <w:jc w:val="right"/>
      </w:pPr>
      <w:r>
        <w:rPr>
          <w:rStyle w:val="ab"/>
        </w:rPr>
        <w:annotationRef/>
      </w:r>
      <w:r>
        <w:rPr>
          <w:rtl/>
        </w:rPr>
        <w:t>שיעור הלומדים</w:t>
      </w:r>
    </w:p>
  </w:comment>
  <w:comment w:id="2558" w:author="Lior Glick" w:date="2024-12-02T11:36:00Z" w:initials="LG">
    <w:p w14:paraId="302F2826" w14:textId="6610E3AB" w:rsidR="004B2082" w:rsidRDefault="004B2082" w:rsidP="004B2082">
      <w:pPr>
        <w:pStyle w:val="a9"/>
        <w:ind w:left="0"/>
        <w:jc w:val="right"/>
      </w:pPr>
      <w:r>
        <w:rPr>
          <w:rStyle w:val="ab"/>
        </w:rPr>
        <w:annotationRef/>
      </w:r>
      <w:r>
        <w:rPr>
          <w:rFonts w:hint="eastAsia"/>
          <w:rtl/>
        </w:rPr>
        <w:t>על</w:t>
      </w:r>
      <w:r>
        <w:rPr>
          <w:rtl/>
        </w:rPr>
        <w:t xml:space="preserve"> מה שיעורים אלו מתבססים? לפרט</w:t>
      </w:r>
    </w:p>
  </w:comment>
  <w:comment w:id="2559" w:author="Gidon Kupietzky" w:date="2024-12-15T11:58:00Z" w:initials="GK">
    <w:p w14:paraId="7E71DD49" w14:textId="77777777" w:rsidR="009474CF" w:rsidRDefault="009474CF" w:rsidP="009474CF">
      <w:pPr>
        <w:pStyle w:val="a9"/>
        <w:ind w:left="0"/>
        <w:jc w:val="right"/>
      </w:pPr>
      <w:r>
        <w:rPr>
          <w:rStyle w:val="ab"/>
        </w:rPr>
        <w:annotationRef/>
      </w:r>
      <w:r>
        <w:rPr>
          <w:rtl/>
        </w:rPr>
        <w:t>על פי הערכה של הצוות ולא מבוסס על נתונים וסקרים</w:t>
      </w:r>
    </w:p>
  </w:comment>
  <w:comment w:id="2709" w:author="Marcos Szeinuk" w:date="2023-09-11T19:20:00Z" w:initials="MS">
    <w:p w14:paraId="777CCE03" w14:textId="35664395" w:rsidR="00BB56A0" w:rsidRDefault="00BB56A0" w:rsidP="00222A58">
      <w:pPr>
        <w:pStyle w:val="a9"/>
        <w:bidi w:val="0"/>
        <w:ind w:left="0"/>
        <w:rPr>
          <w:rtl/>
        </w:rPr>
      </w:pPr>
      <w:r>
        <w:rPr>
          <w:rStyle w:val="ab"/>
        </w:rPr>
        <w:annotationRef/>
      </w:r>
      <w:r>
        <w:rPr>
          <w:rtl/>
        </w:rPr>
        <w:t>האם הנתון שהמודל מצריך הוא רק של סטודנטים במעונות ? מה לגבי סטודנטים שלא גרים במעונות</w:t>
      </w:r>
      <w:r>
        <w:t xml:space="preserve"> ?</w:t>
      </w:r>
    </w:p>
  </w:comment>
  <w:comment w:id="2710" w:author="Amir Mossek" w:date="2024-08-07T17:09:00Z" w:initials="AM">
    <w:p w14:paraId="089C4AE4" w14:textId="77777777" w:rsidR="001A568C" w:rsidRDefault="001A568C" w:rsidP="001A568C">
      <w:pPr>
        <w:pStyle w:val="a9"/>
        <w:ind w:left="0"/>
        <w:jc w:val="right"/>
      </w:pPr>
      <w:r>
        <w:rPr>
          <w:rStyle w:val="ab"/>
        </w:rPr>
        <w:annotationRef/>
      </w:r>
      <w:r>
        <w:rPr>
          <w:rtl/>
        </w:rPr>
        <w:t>אין לנו נתונים אודות מקום מגורים של סטודנטים שלא במעונות. רק הערכות שיתבטאו בגודל משק בית ממוצע</w:t>
      </w:r>
    </w:p>
  </w:comment>
  <w:comment w:id="2735" w:author="Marcos Szeinuk" w:date="2023-09-11T19:17:00Z" w:initials="MS">
    <w:p w14:paraId="4127DDD9" w14:textId="0610C013" w:rsidR="00413119" w:rsidRDefault="00413119" w:rsidP="00222A58">
      <w:pPr>
        <w:pStyle w:val="a9"/>
        <w:bidi w:val="0"/>
        <w:ind w:left="0"/>
      </w:pPr>
      <w:r>
        <w:rPr>
          <w:rStyle w:val="ab"/>
        </w:rPr>
        <w:annotationRef/>
      </w:r>
      <w:r>
        <w:rPr>
          <w:rtl/>
        </w:rPr>
        <w:t>למה אין התייחסות לבתי ספר יסודי ותיכוני</w:t>
      </w:r>
      <w:r>
        <w:t xml:space="preserve"> ?</w:t>
      </w:r>
    </w:p>
  </w:comment>
  <w:comment w:id="2736" w:author="Amir Mossek" w:date="2024-08-07T17:11:00Z" w:initials="AM">
    <w:p w14:paraId="28882409" w14:textId="77777777" w:rsidR="003A4446" w:rsidRDefault="003A4446" w:rsidP="003A4446">
      <w:pPr>
        <w:pStyle w:val="a9"/>
        <w:ind w:left="0"/>
        <w:jc w:val="right"/>
      </w:pPr>
      <w:r>
        <w:rPr>
          <w:rStyle w:val="ab"/>
        </w:rPr>
        <w:annotationRef/>
      </w:r>
      <w:r>
        <w:rPr>
          <w:rtl/>
        </w:rPr>
        <w:t>ראה כותרת מתוקנת</w:t>
      </w:r>
    </w:p>
  </w:comment>
  <w:comment w:id="2746" w:author="Marcos Szeinuk" w:date="2023-09-11T20:06:00Z" w:initials="MS">
    <w:p w14:paraId="763A77E1" w14:textId="16DC8FA4" w:rsidR="0065246E" w:rsidRDefault="0065246E" w:rsidP="00222A58">
      <w:pPr>
        <w:pStyle w:val="a9"/>
        <w:bidi w:val="0"/>
        <w:ind w:left="0"/>
      </w:pPr>
      <w:r>
        <w:rPr>
          <w:rStyle w:val="ab"/>
        </w:rPr>
        <w:annotationRef/>
      </w:r>
      <w:r>
        <w:rPr>
          <w:rtl/>
        </w:rPr>
        <w:t>יש לתת הסבר כללי לחלוקת התעסוקה לפי מגזרים והסיבה לכך - למשל למה חושבו מקומות עבודה בחינוך וההתייחסות לתעסוקה עוקבת אוכלוסייה</w:t>
      </w:r>
    </w:p>
  </w:comment>
  <w:comment w:id="2763" w:author="Lior Glick" w:date="2024-12-03T15:05:00Z" w:initials="LG">
    <w:p w14:paraId="2722DA6F" w14:textId="77777777" w:rsidR="00326E10" w:rsidRDefault="00326E10" w:rsidP="00326E10">
      <w:pPr>
        <w:pStyle w:val="a9"/>
        <w:ind w:left="0"/>
        <w:jc w:val="right"/>
      </w:pPr>
      <w:r>
        <w:rPr>
          <w:rStyle w:val="ab"/>
        </w:rPr>
        <w:annotationRef/>
      </w:r>
      <w:r>
        <w:rPr>
          <w:rFonts w:hint="eastAsia"/>
          <w:rtl/>
        </w:rPr>
        <w:t>לפרט</w:t>
      </w:r>
      <w:r>
        <w:rPr>
          <w:rtl/>
        </w:rPr>
        <w:t xml:space="preserve"> איך הימרתם נתוני מועסקים למקומות עבודה</w:t>
      </w:r>
    </w:p>
  </w:comment>
  <w:comment w:id="2764" w:author="Gidon Kupietzky" w:date="2024-12-15T12:04:00Z" w:initials="GK">
    <w:p w14:paraId="7C71255D" w14:textId="77777777" w:rsidR="00F216CD" w:rsidRDefault="00F216CD" w:rsidP="00F216CD">
      <w:pPr>
        <w:pStyle w:val="a9"/>
        <w:ind w:left="0"/>
        <w:jc w:val="right"/>
      </w:pPr>
      <w:r>
        <w:rPr>
          <w:rStyle w:val="ab"/>
        </w:rPr>
        <w:annotationRef/>
      </w:r>
      <w:r>
        <w:rPr>
          <w:rtl/>
        </w:rPr>
        <w:t>לכתוב מחדש את הפיסקה שאנחנו בסקר אספנו את מקומות העבודה ולוודא שמשתקף השינו</w:t>
      </w:r>
    </w:p>
  </w:comment>
  <w:comment w:id="2772" w:author="Lior Glick" w:date="2025-01-16T11:21:00Z" w:initials="LG">
    <w:p w14:paraId="008BD1FB" w14:textId="77777777" w:rsidR="00704B19" w:rsidRDefault="00704B19" w:rsidP="00704B19">
      <w:pPr>
        <w:pStyle w:val="a9"/>
        <w:ind w:left="0"/>
        <w:jc w:val="right"/>
      </w:pPr>
      <w:r>
        <w:rPr>
          <w:rStyle w:val="ab"/>
        </w:rPr>
        <w:annotationRef/>
      </w:r>
      <w:r>
        <w:rPr>
          <w:rFonts w:hint="eastAsia"/>
          <w:rtl/>
        </w:rPr>
        <w:t>להוסיף</w:t>
      </w:r>
      <w:r>
        <w:rPr>
          <w:rtl/>
        </w:rPr>
        <w:t xml:space="preserve"> הסבר לתרשים. לפרט בין היתר מעבר בין מועסקים למה שאתה קורא לו מקומות עבודה. לפרט איך מפזרים את מקומות העבודה בתוך מרחב צתא"ל ברמת א"ת</w:t>
      </w:r>
    </w:p>
  </w:comment>
  <w:comment w:id="2773" w:author="Gidon Kupietzky" w:date="2025-01-27T15:46:00Z" w:initials="GK">
    <w:p w14:paraId="0B95D36C" w14:textId="77777777" w:rsidR="003820AC" w:rsidRDefault="003820AC" w:rsidP="003820AC">
      <w:pPr>
        <w:pStyle w:val="a9"/>
        <w:ind w:left="0"/>
        <w:jc w:val="right"/>
      </w:pPr>
      <w:r>
        <w:rPr>
          <w:rStyle w:val="ab"/>
        </w:rPr>
        <w:annotationRef/>
      </w:r>
      <w:r>
        <w:rPr>
          <w:rtl/>
        </w:rPr>
        <w:t>איזה תרשים</w:t>
      </w:r>
      <w:r>
        <w:t>?</w:t>
      </w:r>
      <w:r>
        <w:br/>
      </w:r>
    </w:p>
  </w:comment>
  <w:comment w:id="2810" w:author="Lior Glick" w:date="2024-12-02T11:45:00Z" w:initials="LG">
    <w:p w14:paraId="0D33C374" w14:textId="68E6EACA" w:rsidR="00326E10" w:rsidRDefault="00C650FB" w:rsidP="00326E10">
      <w:pPr>
        <w:pStyle w:val="a9"/>
        <w:ind w:left="0"/>
        <w:jc w:val="right"/>
      </w:pPr>
      <w:r>
        <w:rPr>
          <w:rStyle w:val="ab"/>
        </w:rPr>
        <w:annotationRef/>
      </w:r>
      <w:r w:rsidR="00326E10">
        <w:rPr>
          <w:rFonts w:hint="eastAsia"/>
          <w:rtl/>
        </w:rPr>
        <w:t>תיארתם</w:t>
      </w:r>
      <w:r w:rsidR="00326E10">
        <w:rPr>
          <w:rtl/>
        </w:rPr>
        <w:t xml:space="preserve"> לעיל רק את שיעור המיוממים ממרחב צתא"ל החוצה מכלל המועסקים שגרים במרחב ולא את מספר המועסקים ברמה של ישובים ואזורי על. </w:t>
      </w:r>
    </w:p>
  </w:comment>
  <w:comment w:id="2811" w:author="Gidon Kupietzky" w:date="2024-12-15T12:10:00Z" w:initials="GK">
    <w:p w14:paraId="13C67980" w14:textId="77777777" w:rsidR="00830D29" w:rsidRDefault="00830D29" w:rsidP="00830D29">
      <w:pPr>
        <w:pStyle w:val="a9"/>
        <w:ind w:left="0"/>
        <w:jc w:val="right"/>
      </w:pPr>
      <w:r>
        <w:rPr>
          <w:rStyle w:val="ab"/>
        </w:rPr>
        <w:annotationRef/>
      </w:r>
      <w:r>
        <w:rPr>
          <w:rtl/>
        </w:rPr>
        <w:t>בעצם רוצה הסבר יותר טוב של התהליך יצירת מקומות עבודה</w:t>
      </w:r>
    </w:p>
  </w:comment>
  <w:comment w:id="2829" w:author="Gidon Kupietzky" w:date="2024-12-30T11:48:00Z" w:initials="GK">
    <w:p w14:paraId="4DA45A6C" w14:textId="1D2E558B" w:rsidR="0062546C" w:rsidRDefault="0062546C" w:rsidP="0062546C">
      <w:pPr>
        <w:pStyle w:val="a9"/>
        <w:ind w:left="0"/>
        <w:jc w:val="right"/>
      </w:pPr>
      <w:r>
        <w:rPr>
          <w:rStyle w:val="ab"/>
        </w:rPr>
        <w:annotationRef/>
      </w:r>
      <w:r>
        <w:fldChar w:fldCharType="begin"/>
      </w:r>
      <w:r>
        <w:instrText>HYPERLINK "mailto:mark@jtmt.gov.il"</w:instrText>
      </w:r>
      <w:bookmarkStart w:id="2830" w:name="_@_DF34654D9FB44C91B2270E0DCE57375AZ"/>
      <w:r>
        <w:fldChar w:fldCharType="separate"/>
      </w:r>
      <w:bookmarkEnd w:id="2830"/>
      <w:r w:rsidRPr="0062546C">
        <w:rPr>
          <w:rStyle w:val="af4"/>
          <w:noProof/>
        </w:rPr>
        <w:t>@Mark Kungurov</w:t>
      </w:r>
      <w:r>
        <w:fldChar w:fldCharType="end"/>
      </w:r>
      <w:r>
        <w:t xml:space="preserve"> </w:t>
      </w:r>
      <w:r>
        <w:rPr>
          <w:rtl/>
        </w:rPr>
        <w:t>שמת כאן את הסכימה שלך. לא אהבתי איך שהיא בנוייה טכנית נכון יותר לשלב תמונה ולא ממש את הסכימה עצמה עם כלל המרכיבים שלה. גם לא ברור לי למה שמת את הסכימה דווקא כאן</w:t>
      </w:r>
    </w:p>
  </w:comment>
  <w:comment w:id="2849" w:author="Lior Glick" w:date="2024-12-02T11:48:00Z" w:initials="LG">
    <w:p w14:paraId="740C027E" w14:textId="09A1569E" w:rsidR="00C650FB" w:rsidRDefault="00C650FB" w:rsidP="00C650FB">
      <w:pPr>
        <w:pStyle w:val="a9"/>
        <w:ind w:left="0"/>
        <w:jc w:val="right"/>
      </w:pPr>
      <w:r>
        <w:rPr>
          <w:rStyle w:val="ab"/>
        </w:rPr>
        <w:annotationRef/>
      </w:r>
      <w:r>
        <w:rPr>
          <w:rFonts w:hint="eastAsia"/>
          <w:rtl/>
        </w:rPr>
        <w:t>אז</w:t>
      </w:r>
      <w:r>
        <w:rPr>
          <w:rtl/>
        </w:rPr>
        <w:t xml:space="preserve"> החלתם את המקדם הזה גם על האוכלוסיה הערבית במרחב?</w:t>
      </w:r>
    </w:p>
  </w:comment>
  <w:comment w:id="2850" w:author="Gidon Kupietzky" w:date="2024-12-15T12:10:00Z" w:initials="GK">
    <w:p w14:paraId="549F6111" w14:textId="77777777" w:rsidR="006566E6" w:rsidRDefault="006566E6" w:rsidP="006566E6">
      <w:pPr>
        <w:pStyle w:val="a9"/>
        <w:ind w:left="0"/>
        <w:jc w:val="right"/>
      </w:pPr>
      <w:r>
        <w:rPr>
          <w:rStyle w:val="ab"/>
        </w:rPr>
        <w:annotationRef/>
      </w:r>
      <w:r>
        <w:rPr>
          <w:rtl/>
        </w:rPr>
        <w:t>כן</w:t>
      </w:r>
    </w:p>
  </w:comment>
  <w:comment w:id="2851" w:author="Gidon Kupietzky" w:date="2024-12-15T12:11:00Z" w:initials="GK">
    <w:p w14:paraId="5B107BDA" w14:textId="77777777" w:rsidR="00A1505A" w:rsidRDefault="00A1505A" w:rsidP="00A1505A">
      <w:pPr>
        <w:pStyle w:val="a9"/>
        <w:ind w:left="0"/>
        <w:jc w:val="right"/>
      </w:pPr>
      <w:r>
        <w:rPr>
          <w:rStyle w:val="ab"/>
        </w:rPr>
        <w:annotationRef/>
      </w:r>
      <w:r>
        <w:rPr>
          <w:rtl/>
        </w:rPr>
        <w:t>לכתוב בטקטס</w:t>
      </w:r>
      <w:r>
        <w:t xml:space="preserve"> </w:t>
      </w:r>
    </w:p>
  </w:comment>
  <w:comment w:id="2894" w:author="Lior Glick" w:date="2023-08-30T14:38:00Z" w:initials="LG">
    <w:p w14:paraId="35EB770C" w14:textId="0ED8A517" w:rsidR="00931CB8" w:rsidRDefault="00931CB8" w:rsidP="00931CB8">
      <w:pPr>
        <w:pStyle w:val="a9"/>
      </w:pPr>
      <w:r>
        <w:rPr>
          <w:rStyle w:val="ab"/>
        </w:rPr>
        <w:annotationRef/>
      </w:r>
      <w:r>
        <w:rPr>
          <w:rFonts w:hint="cs"/>
          <w:rtl/>
        </w:rPr>
        <w:t>על מה ההנחה מבוססת ומה התרגום שלה בפועל בחישוב</w:t>
      </w:r>
    </w:p>
  </w:comment>
  <w:comment w:id="2895" w:author="Gidon Kupietzky" w:date="2024-09-08T13:45:00Z" w:initials="GK">
    <w:p w14:paraId="2542D8F5" w14:textId="77777777" w:rsidR="00931CB8" w:rsidRDefault="00931CB8" w:rsidP="00931CB8">
      <w:pPr>
        <w:pStyle w:val="a9"/>
        <w:ind w:left="0"/>
        <w:jc w:val="right"/>
      </w:pPr>
      <w:r>
        <w:rPr>
          <w:rStyle w:val="ab"/>
        </w:rPr>
        <w:annotationRef/>
      </w:r>
      <w:r>
        <w:rPr>
          <w:rtl/>
        </w:rPr>
        <w:t>הפיסקה תיכתב מחדש</w:t>
      </w:r>
    </w:p>
  </w:comment>
  <w:comment w:id="2904" w:author="Lior Glick" w:date="2024-12-02T11:50:00Z" w:initials="LG">
    <w:p w14:paraId="2B4F75CC" w14:textId="77777777" w:rsidR="00C650FB" w:rsidRDefault="00C650FB" w:rsidP="00C650FB">
      <w:pPr>
        <w:pStyle w:val="a9"/>
        <w:ind w:left="0"/>
        <w:jc w:val="right"/>
      </w:pPr>
      <w:r>
        <w:rPr>
          <w:rStyle w:val="ab"/>
        </w:rPr>
        <w:annotationRef/>
      </w:r>
      <w:r>
        <w:rPr>
          <w:rFonts w:hint="eastAsia"/>
          <w:rtl/>
        </w:rPr>
        <w:t>להסביר</w:t>
      </w:r>
      <w:r>
        <w:rPr>
          <w:rtl/>
        </w:rPr>
        <w:t xml:space="preserve"> על מה מבוססת הנחה זו</w:t>
      </w:r>
    </w:p>
  </w:comment>
  <w:comment w:id="2905" w:author="Gidon Kupietzky" w:date="2024-12-15T12:13:00Z" w:initials="GK">
    <w:p w14:paraId="4372B7A0" w14:textId="77777777" w:rsidR="00F156B0" w:rsidRDefault="00F156B0" w:rsidP="00F156B0">
      <w:pPr>
        <w:pStyle w:val="a9"/>
        <w:ind w:left="0"/>
        <w:jc w:val="right"/>
      </w:pPr>
      <w:r>
        <w:rPr>
          <w:rStyle w:val="ab"/>
        </w:rPr>
        <w:annotationRef/>
      </w:r>
      <w:r>
        <w:rPr>
          <w:rtl/>
        </w:rPr>
        <w:t>לפרט שבדקנו כמה שכונות וכמה יצא ואז דייקנו את המספר הזה את כלל התהליך על המצב הקיים</w:t>
      </w:r>
    </w:p>
  </w:comment>
  <w:comment w:id="2906" w:author="Lior Glick" w:date="2025-01-16T11:25:00Z" w:initials="LG">
    <w:p w14:paraId="5D1D91C1" w14:textId="77777777" w:rsidR="00704B19" w:rsidRDefault="00704B19" w:rsidP="00704B19">
      <w:pPr>
        <w:pStyle w:val="a9"/>
        <w:ind w:left="0"/>
        <w:jc w:val="right"/>
        <w:rPr>
          <w:rtl/>
        </w:rPr>
      </w:pPr>
      <w:r>
        <w:rPr>
          <w:rStyle w:val="ab"/>
        </w:rPr>
        <w:annotationRef/>
      </w:r>
      <w:r>
        <w:rPr>
          <w:rFonts w:hint="eastAsia"/>
          <w:rtl/>
        </w:rPr>
        <w:t>נתוני</w:t>
      </w:r>
      <w:r>
        <w:rPr>
          <w:rtl/>
        </w:rPr>
        <w:t xml:space="preserve"> למ"ס באיזו רמה? הסעיף הזה עוסק בתעסוקה עוקבת מגורים בלבד</w:t>
      </w:r>
    </w:p>
  </w:comment>
  <w:comment w:id="2928" w:author="Lior Glick" w:date="2023-08-30T14:30:00Z" w:initials="LG">
    <w:p w14:paraId="6024E6C1" w14:textId="6E74F776" w:rsidR="00AD1427" w:rsidRDefault="0077317C" w:rsidP="00CF54AC">
      <w:pPr>
        <w:pStyle w:val="a9"/>
        <w:ind w:left="440"/>
        <w:rPr>
          <w:rtl/>
        </w:rPr>
      </w:pPr>
      <w:r>
        <w:rPr>
          <w:rStyle w:val="ab"/>
        </w:rPr>
        <w:annotationRef/>
      </w:r>
      <w:r w:rsidR="00AD1427">
        <w:rPr>
          <w:rFonts w:hint="eastAsia"/>
          <w:rtl/>
        </w:rPr>
        <w:t>מתי</w:t>
      </w:r>
      <w:r w:rsidR="00AD1427">
        <w:rPr>
          <w:rtl/>
        </w:rPr>
        <w:t xml:space="preserve"> בוצעו, לצרף כנספחים</w:t>
      </w:r>
    </w:p>
  </w:comment>
  <w:comment w:id="2929" w:author="Amir Mossek" w:date="2024-08-21T17:21:00Z" w:initials="AM">
    <w:p w14:paraId="7C0A5EC6" w14:textId="77777777" w:rsidR="002B6D39" w:rsidRDefault="002B6D39" w:rsidP="002B6D39">
      <w:pPr>
        <w:pStyle w:val="a9"/>
        <w:ind w:left="0"/>
        <w:jc w:val="right"/>
      </w:pPr>
      <w:r>
        <w:rPr>
          <w:rStyle w:val="ab"/>
        </w:rPr>
        <w:annotationRef/>
      </w:r>
      <w:r>
        <w:rPr>
          <w:rtl/>
        </w:rPr>
        <w:t>לכתוב פסקה קצרה שמתארת את הסקרים שנעשו כנספח</w:t>
      </w:r>
    </w:p>
  </w:comment>
  <w:comment w:id="2930" w:author="Lior Glick" w:date="2024-12-03T15:08:00Z" w:initials="LG">
    <w:p w14:paraId="294F34A6" w14:textId="77777777" w:rsidR="00326E10" w:rsidRDefault="00326E10" w:rsidP="00326E10">
      <w:pPr>
        <w:pStyle w:val="a9"/>
        <w:ind w:left="0"/>
        <w:jc w:val="right"/>
      </w:pPr>
      <w:r>
        <w:rPr>
          <w:rStyle w:val="ab"/>
        </w:rPr>
        <w:annotationRef/>
      </w:r>
      <w:r>
        <w:rPr>
          <w:rFonts w:hint="eastAsia"/>
          <w:rtl/>
        </w:rPr>
        <w:t>לציין</w:t>
      </w:r>
      <w:r>
        <w:rPr>
          <w:rtl/>
        </w:rPr>
        <w:t xml:space="preserve"> אילו סקרים</w:t>
      </w:r>
    </w:p>
  </w:comment>
  <w:comment w:id="2931" w:author="Gidon Kupietzky" w:date="2024-12-15T12:15:00Z" w:initials="GK">
    <w:p w14:paraId="19BE482D" w14:textId="77777777" w:rsidR="007A44EE" w:rsidRDefault="007A44EE" w:rsidP="007A44EE">
      <w:pPr>
        <w:pStyle w:val="a9"/>
        <w:ind w:left="0"/>
        <w:jc w:val="right"/>
      </w:pPr>
      <w:r>
        <w:rPr>
          <w:rStyle w:val="ab"/>
        </w:rPr>
        <w:annotationRef/>
      </w:r>
      <w:r>
        <w:rPr>
          <w:rtl/>
        </w:rPr>
        <w:t>ראוניות טלפונים עם מעסקים, ולפרט והשוואנו למ"ר בנוי</w:t>
      </w:r>
      <w:r>
        <w:t xml:space="preserve"> </w:t>
      </w:r>
    </w:p>
  </w:comment>
  <w:comment w:id="2932" w:author="Gidon Kupietzky" w:date="2024-12-15T12:15:00Z" w:initials="GK">
    <w:p w14:paraId="2B9217D2" w14:textId="77777777" w:rsidR="00D34069" w:rsidRDefault="00D34069" w:rsidP="00D34069">
      <w:pPr>
        <w:pStyle w:val="a9"/>
        <w:ind w:left="0"/>
        <w:jc w:val="right"/>
      </w:pPr>
      <w:r>
        <w:rPr>
          <w:rStyle w:val="ab"/>
        </w:rPr>
        <w:annotationRef/>
      </w:r>
      <w:r>
        <w:rPr>
          <w:rtl/>
        </w:rPr>
        <w:t>בערך מתי התקיים השיחות האלו</w:t>
      </w:r>
      <w:r>
        <w:t xml:space="preserve"> </w:t>
      </w:r>
    </w:p>
  </w:comment>
  <w:comment w:id="2935" w:author="Lior Glick" w:date="2025-01-16T11:26:00Z" w:initials="LG">
    <w:p w14:paraId="2186E17B" w14:textId="77777777" w:rsidR="00C95A96" w:rsidRDefault="00704B19" w:rsidP="00C95A96">
      <w:pPr>
        <w:pStyle w:val="a9"/>
        <w:ind w:left="0"/>
        <w:jc w:val="right"/>
      </w:pPr>
      <w:r>
        <w:rPr>
          <w:rStyle w:val="ab"/>
        </w:rPr>
        <w:annotationRef/>
      </w:r>
      <w:r w:rsidR="00C95A96">
        <w:rPr>
          <w:rFonts w:hint="eastAsia"/>
          <w:rtl/>
        </w:rPr>
        <w:t>מה</w:t>
      </w:r>
      <w:r w:rsidR="00C95A96">
        <w:rPr>
          <w:rtl/>
        </w:rPr>
        <w:t xml:space="preserve"> מקור המידע למ"ר בנוי, ובאיזה רמת רזולוציה המידע?</w:t>
      </w:r>
    </w:p>
  </w:comment>
  <w:comment w:id="2940" w:author="Lior Glick" w:date="2025-01-16T11:27:00Z" w:initials="LG">
    <w:p w14:paraId="6C28F5DC" w14:textId="5FCFB717" w:rsidR="00704B19" w:rsidRDefault="00704B19" w:rsidP="00704B19">
      <w:pPr>
        <w:pStyle w:val="a9"/>
        <w:ind w:left="0"/>
        <w:jc w:val="right"/>
      </w:pPr>
      <w:r>
        <w:rPr>
          <w:rStyle w:val="ab"/>
        </w:rPr>
        <w:annotationRef/>
      </w:r>
      <w:r>
        <w:rPr>
          <w:rFonts w:hint="eastAsia"/>
          <w:rtl/>
        </w:rPr>
        <w:t>ברמת</w:t>
      </w:r>
      <w:r>
        <w:rPr>
          <w:rtl/>
        </w:rPr>
        <w:t xml:space="preserve"> הרשות? או ברזולוציה גבוהה יותר מבחינה מרחבית?</w:t>
      </w:r>
    </w:p>
  </w:comment>
  <w:comment w:id="2941" w:author="Gidon Kupietzky" w:date="2025-01-27T15:49:00Z" w:initials="GK">
    <w:p w14:paraId="2078A513" w14:textId="77777777" w:rsidR="003A06C9" w:rsidRDefault="003A06C9" w:rsidP="003A06C9">
      <w:pPr>
        <w:pStyle w:val="a9"/>
        <w:ind w:left="0"/>
        <w:jc w:val="right"/>
      </w:pPr>
      <w:r>
        <w:rPr>
          <w:rStyle w:val="ab"/>
        </w:rPr>
        <w:annotationRef/>
      </w:r>
      <w:r>
        <w:rPr>
          <w:rtl/>
        </w:rPr>
        <w:t>לא מוצא על מה ההערה הזו נכתבה</w:t>
      </w:r>
    </w:p>
  </w:comment>
  <w:comment w:id="2945" w:author="Lior Glick" w:date="2023-08-30T14:30:00Z" w:initials="LG">
    <w:p w14:paraId="2EC0DE62" w14:textId="366FA3EB" w:rsidR="00AD1427" w:rsidRDefault="0077317C" w:rsidP="00CF54AC">
      <w:pPr>
        <w:pStyle w:val="a9"/>
        <w:ind w:left="440"/>
        <w:rPr>
          <w:rtl/>
        </w:rPr>
      </w:pPr>
      <w:r>
        <w:rPr>
          <w:rStyle w:val="ab"/>
        </w:rPr>
        <w:annotationRef/>
      </w:r>
      <w:r w:rsidR="00AD1427">
        <w:rPr>
          <w:rFonts w:hint="eastAsia"/>
          <w:rtl/>
        </w:rPr>
        <w:t>לציין</w:t>
      </w:r>
      <w:r w:rsidR="00AD1427">
        <w:rPr>
          <w:rtl/>
        </w:rPr>
        <w:t xml:space="preserve"> שנים, יש להסביר איך נתונים אלו שימשו לצורך חישוב מס' המועסקים</w:t>
      </w:r>
    </w:p>
  </w:comment>
  <w:comment w:id="2946" w:author="Amir Mossek" w:date="2024-08-21T17:25:00Z" w:initials="AM">
    <w:p w14:paraId="5306E86B" w14:textId="77777777" w:rsidR="00B147B0" w:rsidRDefault="00B147B0" w:rsidP="00B147B0">
      <w:pPr>
        <w:pStyle w:val="a9"/>
        <w:ind w:left="0"/>
        <w:jc w:val="right"/>
      </w:pPr>
      <w:r>
        <w:rPr>
          <w:rStyle w:val="ab"/>
        </w:rPr>
        <w:annotationRef/>
      </w:r>
      <w:r>
        <w:rPr>
          <w:rtl/>
        </w:rPr>
        <w:t>יפורט בנספח לעיל</w:t>
      </w:r>
    </w:p>
  </w:comment>
  <w:comment w:id="2925" w:author="Marcos Szeinuk" w:date="2023-09-11T20:10:00Z" w:initials="MS">
    <w:p w14:paraId="5A453727" w14:textId="0A2A085E" w:rsidR="00CC0CCE" w:rsidRDefault="00CC0CCE" w:rsidP="00222A58">
      <w:pPr>
        <w:pStyle w:val="a9"/>
        <w:bidi w:val="0"/>
        <w:ind w:left="0"/>
      </w:pPr>
      <w:r>
        <w:rPr>
          <w:rStyle w:val="ab"/>
        </w:rPr>
        <w:annotationRef/>
      </w:r>
      <w:r>
        <w:rPr>
          <w:rtl/>
        </w:rPr>
        <w:t>יש להסביר את המתודולוגיה להפיכת מקורות המידע לאמדן מקומות עבודה והאם זה מבוצע ברמת אזור תנועה</w:t>
      </w:r>
      <w:r>
        <w:t>.</w:t>
      </w:r>
    </w:p>
  </w:comment>
  <w:comment w:id="2926" w:author="Amir Mossek" w:date="2024-08-21T17:25:00Z" w:initials="AM">
    <w:p w14:paraId="1127ECED" w14:textId="77777777" w:rsidR="0009573F" w:rsidRDefault="0009573F" w:rsidP="0009573F">
      <w:pPr>
        <w:pStyle w:val="a9"/>
        <w:ind w:left="0"/>
        <w:jc w:val="right"/>
      </w:pPr>
      <w:r>
        <w:rPr>
          <w:rStyle w:val="ab"/>
        </w:rPr>
        <w:annotationRef/>
      </w:r>
      <w:r>
        <w:rPr>
          <w:rtl/>
        </w:rPr>
        <w:t>יפורט בנספח לעיל</w:t>
      </w:r>
    </w:p>
  </w:comment>
  <w:comment w:id="2947" w:author="Lior Glick" w:date="2024-12-02T11:51:00Z" w:initials="LG">
    <w:p w14:paraId="26FEF134" w14:textId="77777777" w:rsidR="00C650FB" w:rsidRDefault="00C650FB" w:rsidP="00C650FB">
      <w:pPr>
        <w:pStyle w:val="a9"/>
        <w:ind w:left="0"/>
        <w:jc w:val="right"/>
      </w:pPr>
      <w:r>
        <w:rPr>
          <w:rStyle w:val="ab"/>
        </w:rPr>
        <w:annotationRef/>
      </w:r>
      <w:r>
        <w:rPr>
          <w:rFonts w:hint="eastAsia"/>
          <w:rtl/>
        </w:rPr>
        <w:t>להסביר</w:t>
      </w:r>
      <w:r>
        <w:rPr>
          <w:rtl/>
        </w:rPr>
        <w:t xml:space="preserve"> איך חילצתם מנתונים אלו את מספר המועסקים</w:t>
      </w:r>
    </w:p>
  </w:comment>
  <w:comment w:id="2948" w:author="Gidon Kupietzky" w:date="2024-12-15T12:15:00Z" w:initials="GK">
    <w:p w14:paraId="01A8ADB7" w14:textId="77777777" w:rsidR="00EB5011" w:rsidRDefault="00EB5011" w:rsidP="00EB5011">
      <w:pPr>
        <w:pStyle w:val="a9"/>
        <w:ind w:left="0"/>
        <w:jc w:val="right"/>
      </w:pPr>
      <w:r>
        <w:rPr>
          <w:rStyle w:val="ab"/>
        </w:rPr>
        <w:annotationRef/>
      </w:r>
      <w:r>
        <w:rPr>
          <w:rtl/>
        </w:rPr>
        <w:t>אוקי</w:t>
      </w:r>
    </w:p>
  </w:comment>
  <w:comment w:id="2959" w:author="Marcos Szeinuk" w:date="2023-09-11T20:11:00Z" w:initials="MS">
    <w:p w14:paraId="6BE3AA92" w14:textId="6FA389B8" w:rsidR="002750BB" w:rsidRDefault="002750BB" w:rsidP="002750BB">
      <w:pPr>
        <w:pStyle w:val="a9"/>
        <w:bidi w:val="0"/>
        <w:ind w:left="0"/>
      </w:pPr>
      <w:r>
        <w:rPr>
          <w:rStyle w:val="ab"/>
        </w:rPr>
        <w:annotationRef/>
      </w:r>
      <w:r>
        <w:rPr>
          <w:rtl/>
        </w:rPr>
        <w:t>אבל האם זה מופחת מהאומדן הכללי ? ההסבר המתודולוגי לא שלם</w:t>
      </w:r>
    </w:p>
  </w:comment>
  <w:comment w:id="2960" w:author="Amir Mossek" w:date="2024-08-21T17:27:00Z" w:initials="AM">
    <w:p w14:paraId="18139FCC" w14:textId="77777777" w:rsidR="002750BB" w:rsidRDefault="002750BB" w:rsidP="002750BB">
      <w:pPr>
        <w:pStyle w:val="a9"/>
        <w:ind w:left="0"/>
        <w:jc w:val="right"/>
      </w:pPr>
      <w:r>
        <w:rPr>
          <w:rStyle w:val="ab"/>
        </w:rPr>
        <w:annotationRef/>
      </w:r>
      <w:r>
        <w:rPr>
          <w:rtl/>
        </w:rPr>
        <w:t>בוצע</w:t>
      </w:r>
    </w:p>
  </w:comment>
  <w:comment w:id="2966" w:author="Lior Glick" w:date="2023-09-04T11:05:00Z" w:initials="LG">
    <w:p w14:paraId="7E270902" w14:textId="5C2FF9DB" w:rsidR="004923F8" w:rsidRDefault="004923F8" w:rsidP="00CF54AC">
      <w:pPr>
        <w:pStyle w:val="a9"/>
        <w:ind w:left="0"/>
        <w:jc w:val="right"/>
        <w:rPr>
          <w:rtl/>
        </w:rPr>
      </w:pPr>
      <w:r>
        <w:rPr>
          <w:rStyle w:val="ab"/>
        </w:rPr>
        <w:annotationRef/>
      </w:r>
      <w:r>
        <w:rPr>
          <w:rFonts w:hint="eastAsia"/>
          <w:rtl/>
        </w:rPr>
        <w:t>הייתי</w:t>
      </w:r>
      <w:r>
        <w:rPr>
          <w:rtl/>
        </w:rPr>
        <w:t xml:space="preserve"> מציין בכל זאת בתחזית</w:t>
      </w:r>
    </w:p>
  </w:comment>
  <w:comment w:id="3053" w:author="Marcos Szeinuk" w:date="2023-09-16T10:38:00Z" w:initials="MS">
    <w:p w14:paraId="76C44CDB" w14:textId="4B27F80A" w:rsidR="007F280D" w:rsidRDefault="007F280D" w:rsidP="007F280D">
      <w:pPr>
        <w:pStyle w:val="a9"/>
        <w:bidi w:val="0"/>
        <w:ind w:left="0"/>
      </w:pPr>
      <w:r>
        <w:rPr>
          <w:rStyle w:val="ab"/>
        </w:rPr>
        <w:annotationRef/>
      </w:r>
      <w:r>
        <w:rPr>
          <w:rtl/>
        </w:rPr>
        <w:t>מומלץ למספר סעיפי משנה ולהפריד בתוכן עניינים את תחזיות האוכלוסייה ומתחזיות התעסוקה</w:t>
      </w:r>
    </w:p>
  </w:comment>
  <w:comment w:id="3063" w:author="Lior Glick" w:date="2023-08-30T14:55:00Z" w:initials="LG">
    <w:p w14:paraId="63C5533C" w14:textId="77777777" w:rsidR="007F280D" w:rsidRDefault="007F280D" w:rsidP="007F280D">
      <w:pPr>
        <w:pStyle w:val="a9"/>
      </w:pPr>
      <w:r>
        <w:rPr>
          <w:rStyle w:val="ab"/>
        </w:rPr>
        <w:annotationRef/>
      </w:r>
      <w:r>
        <w:rPr>
          <w:rFonts w:hint="cs"/>
          <w:rtl/>
        </w:rPr>
        <w:t xml:space="preserve">הכוונה בתרחיש או בכלל התרחישים. אם מדובר בכלל התרחישים יש לציין זאת בסעיף כללי ולא תחת אחד התרחישים. </w:t>
      </w:r>
    </w:p>
  </w:comment>
  <w:comment w:id="3081" w:author="Lior Glick" w:date="2024-12-03T15:11:00Z" w:initials="LG">
    <w:p w14:paraId="547958B4" w14:textId="77777777" w:rsidR="0044564F" w:rsidRDefault="0044564F" w:rsidP="0044564F">
      <w:pPr>
        <w:pStyle w:val="a9"/>
        <w:ind w:left="0"/>
        <w:jc w:val="right"/>
      </w:pPr>
      <w:r>
        <w:rPr>
          <w:rStyle w:val="ab"/>
        </w:rPr>
        <w:annotationRef/>
      </w:r>
      <w:r>
        <w:rPr>
          <w:rFonts w:hint="eastAsia"/>
          <w:rtl/>
        </w:rPr>
        <w:t>להתייחס</w:t>
      </w:r>
      <w:r>
        <w:rPr>
          <w:rtl/>
        </w:rPr>
        <w:t xml:space="preserve"> להנחות מועד המימוש לפי סוג התכנית</w:t>
      </w:r>
    </w:p>
  </w:comment>
  <w:comment w:id="3082" w:author="Gidon Kupietzky" w:date="2024-12-15T12:18:00Z" w:initials="GK">
    <w:p w14:paraId="71204F25" w14:textId="77777777" w:rsidR="006758C4" w:rsidRDefault="006758C4" w:rsidP="006758C4">
      <w:pPr>
        <w:pStyle w:val="a9"/>
        <w:ind w:left="0"/>
        <w:jc w:val="right"/>
      </w:pPr>
      <w:r>
        <w:rPr>
          <w:rStyle w:val="ab"/>
        </w:rPr>
        <w:annotationRef/>
      </w:r>
      <w:r>
        <w:rPr>
          <w:rtl/>
        </w:rPr>
        <w:t>לפי הערכה שלנו שורה אחרי שורה ללא עקרונות קבועים</w:t>
      </w:r>
      <w:r>
        <w:t xml:space="preserve"> </w:t>
      </w:r>
    </w:p>
  </w:comment>
  <w:comment w:id="3096" w:author="Lior Glick" w:date="2023-08-30T16:17:00Z" w:initials="LG">
    <w:p w14:paraId="2417115F" w14:textId="7BC67AD6" w:rsidR="007F280D" w:rsidRDefault="007F280D" w:rsidP="007F280D">
      <w:pPr>
        <w:pStyle w:val="a9"/>
      </w:pPr>
      <w:r>
        <w:rPr>
          <w:rStyle w:val="ab"/>
        </w:rPr>
        <w:annotationRef/>
      </w:r>
      <w:r>
        <w:rPr>
          <w:rFonts w:hint="cs"/>
          <w:rtl/>
        </w:rPr>
        <w:t>לפי אילו פרמטרים? לפרט</w:t>
      </w:r>
    </w:p>
  </w:comment>
  <w:comment w:id="3102" w:author="Lior Glick" w:date="2023-08-30T16:22:00Z" w:initials="LG">
    <w:p w14:paraId="2402248F" w14:textId="77777777" w:rsidR="007F280D" w:rsidRDefault="007F280D" w:rsidP="007F280D">
      <w:pPr>
        <w:pStyle w:val="a9"/>
      </w:pPr>
      <w:r>
        <w:rPr>
          <w:rStyle w:val="ab"/>
        </w:rPr>
        <w:annotationRef/>
      </w:r>
      <w:r>
        <w:rPr>
          <w:rFonts w:hint="cs"/>
          <w:rtl/>
        </w:rPr>
        <w:t>לפרט את הפרמטרים והמשקל של כל אחד מהם</w:t>
      </w:r>
    </w:p>
  </w:comment>
  <w:comment w:id="3103" w:author="Gidon Kupietzky" w:date="2024-09-11T11:04:00Z" w:initials="GK">
    <w:p w14:paraId="01413A86" w14:textId="77777777" w:rsidR="007F280D" w:rsidRDefault="007F280D" w:rsidP="007F280D">
      <w:pPr>
        <w:pStyle w:val="a9"/>
        <w:ind w:left="0"/>
        <w:jc w:val="right"/>
      </w:pPr>
      <w:r>
        <w:rPr>
          <w:rStyle w:val="ab"/>
        </w:rPr>
        <w:annotationRef/>
      </w:r>
      <w:r>
        <w:rPr>
          <w:rtl/>
        </w:rPr>
        <w:t>אין משהו סדור בגירסא זו</w:t>
      </w:r>
    </w:p>
  </w:comment>
  <w:comment w:id="3119" w:author="Lior Glick" w:date="2024-12-02T13:03:00Z" w:initials="LG">
    <w:p w14:paraId="58B2E98D" w14:textId="27F9DA4E" w:rsidR="00E95743" w:rsidRDefault="00E95743" w:rsidP="00E95743">
      <w:pPr>
        <w:pStyle w:val="a9"/>
        <w:ind w:left="0"/>
        <w:jc w:val="right"/>
      </w:pPr>
      <w:r>
        <w:rPr>
          <w:rStyle w:val="ab"/>
        </w:rPr>
        <w:annotationRef/>
      </w:r>
      <w:r>
        <w:rPr>
          <w:rFonts w:hint="eastAsia"/>
          <w:rtl/>
        </w:rPr>
        <w:t>ברמה</w:t>
      </w:r>
      <w:r>
        <w:rPr>
          <w:rtl/>
        </w:rPr>
        <w:t xml:space="preserve"> של כלל מרחב צתא"ל? לציין עבור כל מגזר על בסיס איזה מרחב גודל משק בית ממוצע חושב. ההנחה היא שגודל משק בית ממוצע בשנת הבסיס יישמר גם בשנות היעד?</w:t>
      </w:r>
    </w:p>
  </w:comment>
  <w:comment w:id="3120" w:author="Gidon Kupietzky" w:date="2024-12-15T12:21:00Z" w:initials="GK">
    <w:p w14:paraId="1FDB23DC" w14:textId="77777777" w:rsidR="00725E2C" w:rsidRDefault="00725E2C" w:rsidP="00725E2C">
      <w:pPr>
        <w:pStyle w:val="a9"/>
        <w:ind w:left="0"/>
        <w:jc w:val="right"/>
      </w:pPr>
      <w:r>
        <w:rPr>
          <w:rStyle w:val="ab"/>
        </w:rPr>
        <w:annotationRef/>
      </w:r>
      <w:r>
        <w:rPr>
          <w:rtl/>
        </w:rPr>
        <w:t>לוודא בנספח שמספיק ברור איך חושב הגודל משק בית</w:t>
      </w:r>
    </w:p>
  </w:comment>
  <w:comment w:id="3121" w:author="Gidon Kupietzky" w:date="2024-12-15T12:23:00Z" w:initials="GK">
    <w:p w14:paraId="3289C86B" w14:textId="77777777" w:rsidR="00185A7E" w:rsidRDefault="00185A7E" w:rsidP="00185A7E">
      <w:pPr>
        <w:pStyle w:val="a9"/>
        <w:ind w:left="0"/>
        <w:jc w:val="right"/>
      </w:pPr>
      <w:r>
        <w:rPr>
          <w:rStyle w:val="ab"/>
        </w:rPr>
        <w:annotationRef/>
      </w:r>
      <w:r>
        <w:rPr>
          <w:rtl/>
        </w:rPr>
        <w:t>הנק לגבי השתנות ברורה</w:t>
      </w:r>
      <w:r>
        <w:t xml:space="preserve">. </w:t>
      </w:r>
    </w:p>
  </w:comment>
  <w:comment w:id="3122" w:author="Lior Glick" w:date="2023-08-30T16:24:00Z" w:initials="LG">
    <w:p w14:paraId="3E6EDF7A" w14:textId="59E1D35E" w:rsidR="007F280D" w:rsidRDefault="007F280D" w:rsidP="007F280D">
      <w:pPr>
        <w:pStyle w:val="a9"/>
      </w:pPr>
      <w:r>
        <w:rPr>
          <w:rStyle w:val="ab"/>
        </w:rPr>
        <w:annotationRef/>
      </w:r>
      <w:r>
        <w:rPr>
          <w:rFonts w:hint="cs"/>
          <w:rtl/>
        </w:rPr>
        <w:t xml:space="preserve">הכוונה לכל מגזר? </w:t>
      </w:r>
    </w:p>
  </w:comment>
  <w:comment w:id="3123" w:author="Gidon Kupietzky" w:date="2024-09-11T11:05:00Z" w:initials="GK">
    <w:p w14:paraId="3E801906" w14:textId="77777777" w:rsidR="007F280D" w:rsidRDefault="007F280D" w:rsidP="007F280D">
      <w:pPr>
        <w:pStyle w:val="a9"/>
        <w:ind w:left="0"/>
        <w:jc w:val="right"/>
      </w:pPr>
      <w:r>
        <w:rPr>
          <w:rStyle w:val="ab"/>
        </w:rPr>
        <w:annotationRef/>
      </w:r>
      <w:r>
        <w:rPr>
          <w:rtl/>
        </w:rPr>
        <w:t>לא</w:t>
      </w:r>
    </w:p>
  </w:comment>
  <w:comment w:id="3124" w:author="Marcos Szeinuk" w:date="2023-09-13T15:28:00Z" w:initials="MS">
    <w:p w14:paraId="534CC7FB" w14:textId="77777777" w:rsidR="007F280D" w:rsidRDefault="007F280D" w:rsidP="007F280D">
      <w:pPr>
        <w:pStyle w:val="a9"/>
        <w:bidi w:val="0"/>
        <w:ind w:left="0"/>
      </w:pPr>
      <w:r>
        <w:rPr>
          <w:rStyle w:val="ab"/>
        </w:rPr>
        <w:annotationRef/>
      </w:r>
      <w:r>
        <w:rPr>
          <w:rtl/>
        </w:rPr>
        <w:t>האם הנחות אלה זהות לכל התרחישים</w:t>
      </w:r>
      <w:r>
        <w:t>?</w:t>
      </w:r>
    </w:p>
    <w:p w14:paraId="43A0C8FE" w14:textId="77777777" w:rsidR="007F280D" w:rsidRDefault="007F280D" w:rsidP="007F280D">
      <w:pPr>
        <w:pStyle w:val="a9"/>
        <w:bidi w:val="0"/>
        <w:ind w:left="0"/>
      </w:pPr>
      <w:r>
        <w:rPr>
          <w:rtl/>
        </w:rPr>
        <w:t>מה מקור ההנחות</w:t>
      </w:r>
      <w:r>
        <w:t>?</w:t>
      </w:r>
    </w:p>
    <w:p w14:paraId="0A4B85D4" w14:textId="77777777" w:rsidR="007F280D" w:rsidRDefault="007F280D" w:rsidP="007F280D">
      <w:pPr>
        <w:pStyle w:val="a9"/>
        <w:bidi w:val="0"/>
        <w:ind w:left="0"/>
        <w:rPr>
          <w:rtl/>
        </w:rPr>
      </w:pPr>
      <w:r>
        <w:rPr>
          <w:rtl/>
        </w:rPr>
        <w:t>למה לא מופיע המגזר הערבי ? המתודולוגיה שונה</w:t>
      </w:r>
      <w:r>
        <w:t xml:space="preserve"> ?</w:t>
      </w:r>
    </w:p>
  </w:comment>
  <w:comment w:id="3125" w:author="Gidon Kupietzky" w:date="2024-09-11T11:05:00Z" w:initials="GK">
    <w:p w14:paraId="0E59C96B" w14:textId="77777777" w:rsidR="007F280D" w:rsidRDefault="007F280D" w:rsidP="007F280D">
      <w:pPr>
        <w:pStyle w:val="a9"/>
        <w:ind w:left="0"/>
        <w:jc w:val="right"/>
      </w:pPr>
      <w:r>
        <w:rPr>
          <w:rStyle w:val="ab"/>
        </w:rPr>
        <w:annotationRef/>
      </w:r>
      <w:r>
        <w:rPr>
          <w:rtl/>
        </w:rPr>
        <w:t>כן. ערבי לקחנו מהדמוגרף</w:t>
      </w:r>
    </w:p>
  </w:comment>
  <w:comment w:id="3371" w:author="Lior Glick" w:date="2023-09-04T13:24:00Z" w:initials="LG">
    <w:p w14:paraId="2590D894" w14:textId="77777777" w:rsidR="007F280D" w:rsidRDefault="007F280D" w:rsidP="007F280D">
      <w:pPr>
        <w:pStyle w:val="a9"/>
        <w:ind w:left="0"/>
        <w:jc w:val="right"/>
      </w:pPr>
      <w:r>
        <w:rPr>
          <w:rStyle w:val="ab"/>
        </w:rPr>
        <w:annotationRef/>
      </w:r>
      <w:r>
        <w:rPr>
          <w:rFonts w:hint="eastAsia"/>
          <w:rtl/>
        </w:rPr>
        <w:t>מה</w:t>
      </w:r>
      <w:r>
        <w:rPr>
          <w:rtl/>
        </w:rPr>
        <w:t xml:space="preserve"> מקור הנתונים להתפלגות הקיימת בא"ת?</w:t>
      </w:r>
    </w:p>
  </w:comment>
  <w:comment w:id="3372" w:author="Gidon Kupietzky" w:date="2024-09-11T11:06:00Z" w:initials="GK">
    <w:p w14:paraId="40D15CEA" w14:textId="77777777" w:rsidR="007F280D" w:rsidRDefault="007F280D" w:rsidP="007F280D">
      <w:pPr>
        <w:pStyle w:val="a9"/>
        <w:ind w:left="0"/>
        <w:jc w:val="right"/>
      </w:pPr>
      <w:r>
        <w:rPr>
          <w:rStyle w:val="ab"/>
        </w:rPr>
        <w:annotationRef/>
      </w:r>
      <w:r>
        <w:rPr>
          <w:rtl/>
        </w:rPr>
        <w:t>ראה פרק מצב קיים</w:t>
      </w:r>
    </w:p>
  </w:comment>
  <w:comment w:id="3369" w:author="Lior Glick" w:date="2023-08-30T16:30:00Z" w:initials="LG">
    <w:p w14:paraId="3AE64ADC" w14:textId="77777777" w:rsidR="007F280D" w:rsidRDefault="007F280D" w:rsidP="007F280D">
      <w:pPr>
        <w:pStyle w:val="a9"/>
      </w:pPr>
      <w:r>
        <w:rPr>
          <w:rStyle w:val="ab"/>
        </w:rPr>
        <w:annotationRef/>
      </w:r>
      <w:r>
        <w:rPr>
          <w:rFonts w:hint="cs"/>
          <w:rtl/>
        </w:rPr>
        <w:t>ידוע לכם על עבודות נוספות בארץ או בעולם שעושות שימוש במתודולוגיה הזו?</w:t>
      </w:r>
    </w:p>
  </w:comment>
  <w:comment w:id="3370" w:author="Gidon Kupietzky" w:date="2024-09-11T11:05:00Z" w:initials="GK">
    <w:p w14:paraId="2FD2A933" w14:textId="77777777" w:rsidR="007F280D" w:rsidRDefault="007F280D" w:rsidP="007F280D">
      <w:pPr>
        <w:pStyle w:val="a9"/>
        <w:ind w:left="0"/>
        <w:jc w:val="right"/>
      </w:pPr>
      <w:r>
        <w:rPr>
          <w:rStyle w:val="ab"/>
        </w:rPr>
        <w:annotationRef/>
      </w:r>
      <w:r>
        <w:rPr>
          <w:rtl/>
        </w:rPr>
        <w:t>לא</w:t>
      </w:r>
    </w:p>
  </w:comment>
  <w:comment w:id="3381" w:author="Lior Glick" w:date="2023-08-30T16:49:00Z" w:initials="LG">
    <w:p w14:paraId="3FB1C3BF" w14:textId="77777777" w:rsidR="007F280D" w:rsidRDefault="007F280D" w:rsidP="007F280D">
      <w:pPr>
        <w:pStyle w:val="a9"/>
        <w:ind w:left="440"/>
      </w:pPr>
      <w:r>
        <w:rPr>
          <w:rStyle w:val="ab"/>
        </w:rPr>
        <w:annotationRef/>
      </w:r>
      <w:r>
        <w:rPr>
          <w:rFonts w:hint="eastAsia"/>
          <w:rtl/>
        </w:rPr>
        <w:t>כלומר</w:t>
      </w:r>
      <w:r>
        <w:rPr>
          <w:rtl/>
        </w:rPr>
        <w:t xml:space="preserve"> ההנחה היא שכל אזור כולל אוכלוסיה הומוגנית מבחינה מגזרית במצב הקיים והוא יישאר כזה לכל אורך שנות התחזית?</w:t>
      </w:r>
    </w:p>
  </w:comment>
  <w:comment w:id="3382" w:author="Gidon Kupietzky" w:date="2024-09-11T11:06:00Z" w:initials="GK">
    <w:p w14:paraId="21AF5566" w14:textId="77777777" w:rsidR="007F280D" w:rsidRDefault="007F280D" w:rsidP="007F280D">
      <w:pPr>
        <w:pStyle w:val="a9"/>
        <w:ind w:left="0"/>
        <w:jc w:val="right"/>
      </w:pPr>
      <w:r>
        <w:rPr>
          <w:rStyle w:val="ab"/>
        </w:rPr>
        <w:annotationRef/>
      </w:r>
      <w:r>
        <w:rPr>
          <w:rtl/>
        </w:rPr>
        <w:t>כן</w:t>
      </w:r>
    </w:p>
  </w:comment>
  <w:comment w:id="3386" w:author="Lior Glick" w:date="2023-09-04T13:25:00Z" w:initials="LG">
    <w:p w14:paraId="5E6BE9D1" w14:textId="77777777" w:rsidR="007F280D" w:rsidRDefault="007F280D" w:rsidP="007F280D">
      <w:pPr>
        <w:pStyle w:val="a9"/>
        <w:ind w:left="0"/>
        <w:jc w:val="right"/>
      </w:pPr>
      <w:r>
        <w:rPr>
          <w:rStyle w:val="ab"/>
        </w:rPr>
        <w:annotationRef/>
      </w:r>
      <w:r>
        <w:rPr>
          <w:rFonts w:hint="eastAsia"/>
          <w:rtl/>
        </w:rPr>
        <w:t>מדוע</w:t>
      </w:r>
      <w:r>
        <w:rPr>
          <w:rtl/>
        </w:rPr>
        <w:t xml:space="preserve"> לא נעשה שימוש במתודולוגיה זו גם עבור אוכ' ערבית?</w:t>
      </w:r>
    </w:p>
  </w:comment>
  <w:comment w:id="3387" w:author="Gidon Kupietzky" w:date="2024-09-11T11:07:00Z" w:initials="GK">
    <w:p w14:paraId="6CF5E6DE" w14:textId="77777777" w:rsidR="007F280D" w:rsidRDefault="007F280D" w:rsidP="007F280D">
      <w:pPr>
        <w:pStyle w:val="a9"/>
        <w:ind w:left="0"/>
        <w:jc w:val="right"/>
      </w:pPr>
      <w:r>
        <w:rPr>
          <w:rStyle w:val="ab"/>
        </w:rPr>
        <w:annotationRef/>
      </w:r>
      <w:r>
        <w:rPr>
          <w:rtl/>
        </w:rPr>
        <w:t>כי שם יש לנו עבודה של דמוגרף</w:t>
      </w:r>
    </w:p>
  </w:comment>
  <w:comment w:id="3400" w:author="Lior Glick" w:date="2024-12-02T13:11:00Z" w:initials="LG">
    <w:p w14:paraId="3411DC0A" w14:textId="77777777" w:rsidR="000D4913" w:rsidRDefault="000D4913" w:rsidP="000D4913">
      <w:pPr>
        <w:pStyle w:val="a9"/>
        <w:ind w:left="0"/>
        <w:jc w:val="right"/>
      </w:pPr>
      <w:r>
        <w:rPr>
          <w:rStyle w:val="ab"/>
        </w:rPr>
        <w:annotationRef/>
      </w:r>
      <w:r>
        <w:rPr>
          <w:rFonts w:hint="eastAsia"/>
          <w:rtl/>
        </w:rPr>
        <w:t>עבור</w:t>
      </w:r>
      <w:r>
        <w:rPr>
          <w:rtl/>
        </w:rPr>
        <w:t xml:space="preserve"> כל קטגוריה לציין את התפלגות האוכלוסיה לפי קבוצות גיל</w:t>
      </w:r>
    </w:p>
  </w:comment>
  <w:comment w:id="3405" w:author="Lior Glick" w:date="2023-08-30T16:32:00Z" w:initials="LG">
    <w:p w14:paraId="30A6BABA" w14:textId="2A6716F5" w:rsidR="007F280D" w:rsidRDefault="007F280D" w:rsidP="007F280D">
      <w:pPr>
        <w:pStyle w:val="a9"/>
        <w:ind w:left="440"/>
      </w:pPr>
      <w:r>
        <w:rPr>
          <w:rStyle w:val="ab"/>
        </w:rPr>
        <w:annotationRef/>
      </w:r>
      <w:r>
        <w:rPr>
          <w:rFonts w:hint="eastAsia"/>
          <w:rtl/>
        </w:rPr>
        <w:t>יש</w:t>
      </w:r>
      <w:r>
        <w:rPr>
          <w:rtl/>
        </w:rPr>
        <w:t xml:space="preserve"> לבטא את החלוקה לטיפוסים בצורה כמותית </w:t>
      </w:r>
    </w:p>
  </w:comment>
  <w:comment w:id="3406" w:author="Gidon Kupietzky" w:date="2024-09-11T11:07:00Z" w:initials="GK">
    <w:p w14:paraId="07563097" w14:textId="77777777" w:rsidR="007F280D" w:rsidRDefault="007F280D" w:rsidP="007F280D">
      <w:pPr>
        <w:pStyle w:val="a9"/>
        <w:ind w:left="0"/>
        <w:jc w:val="right"/>
      </w:pPr>
      <w:r>
        <w:rPr>
          <w:rStyle w:val="ab"/>
        </w:rPr>
        <w:annotationRef/>
      </w:r>
      <w:r>
        <w:rPr>
          <w:rtl/>
        </w:rPr>
        <w:t>ראה נספח רלוונטי</w:t>
      </w:r>
    </w:p>
  </w:comment>
  <w:comment w:id="3408" w:author="Lior Glick" w:date="2023-08-30T16:30:00Z" w:initials="LG">
    <w:p w14:paraId="1092BB1E" w14:textId="77777777" w:rsidR="007F280D" w:rsidRDefault="007F280D" w:rsidP="007F280D">
      <w:pPr>
        <w:pStyle w:val="a9"/>
      </w:pPr>
      <w:r>
        <w:rPr>
          <w:rStyle w:val="ab"/>
        </w:rPr>
        <w:annotationRef/>
      </w:r>
      <w:r>
        <w:rPr>
          <w:rFonts w:hint="cs"/>
          <w:rtl/>
        </w:rPr>
        <w:t>מספר?</w:t>
      </w:r>
    </w:p>
  </w:comment>
  <w:comment w:id="3409" w:author="Gidon Kupietzky" w:date="2024-09-11T11:08:00Z" w:initials="GK">
    <w:p w14:paraId="68213275" w14:textId="77777777" w:rsidR="007F280D" w:rsidRDefault="007F280D" w:rsidP="007F280D">
      <w:pPr>
        <w:pStyle w:val="a9"/>
        <w:ind w:left="0"/>
        <w:jc w:val="right"/>
      </w:pPr>
      <w:r>
        <w:rPr>
          <w:rStyle w:val="ab"/>
        </w:rPr>
        <w:annotationRef/>
      </w:r>
      <w:r>
        <w:rPr>
          <w:rtl/>
        </w:rPr>
        <w:t>כנל</w:t>
      </w:r>
    </w:p>
  </w:comment>
  <w:comment w:id="3410" w:author="Lior Glick" w:date="2023-08-30T16:31:00Z" w:initials="LG">
    <w:p w14:paraId="5C99940F" w14:textId="77777777" w:rsidR="007F280D" w:rsidRDefault="007F280D" w:rsidP="007F280D">
      <w:pPr>
        <w:pStyle w:val="a9"/>
      </w:pPr>
      <w:r>
        <w:rPr>
          <w:rStyle w:val="ab"/>
        </w:rPr>
        <w:annotationRef/>
      </w:r>
      <w:r>
        <w:rPr>
          <w:rFonts w:hint="cs"/>
          <w:rtl/>
        </w:rPr>
        <w:t>אחוז?</w:t>
      </w:r>
    </w:p>
  </w:comment>
  <w:comment w:id="3411" w:author="Gidon Kupietzky" w:date="2024-09-11T11:08:00Z" w:initials="GK">
    <w:p w14:paraId="0AD1F053" w14:textId="77777777" w:rsidR="007F280D" w:rsidRDefault="007F280D" w:rsidP="007F280D">
      <w:pPr>
        <w:pStyle w:val="a9"/>
        <w:ind w:left="0"/>
        <w:jc w:val="right"/>
      </w:pPr>
      <w:r>
        <w:rPr>
          <w:rStyle w:val="ab"/>
        </w:rPr>
        <w:annotationRef/>
      </w:r>
      <w:r>
        <w:rPr>
          <w:rtl/>
        </w:rPr>
        <w:t>כנל</w:t>
      </w:r>
    </w:p>
  </w:comment>
  <w:comment w:id="3412" w:author="Lior Glick" w:date="2023-08-30T16:31:00Z" w:initials="LG">
    <w:p w14:paraId="32FD50B5" w14:textId="77777777" w:rsidR="007F280D" w:rsidRDefault="007F280D" w:rsidP="007F280D">
      <w:pPr>
        <w:pStyle w:val="a9"/>
      </w:pPr>
      <w:r>
        <w:rPr>
          <w:rStyle w:val="ab"/>
        </w:rPr>
        <w:annotationRef/>
      </w:r>
      <w:r>
        <w:rPr>
          <w:rFonts w:hint="cs"/>
          <w:rtl/>
        </w:rPr>
        <w:t>לתרגם למספר</w:t>
      </w:r>
    </w:p>
  </w:comment>
  <w:comment w:id="3413" w:author="Gidon Kupietzky" w:date="2024-09-11T11:08:00Z" w:initials="GK">
    <w:p w14:paraId="3B0DFE34" w14:textId="77777777" w:rsidR="007F280D" w:rsidRDefault="007F280D" w:rsidP="007F280D">
      <w:pPr>
        <w:pStyle w:val="a9"/>
        <w:ind w:left="0"/>
        <w:jc w:val="right"/>
      </w:pPr>
      <w:r>
        <w:rPr>
          <w:rStyle w:val="ab"/>
        </w:rPr>
        <w:annotationRef/>
      </w:r>
      <w:r>
        <w:rPr>
          <w:rtl/>
        </w:rPr>
        <w:t>כנל</w:t>
      </w:r>
    </w:p>
  </w:comment>
  <w:comment w:id="3418" w:author="Lior Glick" w:date="2023-08-30T16:38:00Z" w:initials="LG">
    <w:p w14:paraId="22DDF18D" w14:textId="77777777" w:rsidR="007F280D" w:rsidRDefault="007F280D" w:rsidP="007F280D">
      <w:pPr>
        <w:pStyle w:val="a9"/>
      </w:pPr>
      <w:r>
        <w:rPr>
          <w:rStyle w:val="ab"/>
        </w:rPr>
        <w:annotationRef/>
      </w:r>
      <w:r>
        <w:rPr>
          <w:rFonts w:hint="cs"/>
          <w:rtl/>
        </w:rPr>
        <w:t>לארגן במטריצה של טיפוס משק בית בשנת הבסיס ובשנות היעד השונות</w:t>
      </w:r>
    </w:p>
  </w:comment>
  <w:comment w:id="3419" w:author="Gidon Kupietzky" w:date="2024-09-11T11:17:00Z" w:initials="GK">
    <w:p w14:paraId="37886DD6" w14:textId="77777777" w:rsidR="007F280D" w:rsidRDefault="007F280D" w:rsidP="007F280D">
      <w:pPr>
        <w:pStyle w:val="a9"/>
        <w:ind w:left="0"/>
        <w:jc w:val="right"/>
      </w:pPr>
      <w:r>
        <w:rPr>
          <w:rStyle w:val="ab"/>
        </w:rPr>
        <w:annotationRef/>
      </w:r>
      <w:r>
        <w:rPr>
          <w:rtl/>
        </w:rPr>
        <w:t>לא מובן הבקשה</w:t>
      </w:r>
    </w:p>
  </w:comment>
  <w:comment w:id="3421" w:author="Lior Glick" w:date="2023-08-30T16:35:00Z" w:initials="LG">
    <w:p w14:paraId="07EA8CC1" w14:textId="77777777" w:rsidR="007F280D" w:rsidRDefault="007F280D" w:rsidP="007F280D">
      <w:pPr>
        <w:pStyle w:val="a9"/>
      </w:pPr>
      <w:r>
        <w:rPr>
          <w:rStyle w:val="ab"/>
        </w:rPr>
        <w:annotationRef/>
      </w:r>
      <w:r>
        <w:rPr>
          <w:rFonts w:hint="cs"/>
          <w:rtl/>
        </w:rPr>
        <w:t>תוך כמה זמן?</w:t>
      </w:r>
    </w:p>
  </w:comment>
  <w:comment w:id="3422" w:author="Marcos Szeinuk" w:date="2023-09-13T15:36:00Z" w:initials="MS">
    <w:p w14:paraId="4C266BB4" w14:textId="77777777" w:rsidR="007F280D" w:rsidRDefault="007F280D" w:rsidP="007F280D">
      <w:pPr>
        <w:pStyle w:val="a9"/>
        <w:bidi w:val="0"/>
        <w:ind w:left="0"/>
      </w:pPr>
      <w:r>
        <w:rPr>
          <w:rStyle w:val="ab"/>
        </w:rPr>
        <w:annotationRef/>
      </w:r>
      <w:r>
        <w:rPr>
          <w:rtl/>
        </w:rPr>
        <w:t>זו תוצאה של תחזית דמוגרפית. זה לא ברור מה עושה הפרוצדורה של הגילאים האם מדובר במודל דמוגרפי ומה סוג המודל והמתודולוגיה שלו</w:t>
      </w:r>
    </w:p>
  </w:comment>
  <w:comment w:id="3423" w:author="Gidon Kupietzky" w:date="2024-09-11T11:45:00Z" w:initials="GK">
    <w:p w14:paraId="78FEBCF1" w14:textId="77777777" w:rsidR="007F280D" w:rsidRDefault="007F280D" w:rsidP="007F280D">
      <w:pPr>
        <w:pStyle w:val="a9"/>
        <w:ind w:left="0"/>
        <w:jc w:val="right"/>
      </w:pPr>
      <w:r>
        <w:rPr>
          <w:rStyle w:val="ab"/>
        </w:rPr>
        <w:annotationRef/>
      </w:r>
      <w:r>
        <w:rPr>
          <w:rtl/>
        </w:rPr>
        <w:t>לא מבין את ההערה</w:t>
      </w:r>
    </w:p>
  </w:comment>
  <w:comment w:id="3424" w:author="Lior Glick" w:date="2023-08-30T16:35:00Z" w:initials="LG">
    <w:p w14:paraId="5FA3609C" w14:textId="77777777" w:rsidR="007F280D" w:rsidRDefault="007F280D" w:rsidP="007F280D">
      <w:pPr>
        <w:pStyle w:val="a9"/>
      </w:pPr>
      <w:r>
        <w:rPr>
          <w:rStyle w:val="ab"/>
        </w:rPr>
        <w:annotationRef/>
      </w:r>
      <w:r>
        <w:rPr>
          <w:rFonts w:hint="cs"/>
          <w:rtl/>
        </w:rPr>
        <w:t>ואיך קובעים איזה תרחיש להחיל על האזור?</w:t>
      </w:r>
    </w:p>
  </w:comment>
  <w:comment w:id="3425" w:author="Gidon Kupietzky" w:date="2024-09-11T11:47:00Z" w:initials="GK">
    <w:p w14:paraId="19BE32A4" w14:textId="77777777" w:rsidR="007F280D" w:rsidRDefault="007F280D" w:rsidP="007F280D">
      <w:pPr>
        <w:pStyle w:val="a9"/>
        <w:ind w:left="0"/>
        <w:jc w:val="right"/>
      </w:pPr>
      <w:r>
        <w:rPr>
          <w:rStyle w:val="ab"/>
        </w:rPr>
        <w:annotationRef/>
      </w:r>
      <w:r>
        <w:rPr>
          <w:rtl/>
        </w:rPr>
        <w:t>בוצע</w:t>
      </w:r>
    </w:p>
  </w:comment>
  <w:comment w:id="3441" w:author="Marcos Szeinuk" w:date="2023-09-13T15:37:00Z" w:initials="MS">
    <w:p w14:paraId="30A97B9F" w14:textId="77777777" w:rsidR="007F280D" w:rsidRDefault="007F280D" w:rsidP="007F280D">
      <w:pPr>
        <w:pStyle w:val="a9"/>
        <w:bidi w:val="0"/>
        <w:ind w:left="0"/>
        <w:rPr>
          <w:rtl/>
        </w:rPr>
      </w:pPr>
      <w:r>
        <w:rPr>
          <w:rStyle w:val="ab"/>
        </w:rPr>
        <w:annotationRef/>
      </w:r>
      <w:r>
        <w:rPr>
          <w:rtl/>
        </w:rPr>
        <w:t>צריך לנמק את ההנחה ולהתייחס לאזורים חדשים (שאין בהם היום אוכלוסייה)</w:t>
      </w:r>
    </w:p>
  </w:comment>
  <w:comment w:id="3442" w:author="Gidon Kupietzky" w:date="2024-09-11T11:47:00Z" w:initials="GK">
    <w:p w14:paraId="70F84585" w14:textId="77777777" w:rsidR="007F280D" w:rsidRDefault="007F280D" w:rsidP="007F280D">
      <w:pPr>
        <w:pStyle w:val="a9"/>
        <w:ind w:left="0"/>
        <w:jc w:val="right"/>
      </w:pPr>
      <w:r>
        <w:rPr>
          <w:rStyle w:val="ab"/>
        </w:rPr>
        <w:annotationRef/>
      </w:r>
      <w:r>
        <w:rPr>
          <w:rtl/>
        </w:rPr>
        <w:t>בהמשך יש התחייסות לחדשים</w:t>
      </w:r>
    </w:p>
  </w:comment>
  <w:comment w:id="3448" w:author="Lior Glick" w:date="2023-08-30T16:37:00Z" w:initials="LG">
    <w:p w14:paraId="7F8FF972" w14:textId="77777777" w:rsidR="007F280D" w:rsidRDefault="007F280D" w:rsidP="007F280D">
      <w:pPr>
        <w:pStyle w:val="a9"/>
      </w:pPr>
      <w:r>
        <w:rPr>
          <w:rStyle w:val="ab"/>
        </w:rPr>
        <w:annotationRef/>
      </w:r>
      <w:r>
        <w:rPr>
          <w:rFonts w:hint="cs"/>
          <w:rtl/>
        </w:rPr>
        <w:t>מה לגבי תחלופת אוכלוסיה במלאי קיים בגלל הזדקנות?</w:t>
      </w:r>
    </w:p>
  </w:comment>
  <w:comment w:id="3463" w:author="Lior Glick" w:date="2024-12-02T13:12:00Z" w:initials="LG">
    <w:p w14:paraId="4DDE0C6A" w14:textId="77777777" w:rsidR="000D4913" w:rsidRDefault="000D4913" w:rsidP="000D4913">
      <w:pPr>
        <w:pStyle w:val="a9"/>
        <w:ind w:left="0"/>
        <w:jc w:val="right"/>
      </w:pPr>
      <w:r>
        <w:rPr>
          <w:rStyle w:val="ab"/>
        </w:rPr>
        <w:annotationRef/>
      </w:r>
      <w:r>
        <w:rPr>
          <w:rFonts w:hint="eastAsia"/>
          <w:rtl/>
        </w:rPr>
        <w:t>עבור</w:t>
      </w:r>
      <w:r>
        <w:rPr>
          <w:rtl/>
        </w:rPr>
        <w:t xml:space="preserve"> כל קטגוריה לציין את התפלגות האוכלוסיה לפי קבוצות גיל</w:t>
      </w:r>
    </w:p>
  </w:comment>
  <w:comment w:id="3468" w:author="Lior Glick" w:date="2023-08-30T16:40:00Z" w:initials="LG">
    <w:p w14:paraId="51618D9D" w14:textId="0BC2926B" w:rsidR="007F280D" w:rsidRDefault="007F280D" w:rsidP="007F280D">
      <w:pPr>
        <w:pStyle w:val="a9"/>
      </w:pPr>
      <w:r>
        <w:rPr>
          <w:rStyle w:val="ab"/>
        </w:rPr>
        <w:annotationRef/>
      </w:r>
      <w:r>
        <w:rPr>
          <w:rFonts w:hint="cs"/>
          <w:rtl/>
        </w:rPr>
        <w:t>לתרגם את ההגדרות המילוליות של טיפוסי משקי בית להגדרות כמותיות ששימשו לצורך החישוב בפועל</w:t>
      </w:r>
    </w:p>
  </w:comment>
  <w:comment w:id="3469" w:author="Gidon Kupietzky" w:date="2024-09-12T14:08:00Z" w:initials="GK">
    <w:p w14:paraId="26829BF9" w14:textId="77777777" w:rsidR="007F280D" w:rsidRDefault="007F280D" w:rsidP="007F280D">
      <w:pPr>
        <w:pStyle w:val="a9"/>
        <w:ind w:left="0"/>
        <w:jc w:val="right"/>
      </w:pPr>
      <w:r>
        <w:rPr>
          <w:rStyle w:val="ab"/>
        </w:rPr>
        <w:annotationRef/>
      </w:r>
      <w:r>
        <w:rPr>
          <w:rtl/>
        </w:rPr>
        <w:t>לעיל</w:t>
      </w:r>
    </w:p>
  </w:comment>
  <w:comment w:id="3491" w:author="Lior Glick" w:date="2023-08-30T16:43:00Z" w:initials="LG">
    <w:p w14:paraId="7BA6746C" w14:textId="77777777" w:rsidR="007F280D" w:rsidRDefault="007F280D" w:rsidP="007F280D">
      <w:pPr>
        <w:pStyle w:val="a9"/>
      </w:pPr>
      <w:r>
        <w:rPr>
          <w:rStyle w:val="ab"/>
        </w:rPr>
        <w:annotationRef/>
      </w:r>
      <w:r>
        <w:rPr>
          <w:rFonts w:hint="cs"/>
          <w:rtl/>
        </w:rPr>
        <w:t>להגדיר בצורה מדויקת</w:t>
      </w:r>
    </w:p>
  </w:comment>
  <w:comment w:id="3492" w:author="Lior Glick" w:date="2023-08-30T16:43:00Z" w:initials="LG">
    <w:p w14:paraId="3BCD52B0" w14:textId="77777777" w:rsidR="007F280D" w:rsidRDefault="007F280D" w:rsidP="007F280D">
      <w:pPr>
        <w:pStyle w:val="a9"/>
      </w:pPr>
      <w:r>
        <w:rPr>
          <w:rStyle w:val="ab"/>
        </w:rPr>
        <w:annotationRef/>
      </w:r>
      <w:r>
        <w:rPr>
          <w:rFonts w:hint="cs"/>
          <w:rtl/>
        </w:rPr>
        <w:t>באיזה שנת יעד</w:t>
      </w:r>
    </w:p>
  </w:comment>
  <w:comment w:id="3493" w:author="Lior Glick" w:date="2023-08-30T16:47:00Z" w:initials="LG">
    <w:p w14:paraId="4EEA02BA" w14:textId="77777777" w:rsidR="007F280D" w:rsidRDefault="007F280D" w:rsidP="007F280D">
      <w:pPr>
        <w:pStyle w:val="a9"/>
      </w:pPr>
      <w:r>
        <w:rPr>
          <w:rStyle w:val="ab"/>
        </w:rPr>
        <w:annotationRef/>
      </w:r>
      <w:r>
        <w:rPr>
          <w:rFonts w:hint="cs"/>
          <w:rtl/>
        </w:rPr>
        <w:t>לפרט את הפרמטרים באופן כמותי</w:t>
      </w:r>
    </w:p>
  </w:comment>
  <w:comment w:id="3494" w:author="Lior Glick" w:date="2023-08-30T16:44:00Z" w:initials="LG">
    <w:p w14:paraId="02777CC8" w14:textId="77777777" w:rsidR="007F280D" w:rsidRDefault="007F280D" w:rsidP="007F280D">
      <w:pPr>
        <w:pStyle w:val="a9"/>
      </w:pPr>
      <w:r>
        <w:rPr>
          <w:rStyle w:val="ab"/>
        </w:rPr>
        <w:annotationRef/>
      </w:r>
      <w:r>
        <w:rPr>
          <w:rFonts w:hint="cs"/>
          <w:rtl/>
        </w:rPr>
        <w:t>איך בתחזית ארוכת טווח אפשר להתחשב ברמות מחירים?</w:t>
      </w:r>
    </w:p>
  </w:comment>
  <w:comment w:id="3495" w:author="Gidon Kupietzky" w:date="2024-09-12T14:11:00Z" w:initials="GK">
    <w:p w14:paraId="3CFAA4A7" w14:textId="77777777" w:rsidR="007F280D" w:rsidRDefault="007F280D" w:rsidP="007F280D">
      <w:pPr>
        <w:pStyle w:val="a9"/>
        <w:ind w:left="0"/>
        <w:jc w:val="right"/>
      </w:pPr>
      <w:r>
        <w:rPr>
          <w:rStyle w:val="ab"/>
        </w:rPr>
        <w:annotationRef/>
      </w:r>
      <w:r>
        <w:rPr>
          <w:rtl/>
        </w:rPr>
        <w:t>הערה נכונה אבל בפועל ככה הנחנו שנכון יהיה לבנות את המודל</w:t>
      </w:r>
    </w:p>
  </w:comment>
  <w:comment w:id="3496" w:author="Lior Glick" w:date="2023-08-30T16:45:00Z" w:initials="LG">
    <w:p w14:paraId="768B63A6" w14:textId="77777777" w:rsidR="007F280D" w:rsidRDefault="007F280D" w:rsidP="007F280D">
      <w:pPr>
        <w:pStyle w:val="a9"/>
        <w:ind w:left="440"/>
      </w:pPr>
      <w:r>
        <w:rPr>
          <w:rStyle w:val="ab"/>
        </w:rPr>
        <w:annotationRef/>
      </w:r>
      <w:r>
        <w:rPr>
          <w:rFonts w:hint="eastAsia"/>
          <w:rtl/>
        </w:rPr>
        <w:t>איזה</w:t>
      </w:r>
      <w:r>
        <w:rPr>
          <w:rtl/>
        </w:rPr>
        <w:t xml:space="preserve"> אזור? תנועה?</w:t>
      </w:r>
    </w:p>
  </w:comment>
  <w:comment w:id="3502" w:author="Lior Glick" w:date="2023-08-30T16:46:00Z" w:initials="LG">
    <w:p w14:paraId="5C7AC500" w14:textId="77777777" w:rsidR="007F280D" w:rsidRDefault="007F280D" w:rsidP="007F280D">
      <w:pPr>
        <w:pStyle w:val="a9"/>
      </w:pPr>
      <w:r>
        <w:rPr>
          <w:rStyle w:val="ab"/>
        </w:rPr>
        <w:annotationRef/>
      </w:r>
      <w:r>
        <w:rPr>
          <w:rStyle w:val="ab"/>
        </w:rPr>
        <w:annotationRef/>
      </w:r>
      <w:r>
        <w:rPr>
          <w:rFonts w:hint="cs"/>
          <w:rtl/>
        </w:rPr>
        <w:t>מה לגבי תחלופת אוכלוסיה במלאי קיים בגלל הזדקנות?</w:t>
      </w:r>
    </w:p>
    <w:p w14:paraId="6CE467D7" w14:textId="77777777" w:rsidR="007F280D" w:rsidRPr="008A3320" w:rsidRDefault="007F280D" w:rsidP="007F280D">
      <w:pPr>
        <w:pStyle w:val="a9"/>
      </w:pPr>
    </w:p>
  </w:comment>
  <w:comment w:id="3503" w:author="Gidon Kupietzky" w:date="2024-09-12T15:19:00Z" w:initials="GK">
    <w:p w14:paraId="117090F4" w14:textId="77777777" w:rsidR="007F280D" w:rsidRDefault="007F280D" w:rsidP="007F280D">
      <w:pPr>
        <w:pStyle w:val="a9"/>
        <w:ind w:left="0"/>
        <w:jc w:val="right"/>
      </w:pPr>
      <w:r>
        <w:rPr>
          <w:rStyle w:val="ab"/>
        </w:rPr>
        <w:annotationRef/>
      </w:r>
      <w:r>
        <w:rPr>
          <w:rtl/>
        </w:rPr>
        <w:t>לא חושבים שיעבוד ככה</w:t>
      </w:r>
    </w:p>
  </w:comment>
  <w:comment w:id="3504" w:author="Marcos Szeinuk" w:date="2023-09-13T15:41:00Z" w:initials="MS">
    <w:p w14:paraId="26759F35" w14:textId="77777777" w:rsidR="007F280D" w:rsidRDefault="007F280D" w:rsidP="007F280D">
      <w:pPr>
        <w:pStyle w:val="a9"/>
        <w:bidi w:val="0"/>
        <w:ind w:left="0"/>
      </w:pPr>
      <w:r>
        <w:rPr>
          <w:rStyle w:val="ab"/>
        </w:rPr>
        <w:annotationRef/>
      </w:r>
      <w:r>
        <w:rPr>
          <w:rtl/>
        </w:rPr>
        <w:t>יש לפרט את המתודולוגיה לפה נקבע השינוי של קטגוריה</w:t>
      </w:r>
    </w:p>
    <w:p w14:paraId="0969816F" w14:textId="77777777" w:rsidR="007F280D" w:rsidRDefault="007F280D" w:rsidP="007F280D">
      <w:pPr>
        <w:pStyle w:val="a9"/>
        <w:bidi w:val="0"/>
        <w:ind w:left="0"/>
      </w:pPr>
      <w:r>
        <w:rPr>
          <w:rtl/>
        </w:rPr>
        <w:t>ומה מקור הנתונים של ההתפלגות בשנת הבסיס</w:t>
      </w:r>
    </w:p>
  </w:comment>
  <w:comment w:id="3514" w:author="Lior Glick" w:date="2023-08-30T16:53:00Z" w:initials="LG">
    <w:p w14:paraId="2F97363F" w14:textId="77777777" w:rsidR="007F280D" w:rsidRDefault="007F280D" w:rsidP="007F280D">
      <w:pPr>
        <w:pStyle w:val="a9"/>
      </w:pPr>
      <w:r>
        <w:rPr>
          <w:rStyle w:val="ab"/>
        </w:rPr>
        <w:annotationRef/>
      </w:r>
      <w:r>
        <w:rPr>
          <w:rFonts w:hint="cs"/>
          <w:rtl/>
        </w:rPr>
        <w:t>לתרגם את ההגדרות המילוליות לכללים כמותיים ששימשו אותכם בחישוב</w:t>
      </w:r>
    </w:p>
  </w:comment>
  <w:comment w:id="3515" w:author="Lior Glick" w:date="2024-12-02T13:12:00Z" w:initials="LG">
    <w:p w14:paraId="4192C4B2" w14:textId="77777777" w:rsidR="000D4913" w:rsidRDefault="000D4913" w:rsidP="000D4913">
      <w:pPr>
        <w:pStyle w:val="a9"/>
        <w:ind w:left="0"/>
        <w:jc w:val="right"/>
      </w:pPr>
      <w:r>
        <w:rPr>
          <w:rStyle w:val="ab"/>
        </w:rPr>
        <w:annotationRef/>
      </w:r>
      <w:r>
        <w:rPr>
          <w:rFonts w:hint="eastAsia"/>
          <w:rtl/>
        </w:rPr>
        <w:t>עבור</w:t>
      </w:r>
      <w:r>
        <w:rPr>
          <w:rtl/>
        </w:rPr>
        <w:t xml:space="preserve"> כל קטגוריה לציין את התפלגות האוכלוסיה לפי קבוצות גיל</w:t>
      </w:r>
    </w:p>
  </w:comment>
  <w:comment w:id="3531" w:author="Lior Glick" w:date="2023-08-30T16:51:00Z" w:initials="LG">
    <w:p w14:paraId="5708EE32" w14:textId="74F4534A" w:rsidR="007F280D" w:rsidRDefault="007F280D" w:rsidP="007F280D">
      <w:pPr>
        <w:pStyle w:val="a9"/>
      </w:pPr>
      <w:r>
        <w:rPr>
          <w:rStyle w:val="ab"/>
        </w:rPr>
        <w:annotationRef/>
      </w:r>
      <w:r>
        <w:rPr>
          <w:rFonts w:hint="cs"/>
          <w:rtl/>
        </w:rPr>
        <w:t>איזו מגמה?</w:t>
      </w:r>
    </w:p>
  </w:comment>
  <w:comment w:id="3537" w:author="Lior Glick" w:date="2023-08-30T16:51:00Z" w:initials="LG">
    <w:p w14:paraId="0CA6CFCE" w14:textId="77777777" w:rsidR="007F280D" w:rsidRDefault="007F280D" w:rsidP="007F280D">
      <w:pPr>
        <w:pStyle w:val="a9"/>
      </w:pPr>
      <w:r>
        <w:rPr>
          <w:rStyle w:val="ab"/>
        </w:rPr>
        <w:annotationRef/>
      </w:r>
      <w:r>
        <w:rPr>
          <w:rFonts w:hint="cs"/>
          <w:rtl/>
        </w:rPr>
        <w:t>איזו מגמה?</w:t>
      </w:r>
    </w:p>
  </w:comment>
  <w:comment w:id="3543" w:author="Lior Glick" w:date="2023-08-30T16:52:00Z" w:initials="LG">
    <w:p w14:paraId="767ECAEE" w14:textId="77777777" w:rsidR="007F280D" w:rsidRDefault="007F280D" w:rsidP="007F280D">
      <w:pPr>
        <w:pStyle w:val="a9"/>
      </w:pPr>
      <w:r>
        <w:rPr>
          <w:rStyle w:val="ab"/>
        </w:rPr>
        <w:annotationRef/>
      </w:r>
      <w:r>
        <w:rPr>
          <w:rFonts w:hint="cs"/>
          <w:rtl/>
        </w:rPr>
        <w:t>ראו הערות קודמות להצגת שינוי שיוך אזורי התנועה לפי טיפוס משקי בית במטריצה</w:t>
      </w:r>
    </w:p>
  </w:comment>
  <w:comment w:id="3552" w:author="Lior Glick" w:date="2024-12-02T13:14:00Z" w:initials="LG">
    <w:p w14:paraId="54094344" w14:textId="77777777" w:rsidR="000A0513" w:rsidRDefault="000A0513" w:rsidP="000A0513">
      <w:pPr>
        <w:pStyle w:val="a9"/>
        <w:ind w:left="0"/>
        <w:jc w:val="right"/>
      </w:pPr>
      <w:r>
        <w:rPr>
          <w:rStyle w:val="ab"/>
        </w:rPr>
        <w:annotationRef/>
      </w:r>
      <w:r>
        <w:rPr>
          <w:rFonts w:hint="eastAsia"/>
          <w:rtl/>
        </w:rPr>
        <w:t>פירוט</w:t>
      </w:r>
      <w:r>
        <w:rPr>
          <w:rtl/>
        </w:rPr>
        <w:t xml:space="preserve"> הנחות שנת מימוש תכניות בינוי לפי סוג התכנית</w:t>
      </w:r>
    </w:p>
  </w:comment>
  <w:comment w:id="3559" w:author="Marcos Szeinuk" w:date="2023-09-16T10:39:00Z" w:initials="MS">
    <w:p w14:paraId="793BF608" w14:textId="091E230A" w:rsidR="007F280D" w:rsidRDefault="007F280D" w:rsidP="007F280D">
      <w:pPr>
        <w:pStyle w:val="a9"/>
        <w:bidi w:val="0"/>
        <w:ind w:left="0"/>
      </w:pPr>
      <w:r>
        <w:rPr>
          <w:rStyle w:val="ab"/>
        </w:rPr>
        <w:annotationRef/>
      </w:r>
      <w:r>
        <w:rPr>
          <w:rtl/>
        </w:rPr>
        <w:t>הכונה לאזורי תנועה או ישובים ולא לתרחישים, נכון</w:t>
      </w:r>
      <w:r>
        <w:t xml:space="preserve"> ?</w:t>
      </w:r>
    </w:p>
  </w:comment>
  <w:comment w:id="3560" w:author="Lior Glick" w:date="2023-08-30T16:53:00Z" w:initials="LG">
    <w:p w14:paraId="0C5A8E91" w14:textId="77777777" w:rsidR="007F280D" w:rsidRDefault="007F280D" w:rsidP="007F280D">
      <w:pPr>
        <w:pStyle w:val="a9"/>
      </w:pPr>
      <w:r>
        <w:rPr>
          <w:rStyle w:val="ab"/>
        </w:rPr>
        <w:annotationRef/>
      </w:r>
      <w:r>
        <w:rPr>
          <w:rFonts w:hint="cs"/>
          <w:rtl/>
        </w:rPr>
        <w:t>התייחסתם דווקא לתרחישים של בינוי חדש</w:t>
      </w:r>
    </w:p>
  </w:comment>
  <w:comment w:id="3561" w:author="Lior Glick" w:date="2023-08-30T16:54:00Z" w:initials="LG">
    <w:p w14:paraId="091BF552" w14:textId="77777777" w:rsidR="007F280D" w:rsidRDefault="007F280D" w:rsidP="007F280D">
      <w:pPr>
        <w:pStyle w:val="a9"/>
        <w:ind w:left="440"/>
      </w:pPr>
      <w:r>
        <w:rPr>
          <w:rStyle w:val="ab"/>
        </w:rPr>
        <w:annotationRef/>
      </w:r>
      <w:r>
        <w:rPr>
          <w:rFonts w:hint="eastAsia"/>
          <w:rtl/>
        </w:rPr>
        <w:t>הגדרה</w:t>
      </w:r>
      <w:r>
        <w:rPr>
          <w:rtl/>
        </w:rPr>
        <w:t xml:space="preserve"> כמותית של בינוי מסיבי</w:t>
      </w:r>
    </w:p>
  </w:comment>
  <w:comment w:id="3562" w:author="Lior Glick" w:date="2023-08-30T16:54:00Z" w:initials="LG">
    <w:p w14:paraId="109EF773" w14:textId="77777777" w:rsidR="007F280D" w:rsidRDefault="007F280D" w:rsidP="007F280D">
      <w:pPr>
        <w:pStyle w:val="a9"/>
      </w:pPr>
      <w:r>
        <w:rPr>
          <w:rStyle w:val="ab"/>
        </w:rPr>
        <w:annotationRef/>
      </w:r>
      <w:r>
        <w:rPr>
          <w:rFonts w:hint="cs"/>
          <w:rtl/>
        </w:rPr>
        <w:t>מדוע? יש להסביר להביא תימוכין</w:t>
      </w:r>
    </w:p>
  </w:comment>
  <w:comment w:id="3563" w:author="Gidon Kupietzky" w:date="2024-09-12T15:28:00Z" w:initials="GK">
    <w:p w14:paraId="3D87B425" w14:textId="77777777" w:rsidR="007F280D" w:rsidRDefault="007F280D" w:rsidP="007F280D">
      <w:pPr>
        <w:pStyle w:val="a9"/>
        <w:ind w:left="0"/>
        <w:jc w:val="right"/>
      </w:pPr>
      <w:r>
        <w:rPr>
          <w:rStyle w:val="ab"/>
        </w:rPr>
        <w:annotationRef/>
      </w:r>
      <w:r>
        <w:rPr>
          <w:rtl/>
        </w:rPr>
        <w:t>אין תימוכין</w:t>
      </w:r>
    </w:p>
  </w:comment>
  <w:comment w:id="3615" w:author="Lior Glick" w:date="2023-09-01T08:45:00Z" w:initials="LG">
    <w:p w14:paraId="1A16C037" w14:textId="77777777" w:rsidR="007F280D" w:rsidRDefault="007F280D" w:rsidP="007F280D">
      <w:pPr>
        <w:pStyle w:val="a9"/>
      </w:pPr>
      <w:r>
        <w:rPr>
          <w:rStyle w:val="ab"/>
        </w:rPr>
        <w:annotationRef/>
      </w:r>
      <w:r>
        <w:rPr>
          <w:rFonts w:hint="cs"/>
          <w:rtl/>
        </w:rPr>
        <w:t>כלומר שנת הבסיס לתחזית היתה 2014-2013?</w:t>
      </w:r>
    </w:p>
  </w:comment>
  <w:comment w:id="3616" w:author="Gidon Kupietzky" w:date="2024-09-12T15:33:00Z" w:initials="GK">
    <w:p w14:paraId="75D8D079" w14:textId="77777777" w:rsidR="007F280D" w:rsidRDefault="007F280D" w:rsidP="007F280D">
      <w:pPr>
        <w:pStyle w:val="a9"/>
        <w:ind w:left="0"/>
        <w:jc w:val="right"/>
      </w:pPr>
      <w:r>
        <w:rPr>
          <w:rStyle w:val="ab"/>
        </w:rPr>
        <w:annotationRef/>
      </w:r>
      <w:r>
        <w:fldChar w:fldCharType="begin"/>
      </w:r>
      <w:r>
        <w:instrText>HYPERLINK "mailto:AmirM@jtmt.gov.il"</w:instrText>
      </w:r>
      <w:bookmarkStart w:id="3617" w:name="_@_B6B4F1205B9B474A9201CED850A70505Z"/>
      <w:r>
        <w:fldChar w:fldCharType="separate"/>
      </w:r>
      <w:bookmarkEnd w:id="3617"/>
      <w:r w:rsidRPr="009E190A">
        <w:rPr>
          <w:rStyle w:val="af4"/>
          <w:noProof/>
        </w:rPr>
        <w:t>@Amir Mossek</w:t>
      </w:r>
      <w:r>
        <w:fldChar w:fldCharType="end"/>
      </w:r>
      <w:r>
        <w:t xml:space="preserve"> </w:t>
      </w:r>
      <w:r>
        <w:rPr>
          <w:rtl/>
        </w:rPr>
        <w:t>אתה יודע</w:t>
      </w:r>
      <w:r>
        <w:t>?</w:t>
      </w:r>
    </w:p>
  </w:comment>
  <w:comment w:id="3653" w:author="Lior Glick" w:date="2023-09-01T08:48:00Z" w:initials="LG">
    <w:p w14:paraId="19C2B1A3" w14:textId="77777777" w:rsidR="007F280D" w:rsidRDefault="007F280D" w:rsidP="007F280D">
      <w:pPr>
        <w:pStyle w:val="a9"/>
      </w:pPr>
      <w:r>
        <w:rPr>
          <w:rStyle w:val="ab"/>
        </w:rPr>
        <w:annotationRef/>
      </w:r>
      <w:r>
        <w:rPr>
          <w:rFonts w:hint="cs"/>
          <w:rtl/>
        </w:rPr>
        <w:t>על מה הנחות אלו מתבססות? יש לפרט את המתודולוגיה</w:t>
      </w:r>
    </w:p>
  </w:comment>
  <w:comment w:id="3654" w:author="Gidon Kupietzky" w:date="2024-09-12T15:35:00Z" w:initials="GK">
    <w:p w14:paraId="5D258178" w14:textId="77777777" w:rsidR="007F280D" w:rsidRDefault="007F280D" w:rsidP="007F280D">
      <w:pPr>
        <w:pStyle w:val="a9"/>
        <w:ind w:left="0"/>
        <w:jc w:val="right"/>
      </w:pPr>
      <w:r>
        <w:rPr>
          <w:rStyle w:val="ab"/>
        </w:rPr>
        <w:annotationRef/>
      </w:r>
      <w:r>
        <w:rPr>
          <w:rtl/>
        </w:rPr>
        <w:t>ראה נספח</w:t>
      </w:r>
    </w:p>
  </w:comment>
  <w:comment w:id="3663" w:author="Lior Glick" w:date="2023-09-01T08:51:00Z" w:initials="LG">
    <w:p w14:paraId="02E4CED6" w14:textId="77777777" w:rsidR="007F280D" w:rsidRDefault="007F280D" w:rsidP="007F280D">
      <w:pPr>
        <w:pStyle w:val="a9"/>
      </w:pPr>
      <w:r>
        <w:rPr>
          <w:rStyle w:val="ab"/>
        </w:rPr>
        <w:annotationRef/>
      </w:r>
      <w:r>
        <w:rPr>
          <w:rFonts w:hint="cs"/>
          <w:rtl/>
        </w:rPr>
        <w:t>מדובר בקיבולת במזרח וירושלים ולא קיבולת למגזר הערבי</w:t>
      </w:r>
    </w:p>
  </w:comment>
  <w:comment w:id="3670" w:author="Lior Glick" w:date="2023-09-01T08:52:00Z" w:initials="LG">
    <w:p w14:paraId="1EDF8CFC" w14:textId="77777777" w:rsidR="007F280D" w:rsidRDefault="007F280D" w:rsidP="007F280D">
      <w:pPr>
        <w:pStyle w:val="a9"/>
      </w:pPr>
      <w:r>
        <w:rPr>
          <w:rStyle w:val="ab"/>
        </w:rPr>
        <w:annotationRef/>
      </w:r>
      <w:r>
        <w:rPr>
          <w:rFonts w:hint="cs"/>
          <w:rtl/>
        </w:rPr>
        <w:t>מדוע לא מתחשבים בתכניות אלו לצורך התחזיות בשנות היעד הקרובות?</w:t>
      </w:r>
    </w:p>
  </w:comment>
  <w:comment w:id="3671" w:author="Gidon Kupietzky" w:date="2024-09-12T15:36:00Z" w:initials="GK">
    <w:p w14:paraId="01305D98" w14:textId="77777777" w:rsidR="007F280D" w:rsidRDefault="007F280D" w:rsidP="007F280D">
      <w:pPr>
        <w:pStyle w:val="a9"/>
        <w:ind w:left="0"/>
        <w:jc w:val="right"/>
      </w:pPr>
      <w:r>
        <w:rPr>
          <w:rStyle w:val="ab"/>
        </w:rPr>
        <w:annotationRef/>
      </w:r>
      <w:r>
        <w:rPr>
          <w:rtl/>
        </w:rPr>
        <w:t>כי לרוב התכניות משקפים רק מעט מאוד מהבנייה שמתרחשת</w:t>
      </w:r>
    </w:p>
  </w:comment>
  <w:comment w:id="3677" w:author="Lior Glick" w:date="2023-09-01T08:53:00Z" w:initials="LG">
    <w:p w14:paraId="3783439F" w14:textId="77777777" w:rsidR="007F280D" w:rsidRDefault="007F280D" w:rsidP="007F280D">
      <w:pPr>
        <w:pStyle w:val="a9"/>
      </w:pPr>
      <w:r>
        <w:rPr>
          <w:rStyle w:val="ab"/>
        </w:rPr>
        <w:annotationRef/>
      </w:r>
      <w:r>
        <w:rPr>
          <w:rFonts w:hint="cs"/>
          <w:rtl/>
        </w:rPr>
        <w:t>ההנחה היא שאין מעבר של אוכלוסיה ממזרח העיר למערבה? ואם כן על מה הנחה זו מבוססת?</w:t>
      </w:r>
    </w:p>
  </w:comment>
  <w:comment w:id="3678" w:author="Gidon Kupietzky" w:date="2024-09-12T15:38:00Z" w:initials="GK">
    <w:p w14:paraId="41C5F577" w14:textId="77777777" w:rsidR="007F280D" w:rsidRDefault="007F280D" w:rsidP="007F280D">
      <w:pPr>
        <w:pStyle w:val="a9"/>
        <w:ind w:left="0"/>
        <w:jc w:val="right"/>
      </w:pPr>
      <w:r>
        <w:rPr>
          <w:rStyle w:val="ab"/>
        </w:rPr>
        <w:annotationRef/>
      </w:r>
      <w:r>
        <w:rPr>
          <w:rtl/>
        </w:rPr>
        <w:t>נכון. ההנחה לא מבוססת</w:t>
      </w:r>
    </w:p>
  </w:comment>
  <w:comment w:id="3684" w:author="Lior Glick" w:date="2023-09-01T08:54:00Z" w:initials="LG">
    <w:p w14:paraId="6266BF34" w14:textId="77777777" w:rsidR="007F280D" w:rsidRDefault="007F280D" w:rsidP="007F280D">
      <w:pPr>
        <w:pStyle w:val="a9"/>
      </w:pPr>
      <w:r>
        <w:rPr>
          <w:rStyle w:val="ab"/>
        </w:rPr>
        <w:annotationRef/>
      </w:r>
      <w:r>
        <w:rPr>
          <w:rFonts w:hint="cs"/>
          <w:rtl/>
        </w:rPr>
        <w:t>על מה הנחה זו מבוססת?</w:t>
      </w:r>
    </w:p>
  </w:comment>
  <w:comment w:id="3685" w:author="Gidon Kupietzky" w:date="2024-09-12T15:39:00Z" w:initials="GK">
    <w:p w14:paraId="1AC21A17" w14:textId="77777777" w:rsidR="007F280D" w:rsidRDefault="007F280D" w:rsidP="007F280D">
      <w:pPr>
        <w:pStyle w:val="a9"/>
        <w:ind w:left="0"/>
        <w:jc w:val="right"/>
      </w:pPr>
      <w:r>
        <w:rPr>
          <w:rStyle w:val="ab"/>
        </w:rPr>
        <w:annotationRef/>
      </w:r>
      <w:r>
        <w:rPr>
          <w:rtl/>
        </w:rPr>
        <w:t>היכרות עם השטח ללא משהו רשמי שזה מבוסס עליו</w:t>
      </w:r>
    </w:p>
  </w:comment>
  <w:comment w:id="3686" w:author="Lior Glick" w:date="2023-09-01T08:55:00Z" w:initials="LG">
    <w:p w14:paraId="236FA2EC" w14:textId="77777777" w:rsidR="007F280D" w:rsidRDefault="007F280D" w:rsidP="007F280D">
      <w:pPr>
        <w:pStyle w:val="a9"/>
      </w:pPr>
      <w:r>
        <w:rPr>
          <w:rStyle w:val="ab"/>
        </w:rPr>
        <w:annotationRef/>
      </w:r>
      <w:r>
        <w:rPr>
          <w:rFonts w:hint="cs"/>
          <w:rtl/>
        </w:rPr>
        <w:t>על מה הנחה זו מבוססת?</w:t>
      </w:r>
    </w:p>
  </w:comment>
  <w:comment w:id="3687" w:author="Gidon Kupietzky" w:date="2024-09-12T15:39:00Z" w:initials="GK">
    <w:p w14:paraId="0CCA04EA" w14:textId="77777777" w:rsidR="007F280D" w:rsidRDefault="007F280D" w:rsidP="007F280D">
      <w:pPr>
        <w:pStyle w:val="a9"/>
        <w:ind w:left="0"/>
        <w:jc w:val="right"/>
      </w:pPr>
      <w:r>
        <w:rPr>
          <w:rStyle w:val="ab"/>
        </w:rPr>
        <w:annotationRef/>
      </w:r>
      <w:r>
        <w:rPr>
          <w:rtl/>
        </w:rPr>
        <w:t>כנל</w:t>
      </w:r>
    </w:p>
  </w:comment>
  <w:comment w:id="3737" w:author="Lior Glick" w:date="2023-09-01T09:09:00Z" w:initials="LG">
    <w:p w14:paraId="41E88BE2" w14:textId="02DEA523" w:rsidR="007F280D" w:rsidRDefault="007F280D" w:rsidP="007F280D">
      <w:pPr>
        <w:pStyle w:val="a9"/>
      </w:pPr>
      <w:r>
        <w:rPr>
          <w:rStyle w:val="ab"/>
        </w:rPr>
        <w:annotationRef/>
      </w:r>
      <w:r>
        <w:rPr>
          <w:rFonts w:hint="cs"/>
          <w:rtl/>
        </w:rPr>
        <w:t>לציין מה הוא היחס</w:t>
      </w:r>
    </w:p>
  </w:comment>
  <w:comment w:id="3743" w:author="Lior Glick" w:date="2023-09-01T09:08:00Z" w:initials="LG">
    <w:p w14:paraId="114B2303" w14:textId="77777777" w:rsidR="007F280D" w:rsidRDefault="007F280D" w:rsidP="007F280D">
      <w:pPr>
        <w:pStyle w:val="a9"/>
      </w:pPr>
      <w:r>
        <w:rPr>
          <w:rStyle w:val="ab"/>
        </w:rPr>
        <w:annotationRef/>
      </w:r>
      <w:r>
        <w:rPr>
          <w:rFonts w:hint="cs"/>
          <w:rtl/>
        </w:rPr>
        <w:t>בשנת הבסיס?</w:t>
      </w:r>
    </w:p>
  </w:comment>
  <w:comment w:id="3744" w:author="Lior Glick" w:date="2023-09-01T09:08:00Z" w:initials="LG">
    <w:p w14:paraId="0A8AEFA0" w14:textId="77777777" w:rsidR="007F280D" w:rsidRDefault="007F280D" w:rsidP="007F280D">
      <w:pPr>
        <w:pStyle w:val="a9"/>
      </w:pPr>
      <w:r>
        <w:rPr>
          <w:rStyle w:val="ab"/>
        </w:rPr>
        <w:annotationRef/>
      </w:r>
      <w:r>
        <w:rPr>
          <w:rFonts w:hint="cs"/>
          <w:rtl/>
        </w:rPr>
        <w:t>לציין את היחס</w:t>
      </w:r>
    </w:p>
  </w:comment>
  <w:comment w:id="3770" w:author="Lior Glick" w:date="2025-01-19T09:15:00Z" w:initials="LG">
    <w:p w14:paraId="32A3C97A" w14:textId="77777777" w:rsidR="00C95A96" w:rsidRDefault="00A55CF9" w:rsidP="00C95A96">
      <w:pPr>
        <w:pStyle w:val="a9"/>
        <w:ind w:left="0"/>
        <w:jc w:val="right"/>
      </w:pPr>
      <w:r>
        <w:rPr>
          <w:rStyle w:val="ab"/>
        </w:rPr>
        <w:annotationRef/>
      </w:r>
      <w:r w:rsidR="00C95A96">
        <w:rPr>
          <w:rFonts w:hint="eastAsia"/>
          <w:rtl/>
        </w:rPr>
        <w:t>מה</w:t>
      </w:r>
      <w:r w:rsidR="00C95A96">
        <w:rPr>
          <w:rtl/>
        </w:rPr>
        <w:t xml:space="preserve"> לגבי יוממים אל מרחב צת"אל? כלומר ההנחה שפיזור המשרות בתוך מרחב צת"אל יישמר לכל אורך שנות התחזית?</w:t>
      </w:r>
    </w:p>
  </w:comment>
  <w:comment w:id="3773" w:author="Lior Glick" w:date="2023-09-01T09:17:00Z" w:initials="LG">
    <w:p w14:paraId="33AC1DCB" w14:textId="44794B30" w:rsidR="007F280D" w:rsidRDefault="007F280D" w:rsidP="007F280D">
      <w:pPr>
        <w:pStyle w:val="a9"/>
        <w:ind w:left="440"/>
      </w:pPr>
      <w:r>
        <w:rPr>
          <w:rStyle w:val="ab"/>
        </w:rPr>
        <w:annotationRef/>
      </w:r>
      <w:r>
        <w:rPr>
          <w:rFonts w:hint="eastAsia"/>
          <w:rtl/>
        </w:rPr>
        <w:t>לאיזו</w:t>
      </w:r>
      <w:r>
        <w:rPr>
          <w:rtl/>
        </w:rPr>
        <w:t xml:space="preserve"> שנה? לציין את שיעור ההשתפות. </w:t>
      </w:r>
    </w:p>
  </w:comment>
  <w:comment w:id="3782" w:author="Lior Glick" w:date="2023-09-01T09:17:00Z" w:initials="LG">
    <w:p w14:paraId="6CFFCC56" w14:textId="77777777" w:rsidR="007F280D" w:rsidRDefault="007F280D" w:rsidP="007F280D">
      <w:pPr>
        <w:pStyle w:val="a9"/>
        <w:ind w:left="440"/>
      </w:pPr>
      <w:r>
        <w:rPr>
          <w:rStyle w:val="ab"/>
        </w:rPr>
        <w:annotationRef/>
      </w:r>
      <w:r>
        <w:rPr>
          <w:rFonts w:hint="eastAsia"/>
          <w:rtl/>
        </w:rPr>
        <w:t>מהו</w:t>
      </w:r>
      <w:r>
        <w:rPr>
          <w:rtl/>
        </w:rPr>
        <w:t>? לאיזו שנת יעד?</w:t>
      </w:r>
    </w:p>
  </w:comment>
  <w:comment w:id="3783" w:author="Gidon Kupietzky" w:date="2024-09-15T11:30:00Z" w:initials="GK">
    <w:p w14:paraId="2C4EE60C" w14:textId="77777777" w:rsidR="007F280D" w:rsidRDefault="007F280D" w:rsidP="007F280D">
      <w:pPr>
        <w:pStyle w:val="a9"/>
        <w:ind w:left="0"/>
        <w:jc w:val="right"/>
      </w:pPr>
      <w:r>
        <w:rPr>
          <w:rStyle w:val="ab"/>
        </w:rPr>
        <w:annotationRef/>
      </w:r>
      <w:r>
        <w:rPr>
          <w:rtl/>
        </w:rPr>
        <w:t>כל שנת יעד</w:t>
      </w:r>
    </w:p>
  </w:comment>
  <w:comment w:id="3789" w:author="Lior Glick" w:date="2024-12-03T08:31:00Z" w:initials="LG">
    <w:p w14:paraId="16258DEC" w14:textId="77777777" w:rsidR="002720E6" w:rsidRDefault="002720E6" w:rsidP="002720E6">
      <w:pPr>
        <w:pStyle w:val="a9"/>
        <w:ind w:left="0"/>
        <w:jc w:val="right"/>
      </w:pPr>
      <w:r>
        <w:rPr>
          <w:rStyle w:val="ab"/>
        </w:rPr>
        <w:annotationRef/>
      </w:r>
      <w:r>
        <w:rPr>
          <w:rFonts w:hint="eastAsia"/>
          <w:rtl/>
        </w:rPr>
        <w:t>לפרט</w:t>
      </w:r>
      <w:r>
        <w:rPr>
          <w:rtl/>
        </w:rPr>
        <w:t xml:space="preserve"> את ההנחות. ההנחות הן רק ברמת כל המרחב או ברמת רשויות/אזורי על?</w:t>
      </w:r>
    </w:p>
  </w:comment>
  <w:comment w:id="3790" w:author="Gidon Kupietzky" w:date="2024-12-15T12:24:00Z" w:initials="GK">
    <w:p w14:paraId="38721C28" w14:textId="77777777" w:rsidR="00B407A0" w:rsidRDefault="00B407A0" w:rsidP="00B407A0">
      <w:pPr>
        <w:pStyle w:val="a9"/>
        <w:ind w:left="0"/>
        <w:jc w:val="right"/>
      </w:pPr>
      <w:r>
        <w:rPr>
          <w:rStyle w:val="ab"/>
        </w:rPr>
        <w:annotationRef/>
      </w:r>
      <w:r>
        <w:rPr>
          <w:rtl/>
        </w:rPr>
        <w:t>גם כאן לדייק את הנושא</w:t>
      </w:r>
    </w:p>
  </w:comment>
  <w:comment w:id="3794" w:author="Lior Glick" w:date="2023-09-01T09:22:00Z" w:initials="LG">
    <w:p w14:paraId="69DC15ED" w14:textId="2CBF3FF9" w:rsidR="007F280D" w:rsidRDefault="007F280D" w:rsidP="007F280D">
      <w:pPr>
        <w:pStyle w:val="a9"/>
      </w:pPr>
      <w:r>
        <w:rPr>
          <w:rStyle w:val="ab"/>
        </w:rPr>
        <w:annotationRef/>
      </w:r>
      <w:r>
        <w:rPr>
          <w:rFonts w:hint="cs"/>
          <w:rtl/>
        </w:rPr>
        <w:t>איך?</w:t>
      </w:r>
    </w:p>
  </w:comment>
  <w:comment w:id="3795" w:author="Gidon Kupietzky" w:date="2024-09-15T11:32:00Z" w:initials="GK">
    <w:p w14:paraId="3B420E73" w14:textId="77777777" w:rsidR="007F280D" w:rsidRDefault="007F280D" w:rsidP="007F280D">
      <w:pPr>
        <w:pStyle w:val="a9"/>
        <w:ind w:left="0"/>
        <w:jc w:val="right"/>
      </w:pPr>
      <w:r>
        <w:rPr>
          <w:rStyle w:val="ab"/>
        </w:rPr>
        <w:annotationRef/>
      </w:r>
      <w:r>
        <w:rPr>
          <w:rtl/>
        </w:rPr>
        <w:t>כלל אצבע ששמענו מכמה אנשים</w:t>
      </w:r>
    </w:p>
  </w:comment>
  <w:comment w:id="3796" w:author="Lior Glick" w:date="2024-12-03T08:30:00Z" w:initials="LG">
    <w:p w14:paraId="06078804" w14:textId="77777777" w:rsidR="002720E6" w:rsidRDefault="002720E6" w:rsidP="002720E6">
      <w:pPr>
        <w:pStyle w:val="a9"/>
        <w:ind w:left="0"/>
        <w:jc w:val="right"/>
      </w:pPr>
      <w:r>
        <w:rPr>
          <w:rStyle w:val="ab"/>
        </w:rPr>
        <w:annotationRef/>
      </w:r>
      <w:r>
        <w:rPr>
          <w:rFonts w:hint="eastAsia"/>
          <w:rtl/>
        </w:rPr>
        <w:t>מה</w:t>
      </w:r>
      <w:r>
        <w:rPr>
          <w:rtl/>
        </w:rPr>
        <w:t xml:space="preserve"> ההנחה ואיך הגעתם אליה?</w:t>
      </w:r>
    </w:p>
  </w:comment>
  <w:comment w:id="3843" w:author="Lior Glick" w:date="2023-09-01T09:46:00Z" w:initials="LG">
    <w:p w14:paraId="70311416" w14:textId="6D2EECEA" w:rsidR="007F280D" w:rsidRDefault="007F280D" w:rsidP="007F280D">
      <w:pPr>
        <w:pStyle w:val="a9"/>
      </w:pPr>
      <w:r>
        <w:rPr>
          <w:rStyle w:val="ab"/>
        </w:rPr>
        <w:annotationRef/>
      </w:r>
      <w:r>
        <w:rPr>
          <w:rFonts w:hint="cs"/>
          <w:rtl/>
        </w:rPr>
        <w:t>להפנות לעמ' רלוונטי. ההנחה היא שיחס משקי בית ומועסקים בא"ת בשנת הבסיס יישמר לכל אורך תקופת התחזית?</w:t>
      </w:r>
    </w:p>
  </w:comment>
  <w:comment w:id="3860" w:author="Gidon Kupietzky" w:date="2024-12-16T14:50:00Z" w:initials="GK">
    <w:p w14:paraId="13FF46FD" w14:textId="77777777" w:rsidR="00327521" w:rsidRDefault="00327521" w:rsidP="00327521">
      <w:pPr>
        <w:pStyle w:val="a9"/>
        <w:ind w:left="0"/>
        <w:jc w:val="right"/>
      </w:pPr>
      <w:r>
        <w:rPr>
          <w:rStyle w:val="ab"/>
        </w:rPr>
        <w:annotationRef/>
      </w:r>
      <w:r>
        <w:fldChar w:fldCharType="begin"/>
      </w:r>
      <w:r>
        <w:instrText>HYPERLINK "mailto:mark@jtmt.gov.il"</w:instrText>
      </w:r>
      <w:bookmarkStart w:id="3861" w:name="_@_157CB17F6A974E85906D7A71B6834FDCZ"/>
      <w:r>
        <w:fldChar w:fldCharType="separate"/>
      </w:r>
      <w:bookmarkEnd w:id="3861"/>
      <w:r w:rsidRPr="00323BDD">
        <w:rPr>
          <w:rStyle w:val="af4"/>
          <w:noProof/>
        </w:rPr>
        <w:t>@Mark Kungurov</w:t>
      </w:r>
      <w:r>
        <w:fldChar w:fldCharType="end"/>
      </w:r>
      <w:r>
        <w:t xml:space="preserve"> </w:t>
      </w:r>
      <w:r>
        <w:rPr>
          <w:rtl/>
        </w:rPr>
        <w:t>לוודא שכל פעם שכתוב ראה סעיף..זה היפר לינק בבקשה</w:t>
      </w:r>
    </w:p>
  </w:comment>
  <w:comment w:id="3868" w:author="Lior Glick" w:date="2023-09-01T09:49:00Z" w:initials="LG">
    <w:p w14:paraId="25DC86AE" w14:textId="1E92FA75" w:rsidR="007F280D" w:rsidRDefault="007F280D" w:rsidP="007F280D">
      <w:pPr>
        <w:pStyle w:val="a9"/>
      </w:pPr>
      <w:r>
        <w:rPr>
          <w:rStyle w:val="ab"/>
        </w:rPr>
        <w:annotationRef/>
      </w:r>
      <w:r>
        <w:rPr>
          <w:rFonts w:hint="cs"/>
          <w:rtl/>
        </w:rPr>
        <w:t>לפרט את המתודולוגיה להערכת אופן מימוש הקיבולת ואופן תרגום הקיבולת התכנונית למס' עובדים</w:t>
      </w:r>
    </w:p>
  </w:comment>
  <w:comment w:id="3883" w:author="Lior Glick" w:date="2024-12-03T08:36:00Z" w:initials="LG">
    <w:p w14:paraId="2FFCBDA9" w14:textId="77777777" w:rsidR="002720E6" w:rsidRDefault="002720E6" w:rsidP="002720E6">
      <w:pPr>
        <w:pStyle w:val="a9"/>
        <w:ind w:left="0"/>
        <w:jc w:val="right"/>
      </w:pPr>
      <w:r>
        <w:rPr>
          <w:rStyle w:val="ab"/>
        </w:rPr>
        <w:annotationRef/>
      </w:r>
      <w:r>
        <w:rPr>
          <w:rFonts w:hint="eastAsia"/>
          <w:rtl/>
        </w:rPr>
        <w:t>חסרה</w:t>
      </w:r>
      <w:r>
        <w:rPr>
          <w:rtl/>
        </w:rPr>
        <w:t xml:space="preserve"> התייחסות לאופן חלוקת המועסקים לפי ענפים שאינם חינוך</w:t>
      </w:r>
    </w:p>
  </w:comment>
  <w:comment w:id="3884" w:author="Gidon Kupietzky" w:date="2024-12-15T12:25:00Z" w:initials="GK">
    <w:p w14:paraId="1888FADF" w14:textId="77777777" w:rsidR="006B2545" w:rsidRDefault="006B2545" w:rsidP="006B2545">
      <w:pPr>
        <w:pStyle w:val="a9"/>
        <w:ind w:left="0"/>
        <w:jc w:val="right"/>
      </w:pPr>
      <w:r>
        <w:rPr>
          <w:rStyle w:val="ab"/>
        </w:rPr>
        <w:annotationRef/>
      </w:r>
      <w:r>
        <w:rPr>
          <w:rtl/>
        </w:rPr>
        <w:t>לפרט את התהליך ומה עושים עם הנתונים</w:t>
      </w:r>
    </w:p>
  </w:comment>
  <w:comment w:id="3984" w:author="Lior Glick" w:date="2023-09-03T08:55:00Z" w:initials="LG">
    <w:p w14:paraId="4BFEE1A5" w14:textId="026C08A5" w:rsidR="001D2E9B" w:rsidRDefault="001D2E9B" w:rsidP="001D2E9B">
      <w:pPr>
        <w:pStyle w:val="a9"/>
      </w:pPr>
      <w:r>
        <w:rPr>
          <w:rStyle w:val="ab"/>
        </w:rPr>
        <w:annotationRef/>
      </w:r>
      <w:r>
        <w:rPr>
          <w:rFonts w:hint="cs"/>
          <w:rtl/>
        </w:rPr>
        <w:t>אם זו מתודולוגיה רלוונטית לכל התרחישים היא צריכה להיות בסעיף כללי</w:t>
      </w:r>
    </w:p>
  </w:comment>
  <w:comment w:id="3987" w:author="Lior Glick" w:date="2024-12-03T08:41:00Z" w:initials="LG">
    <w:p w14:paraId="411F7491" w14:textId="77777777" w:rsidR="00472234" w:rsidRDefault="00472234" w:rsidP="00472234">
      <w:pPr>
        <w:pStyle w:val="a9"/>
        <w:ind w:left="0"/>
        <w:jc w:val="right"/>
      </w:pPr>
      <w:r>
        <w:rPr>
          <w:rStyle w:val="ab"/>
        </w:rPr>
        <w:annotationRef/>
      </w:r>
      <w:r>
        <w:rPr>
          <w:rFonts w:hint="eastAsia"/>
          <w:rtl/>
        </w:rPr>
        <w:t>צריך</w:t>
      </w:r>
      <w:r>
        <w:rPr>
          <w:rtl/>
        </w:rPr>
        <w:t xml:space="preserve"> להופיע בפרק קודם שמתאר את המתודולוגיה. זה לא רלוונטי רק להתאמה לתחזיות המועצה אלא בעיקר לרמת א"ת</w:t>
      </w:r>
    </w:p>
  </w:comment>
  <w:comment w:id="3988" w:author="Gidon Kupietzky" w:date="2024-12-15T12:28:00Z" w:initials="GK">
    <w:p w14:paraId="7C890DCC" w14:textId="77777777" w:rsidR="00F42CC7" w:rsidRDefault="00F42CC7" w:rsidP="00F42CC7">
      <w:pPr>
        <w:pStyle w:val="a9"/>
        <w:ind w:left="0"/>
        <w:jc w:val="right"/>
      </w:pPr>
      <w:r>
        <w:rPr>
          <w:rStyle w:val="ab"/>
        </w:rPr>
        <w:annotationRef/>
      </w:r>
      <w:r>
        <w:rPr>
          <w:rtl/>
        </w:rPr>
        <w:t>נעשו רק הבטחת התאמה ולא במסגרת צתאל</w:t>
      </w:r>
      <w:r>
        <w:t>...</w:t>
      </w:r>
    </w:p>
  </w:comment>
  <w:comment w:id="3994" w:author="Lior Glick" w:date="2023-09-03T08:56:00Z" w:initials="LG">
    <w:p w14:paraId="0C2355CE" w14:textId="3960D268" w:rsidR="001D2E9B" w:rsidRDefault="001D2E9B" w:rsidP="001D2E9B">
      <w:pPr>
        <w:pStyle w:val="a9"/>
      </w:pPr>
      <w:r>
        <w:rPr>
          <w:rStyle w:val="ab"/>
        </w:rPr>
        <w:annotationRef/>
      </w:r>
      <w:r>
        <w:rPr>
          <w:rFonts w:hint="cs"/>
          <w:rtl/>
        </w:rPr>
        <w:t xml:space="preserve">לא ברור. אין פה אפיון לפי סוג התכנית וסטטוס האישור שלה כמקובל </w:t>
      </w:r>
    </w:p>
  </w:comment>
  <w:comment w:id="3995" w:author="Gidon Kupietzky" w:date="2024-09-15T12:01:00Z" w:initials="GK">
    <w:p w14:paraId="3AA1D182" w14:textId="77777777" w:rsidR="00FD14E8" w:rsidRDefault="00FD14E8" w:rsidP="00FD14E8">
      <w:pPr>
        <w:pStyle w:val="a9"/>
        <w:ind w:left="0"/>
        <w:jc w:val="right"/>
      </w:pPr>
      <w:r>
        <w:rPr>
          <w:rStyle w:val="ab"/>
        </w:rPr>
        <w:annotationRef/>
      </w:r>
      <w:r>
        <w:rPr>
          <w:rtl/>
        </w:rPr>
        <w:t>נכון</w:t>
      </w:r>
    </w:p>
  </w:comment>
  <w:comment w:id="4024" w:author="Lior Glick" w:date="2023-09-03T08:58:00Z" w:initials="LG">
    <w:p w14:paraId="429F71AA" w14:textId="292DB0DA" w:rsidR="001D2E9B" w:rsidRDefault="001D2E9B" w:rsidP="001D2E9B">
      <w:pPr>
        <w:pStyle w:val="a9"/>
        <w:ind w:left="440"/>
      </w:pPr>
      <w:r>
        <w:rPr>
          <w:rStyle w:val="ab"/>
        </w:rPr>
        <w:annotationRef/>
      </w:r>
      <w:r>
        <w:rPr>
          <w:rFonts w:hint="eastAsia"/>
          <w:rtl/>
        </w:rPr>
        <w:t>וזאת</w:t>
      </w:r>
      <w:r>
        <w:rPr>
          <w:rtl/>
        </w:rPr>
        <w:t xml:space="preserve"> לאחר ניצול "קיבולת" שאין לה ביקוש עבור האוכלוסיה היהודית הלא חרדית?</w:t>
      </w:r>
    </w:p>
  </w:comment>
  <w:comment w:id="4025" w:author="Gidon Kupietzky" w:date="2024-09-15T12:03:00Z" w:initials="GK">
    <w:p w14:paraId="64C11936" w14:textId="77777777" w:rsidR="00E0293D" w:rsidRDefault="00E0293D" w:rsidP="00E0293D">
      <w:pPr>
        <w:pStyle w:val="a9"/>
        <w:ind w:left="0"/>
        <w:jc w:val="right"/>
      </w:pPr>
      <w:r>
        <w:rPr>
          <w:rStyle w:val="ab"/>
        </w:rPr>
        <w:annotationRef/>
      </w:r>
      <w:r>
        <w:rPr>
          <w:rtl/>
        </w:rPr>
        <w:t>לא. אצלנו המגזר הוא פונקציה של השטח ולא היח"ד לכן לא אם היינו מאכלסים קיבולת באזור תנועה יהודי כללי הוא לא היה שייך למגזר החרדי</w:t>
      </w:r>
      <w:r>
        <w:t xml:space="preserve">. </w:t>
      </w:r>
    </w:p>
  </w:comment>
  <w:comment w:id="4111" w:author="Lior Glick" w:date="2023-09-03T09:08:00Z" w:initials="LG">
    <w:p w14:paraId="4B5AAA53" w14:textId="77777777" w:rsidR="00402B75" w:rsidRDefault="00706678" w:rsidP="00CF54AC">
      <w:pPr>
        <w:pStyle w:val="a9"/>
        <w:ind w:left="440"/>
      </w:pPr>
      <w:r>
        <w:rPr>
          <w:rStyle w:val="ab"/>
        </w:rPr>
        <w:annotationRef/>
      </w:r>
      <w:r w:rsidR="00402B75">
        <w:rPr>
          <w:rFonts w:hint="eastAsia"/>
          <w:rtl/>
        </w:rPr>
        <w:t>יש</w:t>
      </w:r>
      <w:r w:rsidR="00402B75">
        <w:rPr>
          <w:rtl/>
        </w:rPr>
        <w:t xml:space="preserve"> להפריד את הדיון בין יו"ש לירושלים. המתודולוגיה לחיזוי האוכ' הפלסטינית צריכה להיות חלק אינטגרלי מהדיון על התחזית ולכן יש לשלבה בסעיף 5.1.1.</w:t>
      </w:r>
    </w:p>
  </w:comment>
  <w:comment w:id="4112" w:author="Gidon Kupietzky" w:date="2024-09-15T12:07:00Z" w:initials="GK">
    <w:p w14:paraId="11864D36" w14:textId="77777777" w:rsidR="00C92BFD" w:rsidRDefault="00C92BFD" w:rsidP="00C92BFD">
      <w:pPr>
        <w:pStyle w:val="a9"/>
        <w:ind w:left="0"/>
        <w:jc w:val="right"/>
      </w:pPr>
      <w:r>
        <w:rPr>
          <w:rStyle w:val="ab"/>
        </w:rPr>
        <w:annotationRef/>
      </w:r>
      <w:r>
        <w:rPr>
          <w:rtl/>
        </w:rPr>
        <w:t>לא מבין את ההערה</w:t>
      </w:r>
    </w:p>
  </w:comment>
  <w:comment w:id="4113" w:author="Lior Glick" w:date="2024-12-03T08:41:00Z" w:initials="LG">
    <w:p w14:paraId="50960866" w14:textId="77777777" w:rsidR="00472234" w:rsidRDefault="00472234" w:rsidP="00472234">
      <w:pPr>
        <w:pStyle w:val="a9"/>
        <w:ind w:left="0"/>
        <w:jc w:val="right"/>
      </w:pPr>
      <w:r>
        <w:rPr>
          <w:rStyle w:val="ab"/>
        </w:rPr>
        <w:annotationRef/>
      </w:r>
      <w:r>
        <w:rPr>
          <w:rFonts w:hint="eastAsia"/>
          <w:rtl/>
        </w:rPr>
        <w:t>מה</w:t>
      </w:r>
      <w:r>
        <w:rPr>
          <w:rtl/>
        </w:rPr>
        <w:t xml:space="preserve"> בין החלק הזה לבין החלק בעמ' 26</w:t>
      </w:r>
    </w:p>
  </w:comment>
  <w:comment w:id="4114" w:author="Gidon Kupietzky" w:date="2024-12-15T12:30:00Z" w:initials="GK">
    <w:p w14:paraId="66CD200B" w14:textId="77777777" w:rsidR="002B33F8" w:rsidRDefault="002B33F8" w:rsidP="002B33F8">
      <w:pPr>
        <w:pStyle w:val="a9"/>
        <w:ind w:left="0"/>
        <w:jc w:val="right"/>
      </w:pPr>
      <w:r>
        <w:rPr>
          <w:rStyle w:val="ab"/>
        </w:rPr>
        <w:annotationRef/>
      </w:r>
      <w:r>
        <w:rPr>
          <w:rtl/>
        </w:rPr>
        <w:t>יוסבר במפה בהקדמה לעבודה</w:t>
      </w:r>
    </w:p>
  </w:comment>
  <w:comment w:id="4125" w:author="Lior Glick" w:date="2023-09-03T09:06:00Z" w:initials="LG">
    <w:p w14:paraId="379A6EDE" w14:textId="7DD7317A" w:rsidR="007B1933" w:rsidRDefault="00706678" w:rsidP="007B1933">
      <w:pPr>
        <w:pStyle w:val="a9"/>
        <w:ind w:left="440"/>
      </w:pPr>
      <w:r>
        <w:rPr>
          <w:rStyle w:val="ab"/>
        </w:rPr>
        <w:annotationRef/>
      </w:r>
      <w:r w:rsidR="007B1933">
        <w:rPr>
          <w:rtl/>
        </w:rPr>
        <w:t>שהם? יש לשים פה את הטבלה בנספח. מה ההנחות של שיעורי הגירה חיצונית עבור האוכלוסיה היהודית בחלוקה למגזרים</w:t>
      </w:r>
      <w:r w:rsidR="007B1933">
        <w:t>?</w:t>
      </w:r>
    </w:p>
  </w:comment>
  <w:comment w:id="4126" w:author="Gidon Kupietzky" w:date="2024-09-15T12:08:00Z" w:initials="GK">
    <w:p w14:paraId="414833D7" w14:textId="521CF4ED" w:rsidR="007B1933" w:rsidRDefault="007B1933" w:rsidP="007B1933">
      <w:pPr>
        <w:pStyle w:val="a9"/>
        <w:ind w:left="0"/>
        <w:jc w:val="right"/>
      </w:pPr>
      <w:r>
        <w:rPr>
          <w:rStyle w:val="ab"/>
        </w:rPr>
        <w:annotationRef/>
      </w:r>
      <w:r>
        <w:rPr>
          <w:rtl/>
        </w:rPr>
        <w:t>לא נעשה הערכות הגירה חיצונית למגזרים היהודים</w:t>
      </w:r>
    </w:p>
  </w:comment>
  <w:comment w:id="4139" w:author="Lior Glick" w:date="2023-09-03T09:12:00Z" w:initials="LG">
    <w:p w14:paraId="33496CE6" w14:textId="77777777" w:rsidR="00402B75" w:rsidRDefault="00053777" w:rsidP="00CF54AC">
      <w:pPr>
        <w:pStyle w:val="a9"/>
        <w:ind w:left="440"/>
      </w:pPr>
      <w:r>
        <w:rPr>
          <w:rStyle w:val="ab"/>
        </w:rPr>
        <w:annotationRef/>
      </w:r>
      <w:r w:rsidR="00402B75">
        <w:rPr>
          <w:rFonts w:hint="eastAsia"/>
          <w:rtl/>
        </w:rPr>
        <w:t>לצרף</w:t>
      </w:r>
      <w:r w:rsidR="00402B75">
        <w:rPr>
          <w:rtl/>
        </w:rPr>
        <w:t xml:space="preserve"> כנספח למסמך זה את שני המסמכים</w:t>
      </w:r>
    </w:p>
  </w:comment>
  <w:comment w:id="4149" w:author="Lior Glick" w:date="2023-09-03T09:13:00Z" w:initials="LG">
    <w:p w14:paraId="1052A610" w14:textId="18645047" w:rsidR="00053777" w:rsidRDefault="00053777">
      <w:pPr>
        <w:pStyle w:val="a9"/>
      </w:pPr>
      <w:r>
        <w:rPr>
          <w:rStyle w:val="ab"/>
        </w:rPr>
        <w:annotationRef/>
      </w:r>
      <w:r>
        <w:rPr>
          <w:rFonts w:hint="cs"/>
          <w:rtl/>
        </w:rPr>
        <w:t>מהם? מדוע בחרתם להמשיך בשנות יעד רחוקות את המגמה ולא לשמור בשלב מסוים על אותם שיעורים?</w:t>
      </w:r>
    </w:p>
  </w:comment>
  <w:comment w:id="4150" w:author="Gidon Kupietzky" w:date="2024-09-15T12:10:00Z" w:initials="GK">
    <w:p w14:paraId="149178E1" w14:textId="77777777" w:rsidR="00A12967" w:rsidRDefault="00A12967" w:rsidP="00A12967">
      <w:pPr>
        <w:pStyle w:val="a9"/>
        <w:ind w:left="0"/>
        <w:jc w:val="right"/>
      </w:pPr>
      <w:r>
        <w:rPr>
          <w:rStyle w:val="ab"/>
        </w:rPr>
        <w:annotationRef/>
      </w:r>
      <w:r>
        <w:rPr>
          <w:rtl/>
        </w:rPr>
        <w:t>לא חשבנו על זה</w:t>
      </w:r>
    </w:p>
  </w:comment>
  <w:comment w:id="4161" w:author="Lior Glick" w:date="2023-09-03T09:15:00Z" w:initials="LG">
    <w:p w14:paraId="4D144906" w14:textId="53CF1F5E" w:rsidR="00053777" w:rsidRDefault="00053777">
      <w:pPr>
        <w:pStyle w:val="a9"/>
      </w:pPr>
      <w:r>
        <w:rPr>
          <w:rStyle w:val="ab"/>
        </w:rPr>
        <w:annotationRef/>
      </w:r>
      <w:r>
        <w:rPr>
          <w:rFonts w:hint="cs"/>
          <w:rtl/>
        </w:rPr>
        <w:t>למה הכוונה?</w:t>
      </w:r>
    </w:p>
  </w:comment>
  <w:comment w:id="4162" w:author="Gidon Kupietzky" w:date="2024-09-15T12:10:00Z" w:initials="GK">
    <w:p w14:paraId="674BE1A3" w14:textId="77777777" w:rsidR="00A12967" w:rsidRDefault="00A12967" w:rsidP="00A12967">
      <w:pPr>
        <w:pStyle w:val="a9"/>
        <w:ind w:left="0"/>
        <w:jc w:val="right"/>
      </w:pPr>
      <w:r>
        <w:rPr>
          <w:rStyle w:val="ab"/>
        </w:rPr>
        <w:annotationRef/>
      </w:r>
      <w:r>
        <w:rPr>
          <w:rtl/>
        </w:rPr>
        <w:t>זה דוח שכתב אליהו . גם אני לא מבין בידיוק מה הוא עשה אבל נראה מספרים סבירים</w:t>
      </w:r>
    </w:p>
  </w:comment>
  <w:comment w:id="4253" w:author="Lior Glick" w:date="2023-09-04T09:19:00Z" w:initials="LG">
    <w:p w14:paraId="0F7535E1" w14:textId="77777777" w:rsidR="00B31DBF" w:rsidRDefault="00B31DBF" w:rsidP="00CF54AC">
      <w:pPr>
        <w:pStyle w:val="a9"/>
        <w:ind w:left="0"/>
        <w:jc w:val="right"/>
      </w:pPr>
      <w:r>
        <w:rPr>
          <w:rStyle w:val="ab"/>
        </w:rPr>
        <w:annotationRef/>
      </w:r>
      <w:r>
        <w:rPr>
          <w:rFonts w:hint="eastAsia"/>
          <w:rtl/>
        </w:rPr>
        <w:t>לציין</w:t>
      </w:r>
      <w:r>
        <w:rPr>
          <w:rtl/>
        </w:rPr>
        <w:t xml:space="preserve"> מקור נתונים למצב קיים</w:t>
      </w:r>
    </w:p>
  </w:comment>
  <w:comment w:id="4561" w:author="Lior Glick" w:date="2023-09-04T09:18:00Z" w:initials="LG">
    <w:p w14:paraId="1D2FC19E" w14:textId="1AA834C3" w:rsidR="00B66DE2" w:rsidRDefault="00B66DE2" w:rsidP="00CF54AC">
      <w:pPr>
        <w:pStyle w:val="a9"/>
        <w:ind w:left="0"/>
        <w:jc w:val="right"/>
      </w:pPr>
      <w:r>
        <w:rPr>
          <w:rStyle w:val="ab"/>
        </w:rPr>
        <w:annotationRef/>
      </w:r>
      <w:r>
        <w:rPr>
          <w:rFonts w:hint="eastAsia"/>
          <w:rtl/>
        </w:rPr>
        <w:t>מה</w:t>
      </w:r>
      <w:r>
        <w:rPr>
          <w:rtl/>
        </w:rPr>
        <w:t xml:space="preserve"> מקור הנתונים לשנים 2011-2020?</w:t>
      </w:r>
    </w:p>
  </w:comment>
  <w:comment w:id="4737" w:author="Lior Glick" w:date="2023-09-04T08:28:00Z" w:initials="LG">
    <w:p w14:paraId="40AC1DB3" w14:textId="77777777" w:rsidR="00B66DE2" w:rsidRDefault="007A5717">
      <w:pPr>
        <w:pStyle w:val="a9"/>
        <w:ind w:left="0"/>
        <w:jc w:val="right"/>
      </w:pPr>
      <w:r>
        <w:rPr>
          <w:rStyle w:val="ab"/>
        </w:rPr>
        <w:annotationRef/>
      </w:r>
      <w:r w:rsidR="00B66DE2">
        <w:rPr>
          <w:rFonts w:hint="eastAsia"/>
          <w:rtl/>
        </w:rPr>
        <w:t>צריך</w:t>
      </w:r>
      <w:r w:rsidR="00B66DE2">
        <w:rPr>
          <w:rtl/>
        </w:rPr>
        <w:t xml:space="preserve"> להופיע בגוף המסמך.</w:t>
      </w:r>
    </w:p>
    <w:p w14:paraId="25FC3EC9" w14:textId="77777777" w:rsidR="00B66DE2" w:rsidRDefault="00B66DE2">
      <w:pPr>
        <w:pStyle w:val="a9"/>
        <w:ind w:left="0"/>
        <w:jc w:val="right"/>
      </w:pPr>
      <w:r>
        <w:rPr>
          <w:rFonts w:hint="eastAsia"/>
          <w:rtl/>
        </w:rPr>
        <w:t>נראה</w:t>
      </w:r>
      <w:r>
        <w:rPr>
          <w:rtl/>
        </w:rPr>
        <w:t xml:space="preserve"> שהנתונים לשנת הבסיס של "מעל לגילאי העבודה" הם של השתתפות בגילאי עבודה עיקריים - מגיל 25 ולא מגיל העבודה-15.</w:t>
      </w:r>
    </w:p>
    <w:p w14:paraId="76325E22" w14:textId="77777777" w:rsidR="00B66DE2" w:rsidRDefault="00B66DE2" w:rsidP="00CF54AC">
      <w:pPr>
        <w:pStyle w:val="a9"/>
        <w:ind w:left="0"/>
        <w:jc w:val="right"/>
      </w:pPr>
      <w:r>
        <w:rPr>
          <w:rFonts w:hint="eastAsia"/>
          <w:rtl/>
        </w:rPr>
        <w:t>לא</w:t>
      </w:r>
      <w:r>
        <w:rPr>
          <w:rtl/>
        </w:rPr>
        <w:t xml:space="preserve"> כל כך מתיישב עם נתוני הלמ"ס לשנת 2021 - בלוח 1.36</w:t>
      </w:r>
    </w:p>
  </w:comment>
  <w:comment w:id="4738" w:author="Gidon Kupietzky" w:date="2024-10-06T11:20:00Z" w:initials="GK">
    <w:p w14:paraId="1368CC9D" w14:textId="77777777" w:rsidR="00F51E60" w:rsidRDefault="00F51E60" w:rsidP="00F51E60">
      <w:pPr>
        <w:pStyle w:val="a9"/>
        <w:ind w:left="0"/>
        <w:jc w:val="right"/>
      </w:pPr>
      <w:r>
        <w:rPr>
          <w:rStyle w:val="ab"/>
        </w:rPr>
        <w:annotationRef/>
      </w:r>
      <w:r>
        <w:rPr>
          <w:rtl/>
        </w:rPr>
        <w:t>למה צריך שיהיה בגוף העבודה? זה מפריע לקריאה הרציפה. בנוגע למספר נעשה בדיקה</w:t>
      </w:r>
    </w:p>
  </w:comment>
  <w:comment w:id="4740" w:author="Lior Glick" w:date="2023-09-04T09:05:00Z" w:initials="LG">
    <w:p w14:paraId="3413AD89" w14:textId="21A18A5A" w:rsidR="005738BC" w:rsidRDefault="005738BC" w:rsidP="00CF54AC">
      <w:pPr>
        <w:pStyle w:val="a9"/>
        <w:ind w:left="0"/>
        <w:jc w:val="right"/>
      </w:pPr>
      <w:r>
        <w:rPr>
          <w:rStyle w:val="ab"/>
        </w:rPr>
        <w:annotationRef/>
      </w:r>
      <w:r>
        <w:rPr>
          <w:rFonts w:hint="eastAsia"/>
          <w:rtl/>
        </w:rPr>
        <w:t>לציין</w:t>
      </w:r>
      <w:r>
        <w:rPr>
          <w:rtl/>
        </w:rPr>
        <w:t xml:space="preserve"> את מקור הנתונים לשנת הבסיס ולהוסיף הגדרות של המונחים</w:t>
      </w:r>
    </w:p>
  </w:comment>
  <w:comment w:id="4756" w:author="Lior Glick" w:date="2024-12-03T08:43:00Z" w:initials="LG">
    <w:p w14:paraId="3649C98A" w14:textId="77777777" w:rsidR="00472234" w:rsidRDefault="00472234" w:rsidP="00472234">
      <w:pPr>
        <w:pStyle w:val="a9"/>
        <w:ind w:left="0"/>
        <w:jc w:val="right"/>
      </w:pPr>
      <w:r>
        <w:rPr>
          <w:rStyle w:val="ab"/>
        </w:rPr>
        <w:annotationRef/>
      </w:r>
      <w:r>
        <w:rPr>
          <w:rFonts w:hint="eastAsia"/>
          <w:rtl/>
        </w:rPr>
        <w:t>לפרט</w:t>
      </w:r>
      <w:r>
        <w:rPr>
          <w:rtl/>
        </w:rPr>
        <w:t xml:space="preserve"> את הבסיס להנחות האלו. אפשר לצטט חלקים רלוונטים מהעבודה הזו</w:t>
      </w:r>
    </w:p>
  </w:comment>
  <w:comment w:id="4757" w:author="Gidon Kupietzky" w:date="2024-12-15T12:32:00Z" w:initials="GK">
    <w:p w14:paraId="123D2722" w14:textId="77777777" w:rsidR="00FA6D1C" w:rsidRDefault="00FA6D1C" w:rsidP="00FA6D1C">
      <w:pPr>
        <w:pStyle w:val="a9"/>
        <w:ind w:left="0"/>
        <w:jc w:val="right"/>
      </w:pPr>
      <w:r>
        <w:rPr>
          <w:rStyle w:val="ab"/>
        </w:rPr>
        <w:annotationRef/>
      </w:r>
      <w:r>
        <w:rPr>
          <w:rtl/>
        </w:rPr>
        <w:t>לעבור על הדוח שלהם ולצטט דברים..או לצרף אותו כנספח. לדבר על אמיר על זה</w:t>
      </w:r>
    </w:p>
  </w:comment>
  <w:comment w:id="4758" w:author="Gidon Kupietzky" w:date="2024-12-16T15:03:00Z" w:initials="GK">
    <w:p w14:paraId="5E7BA467" w14:textId="2ED3588D" w:rsidR="00B74587" w:rsidRDefault="00B74587" w:rsidP="00B74587">
      <w:pPr>
        <w:pStyle w:val="a9"/>
        <w:ind w:left="0"/>
        <w:jc w:val="right"/>
      </w:pPr>
      <w:r>
        <w:rPr>
          <w:rStyle w:val="ab"/>
        </w:rPr>
        <w:annotationRef/>
      </w:r>
      <w:r>
        <w:fldChar w:fldCharType="begin"/>
      </w:r>
      <w:r>
        <w:instrText>HYPERLINK "mailto:AmirM@jtmt.gov.il"</w:instrText>
      </w:r>
      <w:bookmarkStart w:id="4759" w:name="_@_A01DF0D3999D40DE922703D2A0212C66Z"/>
      <w:r>
        <w:fldChar w:fldCharType="separate"/>
      </w:r>
      <w:bookmarkEnd w:id="4759"/>
      <w:r w:rsidRPr="00B74587">
        <w:rPr>
          <w:rStyle w:val="af4"/>
          <w:noProof/>
        </w:rPr>
        <w:t>@Amir Mossek</w:t>
      </w:r>
      <w:r>
        <w:fldChar w:fldCharType="end"/>
      </w:r>
      <w:r>
        <w:t xml:space="preserve"> </w:t>
      </w:r>
    </w:p>
  </w:comment>
  <w:comment w:id="4764" w:author="Lior Glick" w:date="2024-12-03T08:45:00Z" w:initials="LG">
    <w:p w14:paraId="1C38A700" w14:textId="701B5C40" w:rsidR="00472234" w:rsidRDefault="00472234" w:rsidP="00472234">
      <w:pPr>
        <w:pStyle w:val="a9"/>
        <w:ind w:left="0"/>
        <w:jc w:val="right"/>
      </w:pPr>
      <w:r>
        <w:rPr>
          <w:rStyle w:val="ab"/>
        </w:rPr>
        <w:annotationRef/>
      </w:r>
      <w:r>
        <w:rPr>
          <w:rFonts w:hint="eastAsia"/>
          <w:rtl/>
        </w:rPr>
        <w:t>ומה</w:t>
      </w:r>
      <w:r>
        <w:rPr>
          <w:rtl/>
        </w:rPr>
        <w:t xml:space="preserve"> לגבי אזורים אחרים שאינם חלק מעיריית ירושלים?</w:t>
      </w:r>
    </w:p>
  </w:comment>
  <w:comment w:id="4765" w:author="Gidon Kupietzky" w:date="2024-12-15T12:33:00Z" w:initials="GK">
    <w:p w14:paraId="071CF855" w14:textId="77777777" w:rsidR="00E73AAC" w:rsidRDefault="00E73AAC" w:rsidP="00E73AAC">
      <w:pPr>
        <w:pStyle w:val="a9"/>
        <w:ind w:left="0"/>
        <w:jc w:val="right"/>
      </w:pPr>
      <w:r>
        <w:rPr>
          <w:rStyle w:val="ab"/>
        </w:rPr>
        <w:annotationRef/>
      </w:r>
      <w:r>
        <w:rPr>
          <w:rtl/>
        </w:rPr>
        <w:t>לדבר עם אמיר על זה</w:t>
      </w:r>
    </w:p>
  </w:comment>
  <w:comment w:id="4766" w:author="Gidon Kupietzky" w:date="2024-12-16T15:02:00Z" w:initials="GK">
    <w:p w14:paraId="045790EE" w14:textId="5123DCA8" w:rsidR="00B74587" w:rsidRDefault="00B74587" w:rsidP="00B74587">
      <w:pPr>
        <w:pStyle w:val="a9"/>
        <w:ind w:left="0"/>
        <w:jc w:val="right"/>
      </w:pPr>
      <w:r>
        <w:rPr>
          <w:rStyle w:val="ab"/>
        </w:rPr>
        <w:annotationRef/>
      </w:r>
      <w:r>
        <w:fldChar w:fldCharType="begin"/>
      </w:r>
      <w:r>
        <w:instrText>HYPERLINK "mailto:AmirM@jtmt.gov.il"</w:instrText>
      </w:r>
      <w:bookmarkStart w:id="4768" w:name="_@_F0EC5E04BCE6404CA1C9D23DDFD67367Z"/>
      <w:r>
        <w:fldChar w:fldCharType="separate"/>
      </w:r>
      <w:bookmarkEnd w:id="4768"/>
      <w:r w:rsidRPr="00B74587">
        <w:rPr>
          <w:rStyle w:val="af4"/>
          <w:noProof/>
        </w:rPr>
        <w:t>@Amir Mossek</w:t>
      </w:r>
      <w:r>
        <w:fldChar w:fldCharType="end"/>
      </w:r>
      <w:r>
        <w:t xml:space="preserve"> </w:t>
      </w:r>
    </w:p>
  </w:comment>
  <w:comment w:id="4998" w:author="Lior Glick" w:date="2024-12-03T08:46:00Z" w:initials="LG">
    <w:p w14:paraId="2FB16159" w14:textId="0B9B2D92" w:rsidR="00472234" w:rsidRDefault="00472234" w:rsidP="00472234">
      <w:pPr>
        <w:pStyle w:val="a9"/>
        <w:ind w:left="0"/>
        <w:jc w:val="right"/>
      </w:pPr>
      <w:r>
        <w:rPr>
          <w:rStyle w:val="ab"/>
        </w:rPr>
        <w:annotationRef/>
      </w:r>
      <w:r>
        <w:rPr>
          <w:rFonts w:hint="eastAsia"/>
          <w:rtl/>
        </w:rPr>
        <w:t>גיל</w:t>
      </w:r>
      <w:r>
        <w:rPr>
          <w:rtl/>
        </w:rPr>
        <w:t xml:space="preserve"> עבודה מוגדר בתור 15+</w:t>
      </w:r>
    </w:p>
  </w:comment>
  <w:comment w:id="4999" w:author="Gidon Kupietzky" w:date="2024-12-15T12:35:00Z" w:initials="GK">
    <w:p w14:paraId="28BB477F" w14:textId="77777777" w:rsidR="005D582A" w:rsidRDefault="005D582A" w:rsidP="005D582A">
      <w:pPr>
        <w:pStyle w:val="a9"/>
        <w:ind w:left="0"/>
        <w:jc w:val="right"/>
      </w:pPr>
      <w:r>
        <w:rPr>
          <w:rStyle w:val="ab"/>
        </w:rPr>
        <w:annotationRef/>
      </w:r>
      <w:r>
        <w:rPr>
          <w:rtl/>
        </w:rPr>
        <w:t>לנסח טקסט חדש ולא להגדיר גיל עבודה</w:t>
      </w:r>
    </w:p>
  </w:comment>
  <w:comment w:id="6072" w:author="Mark Kungurov" w:date="2024-12-15T12:12:00Z" w:initials="MK">
    <w:p w14:paraId="291A602E" w14:textId="5415F945" w:rsidR="00137B00" w:rsidRDefault="00137B00" w:rsidP="00137B00">
      <w:pPr>
        <w:pStyle w:val="a9"/>
        <w:bidi w:val="0"/>
        <w:ind w:left="0"/>
      </w:pPr>
      <w:r>
        <w:rPr>
          <w:rStyle w:val="ab"/>
        </w:rPr>
        <w:annotationRef/>
      </w:r>
      <w:r>
        <w:rPr>
          <w:rFonts w:hint="eastAsia"/>
          <w:rtl/>
        </w:rPr>
        <w:t>לבנות</w:t>
      </w:r>
      <w:r>
        <w:rPr>
          <w:rtl/>
        </w:rPr>
        <w:t xml:space="preserve"> מחדש ולהעלות ברזולוציה גבוהה יותר</w:t>
      </w:r>
    </w:p>
  </w:comment>
  <w:comment w:id="6074" w:author="Gidon Kupietzky" w:date="2025-01-09T17:00:00Z" w:initials="GK">
    <w:p w14:paraId="33E84BF1" w14:textId="03999A42" w:rsidR="00B12AF0" w:rsidRDefault="00B12AF0" w:rsidP="00B12AF0">
      <w:pPr>
        <w:pStyle w:val="a9"/>
        <w:ind w:left="0"/>
        <w:jc w:val="right"/>
      </w:pPr>
      <w:r>
        <w:rPr>
          <w:rStyle w:val="ab"/>
        </w:rPr>
        <w:annotationRef/>
      </w:r>
      <w:r>
        <w:fldChar w:fldCharType="begin"/>
      </w:r>
      <w:r>
        <w:instrText>HYPERLINK "mailto:mark@jtmt.gov.il"</w:instrText>
      </w:r>
      <w:bookmarkStart w:id="6075" w:name="_@_6182F84F5EB049A3BC7D400BDA1CAAC1Z"/>
      <w:r>
        <w:fldChar w:fldCharType="separate"/>
      </w:r>
      <w:bookmarkEnd w:id="6075"/>
      <w:r w:rsidRPr="00B12AF0">
        <w:rPr>
          <w:rStyle w:val="af4"/>
          <w:noProof/>
        </w:rPr>
        <w:t>@Mark Kungurov</w:t>
      </w:r>
      <w:r>
        <w:fldChar w:fldCharType="end"/>
      </w:r>
      <w:r>
        <w:t xml:space="preserve">  </w:t>
      </w:r>
      <w:r>
        <w:rPr>
          <w:rtl/>
        </w:rPr>
        <w:t>צריך לסדר ככה שהגרפים לא יסתרו אחד את השני..אולי הפיתרון יהיה להפוך אותם לתמונה ואז לסדר את התמונות</w:t>
      </w:r>
    </w:p>
  </w:comment>
  <w:comment w:id="6111" w:author="Mark Kungurov" w:date="2024-12-15T12:13:00Z" w:initials="MK">
    <w:p w14:paraId="05C62D23" w14:textId="5D47ED3A" w:rsidR="00C36350" w:rsidRDefault="00C36350" w:rsidP="00C36350">
      <w:pPr>
        <w:pStyle w:val="a9"/>
        <w:bidi w:val="0"/>
        <w:ind w:left="0"/>
      </w:pPr>
      <w:r>
        <w:rPr>
          <w:rStyle w:val="ab"/>
        </w:rPr>
        <w:annotationRef/>
      </w:r>
      <w:r>
        <w:rPr>
          <w:rFonts w:hint="eastAsia"/>
          <w:rtl/>
        </w:rPr>
        <w:t>לסדר</w:t>
      </w:r>
      <w:r>
        <w:rPr>
          <w:rtl/>
        </w:rPr>
        <w:t xml:space="preserve"> קבוצות סיווג ( לכל קבוצת אוכלוסייה אותם תת-קבוצות)</w:t>
      </w:r>
    </w:p>
  </w:comment>
  <w:comment w:id="6143" w:author="Gidon Kupietzky" w:date="2025-01-09T16:59:00Z" w:initials="GK">
    <w:p w14:paraId="66F128ED" w14:textId="63598788" w:rsidR="00B12AF0" w:rsidRDefault="00B12AF0" w:rsidP="00B12AF0">
      <w:pPr>
        <w:pStyle w:val="a9"/>
        <w:ind w:left="0"/>
        <w:jc w:val="right"/>
      </w:pPr>
      <w:r>
        <w:rPr>
          <w:rStyle w:val="ab"/>
        </w:rPr>
        <w:annotationRef/>
      </w:r>
      <w:r>
        <w:fldChar w:fldCharType="begin"/>
      </w:r>
      <w:r>
        <w:instrText>HYPERLINK "mailto:mark@jtmt.gov.il"</w:instrText>
      </w:r>
      <w:bookmarkStart w:id="6145" w:name="_@_617FAB10355342DDAEA9E2E88BE1E877Z"/>
      <w:r>
        <w:fldChar w:fldCharType="separate"/>
      </w:r>
      <w:bookmarkEnd w:id="6145"/>
      <w:r w:rsidRPr="00B12AF0">
        <w:rPr>
          <w:rStyle w:val="af4"/>
          <w:noProof/>
        </w:rPr>
        <w:t>@Mark Kungurov</w:t>
      </w:r>
      <w:r>
        <w:fldChar w:fldCharType="end"/>
      </w:r>
      <w:r>
        <w:t xml:space="preserve">  </w:t>
      </w:r>
      <w:r>
        <w:rPr>
          <w:rtl/>
        </w:rPr>
        <w:t>כאן צריך היה גרפית להראות את ההבדל בין המידע לבין הכותרת עמודות. הוספתי במקום 0 את 0-4 וככה צריך לשאר העמודות בבקשה זה עוזר לקריאות של הטבלה</w:t>
      </w:r>
    </w:p>
  </w:comment>
  <w:comment w:id="7464" w:author="Gidon Kupietzky" w:date="2024-11-11T10:10:00Z" w:initials="GK">
    <w:p w14:paraId="775799EB" w14:textId="221954E2" w:rsidR="00D41930" w:rsidRDefault="00D41930" w:rsidP="00D41930">
      <w:pPr>
        <w:pStyle w:val="a9"/>
        <w:ind w:left="0"/>
        <w:jc w:val="right"/>
      </w:pPr>
      <w:r>
        <w:rPr>
          <w:rStyle w:val="ab"/>
        </w:rPr>
        <w:annotationRef/>
      </w:r>
      <w:r>
        <w:rPr>
          <w:rtl/>
        </w:rPr>
        <w:t>להשלים למה</w:t>
      </w:r>
    </w:p>
  </w:comment>
  <w:comment w:id="7748" w:author="Lior Glick" w:date="2024-12-03T09:33:00Z" w:initials="LG">
    <w:p w14:paraId="109BAED0" w14:textId="77777777" w:rsidR="0020703F" w:rsidRDefault="0020703F" w:rsidP="0020703F">
      <w:pPr>
        <w:pStyle w:val="a9"/>
        <w:ind w:left="0"/>
        <w:jc w:val="right"/>
      </w:pPr>
      <w:r>
        <w:rPr>
          <w:rStyle w:val="ab"/>
        </w:rPr>
        <w:annotationRef/>
      </w:r>
      <w:r>
        <w:rPr>
          <w:rtl/>
        </w:rPr>
        <w:t>?</w:t>
      </w:r>
    </w:p>
  </w:comment>
  <w:comment w:id="7749" w:author="Gidon Kupietzky" w:date="2024-12-15T12:35:00Z" w:initials="GK">
    <w:p w14:paraId="46997F58" w14:textId="77777777" w:rsidR="00BE5C57" w:rsidRDefault="00BE5C57" w:rsidP="00BE5C57">
      <w:pPr>
        <w:pStyle w:val="a9"/>
        <w:ind w:left="0"/>
        <w:jc w:val="right"/>
      </w:pPr>
      <w:r>
        <w:rPr>
          <w:rStyle w:val="ab"/>
        </w:rPr>
        <w:annotationRef/>
      </w:r>
      <w:r>
        <w:rPr>
          <w:rtl/>
        </w:rPr>
        <w:t>לדבר עם אמיר</w:t>
      </w:r>
    </w:p>
  </w:comment>
  <w:comment w:id="7750" w:author="Gidon Kupietzky" w:date="2024-12-16T15:03:00Z" w:initials="GK">
    <w:p w14:paraId="7DB5F45A" w14:textId="72F5103C" w:rsidR="00B74587" w:rsidRDefault="00B74587" w:rsidP="00B74587">
      <w:pPr>
        <w:pStyle w:val="a9"/>
        <w:ind w:left="0"/>
        <w:jc w:val="right"/>
      </w:pPr>
      <w:r>
        <w:rPr>
          <w:rStyle w:val="ab"/>
        </w:rPr>
        <w:annotationRef/>
      </w:r>
      <w:r>
        <w:fldChar w:fldCharType="begin"/>
      </w:r>
      <w:r>
        <w:instrText>HYPERLINK "mailto:AmirM@jtmt.gov.il"</w:instrText>
      </w:r>
      <w:bookmarkStart w:id="7751" w:name="_@_C1F6E81B802F4B3E823EF6FCCB15E6DCZ"/>
      <w:r>
        <w:fldChar w:fldCharType="separate"/>
      </w:r>
      <w:bookmarkEnd w:id="7751"/>
      <w:r w:rsidRPr="00B74587">
        <w:rPr>
          <w:rStyle w:val="af4"/>
          <w:noProof/>
        </w:rPr>
        <w:t>@Amir Mossek</w:t>
      </w:r>
      <w:r>
        <w:fldChar w:fldCharType="end"/>
      </w:r>
      <w:r>
        <w:t xml:space="preserve"> </w:t>
      </w:r>
    </w:p>
  </w:comment>
  <w:comment w:id="14095" w:author="Gidon Kupietzky" w:date="2025-02-13T18:04:00Z" w:initials="GK">
    <w:p w14:paraId="7E8F6D1C" w14:textId="77777777" w:rsidR="00B24885" w:rsidRDefault="00B24885" w:rsidP="00B24885">
      <w:pPr>
        <w:pStyle w:val="a9"/>
        <w:ind w:left="0"/>
        <w:jc w:val="right"/>
      </w:pPr>
      <w:r>
        <w:rPr>
          <w:rStyle w:val="ab"/>
        </w:rPr>
        <w:annotationRef/>
      </w:r>
      <w:r>
        <w:rPr>
          <w:rtl/>
        </w:rPr>
        <w:t>עד לכאן הגעתי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E7033C" w15:done="1"/>
  <w15:commentEx w15:paraId="678E5D4E" w15:done="1"/>
  <w15:commentEx w15:paraId="16B3B9F1" w15:done="1"/>
  <w15:commentEx w15:paraId="66E0997C" w15:done="1"/>
  <w15:commentEx w15:paraId="0B626096" w15:paraIdParent="66E0997C" w15:done="1"/>
  <w15:commentEx w15:paraId="29338E10" w15:done="1"/>
  <w15:commentEx w15:paraId="6A4CA69C" w15:paraIdParent="29338E10" w15:done="1"/>
  <w15:commentEx w15:paraId="6EB88E9F" w15:done="1"/>
  <w15:commentEx w15:paraId="78F5424A" w15:done="1"/>
  <w15:commentEx w15:paraId="4AB60348" w15:done="1"/>
  <w15:commentEx w15:paraId="65093D73" w15:paraIdParent="4AB60348" w15:done="1"/>
  <w15:commentEx w15:paraId="7AC5F004" w15:done="1"/>
  <w15:commentEx w15:paraId="4754B86A" w15:done="1"/>
  <w15:commentEx w15:paraId="21D118AC" w15:paraIdParent="4754B86A" w15:done="1"/>
  <w15:commentEx w15:paraId="4210FDE9" w15:done="1"/>
  <w15:commentEx w15:paraId="20E99C1A" w15:paraIdParent="4210FDE9" w15:done="1"/>
  <w15:commentEx w15:paraId="3D165DB9" w15:done="1"/>
  <w15:commentEx w15:paraId="1E16589A" w15:paraIdParent="3D165DB9" w15:done="1"/>
  <w15:commentEx w15:paraId="5A51CFFB" w15:done="1"/>
  <w15:commentEx w15:paraId="3AB3FE82" w15:done="1"/>
  <w15:commentEx w15:paraId="26379586" w15:paraIdParent="3AB3FE82" w15:done="1"/>
  <w15:commentEx w15:paraId="3D6FF66B" w15:done="1"/>
  <w15:commentEx w15:paraId="0B4D3E51" w15:paraIdParent="3D6FF66B" w15:done="1"/>
  <w15:commentEx w15:paraId="5DB5A8AA" w15:done="1"/>
  <w15:commentEx w15:paraId="1D14717A" w15:paraIdParent="5DB5A8AA" w15:done="1"/>
  <w15:commentEx w15:paraId="3452287E" w15:done="1"/>
  <w15:commentEx w15:paraId="4EE83513" w15:paraIdParent="3452287E" w15:done="1"/>
  <w15:commentEx w15:paraId="3D4908CC" w15:done="1"/>
  <w15:commentEx w15:paraId="35E34D5B" w15:paraIdParent="3D4908CC" w15:done="1"/>
  <w15:commentEx w15:paraId="6C1B6E54" w15:done="1"/>
  <w15:commentEx w15:paraId="73647749" w15:paraIdParent="6C1B6E54" w15:done="1"/>
  <w15:commentEx w15:paraId="4C648A91" w15:done="1"/>
  <w15:commentEx w15:paraId="76438869" w15:paraIdParent="4C648A91" w15:done="1"/>
  <w15:commentEx w15:paraId="273C5D1C" w15:done="1"/>
  <w15:commentEx w15:paraId="5769949C" w15:done="1"/>
  <w15:commentEx w15:paraId="12F8280A" w15:paraIdParent="5769949C" w15:done="1"/>
  <w15:commentEx w15:paraId="4BC6BE37" w15:done="1"/>
  <w15:commentEx w15:paraId="67E942DB" w15:paraIdParent="4BC6BE37" w15:done="1"/>
  <w15:commentEx w15:paraId="6D1F80AB" w15:done="1"/>
  <w15:commentEx w15:paraId="4CA83A1F" w15:paraIdParent="6D1F80AB" w15:done="1"/>
  <w15:commentEx w15:paraId="3210EC0C" w15:done="1"/>
  <w15:commentEx w15:paraId="1909AF3F" w15:paraIdParent="3210EC0C" w15:done="1"/>
  <w15:commentEx w15:paraId="176B57B5" w15:done="1"/>
  <w15:commentEx w15:paraId="5CC7203D" w15:paraIdParent="176B57B5" w15:done="1"/>
  <w15:commentEx w15:paraId="34930C95" w15:done="1"/>
  <w15:commentEx w15:paraId="35048B84" w15:paraIdParent="34930C95" w15:done="1"/>
  <w15:commentEx w15:paraId="70CD99AA" w15:done="1"/>
  <w15:commentEx w15:paraId="2A6FFB18" w15:paraIdParent="70CD99AA" w15:done="1"/>
  <w15:commentEx w15:paraId="2576731F" w15:done="1"/>
  <w15:commentEx w15:paraId="663162AC" w15:paraIdParent="2576731F" w15:done="1"/>
  <w15:commentEx w15:paraId="66E2B2EF" w15:done="1"/>
  <w15:commentEx w15:paraId="21F76C6B" w15:paraIdParent="66E2B2EF" w15:done="1"/>
  <w15:commentEx w15:paraId="2C07066F" w15:done="1"/>
  <w15:commentEx w15:paraId="248EA7B1" w15:paraIdParent="2C07066F" w15:done="1"/>
  <w15:commentEx w15:paraId="0FC40333" w15:done="1"/>
  <w15:commentEx w15:paraId="6DBB8375" w15:paraIdParent="0FC40333" w15:done="1"/>
  <w15:commentEx w15:paraId="4DAF07BB" w15:done="1"/>
  <w15:commentEx w15:paraId="4EC85DE2" w15:paraIdParent="4DAF07BB" w15:done="1"/>
  <w15:commentEx w15:paraId="77C695D8" w15:done="1"/>
  <w15:commentEx w15:paraId="58B28E35" w15:done="1"/>
  <w15:commentEx w15:paraId="437EC421" w15:paraIdParent="58B28E35" w15:done="1"/>
  <w15:commentEx w15:paraId="3F7BEE6A" w15:done="1"/>
  <w15:commentEx w15:paraId="541777C7" w15:done="1"/>
  <w15:commentEx w15:paraId="41C7B36F" w15:paraIdParent="541777C7" w15:done="1"/>
  <w15:commentEx w15:paraId="694047E7" w15:done="1"/>
  <w15:commentEx w15:paraId="7CBB90CE" w15:paraIdParent="694047E7" w15:done="1"/>
  <w15:commentEx w15:paraId="7A6A3FC3" w15:done="1"/>
  <w15:commentEx w15:paraId="09CF3452" w15:done="1"/>
  <w15:commentEx w15:paraId="1C5C328B" w15:paraIdParent="09CF3452" w15:done="1"/>
  <w15:commentEx w15:paraId="45A547B5" w15:done="1"/>
  <w15:commentEx w15:paraId="6079BA51" w15:done="1"/>
  <w15:commentEx w15:paraId="20BF891D" w15:done="1"/>
  <w15:commentEx w15:paraId="6361DEC1" w15:done="1"/>
  <w15:commentEx w15:paraId="469A3407" w15:done="1"/>
  <w15:commentEx w15:paraId="2DFBF118" w15:paraIdParent="469A3407" w15:done="1"/>
  <w15:commentEx w15:paraId="5B832348" w15:done="1"/>
  <w15:commentEx w15:paraId="0EA4514A" w15:done="1"/>
  <w15:commentEx w15:paraId="7C61BCB1" w15:paraIdParent="0EA4514A" w15:done="1"/>
  <w15:commentEx w15:paraId="1E7481B1" w15:done="1"/>
  <w15:commentEx w15:paraId="3074A9BF" w15:paraIdParent="1E7481B1" w15:done="1"/>
  <w15:commentEx w15:paraId="4863622A" w15:done="1"/>
  <w15:commentEx w15:paraId="6CB0A897" w15:paraIdParent="4863622A" w15:done="1"/>
  <w15:commentEx w15:paraId="07CBE22B" w15:done="1"/>
  <w15:commentEx w15:paraId="62CA85ED" w15:paraIdParent="07CBE22B" w15:done="1"/>
  <w15:commentEx w15:paraId="0BF92AA6" w15:done="1"/>
  <w15:commentEx w15:paraId="6F6401F8" w15:paraIdParent="0BF92AA6" w15:done="1"/>
  <w15:commentEx w15:paraId="0B9F5094" w15:done="1"/>
  <w15:commentEx w15:paraId="5DC8A54E" w15:done="1"/>
  <w15:commentEx w15:paraId="4873B71A" w15:paraIdParent="5DC8A54E" w15:done="1"/>
  <w15:commentEx w15:paraId="456C8EBB" w15:done="1"/>
  <w15:commentEx w15:paraId="3A149623" w15:done="1"/>
  <w15:commentEx w15:paraId="2FC6700B" w15:paraIdParent="3A149623" w15:done="1"/>
  <w15:commentEx w15:paraId="43B29BCE" w15:done="1"/>
  <w15:commentEx w15:paraId="54FCE9D7" w15:paraIdParent="43B29BCE" w15:done="1"/>
  <w15:commentEx w15:paraId="50B560BB" w15:done="1"/>
  <w15:commentEx w15:paraId="446031F7" w15:paraIdParent="50B560BB" w15:done="1"/>
  <w15:commentEx w15:paraId="302F2826" w15:done="1"/>
  <w15:commentEx w15:paraId="7E71DD49" w15:paraIdParent="302F2826" w15:done="1"/>
  <w15:commentEx w15:paraId="777CCE03" w15:done="1"/>
  <w15:commentEx w15:paraId="089C4AE4" w15:paraIdParent="777CCE03" w15:done="1"/>
  <w15:commentEx w15:paraId="4127DDD9" w15:done="1"/>
  <w15:commentEx w15:paraId="28882409" w15:paraIdParent="4127DDD9" w15:done="1"/>
  <w15:commentEx w15:paraId="763A77E1" w15:done="1"/>
  <w15:commentEx w15:paraId="2722DA6F" w15:done="1"/>
  <w15:commentEx w15:paraId="7C71255D" w15:paraIdParent="2722DA6F" w15:done="1"/>
  <w15:commentEx w15:paraId="008BD1FB" w15:done="1"/>
  <w15:commentEx w15:paraId="0B95D36C" w15:paraIdParent="008BD1FB" w15:done="1"/>
  <w15:commentEx w15:paraId="0D33C374" w15:done="1"/>
  <w15:commentEx w15:paraId="13C67980" w15:paraIdParent="0D33C374" w15:done="1"/>
  <w15:commentEx w15:paraId="4DA45A6C" w15:done="1"/>
  <w15:commentEx w15:paraId="740C027E" w15:done="1"/>
  <w15:commentEx w15:paraId="549F6111" w15:paraIdParent="740C027E" w15:done="1"/>
  <w15:commentEx w15:paraId="5B107BDA" w15:paraIdParent="740C027E" w15:done="1"/>
  <w15:commentEx w15:paraId="35EB770C" w15:done="1"/>
  <w15:commentEx w15:paraId="2542D8F5" w15:paraIdParent="35EB770C" w15:done="1"/>
  <w15:commentEx w15:paraId="2B4F75CC" w15:done="1"/>
  <w15:commentEx w15:paraId="4372B7A0" w15:paraIdParent="2B4F75CC" w15:done="1"/>
  <w15:commentEx w15:paraId="5D1D91C1" w15:done="1"/>
  <w15:commentEx w15:paraId="6024E6C1" w15:done="1"/>
  <w15:commentEx w15:paraId="7C0A5EC6" w15:paraIdParent="6024E6C1" w15:done="1"/>
  <w15:commentEx w15:paraId="294F34A6" w15:done="1"/>
  <w15:commentEx w15:paraId="19BE482D" w15:paraIdParent="294F34A6" w15:done="1"/>
  <w15:commentEx w15:paraId="2B9217D2" w15:paraIdParent="294F34A6" w15:done="1"/>
  <w15:commentEx w15:paraId="2186E17B" w15:done="1"/>
  <w15:commentEx w15:paraId="6C28F5DC" w15:done="1"/>
  <w15:commentEx w15:paraId="2078A513" w15:paraIdParent="6C28F5DC" w15:done="1"/>
  <w15:commentEx w15:paraId="2EC0DE62" w15:done="1"/>
  <w15:commentEx w15:paraId="5306E86B" w15:paraIdParent="2EC0DE62" w15:done="1"/>
  <w15:commentEx w15:paraId="5A453727" w15:done="1"/>
  <w15:commentEx w15:paraId="1127ECED" w15:paraIdParent="5A453727" w15:done="1"/>
  <w15:commentEx w15:paraId="26FEF134" w15:done="1"/>
  <w15:commentEx w15:paraId="01A8ADB7" w15:paraIdParent="26FEF134" w15:done="1"/>
  <w15:commentEx w15:paraId="6BE3AA92" w15:done="1"/>
  <w15:commentEx w15:paraId="18139FCC" w15:paraIdParent="6BE3AA92" w15:done="1"/>
  <w15:commentEx w15:paraId="7E270902" w15:done="1"/>
  <w15:commentEx w15:paraId="76C44CDB" w15:done="1"/>
  <w15:commentEx w15:paraId="63C5533C" w15:done="1"/>
  <w15:commentEx w15:paraId="547958B4" w15:done="1"/>
  <w15:commentEx w15:paraId="71204F25" w15:paraIdParent="547958B4" w15:done="1"/>
  <w15:commentEx w15:paraId="2417115F" w15:done="1"/>
  <w15:commentEx w15:paraId="2402248F" w15:done="1"/>
  <w15:commentEx w15:paraId="01413A86" w15:paraIdParent="2402248F" w15:done="1"/>
  <w15:commentEx w15:paraId="58B2E98D" w15:done="1"/>
  <w15:commentEx w15:paraId="1FDB23DC" w15:paraIdParent="58B2E98D" w15:done="1"/>
  <w15:commentEx w15:paraId="3289C86B" w15:paraIdParent="58B2E98D" w15:done="1"/>
  <w15:commentEx w15:paraId="3E6EDF7A" w15:done="1"/>
  <w15:commentEx w15:paraId="3E801906" w15:paraIdParent="3E6EDF7A" w15:done="1"/>
  <w15:commentEx w15:paraId="0A4B85D4" w15:done="1"/>
  <w15:commentEx w15:paraId="0E59C96B" w15:paraIdParent="0A4B85D4" w15:done="1"/>
  <w15:commentEx w15:paraId="2590D894" w15:done="1"/>
  <w15:commentEx w15:paraId="40D15CEA" w15:paraIdParent="2590D894" w15:done="1"/>
  <w15:commentEx w15:paraId="3AE64ADC" w15:done="1"/>
  <w15:commentEx w15:paraId="2FD2A933" w15:paraIdParent="3AE64ADC" w15:done="1"/>
  <w15:commentEx w15:paraId="3FB1C3BF" w15:done="1"/>
  <w15:commentEx w15:paraId="21AF5566" w15:paraIdParent="3FB1C3BF" w15:done="1"/>
  <w15:commentEx w15:paraId="5E6BE9D1" w15:done="1"/>
  <w15:commentEx w15:paraId="6CF5E6DE" w15:paraIdParent="5E6BE9D1" w15:done="1"/>
  <w15:commentEx w15:paraId="3411DC0A" w15:done="1"/>
  <w15:commentEx w15:paraId="30A6BABA" w15:done="1"/>
  <w15:commentEx w15:paraId="07563097" w15:paraIdParent="30A6BABA" w15:done="1"/>
  <w15:commentEx w15:paraId="1092BB1E" w15:done="1"/>
  <w15:commentEx w15:paraId="68213275" w15:paraIdParent="1092BB1E" w15:done="1"/>
  <w15:commentEx w15:paraId="5C99940F" w15:done="1"/>
  <w15:commentEx w15:paraId="0AD1F053" w15:paraIdParent="5C99940F" w15:done="1"/>
  <w15:commentEx w15:paraId="32FD50B5" w15:done="1"/>
  <w15:commentEx w15:paraId="3B0DFE34" w15:paraIdParent="32FD50B5" w15:done="1"/>
  <w15:commentEx w15:paraId="22DDF18D" w15:done="1"/>
  <w15:commentEx w15:paraId="37886DD6" w15:paraIdParent="22DDF18D" w15:done="1"/>
  <w15:commentEx w15:paraId="07EA8CC1" w15:done="1"/>
  <w15:commentEx w15:paraId="4C266BB4" w15:done="1"/>
  <w15:commentEx w15:paraId="78FEBCF1" w15:paraIdParent="4C266BB4" w15:done="1"/>
  <w15:commentEx w15:paraId="5FA3609C" w15:done="1"/>
  <w15:commentEx w15:paraId="19BE32A4" w15:paraIdParent="5FA3609C" w15:done="1"/>
  <w15:commentEx w15:paraId="30A97B9F" w15:done="1"/>
  <w15:commentEx w15:paraId="70F84585" w15:paraIdParent="30A97B9F" w15:done="1"/>
  <w15:commentEx w15:paraId="7F8FF972" w15:done="1"/>
  <w15:commentEx w15:paraId="4DDE0C6A" w15:done="1"/>
  <w15:commentEx w15:paraId="51618D9D" w15:done="1"/>
  <w15:commentEx w15:paraId="26829BF9" w15:paraIdParent="51618D9D" w15:done="1"/>
  <w15:commentEx w15:paraId="7BA6746C" w15:done="1"/>
  <w15:commentEx w15:paraId="3BCD52B0" w15:done="1"/>
  <w15:commentEx w15:paraId="4EEA02BA" w15:done="1"/>
  <w15:commentEx w15:paraId="02777CC8" w15:done="1"/>
  <w15:commentEx w15:paraId="3CFAA4A7" w15:paraIdParent="02777CC8" w15:done="1"/>
  <w15:commentEx w15:paraId="768B63A6" w15:done="1"/>
  <w15:commentEx w15:paraId="6CE467D7" w15:done="1"/>
  <w15:commentEx w15:paraId="117090F4" w15:paraIdParent="6CE467D7" w15:done="1"/>
  <w15:commentEx w15:paraId="0969816F" w15:done="1"/>
  <w15:commentEx w15:paraId="2F97363F" w15:done="1"/>
  <w15:commentEx w15:paraId="4192C4B2" w15:done="1"/>
  <w15:commentEx w15:paraId="5708EE32" w15:done="1"/>
  <w15:commentEx w15:paraId="0CA6CFCE" w15:done="1"/>
  <w15:commentEx w15:paraId="767ECAEE" w15:done="1"/>
  <w15:commentEx w15:paraId="54094344" w15:done="1"/>
  <w15:commentEx w15:paraId="793BF608" w15:done="1"/>
  <w15:commentEx w15:paraId="0C5A8E91" w15:done="1"/>
  <w15:commentEx w15:paraId="091BF552" w15:done="1"/>
  <w15:commentEx w15:paraId="109EF773" w15:done="1"/>
  <w15:commentEx w15:paraId="3D87B425" w15:paraIdParent="109EF773" w15:done="1"/>
  <w15:commentEx w15:paraId="1A16C037" w15:done="1"/>
  <w15:commentEx w15:paraId="75D8D079" w15:paraIdParent="1A16C037" w15:done="1"/>
  <w15:commentEx w15:paraId="19C2B1A3" w15:done="1"/>
  <w15:commentEx w15:paraId="5D258178" w15:paraIdParent="19C2B1A3" w15:done="1"/>
  <w15:commentEx w15:paraId="02E4CED6" w15:done="1"/>
  <w15:commentEx w15:paraId="1EDF8CFC" w15:done="1"/>
  <w15:commentEx w15:paraId="01305D98" w15:paraIdParent="1EDF8CFC" w15:done="1"/>
  <w15:commentEx w15:paraId="3783439F" w15:done="1"/>
  <w15:commentEx w15:paraId="41C5F577" w15:paraIdParent="3783439F" w15:done="1"/>
  <w15:commentEx w15:paraId="6266BF34" w15:done="1"/>
  <w15:commentEx w15:paraId="1AC21A17" w15:paraIdParent="6266BF34" w15:done="1"/>
  <w15:commentEx w15:paraId="236FA2EC" w15:done="1"/>
  <w15:commentEx w15:paraId="0CCA04EA" w15:paraIdParent="236FA2EC" w15:done="1"/>
  <w15:commentEx w15:paraId="41E88BE2" w15:done="1"/>
  <w15:commentEx w15:paraId="114B2303" w15:done="1"/>
  <w15:commentEx w15:paraId="0A8AEFA0" w15:done="1"/>
  <w15:commentEx w15:paraId="32A3C97A" w15:done="1"/>
  <w15:commentEx w15:paraId="33AC1DCB" w15:done="1"/>
  <w15:commentEx w15:paraId="6CFFCC56" w15:done="1"/>
  <w15:commentEx w15:paraId="2C4EE60C" w15:paraIdParent="6CFFCC56" w15:done="1"/>
  <w15:commentEx w15:paraId="16258DEC" w15:done="1"/>
  <w15:commentEx w15:paraId="38721C28" w15:paraIdParent="16258DEC" w15:done="1"/>
  <w15:commentEx w15:paraId="69DC15ED" w15:done="1"/>
  <w15:commentEx w15:paraId="3B420E73" w15:paraIdParent="69DC15ED" w15:done="1"/>
  <w15:commentEx w15:paraId="06078804" w15:done="1"/>
  <w15:commentEx w15:paraId="70311416" w15:done="1"/>
  <w15:commentEx w15:paraId="13FF46FD" w15:done="1"/>
  <w15:commentEx w15:paraId="25DC86AE" w15:done="1"/>
  <w15:commentEx w15:paraId="2FFCBDA9" w15:done="1"/>
  <w15:commentEx w15:paraId="1888FADF" w15:paraIdParent="2FFCBDA9" w15:done="1"/>
  <w15:commentEx w15:paraId="4BFEE1A5" w15:done="1"/>
  <w15:commentEx w15:paraId="411F7491" w15:done="1"/>
  <w15:commentEx w15:paraId="7C890DCC" w15:paraIdParent="411F7491" w15:done="1"/>
  <w15:commentEx w15:paraId="0C2355CE" w15:done="1"/>
  <w15:commentEx w15:paraId="3AA1D182" w15:paraIdParent="0C2355CE" w15:done="1"/>
  <w15:commentEx w15:paraId="429F71AA" w15:done="1"/>
  <w15:commentEx w15:paraId="64C11936" w15:paraIdParent="429F71AA" w15:done="1"/>
  <w15:commentEx w15:paraId="4B5AAA53" w15:done="1"/>
  <w15:commentEx w15:paraId="11864D36" w15:paraIdParent="4B5AAA53" w15:done="1"/>
  <w15:commentEx w15:paraId="50960866" w15:done="1"/>
  <w15:commentEx w15:paraId="66CD200B" w15:paraIdParent="50960866" w15:done="1"/>
  <w15:commentEx w15:paraId="379A6EDE" w15:done="1"/>
  <w15:commentEx w15:paraId="414833D7" w15:paraIdParent="379A6EDE" w15:done="1"/>
  <w15:commentEx w15:paraId="33496CE6" w15:done="1"/>
  <w15:commentEx w15:paraId="1052A610" w15:done="1"/>
  <w15:commentEx w15:paraId="149178E1" w15:paraIdParent="1052A610" w15:done="1"/>
  <w15:commentEx w15:paraId="4D144906" w15:done="1"/>
  <w15:commentEx w15:paraId="674BE1A3" w15:paraIdParent="4D144906" w15:done="1"/>
  <w15:commentEx w15:paraId="0F7535E1" w15:done="1"/>
  <w15:commentEx w15:paraId="1D2FC19E" w15:done="1"/>
  <w15:commentEx w15:paraId="76325E22" w15:done="1"/>
  <w15:commentEx w15:paraId="1368CC9D" w15:paraIdParent="76325E22" w15:done="1"/>
  <w15:commentEx w15:paraId="3413AD89" w15:done="1"/>
  <w15:commentEx w15:paraId="3649C98A" w15:done="1"/>
  <w15:commentEx w15:paraId="123D2722" w15:paraIdParent="3649C98A" w15:done="1"/>
  <w15:commentEx w15:paraId="5E7BA467" w15:paraIdParent="3649C98A" w15:done="1"/>
  <w15:commentEx w15:paraId="1C38A700" w15:done="1"/>
  <w15:commentEx w15:paraId="071CF855" w15:paraIdParent="1C38A700" w15:done="1"/>
  <w15:commentEx w15:paraId="045790EE" w15:paraIdParent="1C38A700" w15:done="1"/>
  <w15:commentEx w15:paraId="2FB16159" w15:done="1"/>
  <w15:commentEx w15:paraId="28BB477F" w15:paraIdParent="2FB16159" w15:done="1"/>
  <w15:commentEx w15:paraId="291A602E" w15:done="1"/>
  <w15:commentEx w15:paraId="33E84BF1" w15:done="1"/>
  <w15:commentEx w15:paraId="05C62D23" w15:done="1"/>
  <w15:commentEx w15:paraId="66F128ED" w15:done="1"/>
  <w15:commentEx w15:paraId="775799EB" w15:done="1"/>
  <w15:commentEx w15:paraId="109BAED0" w15:done="1"/>
  <w15:commentEx w15:paraId="46997F58" w15:paraIdParent="109BAED0" w15:done="1"/>
  <w15:commentEx w15:paraId="7DB5F45A" w15:paraIdParent="109BAED0" w15:done="1"/>
  <w15:commentEx w15:paraId="7E8F6D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F385F1" w16cex:dateUtc="2025-01-09T14:53:00Z"/>
  <w16cex:commentExtensible w16cex:durableId="71DAEBCC" w16cex:dateUtc="2024-12-12T14:37:00Z"/>
  <w16cex:commentExtensible w16cex:durableId="28A9DA56" w16cex:dateUtc="2023-09-11T15:25:00Z">
    <w16cex:extLst>
      <w16:ext w16:uri="{CE6994B0-6A32-4C9F-8C6B-6E91EDA988CE}">
        <cr:reactions xmlns:cr="http://schemas.microsoft.com/office/comments/2020/reactions">
          <cr:reaction reactionType="1">
            <cr:reactionInfo dateUtc="2024-09-08T10:54:55Z">
              <cr:user userId="S::Gidon@jtmt.gov.il::1903c83e-035a-4344-8b4e-611fd1e05a00" userProvider="AD" userName="Gidon Kupietzky"/>
            </cr:reactionInfo>
          </cr:reaction>
        </cr:reactions>
      </w16:ext>
    </w16cex:extLst>
  </w16cex:commentExtensible>
  <w16cex:commentExtensible w16cex:durableId="28A9DAD3" w16cex:dateUtc="2023-09-11T15:28:00Z"/>
  <w16cex:commentExtensible w16cex:durableId="6C85DF92" w16cex:dateUtc="2024-09-08T10:56:00Z"/>
  <w16cex:commentExtensible w16cex:durableId="28A9DB07" w16cex:dateUtc="2023-09-11T15:29:00Z"/>
  <w16cex:commentExtensible w16cex:durableId="527ECDB0" w16cex:dateUtc="2024-09-08T10:56:00Z"/>
  <w16cex:commentExtensible w16cex:durableId="3800117A" w16cex:dateUtc="2024-12-02T07:09:00Z"/>
  <w16cex:commentExtensible w16cex:durableId="3E3A0A94" w16cex:dateUtc="2024-12-30T09:23:00Z"/>
  <w16cex:commentExtensible w16cex:durableId="65882784" w16cex:dateUtc="2025-01-16T07:38:00Z"/>
  <w16cex:commentExtensible w16cex:durableId="105E7BC4" w16cex:dateUtc="2025-01-27T13:44:00Z"/>
  <w16cex:commentExtensible w16cex:durableId="27F0AD38" w16cex:dateUtc="2025-01-16T07:42:00Z"/>
  <w16cex:commentExtensible w16cex:durableId="60F8728D" w16cex:dateUtc="2024-12-02T07:18:00Z">
    <w16cex:extLst>
      <w16:ext w16:uri="{CE6994B0-6A32-4C9F-8C6B-6E91EDA988CE}">
        <cr:reactions xmlns:cr="http://schemas.microsoft.com/office/comments/2020/reactions">
          <cr:reaction reactionType="1">
            <cr:reactionInfo dateUtc="2024-12-18T08:17:44Z">
              <cr:user userId="S::mark@jtmt.gov.il::52b68bd2-897b-405b-920b-2615d06917c3" userProvider="AD" userName="Mark Kungurov"/>
            </cr:reactionInfo>
          </cr:reaction>
        </cr:reactions>
      </w16:ext>
    </w16cex:extLst>
  </w16cex:commentExtensible>
  <w16cex:commentExtensible w16cex:durableId="5E001C45" w16cex:dateUtc="2024-12-16T11:55:00Z"/>
  <w16cex:commentExtensible w16cex:durableId="09541D73" w16cex:dateUtc="2024-09-08T10:58:00Z"/>
  <w16cex:commentExtensible w16cex:durableId="5F791F6C" w16cex:dateUtc="2024-12-02T07:17:00Z"/>
  <w16cex:commentExtensible w16cex:durableId="0C33744B" w16cex:dateUtc="2024-12-15T09:32:00Z"/>
  <w16cex:commentExtensible w16cex:durableId="4A438345" w16cex:dateUtc="2024-12-02T07:17:00Z"/>
  <w16cex:commentExtensible w16cex:durableId="62908C8D" w16cex:dateUtc="2024-09-08T10:59:00Z"/>
  <w16cex:commentExtensible w16cex:durableId="5B88EB3E" w16cex:dateUtc="2024-09-08T10:58:00Z"/>
  <w16cex:commentExtensible w16cex:durableId="780FB51F" w16cex:dateUtc="2024-09-08T10:58:00Z"/>
  <w16cex:commentExtensible w16cex:durableId="6EB44393" w16cex:dateUtc="2024-12-02T07:19:00Z"/>
  <w16cex:commentExtensible w16cex:durableId="41DA14DA" w16cex:dateUtc="2024-12-15T09:34:00Z"/>
  <w16cex:commentExtensible w16cex:durableId="58A1803C" w16cex:dateUtc="2024-12-12T14:43:00Z"/>
  <w16cex:commentExtensible w16cex:durableId="3D6F36B7" w16cex:dateUtc="2024-12-16T12:02:00Z"/>
  <w16cex:commentExtensible w16cex:durableId="79081784" w16cex:dateUtc="2024-09-08T11:00:00Z"/>
  <w16cex:commentExtensible w16cex:durableId="4F73BE63" w16cex:dateUtc="2024-12-02T07:17:00Z"/>
  <w16cex:commentExtensible w16cex:durableId="2147B0A5" w16cex:dateUtc="2024-12-15T09:32:00Z"/>
  <w16cex:commentExtensible w16cex:durableId="6E8D096D" w16cex:dateUtc="2024-12-02T07:17:00Z"/>
  <w16cex:commentExtensible w16cex:durableId="4C23B94F" w16cex:dateUtc="2024-12-12T14:59:00Z"/>
  <w16cex:commentExtensible w16cex:durableId="04DD631D" w16cex:dateUtc="2024-12-16T11:59:00Z"/>
  <w16cex:commentExtensible w16cex:durableId="567A7ACF" w16cex:dateUtc="2024-09-08T10:58:00Z"/>
  <w16cex:commentExtensible w16cex:durableId="30C2C4D1" w16cex:dateUtc="2024-12-02T07:19:00Z"/>
  <w16cex:commentExtensible w16cex:durableId="74F3E937" w16cex:dateUtc="2024-12-15T09:34:00Z"/>
  <w16cex:commentExtensible w16cex:durableId="7332090B" w16cex:dateUtc="2024-09-08T10:58:00Z"/>
  <w16cex:commentExtensible w16cex:durableId="59ABE40B" w16cex:dateUtc="2024-09-08T10:58:00Z"/>
  <w16cex:commentExtensible w16cex:durableId="17325D47" w16cex:dateUtc="2024-09-08T10:59:00Z"/>
  <w16cex:commentExtensible w16cex:durableId="26950A3F" w16cex:dateUtc="2024-12-12T14:43:00Z"/>
  <w16cex:commentExtensible w16cex:durableId="327786B2" w16cex:dateUtc="2024-12-16T12:02:00Z"/>
  <w16cex:commentExtensible w16cex:durableId="674C881F" w16cex:dateUtc="2024-09-08T11:00:00Z"/>
  <w16cex:commentExtensible w16cex:durableId="65F860C6" w16cex:dateUtc="2024-12-02T07:24:00Z"/>
  <w16cex:commentExtensible w16cex:durableId="067D3745" w16cex:dateUtc="2024-12-15T09:34:00Z"/>
  <w16cex:commentExtensible w16cex:durableId="32EE7713" w16cex:dateUtc="2024-12-02T07:25:00Z"/>
  <w16cex:commentExtensible w16cex:durableId="05979052" w16cex:dateUtc="2024-12-15T09:36:00Z"/>
  <w16cex:commentExtensible w16cex:durableId="79B532D0" w16cex:dateUtc="2024-12-02T07:26:00Z"/>
  <w16cex:commentExtensible w16cex:durableId="4B32B5A3" w16cex:dateUtc="2024-12-15T09:36:00Z"/>
  <w16cex:commentExtensible w16cex:durableId="5902E513" w16cex:dateUtc="2024-12-02T07:28:00Z"/>
  <w16cex:commentExtensible w16cex:durableId="15828686" w16cex:dateUtc="2024-12-15T09:37:00Z"/>
  <w16cex:commentExtensible w16cex:durableId="7B62FC17" w16cex:dateUtc="2024-12-12T15:00:00Z"/>
  <w16cex:commentExtensible w16cex:durableId="1466F44C" w16cex:dateUtc="2025-01-08T14:56:00Z"/>
  <w16cex:commentExtensible w16cex:durableId="37EFFBAC" w16cex:dateUtc="2025-01-08T14:56:00Z"/>
  <w16cex:commentExtensible w16cex:durableId="1352801B" w16cex:dateUtc="2024-12-02T07:38:00Z"/>
  <w16cex:commentExtensible w16cex:durableId="28A9DD3A" w16cex:dateUtc="2023-09-11T15:38:00Z"/>
  <w16cex:commentExtensible w16cex:durableId="094148FF" w16cex:dateUtc="2024-09-08T13:57:00Z"/>
  <w16cex:commentExtensible w16cex:durableId="28A0330C" w16cex:dateUtc="2023-09-04T07:42:00Z">
    <w16cex:extLst>
      <w16:ext w16:uri="{CE6994B0-6A32-4C9F-8C6B-6E91EDA988CE}">
        <cr:reactions xmlns:cr="http://schemas.microsoft.com/office/comments/2020/reactions">
          <cr:reaction reactionType="1">
            <cr:reactionInfo dateUtc="2024-09-08T14:03:02Z">
              <cr:user userId="S::Gidon@jtmt.gov.il::1903c83e-035a-4344-8b4e-611fd1e05a00" userProvider="AD" userName="Gidon Kupietzky"/>
            </cr:reactionInfo>
          </cr:reaction>
        </cr:reactions>
      </w16:ext>
    </w16cex:extLst>
  </w16cex:commentExtensible>
  <w16cex:commentExtensible w16cex:durableId="1C10B553" w16cex:dateUtc="2024-07-08T14:31:00Z"/>
  <w16cex:commentExtensible w16cex:durableId="65C377A9" w16cex:dateUtc="2024-12-15T09:42:00Z"/>
  <w16cex:commentExtensible w16cex:durableId="2A5BF825" w16cex:dateUtc="2024-12-02T07:44:00Z"/>
  <w16cex:commentExtensible w16cex:durableId="7F12BD73" w16cex:dateUtc="2024-12-15T09:40:00Z"/>
  <w16cex:commentExtensible w16cex:durableId="34B40E07" w16cex:dateUtc="2024-12-02T07:46:00Z"/>
  <w16cex:commentExtensible w16cex:durableId="700BA659" w16cex:dateUtc="2024-12-02T07:44:00Z"/>
  <w16cex:commentExtensible w16cex:durableId="08DAB60C" w16cex:dateUtc="2024-12-15T09:43:00Z"/>
  <w16cex:commentExtensible w16cex:durableId="129384DD" w16cex:dateUtc="2024-12-02T07:45:00Z"/>
  <w16cex:commentExtensible w16cex:durableId="097D9217" w16cex:dateUtc="2024-12-02T07:47:00Z"/>
  <w16cex:commentExtensible w16cex:durableId="03FD5DBB" w16cex:dateUtc="2024-12-15T09:46:00Z"/>
  <w16cex:commentExtensible w16cex:durableId="28A03449" w16cex:dateUtc="2023-09-04T07:47:00Z"/>
  <w16cex:commentExtensible w16cex:durableId="28A9E43F" w16cex:dateUtc="2023-09-11T16:08:00Z"/>
  <w16cex:commentExtensible w16cex:durableId="40FFC568" w16cex:dateUtc="2024-09-10T09:30:00Z"/>
  <w16cex:commentExtensible w16cex:durableId="4648856F" w16cex:dateUtc="2024-12-12T15:02:00Z"/>
  <w16cex:commentExtensible w16cex:durableId="548332C3" w16cex:dateUtc="2024-12-16T12:13:00Z"/>
  <w16cex:commentExtensible w16cex:durableId="08B2A715" w16cex:dateUtc="2024-12-02T07:54:00Z"/>
  <w16cex:commentExtensible w16cex:durableId="0A3BDE8F" w16cex:dateUtc="2024-12-15T09:47:00Z"/>
  <w16cex:commentExtensible w16cex:durableId="28A03526" w16cex:dateUtc="2023-09-04T07:51:00Z"/>
  <w16cex:commentExtensible w16cex:durableId="591FB55B" w16cex:dateUtc="2024-09-10T09:31:00Z"/>
  <w16cex:commentExtensible w16cex:durableId="04D3330C" w16cex:dateUtc="2024-09-10T09:31:00Z"/>
  <w16cex:commentExtensible w16cex:durableId="7EFD0493" w16cex:dateUtc="2025-01-16T07:56:00Z"/>
  <w16cex:commentExtensible w16cex:durableId="28A9E2EE" w16cex:dateUtc="2023-09-11T16:03:00Z"/>
  <w16cex:commentExtensible w16cex:durableId="595D9FAC" w16cex:dateUtc="2024-09-10T09:32:00Z"/>
  <w16cex:commentExtensible w16cex:durableId="11A71619" w16cex:dateUtc="2024-11-11T07:51:00Z"/>
  <w16cex:commentExtensible w16cex:durableId="28A9E528" w16cex:dateUtc="2023-09-11T16:12:00Z"/>
  <w16cex:commentExtensible w16cex:durableId="2F1B1B9D" w16cex:dateUtc="2024-09-10T09:34:00Z"/>
  <w16cex:commentExtensible w16cex:durableId="73FC9E34" w16cex:dateUtc="2024-12-02T09:38:00Z"/>
  <w16cex:commentExtensible w16cex:durableId="3F925D3F" w16cex:dateUtc="2024-12-15T09:56:00Z"/>
  <w16cex:commentExtensible w16cex:durableId="04FAEA94" w16cex:dateUtc="2024-12-02T09:35:00Z"/>
  <w16cex:commentExtensible w16cex:durableId="0B9CF7CE" w16cex:dateUtc="2024-12-15T09:57:00Z"/>
  <w16cex:commentExtensible w16cex:durableId="29637AE7" w16cex:dateUtc="2024-12-02T09:36:00Z"/>
  <w16cex:commentExtensible w16cex:durableId="793686AE" w16cex:dateUtc="2024-12-15T09:58:00Z"/>
  <w16cex:commentExtensible w16cex:durableId="28A9E6E8" w16cex:dateUtc="2023-09-11T16:20:00Z"/>
  <w16cex:commentExtensible w16cex:durableId="007E8F59" w16cex:dateUtc="2024-08-07T14:09:00Z"/>
  <w16cex:commentExtensible w16cex:durableId="28A9E651" w16cex:dateUtc="2023-09-11T16:17:00Z"/>
  <w16cex:commentExtensible w16cex:durableId="18270382" w16cex:dateUtc="2024-08-07T14:11:00Z"/>
  <w16cex:commentExtensible w16cex:durableId="28A9F1CB" w16cex:dateUtc="2023-09-11T17:06:00Z"/>
  <w16cex:commentExtensible w16cex:durableId="1975E3B2" w16cex:dateUtc="2024-12-03T13:05:00Z"/>
  <w16cex:commentExtensible w16cex:durableId="4D3F4653" w16cex:dateUtc="2024-12-15T10:04:00Z"/>
  <w16cex:commentExtensible w16cex:durableId="295F3186" w16cex:dateUtc="2025-01-16T09:21:00Z"/>
  <w16cex:commentExtensible w16cex:durableId="7A88D417" w16cex:dateUtc="2025-01-27T13:46:00Z"/>
  <w16cex:commentExtensible w16cex:durableId="35B62E8D" w16cex:dateUtc="2024-12-02T09:45:00Z"/>
  <w16cex:commentExtensible w16cex:durableId="111E457F" w16cex:dateUtc="2024-12-15T10:10:00Z"/>
  <w16cex:commentExtensible w16cex:durableId="76E243B2" w16cex:dateUtc="2024-12-30T09:48:00Z"/>
  <w16cex:commentExtensible w16cex:durableId="65E64095" w16cex:dateUtc="2024-12-02T09:48:00Z"/>
  <w16cex:commentExtensible w16cex:durableId="659B3311" w16cex:dateUtc="2024-12-15T10:10:00Z"/>
  <w16cex:commentExtensible w16cex:durableId="62996E12" w16cex:dateUtc="2024-12-15T10:11:00Z"/>
  <w16cex:commentExtensible w16cex:durableId="2966FFD0" w16cex:dateUtc="2024-09-08T10:45:00Z"/>
  <w16cex:commentExtensible w16cex:durableId="78B26DBC" w16cex:dateUtc="2024-12-02T09:50:00Z"/>
  <w16cex:commentExtensible w16cex:durableId="20AD08DE" w16cex:dateUtc="2024-12-15T10:13:00Z"/>
  <w16cex:commentExtensible w16cex:durableId="5B610BB4" w16cex:dateUtc="2025-01-16T09:25:00Z"/>
  <w16cex:commentExtensible w16cex:durableId="2FD49700" w16cex:dateUtc="2024-08-21T14:21:00Z"/>
  <w16cex:commentExtensible w16cex:durableId="1F4A608A" w16cex:dateUtc="2024-12-03T13:08:00Z"/>
  <w16cex:commentExtensible w16cex:durableId="556F4D1B" w16cex:dateUtc="2024-12-15T10:15:00Z"/>
  <w16cex:commentExtensible w16cex:durableId="22A16A89" w16cex:dateUtc="2024-12-15T10:15:00Z"/>
  <w16cex:commentExtensible w16cex:durableId="577D8243" w16cex:dateUtc="2025-01-16T09:26:00Z"/>
  <w16cex:commentExtensible w16cex:durableId="44CD5EF3" w16cex:dateUtc="2025-01-16T09:27:00Z"/>
  <w16cex:commentExtensible w16cex:durableId="5D736C0A" w16cex:dateUtc="2025-01-27T13:49:00Z"/>
  <w16cex:commentExtensible w16cex:durableId="0E0BF3A2" w16cex:dateUtc="2024-08-21T14:25:00Z"/>
  <w16cex:commentExtensible w16cex:durableId="28A9F29A" w16cex:dateUtc="2023-09-11T17:10:00Z"/>
  <w16cex:commentExtensible w16cex:durableId="1D37D06C" w16cex:dateUtc="2024-08-21T14:25:00Z"/>
  <w16cex:commentExtensible w16cex:durableId="060273F2" w16cex:dateUtc="2024-12-02T09:51:00Z"/>
  <w16cex:commentExtensible w16cex:durableId="612AF097" w16cex:dateUtc="2024-12-15T10:15:00Z"/>
  <w16cex:commentExtensible w16cex:durableId="3DF7B91F" w16cex:dateUtc="2023-09-11T17:11:00Z"/>
  <w16cex:commentExtensible w16cex:durableId="2FF077F8" w16cex:dateUtc="2024-08-21T14:27:00Z"/>
  <w16cex:commentExtensible w16cex:durableId="28A03888" w16cex:dateUtc="2023-09-04T08:05:00Z"/>
  <w16cex:commentExtensible w16cex:durableId="2D604BDB" w16cex:dateUtc="2023-09-16T07:38:00Z"/>
  <w16cex:commentExtensible w16cex:durableId="57E696F5" w16cex:dateUtc="2024-12-03T13:11:00Z"/>
  <w16cex:commentExtensible w16cex:durableId="6864ED88" w16cex:dateUtc="2024-12-15T10:18:00Z"/>
  <w16cex:commentExtensible w16cex:durableId="1AFCB33C" w16cex:dateUtc="2024-09-11T08:04:00Z"/>
  <w16cex:commentExtensible w16cex:durableId="2E393738" w16cex:dateUtc="2024-12-02T11:03:00Z"/>
  <w16cex:commentExtensible w16cex:durableId="79364461" w16cex:dateUtc="2024-12-15T10:21:00Z"/>
  <w16cex:commentExtensible w16cex:durableId="24E12BF1" w16cex:dateUtc="2024-12-15T10:23:00Z"/>
  <w16cex:commentExtensible w16cex:durableId="21BF538C" w16cex:dateUtc="2024-09-11T08:05:00Z"/>
  <w16cex:commentExtensible w16cex:durableId="73059A89" w16cex:dateUtc="2023-09-13T12:28:00Z"/>
  <w16cex:commentExtensible w16cex:durableId="0811C6C1" w16cex:dateUtc="2024-09-11T08:05:00Z"/>
  <w16cex:commentExtensible w16cex:durableId="72767FFF" w16cex:dateUtc="2023-09-04T10:24:00Z"/>
  <w16cex:commentExtensible w16cex:durableId="3E348C2F" w16cex:dateUtc="2024-09-11T08:06:00Z"/>
  <w16cex:commentExtensible w16cex:durableId="2C33638A" w16cex:dateUtc="2024-09-11T08:05:00Z"/>
  <w16cex:commentExtensible w16cex:durableId="7AA2125E" w16cex:dateUtc="2024-09-11T08:06:00Z"/>
  <w16cex:commentExtensible w16cex:durableId="5505492B" w16cex:dateUtc="2023-09-04T10:25:00Z"/>
  <w16cex:commentExtensible w16cex:durableId="2CD6A087" w16cex:dateUtc="2024-09-11T08:07:00Z"/>
  <w16cex:commentExtensible w16cex:durableId="73605A7D" w16cex:dateUtc="2024-12-02T11:11:00Z"/>
  <w16cex:commentExtensible w16cex:durableId="686D474B" w16cex:dateUtc="2024-09-11T08:07:00Z"/>
  <w16cex:commentExtensible w16cex:durableId="6A468C5B" w16cex:dateUtc="2024-09-11T08:08:00Z"/>
  <w16cex:commentExtensible w16cex:durableId="69B94212" w16cex:dateUtc="2024-09-11T08:08:00Z"/>
  <w16cex:commentExtensible w16cex:durableId="1EC03235" w16cex:dateUtc="2024-09-11T08:08:00Z"/>
  <w16cex:commentExtensible w16cex:durableId="5F9D62DA" w16cex:dateUtc="2024-09-11T08:17:00Z"/>
  <w16cex:commentExtensible w16cex:durableId="68938BF0" w16cex:dateUtc="2023-09-13T12:36:00Z"/>
  <w16cex:commentExtensible w16cex:durableId="0DB1F5BD" w16cex:dateUtc="2024-09-11T08:45:00Z"/>
  <w16cex:commentExtensible w16cex:durableId="15E3E0CC" w16cex:dateUtc="2024-09-11T08:47:00Z"/>
  <w16cex:commentExtensible w16cex:durableId="18B63239" w16cex:dateUtc="2023-09-13T12:37:00Z"/>
  <w16cex:commentExtensible w16cex:durableId="4944AED9" w16cex:dateUtc="2024-09-11T08:47:00Z"/>
  <w16cex:commentExtensible w16cex:durableId="63CCF01C" w16cex:dateUtc="2024-12-02T11:12:00Z"/>
  <w16cex:commentExtensible w16cex:durableId="409E595A" w16cex:dateUtc="2024-09-12T11:08:00Z"/>
  <w16cex:commentExtensible w16cex:durableId="0427FFDA" w16cex:dateUtc="2024-09-12T11:11:00Z"/>
  <w16cex:commentExtensible w16cex:durableId="22D65768" w16cex:dateUtc="2024-09-12T12:19:00Z"/>
  <w16cex:commentExtensible w16cex:durableId="744E09B6" w16cex:dateUtc="2023-09-13T12:41:00Z"/>
  <w16cex:commentExtensible w16cex:durableId="7DFF8EA9" w16cex:dateUtc="2024-12-02T11:12:00Z"/>
  <w16cex:commentExtensible w16cex:durableId="69EE426C" w16cex:dateUtc="2024-12-02T11:14:00Z"/>
  <w16cex:commentExtensible w16cex:durableId="06745865" w16cex:dateUtc="2023-09-16T07:39:00Z"/>
  <w16cex:commentExtensible w16cex:durableId="44DB19B3" w16cex:dateUtc="2024-09-12T12:28:00Z"/>
  <w16cex:commentExtensible w16cex:durableId="359B2F9A" w16cex:dateUtc="2024-09-12T12:33:00Z"/>
  <w16cex:commentExtensible w16cex:durableId="0C1A8546" w16cex:dateUtc="2024-09-12T12:35:00Z"/>
  <w16cex:commentExtensible w16cex:durableId="6ED85A48" w16cex:dateUtc="2024-09-12T12:36:00Z"/>
  <w16cex:commentExtensible w16cex:durableId="6A099A90" w16cex:dateUtc="2024-09-12T12:38:00Z"/>
  <w16cex:commentExtensible w16cex:durableId="10CFB62E" w16cex:dateUtc="2024-09-12T12:39:00Z"/>
  <w16cex:commentExtensible w16cex:durableId="0669978F" w16cex:dateUtc="2024-09-12T12:39:00Z"/>
  <w16cex:commentExtensible w16cex:durableId="69B0BD64" w16cex:dateUtc="2025-01-19T07:15:00Z"/>
  <w16cex:commentExtensible w16cex:durableId="5ED76AB3" w16cex:dateUtc="2024-09-15T08:30:00Z"/>
  <w16cex:commentExtensible w16cex:durableId="241A8FCD" w16cex:dateUtc="2024-12-03T06:31:00Z"/>
  <w16cex:commentExtensible w16cex:durableId="76811244" w16cex:dateUtc="2024-12-15T10:24:00Z"/>
  <w16cex:commentExtensible w16cex:durableId="6E38EF6A" w16cex:dateUtc="2024-09-15T08:32:00Z"/>
  <w16cex:commentExtensible w16cex:durableId="1582ADE3" w16cex:dateUtc="2024-12-03T06:30:00Z"/>
  <w16cex:commentExtensible w16cex:durableId="3F3CEE9C" w16cex:dateUtc="2024-12-16T12:50:00Z"/>
  <w16cex:commentExtensible w16cex:durableId="20538328" w16cex:dateUtc="2024-12-03T06:36:00Z"/>
  <w16cex:commentExtensible w16cex:durableId="072F6432" w16cex:dateUtc="2024-12-15T10:25:00Z"/>
  <w16cex:commentExtensible w16cex:durableId="3C18FCAE" w16cex:dateUtc="2024-12-03T06:41:00Z"/>
  <w16cex:commentExtensible w16cex:durableId="5E3970EB" w16cex:dateUtc="2024-12-15T10:28:00Z"/>
  <w16cex:commentExtensible w16cex:durableId="15796E8A" w16cex:dateUtc="2024-09-15T09:01:00Z"/>
  <w16cex:commentExtensible w16cex:durableId="747B13BA" w16cex:dateUtc="2024-09-15T09:03:00Z"/>
  <w16cex:commentExtensible w16cex:durableId="4DD4F367" w16cex:dateUtc="2024-09-15T09:07:00Z"/>
  <w16cex:commentExtensible w16cex:durableId="2928EFB1" w16cex:dateUtc="2024-12-03T06:41:00Z"/>
  <w16cex:commentExtensible w16cex:durableId="60356E32" w16cex:dateUtc="2024-12-15T10:30:00Z"/>
  <w16cex:commentExtensible w16cex:durableId="13E5B67D" w16cex:dateUtc="2024-09-15T09:08:00Z"/>
  <w16cex:commentExtensible w16cex:durableId="33B498DC" w16cex:dateUtc="2024-09-15T09:10:00Z"/>
  <w16cex:commentExtensible w16cex:durableId="2FF9188C" w16cex:dateUtc="2024-09-15T09:10:00Z"/>
  <w16cex:commentExtensible w16cex:durableId="28A01FA0" w16cex:dateUtc="2023-09-04T06:19:00Z"/>
  <w16cex:commentExtensible w16cex:durableId="28A01F59" w16cex:dateUtc="2023-09-04T06:18:00Z"/>
  <w16cex:commentExtensible w16cex:durableId="28A0139C" w16cex:dateUtc="2023-09-04T05:28:00Z"/>
  <w16cex:commentExtensible w16cex:durableId="26CBD8A3" w16cex:dateUtc="2024-10-06T08:20:00Z"/>
  <w16cex:commentExtensible w16cex:durableId="28A01C5C" w16cex:dateUtc="2023-09-04T06:05:00Z"/>
  <w16cex:commentExtensible w16cex:durableId="193E3F8C" w16cex:dateUtc="2024-12-03T06:43:00Z"/>
  <w16cex:commentExtensible w16cex:durableId="158AFD14" w16cex:dateUtc="2024-12-15T10:32:00Z"/>
  <w16cex:commentExtensible w16cex:durableId="73D2722E" w16cex:dateUtc="2024-12-16T13:03:00Z"/>
  <w16cex:commentExtensible w16cex:durableId="4A98D90A" w16cex:dateUtc="2024-12-03T06:45:00Z"/>
  <w16cex:commentExtensible w16cex:durableId="28661106" w16cex:dateUtc="2024-12-15T10:33:00Z"/>
  <w16cex:commentExtensible w16cex:durableId="6888FB6C" w16cex:dateUtc="2024-12-16T13:02:00Z"/>
  <w16cex:commentExtensible w16cex:durableId="331D4660" w16cex:dateUtc="2024-12-03T06:46:00Z"/>
  <w16cex:commentExtensible w16cex:durableId="5D0B444A" w16cex:dateUtc="2024-12-15T10:35:00Z"/>
  <w16cex:commentExtensible w16cex:durableId="34C5BC56" w16cex:dateUtc="2024-12-15T10:12:00Z"/>
  <w16cex:commentExtensible w16cex:durableId="5766CC6D" w16cex:dateUtc="2025-01-09T15:00:00Z"/>
  <w16cex:commentExtensible w16cex:durableId="5A51AD54" w16cex:dateUtc="2024-12-15T10:13:00Z"/>
  <w16cex:commentExtensible w16cex:durableId="2EFF758F" w16cex:dateUtc="2025-01-09T14:59:00Z"/>
  <w16cex:commentExtensible w16cex:durableId="0825D01B" w16cex:dateUtc="2024-11-11T08:10:00Z"/>
  <w16cex:commentExtensible w16cex:durableId="73B78DFD" w16cex:dateUtc="2024-12-03T07:33:00Z"/>
  <w16cex:commentExtensible w16cex:durableId="42297CE1" w16cex:dateUtc="2024-12-15T10:35:00Z"/>
  <w16cex:commentExtensible w16cex:durableId="60554982" w16cex:dateUtc="2024-12-16T13:03:00Z"/>
  <w16cex:commentExtensible w16cex:durableId="76B16FF9" w16cex:dateUtc="2025-02-13T1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E7033C" w16cid:durableId="79F385F1"/>
  <w16cid:commentId w16cid:paraId="678E5D4E" w16cid:durableId="71DAEBCC"/>
  <w16cid:commentId w16cid:paraId="16B3B9F1" w16cid:durableId="28A9DA56"/>
  <w16cid:commentId w16cid:paraId="66E0997C" w16cid:durableId="28A9DAD3"/>
  <w16cid:commentId w16cid:paraId="0B626096" w16cid:durableId="6C85DF92"/>
  <w16cid:commentId w16cid:paraId="29338E10" w16cid:durableId="28A9DB07"/>
  <w16cid:commentId w16cid:paraId="6A4CA69C" w16cid:durableId="527ECDB0"/>
  <w16cid:commentId w16cid:paraId="6EB88E9F" w16cid:durableId="3800117A"/>
  <w16cid:commentId w16cid:paraId="78F5424A" w16cid:durableId="3E3A0A94"/>
  <w16cid:commentId w16cid:paraId="4AB60348" w16cid:durableId="65882784"/>
  <w16cid:commentId w16cid:paraId="65093D73" w16cid:durableId="105E7BC4"/>
  <w16cid:commentId w16cid:paraId="7AC5F004" w16cid:durableId="27F0AD38"/>
  <w16cid:commentId w16cid:paraId="4754B86A" w16cid:durableId="60F8728D"/>
  <w16cid:commentId w16cid:paraId="21D118AC" w16cid:durableId="5E001C45"/>
  <w16cid:commentId w16cid:paraId="4210FDE9" w16cid:durableId="542AF2CC"/>
  <w16cid:commentId w16cid:paraId="20E99C1A" w16cid:durableId="09541D73"/>
  <w16cid:commentId w16cid:paraId="3D165DB9" w16cid:durableId="5F791F6C"/>
  <w16cid:commentId w16cid:paraId="1E16589A" w16cid:durableId="0C33744B"/>
  <w16cid:commentId w16cid:paraId="5A51CFFB" w16cid:durableId="4A438345"/>
  <w16cid:commentId w16cid:paraId="3AB3FE82" w16cid:durableId="25218BEF"/>
  <w16cid:commentId w16cid:paraId="26379586" w16cid:durableId="62908C8D"/>
  <w16cid:commentId w16cid:paraId="3D6FF66B" w16cid:durableId="6B596617"/>
  <w16cid:commentId w16cid:paraId="0B4D3E51" w16cid:durableId="5B88EB3E"/>
  <w16cid:commentId w16cid:paraId="5DB5A8AA" w16cid:durableId="47452C03"/>
  <w16cid:commentId w16cid:paraId="1D14717A" w16cid:durableId="780FB51F"/>
  <w16cid:commentId w16cid:paraId="3452287E" w16cid:durableId="6EB44393"/>
  <w16cid:commentId w16cid:paraId="4EE83513" w16cid:durableId="41DA14DA"/>
  <w16cid:commentId w16cid:paraId="3D4908CC" w16cid:durableId="58A1803C"/>
  <w16cid:commentId w16cid:paraId="35E34D5B" w16cid:durableId="3D6F36B7"/>
  <w16cid:commentId w16cid:paraId="6C1B6E54" w16cid:durableId="675B29F9"/>
  <w16cid:commentId w16cid:paraId="73647749" w16cid:durableId="79081784"/>
  <w16cid:commentId w16cid:paraId="4C648A91" w16cid:durableId="4F73BE63"/>
  <w16cid:commentId w16cid:paraId="76438869" w16cid:durableId="2147B0A5"/>
  <w16cid:commentId w16cid:paraId="273C5D1C" w16cid:durableId="6E8D096D"/>
  <w16cid:commentId w16cid:paraId="5769949C" w16cid:durableId="4C23B94F"/>
  <w16cid:commentId w16cid:paraId="12F8280A" w16cid:durableId="04DD631D"/>
  <w16cid:commentId w16cid:paraId="4BC6BE37" w16cid:durableId="289F1143"/>
  <w16cid:commentId w16cid:paraId="67E942DB" w16cid:durableId="567A7ACF"/>
  <w16cid:commentId w16cid:paraId="6D1F80AB" w16cid:durableId="30C2C4D1"/>
  <w16cid:commentId w16cid:paraId="4CA83A1F" w16cid:durableId="74F3E937"/>
  <w16cid:commentId w16cid:paraId="3210EC0C" w16cid:durableId="289F1144"/>
  <w16cid:commentId w16cid:paraId="1909AF3F" w16cid:durableId="7332090B"/>
  <w16cid:commentId w16cid:paraId="176B57B5" w16cid:durableId="289F1145"/>
  <w16cid:commentId w16cid:paraId="5CC7203D" w16cid:durableId="59ABE40B"/>
  <w16cid:commentId w16cid:paraId="34930C95" w16cid:durableId="289F1146"/>
  <w16cid:commentId w16cid:paraId="35048B84" w16cid:durableId="17325D47"/>
  <w16cid:commentId w16cid:paraId="70CD99AA" w16cid:durableId="26950A3F"/>
  <w16cid:commentId w16cid:paraId="2A6FFB18" w16cid:durableId="327786B2"/>
  <w16cid:commentId w16cid:paraId="2576731F" w16cid:durableId="289F1147"/>
  <w16cid:commentId w16cid:paraId="663162AC" w16cid:durableId="674C881F"/>
  <w16cid:commentId w16cid:paraId="66E2B2EF" w16cid:durableId="65F860C6"/>
  <w16cid:commentId w16cid:paraId="21F76C6B" w16cid:durableId="067D3745"/>
  <w16cid:commentId w16cid:paraId="2C07066F" w16cid:durableId="32EE7713"/>
  <w16cid:commentId w16cid:paraId="248EA7B1" w16cid:durableId="05979052"/>
  <w16cid:commentId w16cid:paraId="0FC40333" w16cid:durableId="79B532D0"/>
  <w16cid:commentId w16cid:paraId="6DBB8375" w16cid:durableId="4B32B5A3"/>
  <w16cid:commentId w16cid:paraId="4DAF07BB" w16cid:durableId="5902E513"/>
  <w16cid:commentId w16cid:paraId="4EC85DE2" w16cid:durableId="15828686"/>
  <w16cid:commentId w16cid:paraId="77C695D8" w16cid:durableId="7B62FC17"/>
  <w16cid:commentId w16cid:paraId="58B28E35" w16cid:durableId="1466F44C"/>
  <w16cid:commentId w16cid:paraId="437EC421" w16cid:durableId="37EFFBAC"/>
  <w16cid:commentId w16cid:paraId="3F7BEE6A" w16cid:durableId="1352801B"/>
  <w16cid:commentId w16cid:paraId="541777C7" w16cid:durableId="28A9DD3A"/>
  <w16cid:commentId w16cid:paraId="41C7B36F" w16cid:durableId="094148FF"/>
  <w16cid:commentId w16cid:paraId="694047E7" w16cid:durableId="28A0330C"/>
  <w16cid:commentId w16cid:paraId="7CBB90CE" w16cid:durableId="1C10B553"/>
  <w16cid:commentId w16cid:paraId="7A6A3FC3" w16cid:durableId="65C377A9"/>
  <w16cid:commentId w16cid:paraId="09CF3452" w16cid:durableId="2A5BF825"/>
  <w16cid:commentId w16cid:paraId="1C5C328B" w16cid:durableId="7F12BD73"/>
  <w16cid:commentId w16cid:paraId="45A547B5" w16cid:durableId="34B40E07"/>
  <w16cid:commentId w16cid:paraId="6079BA51" w16cid:durableId="700BA659"/>
  <w16cid:commentId w16cid:paraId="20BF891D" w16cid:durableId="08DAB60C"/>
  <w16cid:commentId w16cid:paraId="6361DEC1" w16cid:durableId="129384DD"/>
  <w16cid:commentId w16cid:paraId="469A3407" w16cid:durableId="097D9217"/>
  <w16cid:commentId w16cid:paraId="2DFBF118" w16cid:durableId="03FD5DBB"/>
  <w16cid:commentId w16cid:paraId="5B832348" w16cid:durableId="28A03449"/>
  <w16cid:commentId w16cid:paraId="0EA4514A" w16cid:durableId="28A9E43F"/>
  <w16cid:commentId w16cid:paraId="7C61BCB1" w16cid:durableId="40FFC568"/>
  <w16cid:commentId w16cid:paraId="1E7481B1" w16cid:durableId="4648856F"/>
  <w16cid:commentId w16cid:paraId="3074A9BF" w16cid:durableId="548332C3"/>
  <w16cid:commentId w16cid:paraId="4863622A" w16cid:durableId="08B2A715"/>
  <w16cid:commentId w16cid:paraId="6CB0A897" w16cid:durableId="0A3BDE8F"/>
  <w16cid:commentId w16cid:paraId="07CBE22B" w16cid:durableId="28A03526"/>
  <w16cid:commentId w16cid:paraId="62CA85ED" w16cid:durableId="591FB55B"/>
  <w16cid:commentId w16cid:paraId="0BF92AA6" w16cid:durableId="289F1149"/>
  <w16cid:commentId w16cid:paraId="6F6401F8" w16cid:durableId="04D3330C"/>
  <w16cid:commentId w16cid:paraId="0B9F5094" w16cid:durableId="7EFD0493"/>
  <w16cid:commentId w16cid:paraId="5DC8A54E" w16cid:durableId="28A9E2EE"/>
  <w16cid:commentId w16cid:paraId="4873B71A" w16cid:durableId="595D9FAC"/>
  <w16cid:commentId w16cid:paraId="456C8EBB" w16cid:durableId="11A71619"/>
  <w16cid:commentId w16cid:paraId="3A149623" w16cid:durableId="28A9E528"/>
  <w16cid:commentId w16cid:paraId="2FC6700B" w16cid:durableId="2F1B1B9D"/>
  <w16cid:commentId w16cid:paraId="43B29BCE" w16cid:durableId="73FC9E34"/>
  <w16cid:commentId w16cid:paraId="54FCE9D7" w16cid:durableId="3F925D3F"/>
  <w16cid:commentId w16cid:paraId="50B560BB" w16cid:durableId="04FAEA94"/>
  <w16cid:commentId w16cid:paraId="446031F7" w16cid:durableId="0B9CF7CE"/>
  <w16cid:commentId w16cid:paraId="302F2826" w16cid:durableId="29637AE7"/>
  <w16cid:commentId w16cid:paraId="7E71DD49" w16cid:durableId="793686AE"/>
  <w16cid:commentId w16cid:paraId="777CCE03" w16cid:durableId="28A9E6E8"/>
  <w16cid:commentId w16cid:paraId="089C4AE4" w16cid:durableId="007E8F59"/>
  <w16cid:commentId w16cid:paraId="4127DDD9" w16cid:durableId="28A9E651"/>
  <w16cid:commentId w16cid:paraId="28882409" w16cid:durableId="18270382"/>
  <w16cid:commentId w16cid:paraId="763A77E1" w16cid:durableId="28A9F1CB"/>
  <w16cid:commentId w16cid:paraId="2722DA6F" w16cid:durableId="1975E3B2"/>
  <w16cid:commentId w16cid:paraId="7C71255D" w16cid:durableId="4D3F4653"/>
  <w16cid:commentId w16cid:paraId="008BD1FB" w16cid:durableId="295F3186"/>
  <w16cid:commentId w16cid:paraId="0B95D36C" w16cid:durableId="7A88D417"/>
  <w16cid:commentId w16cid:paraId="0D33C374" w16cid:durableId="35B62E8D"/>
  <w16cid:commentId w16cid:paraId="13C67980" w16cid:durableId="111E457F"/>
  <w16cid:commentId w16cid:paraId="4DA45A6C" w16cid:durableId="76E243B2"/>
  <w16cid:commentId w16cid:paraId="740C027E" w16cid:durableId="65E64095"/>
  <w16cid:commentId w16cid:paraId="549F6111" w16cid:durableId="659B3311"/>
  <w16cid:commentId w16cid:paraId="5B107BDA" w16cid:durableId="62996E12"/>
  <w16cid:commentId w16cid:paraId="35EB770C" w16cid:durableId="6742EA75"/>
  <w16cid:commentId w16cid:paraId="2542D8F5" w16cid:durableId="2966FFD0"/>
  <w16cid:commentId w16cid:paraId="2B4F75CC" w16cid:durableId="78B26DBC"/>
  <w16cid:commentId w16cid:paraId="4372B7A0" w16cid:durableId="20AD08DE"/>
  <w16cid:commentId w16cid:paraId="5D1D91C1" w16cid:durableId="5B610BB4"/>
  <w16cid:commentId w16cid:paraId="6024E6C1" w16cid:durableId="289F1151"/>
  <w16cid:commentId w16cid:paraId="7C0A5EC6" w16cid:durableId="2FD49700"/>
  <w16cid:commentId w16cid:paraId="294F34A6" w16cid:durableId="1F4A608A"/>
  <w16cid:commentId w16cid:paraId="19BE482D" w16cid:durableId="556F4D1B"/>
  <w16cid:commentId w16cid:paraId="2B9217D2" w16cid:durableId="22A16A89"/>
  <w16cid:commentId w16cid:paraId="2186E17B" w16cid:durableId="577D8243"/>
  <w16cid:commentId w16cid:paraId="6C28F5DC" w16cid:durableId="44CD5EF3"/>
  <w16cid:commentId w16cid:paraId="2078A513" w16cid:durableId="5D736C0A"/>
  <w16cid:commentId w16cid:paraId="2EC0DE62" w16cid:durableId="289F1152"/>
  <w16cid:commentId w16cid:paraId="5306E86B" w16cid:durableId="0E0BF3A2"/>
  <w16cid:commentId w16cid:paraId="5A453727" w16cid:durableId="28A9F29A"/>
  <w16cid:commentId w16cid:paraId="1127ECED" w16cid:durableId="1D37D06C"/>
  <w16cid:commentId w16cid:paraId="26FEF134" w16cid:durableId="060273F2"/>
  <w16cid:commentId w16cid:paraId="01A8ADB7" w16cid:durableId="612AF097"/>
  <w16cid:commentId w16cid:paraId="6BE3AA92" w16cid:durableId="3DF7B91F"/>
  <w16cid:commentId w16cid:paraId="18139FCC" w16cid:durableId="2FF077F8"/>
  <w16cid:commentId w16cid:paraId="7E270902" w16cid:durableId="28A03888"/>
  <w16cid:commentId w16cid:paraId="76C44CDB" w16cid:durableId="2D604BDB"/>
  <w16cid:commentId w16cid:paraId="63C5533C" w16cid:durableId="2783F285"/>
  <w16cid:commentId w16cid:paraId="547958B4" w16cid:durableId="57E696F5"/>
  <w16cid:commentId w16cid:paraId="71204F25" w16cid:durableId="6864ED88"/>
  <w16cid:commentId w16cid:paraId="2417115F" w16cid:durableId="74846101"/>
  <w16cid:commentId w16cid:paraId="2402248F" w16cid:durableId="6C82FC22"/>
  <w16cid:commentId w16cid:paraId="01413A86" w16cid:durableId="1AFCB33C"/>
  <w16cid:commentId w16cid:paraId="58B2E98D" w16cid:durableId="2E393738"/>
  <w16cid:commentId w16cid:paraId="1FDB23DC" w16cid:durableId="79364461"/>
  <w16cid:commentId w16cid:paraId="3289C86B" w16cid:durableId="24E12BF1"/>
  <w16cid:commentId w16cid:paraId="3E6EDF7A" w16cid:durableId="4032A96F"/>
  <w16cid:commentId w16cid:paraId="3E801906" w16cid:durableId="21BF538C"/>
  <w16cid:commentId w16cid:paraId="0A4B85D4" w16cid:durableId="73059A89"/>
  <w16cid:commentId w16cid:paraId="0E59C96B" w16cid:durableId="0811C6C1"/>
  <w16cid:commentId w16cid:paraId="2590D894" w16cid:durableId="72767FFF"/>
  <w16cid:commentId w16cid:paraId="40D15CEA" w16cid:durableId="3E348C2F"/>
  <w16cid:commentId w16cid:paraId="3AE64ADC" w16cid:durableId="4EFF0798"/>
  <w16cid:commentId w16cid:paraId="2FD2A933" w16cid:durableId="2C33638A"/>
  <w16cid:commentId w16cid:paraId="3FB1C3BF" w16cid:durableId="691C5CD5"/>
  <w16cid:commentId w16cid:paraId="21AF5566" w16cid:durableId="7AA2125E"/>
  <w16cid:commentId w16cid:paraId="5E6BE9D1" w16cid:durableId="5505492B"/>
  <w16cid:commentId w16cid:paraId="6CF5E6DE" w16cid:durableId="2CD6A087"/>
  <w16cid:commentId w16cid:paraId="3411DC0A" w16cid:durableId="73605A7D"/>
  <w16cid:commentId w16cid:paraId="30A6BABA" w16cid:durableId="494CE736"/>
  <w16cid:commentId w16cid:paraId="07563097" w16cid:durableId="686D474B"/>
  <w16cid:commentId w16cid:paraId="1092BB1E" w16cid:durableId="2B85EA27"/>
  <w16cid:commentId w16cid:paraId="68213275" w16cid:durableId="6A468C5B"/>
  <w16cid:commentId w16cid:paraId="5C99940F" w16cid:durableId="778FBD8C"/>
  <w16cid:commentId w16cid:paraId="0AD1F053" w16cid:durableId="69B94212"/>
  <w16cid:commentId w16cid:paraId="32FD50B5" w16cid:durableId="490A8CE0"/>
  <w16cid:commentId w16cid:paraId="3B0DFE34" w16cid:durableId="1EC03235"/>
  <w16cid:commentId w16cid:paraId="22DDF18D" w16cid:durableId="46BEE082"/>
  <w16cid:commentId w16cid:paraId="37886DD6" w16cid:durableId="5F9D62DA"/>
  <w16cid:commentId w16cid:paraId="07EA8CC1" w16cid:durableId="7AF181C9"/>
  <w16cid:commentId w16cid:paraId="4C266BB4" w16cid:durableId="68938BF0"/>
  <w16cid:commentId w16cid:paraId="78FEBCF1" w16cid:durableId="0DB1F5BD"/>
  <w16cid:commentId w16cid:paraId="5FA3609C" w16cid:durableId="42AF6DC5"/>
  <w16cid:commentId w16cid:paraId="19BE32A4" w16cid:durableId="15E3E0CC"/>
  <w16cid:commentId w16cid:paraId="30A97B9F" w16cid:durableId="18B63239"/>
  <w16cid:commentId w16cid:paraId="70F84585" w16cid:durableId="4944AED9"/>
  <w16cid:commentId w16cid:paraId="7F8FF972" w16cid:durableId="4C98D079"/>
  <w16cid:commentId w16cid:paraId="4DDE0C6A" w16cid:durableId="63CCF01C"/>
  <w16cid:commentId w16cid:paraId="51618D9D" w16cid:durableId="318D8FA0"/>
  <w16cid:commentId w16cid:paraId="26829BF9" w16cid:durableId="409E595A"/>
  <w16cid:commentId w16cid:paraId="7BA6746C" w16cid:durableId="5E0C0931"/>
  <w16cid:commentId w16cid:paraId="3BCD52B0" w16cid:durableId="3D3ACC48"/>
  <w16cid:commentId w16cid:paraId="4EEA02BA" w16cid:durableId="48C9E316"/>
  <w16cid:commentId w16cid:paraId="02777CC8" w16cid:durableId="169672C3"/>
  <w16cid:commentId w16cid:paraId="3CFAA4A7" w16cid:durableId="0427FFDA"/>
  <w16cid:commentId w16cid:paraId="768B63A6" w16cid:durableId="33CE5554"/>
  <w16cid:commentId w16cid:paraId="6CE467D7" w16cid:durableId="5AFD4233"/>
  <w16cid:commentId w16cid:paraId="117090F4" w16cid:durableId="22D65768"/>
  <w16cid:commentId w16cid:paraId="0969816F" w16cid:durableId="744E09B6"/>
  <w16cid:commentId w16cid:paraId="2F97363F" w16cid:durableId="2AB8125D"/>
  <w16cid:commentId w16cid:paraId="4192C4B2" w16cid:durableId="7DFF8EA9"/>
  <w16cid:commentId w16cid:paraId="5708EE32" w16cid:durableId="7C0EFD9E"/>
  <w16cid:commentId w16cid:paraId="0CA6CFCE" w16cid:durableId="444AAC72"/>
  <w16cid:commentId w16cid:paraId="767ECAEE" w16cid:durableId="682FAF47"/>
  <w16cid:commentId w16cid:paraId="54094344" w16cid:durableId="69EE426C"/>
  <w16cid:commentId w16cid:paraId="793BF608" w16cid:durableId="06745865"/>
  <w16cid:commentId w16cid:paraId="0C5A8E91" w16cid:durableId="10583E14"/>
  <w16cid:commentId w16cid:paraId="091BF552" w16cid:durableId="0B4228DA"/>
  <w16cid:commentId w16cid:paraId="109EF773" w16cid:durableId="27AF811C"/>
  <w16cid:commentId w16cid:paraId="3D87B425" w16cid:durableId="44DB19B3"/>
  <w16cid:commentId w16cid:paraId="1A16C037" w16cid:durableId="2104E8F7"/>
  <w16cid:commentId w16cid:paraId="75D8D079" w16cid:durableId="359B2F9A"/>
  <w16cid:commentId w16cid:paraId="19C2B1A3" w16cid:durableId="54BE7BAA"/>
  <w16cid:commentId w16cid:paraId="5D258178" w16cid:durableId="0C1A8546"/>
  <w16cid:commentId w16cid:paraId="02E4CED6" w16cid:durableId="63A90A50"/>
  <w16cid:commentId w16cid:paraId="1EDF8CFC" w16cid:durableId="443FA13C"/>
  <w16cid:commentId w16cid:paraId="01305D98" w16cid:durableId="6ED85A48"/>
  <w16cid:commentId w16cid:paraId="3783439F" w16cid:durableId="793FD0F7"/>
  <w16cid:commentId w16cid:paraId="41C5F577" w16cid:durableId="6A099A90"/>
  <w16cid:commentId w16cid:paraId="6266BF34" w16cid:durableId="4C0978B9"/>
  <w16cid:commentId w16cid:paraId="1AC21A17" w16cid:durableId="10CFB62E"/>
  <w16cid:commentId w16cid:paraId="236FA2EC" w16cid:durableId="6FE6DBB0"/>
  <w16cid:commentId w16cid:paraId="0CCA04EA" w16cid:durableId="0669978F"/>
  <w16cid:commentId w16cid:paraId="41E88BE2" w16cid:durableId="399D42FA"/>
  <w16cid:commentId w16cid:paraId="114B2303" w16cid:durableId="646C1CDD"/>
  <w16cid:commentId w16cid:paraId="0A8AEFA0" w16cid:durableId="2EF0B4B2"/>
  <w16cid:commentId w16cid:paraId="32A3C97A" w16cid:durableId="69B0BD64"/>
  <w16cid:commentId w16cid:paraId="33AC1DCB" w16cid:durableId="60DB647D"/>
  <w16cid:commentId w16cid:paraId="6CFFCC56" w16cid:durableId="3F315942"/>
  <w16cid:commentId w16cid:paraId="2C4EE60C" w16cid:durableId="5ED76AB3"/>
  <w16cid:commentId w16cid:paraId="16258DEC" w16cid:durableId="241A8FCD"/>
  <w16cid:commentId w16cid:paraId="38721C28" w16cid:durableId="76811244"/>
  <w16cid:commentId w16cid:paraId="69DC15ED" w16cid:durableId="3CCC0A4C"/>
  <w16cid:commentId w16cid:paraId="3B420E73" w16cid:durableId="6E38EF6A"/>
  <w16cid:commentId w16cid:paraId="06078804" w16cid:durableId="1582ADE3"/>
  <w16cid:commentId w16cid:paraId="70311416" w16cid:durableId="565D72E3"/>
  <w16cid:commentId w16cid:paraId="13FF46FD" w16cid:durableId="3F3CEE9C"/>
  <w16cid:commentId w16cid:paraId="25DC86AE" w16cid:durableId="50F61D71"/>
  <w16cid:commentId w16cid:paraId="2FFCBDA9" w16cid:durableId="20538328"/>
  <w16cid:commentId w16cid:paraId="1888FADF" w16cid:durableId="072F6432"/>
  <w16cid:commentId w16cid:paraId="4BFEE1A5" w16cid:durableId="6DEB3125"/>
  <w16cid:commentId w16cid:paraId="411F7491" w16cid:durableId="3C18FCAE"/>
  <w16cid:commentId w16cid:paraId="7C890DCC" w16cid:durableId="5E3970EB"/>
  <w16cid:commentId w16cid:paraId="0C2355CE" w16cid:durableId="33769506"/>
  <w16cid:commentId w16cid:paraId="3AA1D182" w16cid:durableId="15796E8A"/>
  <w16cid:commentId w16cid:paraId="429F71AA" w16cid:durableId="06D29D8C"/>
  <w16cid:commentId w16cid:paraId="64C11936" w16cid:durableId="747B13BA"/>
  <w16cid:commentId w16cid:paraId="4B5AAA53" w16cid:durableId="289F11A7"/>
  <w16cid:commentId w16cid:paraId="11864D36" w16cid:durableId="4DD4F367"/>
  <w16cid:commentId w16cid:paraId="50960866" w16cid:durableId="2928EFB1"/>
  <w16cid:commentId w16cid:paraId="66CD200B" w16cid:durableId="60356E32"/>
  <w16cid:commentId w16cid:paraId="379A6EDE" w16cid:durableId="289F11A9"/>
  <w16cid:commentId w16cid:paraId="414833D7" w16cid:durableId="13E5B67D"/>
  <w16cid:commentId w16cid:paraId="33496CE6" w16cid:durableId="289F11AC"/>
  <w16cid:commentId w16cid:paraId="1052A610" w16cid:durableId="289F11AD"/>
  <w16cid:commentId w16cid:paraId="149178E1" w16cid:durableId="33B498DC"/>
  <w16cid:commentId w16cid:paraId="4D144906" w16cid:durableId="289F11AE"/>
  <w16cid:commentId w16cid:paraId="674BE1A3" w16cid:durableId="2FF9188C"/>
  <w16cid:commentId w16cid:paraId="0F7535E1" w16cid:durableId="28A01FA0"/>
  <w16cid:commentId w16cid:paraId="1D2FC19E" w16cid:durableId="28A01F59"/>
  <w16cid:commentId w16cid:paraId="76325E22" w16cid:durableId="28A0139C"/>
  <w16cid:commentId w16cid:paraId="1368CC9D" w16cid:durableId="26CBD8A3"/>
  <w16cid:commentId w16cid:paraId="3413AD89" w16cid:durableId="28A01C5C"/>
  <w16cid:commentId w16cid:paraId="3649C98A" w16cid:durableId="193E3F8C"/>
  <w16cid:commentId w16cid:paraId="123D2722" w16cid:durableId="158AFD14"/>
  <w16cid:commentId w16cid:paraId="5E7BA467" w16cid:durableId="73D2722E"/>
  <w16cid:commentId w16cid:paraId="1C38A700" w16cid:durableId="4A98D90A"/>
  <w16cid:commentId w16cid:paraId="071CF855" w16cid:durableId="28661106"/>
  <w16cid:commentId w16cid:paraId="045790EE" w16cid:durableId="6888FB6C"/>
  <w16cid:commentId w16cid:paraId="2FB16159" w16cid:durableId="331D4660"/>
  <w16cid:commentId w16cid:paraId="28BB477F" w16cid:durableId="5D0B444A"/>
  <w16cid:commentId w16cid:paraId="291A602E" w16cid:durableId="34C5BC56"/>
  <w16cid:commentId w16cid:paraId="33E84BF1" w16cid:durableId="5766CC6D"/>
  <w16cid:commentId w16cid:paraId="05C62D23" w16cid:durableId="5A51AD54"/>
  <w16cid:commentId w16cid:paraId="66F128ED" w16cid:durableId="2EFF758F"/>
  <w16cid:commentId w16cid:paraId="775799EB" w16cid:durableId="0825D01B"/>
  <w16cid:commentId w16cid:paraId="109BAED0" w16cid:durableId="73B78DFD"/>
  <w16cid:commentId w16cid:paraId="46997F58" w16cid:durableId="42297CE1"/>
  <w16cid:commentId w16cid:paraId="7DB5F45A" w16cid:durableId="60554982"/>
  <w16cid:commentId w16cid:paraId="7E8F6D1C" w16cid:durableId="76B16F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D4253C" w14:textId="77777777" w:rsidR="008343E6" w:rsidRDefault="008343E6">
      <w:pPr>
        <w:spacing w:line="240" w:lineRule="auto"/>
      </w:pPr>
      <w:r>
        <w:separator/>
      </w:r>
    </w:p>
  </w:endnote>
  <w:endnote w:type="continuationSeparator" w:id="0">
    <w:p w14:paraId="749C9A8F" w14:textId="77777777" w:rsidR="008343E6" w:rsidRDefault="008343E6">
      <w:pPr>
        <w:spacing w:line="240" w:lineRule="auto"/>
      </w:pPr>
      <w:r>
        <w:continuationSeparator/>
      </w:r>
    </w:p>
  </w:endnote>
  <w:endnote w:type="continuationNotice" w:id="1">
    <w:p w14:paraId="22A14BBF" w14:textId="77777777" w:rsidR="008343E6" w:rsidRDefault="008343E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32143284"/>
      <w:docPartObj>
        <w:docPartGallery w:val="Page Numbers (Bottom of Page)"/>
        <w:docPartUnique/>
      </w:docPartObj>
    </w:sdtPr>
    <w:sdtEndPr/>
    <w:sdtContent>
      <w:p w14:paraId="61B615A7" w14:textId="2A377C53" w:rsidR="000447EB" w:rsidRDefault="000447EB">
        <w:pPr>
          <w:pStyle w:val="a7"/>
          <w:jc w:val="right"/>
        </w:pPr>
        <w:r>
          <w:fldChar w:fldCharType="begin"/>
        </w:r>
        <w:r>
          <w:instrText>PAGE   \* MERGEFORMAT</w:instrText>
        </w:r>
        <w:r>
          <w:fldChar w:fldCharType="separate"/>
        </w:r>
        <w:r>
          <w:rPr>
            <w:rtl/>
            <w:lang w:val="he-IL"/>
          </w:rPr>
          <w:t>2</w:t>
        </w:r>
        <w:r>
          <w:fldChar w:fldCharType="end"/>
        </w:r>
      </w:p>
    </w:sdtContent>
  </w:sdt>
  <w:p w14:paraId="78ED0A8B" w14:textId="4E6AEA03" w:rsidR="009E3195" w:rsidRDefault="009E3195" w:rsidP="505AFB0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8AE2D7" w14:textId="77777777" w:rsidR="008343E6" w:rsidRDefault="008343E6">
      <w:pPr>
        <w:spacing w:line="240" w:lineRule="auto"/>
      </w:pPr>
      <w:r>
        <w:separator/>
      </w:r>
    </w:p>
  </w:footnote>
  <w:footnote w:type="continuationSeparator" w:id="0">
    <w:p w14:paraId="4B0A6AF5" w14:textId="77777777" w:rsidR="008343E6" w:rsidRDefault="008343E6">
      <w:pPr>
        <w:spacing w:line="240" w:lineRule="auto"/>
      </w:pPr>
      <w:r>
        <w:continuationSeparator/>
      </w:r>
    </w:p>
  </w:footnote>
  <w:footnote w:type="continuationNotice" w:id="1">
    <w:p w14:paraId="0C47F440" w14:textId="77777777" w:rsidR="008343E6" w:rsidRDefault="008343E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EE17F" w14:textId="1EE0E162" w:rsidR="00D15F9E" w:rsidRDefault="00F753CF">
    <w:pPr>
      <w:pStyle w:val="a5"/>
    </w:pPr>
    <w:r w:rsidRPr="002F389E">
      <w:rPr>
        <w:bCs/>
        <w:noProof/>
      </w:rPr>
      <w:drawing>
        <wp:anchor distT="0" distB="0" distL="114300" distR="114300" simplePos="0" relativeHeight="251658241" behindDoc="1" locked="0" layoutInCell="1" allowOverlap="1" wp14:anchorId="343341F2" wp14:editId="70371580">
          <wp:simplePos x="0" y="0"/>
          <wp:positionH relativeFrom="leftMargin">
            <wp:align>right</wp:align>
          </wp:positionH>
          <wp:positionV relativeFrom="paragraph">
            <wp:posOffset>-342900</wp:posOffset>
          </wp:positionV>
          <wp:extent cx="741045" cy="797748"/>
          <wp:effectExtent l="0" t="0" r="0" b="0"/>
          <wp:wrapNone/>
          <wp:docPr id="753624650" name="Picture 2" descr="תכנית אב לתחבורה – eco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תכנית אב לתחבורה – ecosky"/>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41045" cy="797748"/>
                  </a:xfrm>
                  <a:prstGeom prst="rect">
                    <a:avLst/>
                  </a:prstGeom>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ED216" w14:textId="592FD729" w:rsidR="009E3195" w:rsidRDefault="009E3195" w:rsidP="00B71278">
    <w:pPr>
      <w:pStyle w:val="a5"/>
    </w:pPr>
    <w:r w:rsidRPr="002F389E">
      <w:rPr>
        <w:noProof/>
      </w:rPr>
      <w:drawing>
        <wp:anchor distT="0" distB="0" distL="114300" distR="114300" simplePos="0" relativeHeight="251658240" behindDoc="0" locked="0" layoutInCell="1" allowOverlap="1" wp14:anchorId="1B7153ED" wp14:editId="69706D29">
          <wp:simplePos x="0" y="0"/>
          <wp:positionH relativeFrom="column">
            <wp:posOffset>-3556247</wp:posOffset>
          </wp:positionH>
          <wp:positionV relativeFrom="paragraph">
            <wp:posOffset>-207258</wp:posOffset>
          </wp:positionV>
          <wp:extent cx="937493" cy="889635"/>
          <wp:effectExtent l="0" t="0" r="0" b="5715"/>
          <wp:wrapNone/>
          <wp:docPr id="863083686" name="Picture 2" descr="תכנית אב לתחבורה – eco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תכנית אב לתחבורה – ecosky"/>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949" t="18027" r="14027" b="17604"/>
                  <a:stretch/>
                </pic:blipFill>
                <pic:spPr bwMode="auto">
                  <a:xfrm>
                    <a:off x="0" y="0"/>
                    <a:ext cx="937493" cy="889635"/>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7AC60" w14:textId="5DA408F6" w:rsidR="009E3195" w:rsidRDefault="009E3195" w:rsidP="00B71278">
    <w:pPr>
      <w:pStyle w:val="a5"/>
    </w:pPr>
  </w:p>
</w:hdr>
</file>

<file path=word/intelligence2.xml><?xml version="1.0" encoding="utf-8"?>
<int2:intelligence xmlns:int2="http://schemas.microsoft.com/office/intelligence/2020/intelligence" xmlns:oel="http://schemas.microsoft.com/office/2019/extlst">
  <int2:observations>
    <int2:textHash int2:hashCode="7+xlcUzZHYCuQP" int2:id="Pr2yF4Gf">
      <int2:state int2:value="Rejected" int2:type="AugLoop_Text_Critique"/>
    </int2:textHash>
    <int2:textHash int2:hashCode="9ujtN5vHcnJTdW" int2:id="tl3N1b7a">
      <int2:state int2:value="Rejected" int2:type="AugLoop_Text_Critique"/>
    </int2:textHash>
    <int2:textHash int2:hashCode="Gm6EYR7ARfGpoE" int2:id="xltbjYx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71C2F"/>
    <w:multiLevelType w:val="multilevel"/>
    <w:tmpl w:val="C3146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877D0"/>
    <w:multiLevelType w:val="hybridMultilevel"/>
    <w:tmpl w:val="32C4EDB2"/>
    <w:lvl w:ilvl="0" w:tplc="04090005">
      <w:start w:val="1"/>
      <w:numFmt w:val="bullet"/>
      <w:lvlText w:val=""/>
      <w:lvlJc w:val="left"/>
      <w:pPr>
        <w:ind w:left="1162" w:hanging="360"/>
      </w:pPr>
      <w:rPr>
        <w:rFonts w:ascii="Wingdings" w:hAnsi="Wingdings" w:hint="default"/>
      </w:rPr>
    </w:lvl>
    <w:lvl w:ilvl="1" w:tplc="04090003">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2" w15:restartNumberingAfterBreak="0">
    <w:nsid w:val="038940B5"/>
    <w:multiLevelType w:val="multilevel"/>
    <w:tmpl w:val="3482E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6E7D0E"/>
    <w:multiLevelType w:val="multilevel"/>
    <w:tmpl w:val="A55A05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60F26F7"/>
    <w:multiLevelType w:val="multilevel"/>
    <w:tmpl w:val="2B8AA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096479"/>
    <w:multiLevelType w:val="hybridMultilevel"/>
    <w:tmpl w:val="2BFE2344"/>
    <w:lvl w:ilvl="0" w:tplc="04090005">
      <w:start w:val="1"/>
      <w:numFmt w:val="bullet"/>
      <w:lvlText w:val=""/>
      <w:lvlJc w:val="left"/>
      <w:pPr>
        <w:ind w:left="1162" w:hanging="360"/>
      </w:pPr>
      <w:rPr>
        <w:rFonts w:ascii="Wingdings" w:hAnsi="Wingdings" w:hint="default"/>
      </w:rPr>
    </w:lvl>
    <w:lvl w:ilvl="1" w:tplc="04090003">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6" w15:restartNumberingAfterBreak="0">
    <w:nsid w:val="08D46A2C"/>
    <w:multiLevelType w:val="multilevel"/>
    <w:tmpl w:val="BE86A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B45FF9"/>
    <w:multiLevelType w:val="multilevel"/>
    <w:tmpl w:val="2DA6B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F3798D"/>
    <w:multiLevelType w:val="hybridMultilevel"/>
    <w:tmpl w:val="0F9043D2"/>
    <w:lvl w:ilvl="0" w:tplc="436CDB1C">
      <w:start w:val="1"/>
      <w:numFmt w:val="decimal"/>
      <w:lvlText w:val="%1."/>
      <w:lvlJc w:val="left"/>
      <w:pPr>
        <w:ind w:left="343" w:hanging="360"/>
      </w:pPr>
    </w:lvl>
    <w:lvl w:ilvl="1" w:tplc="754A3434">
      <w:start w:val="1"/>
      <w:numFmt w:val="lowerLetter"/>
      <w:lvlText w:val="%2."/>
      <w:lvlJc w:val="left"/>
      <w:pPr>
        <w:ind w:left="1063" w:hanging="360"/>
      </w:pPr>
    </w:lvl>
    <w:lvl w:ilvl="2" w:tplc="28CEA990">
      <w:start w:val="1"/>
      <w:numFmt w:val="lowerRoman"/>
      <w:lvlText w:val="%3."/>
      <w:lvlJc w:val="right"/>
      <w:pPr>
        <w:ind w:left="1783" w:hanging="180"/>
      </w:pPr>
    </w:lvl>
    <w:lvl w:ilvl="3" w:tplc="9440D552">
      <w:start w:val="1"/>
      <w:numFmt w:val="decimal"/>
      <w:lvlText w:val="%4."/>
      <w:lvlJc w:val="left"/>
      <w:pPr>
        <w:ind w:left="2503" w:hanging="360"/>
      </w:pPr>
    </w:lvl>
    <w:lvl w:ilvl="4" w:tplc="3076AE3A">
      <w:start w:val="1"/>
      <w:numFmt w:val="lowerLetter"/>
      <w:lvlText w:val="%5."/>
      <w:lvlJc w:val="left"/>
      <w:pPr>
        <w:ind w:left="3223" w:hanging="360"/>
      </w:pPr>
    </w:lvl>
    <w:lvl w:ilvl="5" w:tplc="8DC2C186">
      <w:start w:val="1"/>
      <w:numFmt w:val="lowerRoman"/>
      <w:lvlText w:val="%6."/>
      <w:lvlJc w:val="right"/>
      <w:pPr>
        <w:ind w:left="3943" w:hanging="180"/>
      </w:pPr>
    </w:lvl>
    <w:lvl w:ilvl="6" w:tplc="EC8EA194">
      <w:start w:val="1"/>
      <w:numFmt w:val="decimal"/>
      <w:lvlText w:val="%7."/>
      <w:lvlJc w:val="left"/>
      <w:pPr>
        <w:ind w:left="4663" w:hanging="360"/>
      </w:pPr>
    </w:lvl>
    <w:lvl w:ilvl="7" w:tplc="5C664EC4">
      <w:start w:val="1"/>
      <w:numFmt w:val="lowerLetter"/>
      <w:lvlText w:val="%8."/>
      <w:lvlJc w:val="left"/>
      <w:pPr>
        <w:ind w:left="5383" w:hanging="360"/>
      </w:pPr>
    </w:lvl>
    <w:lvl w:ilvl="8" w:tplc="46245636">
      <w:start w:val="1"/>
      <w:numFmt w:val="lowerRoman"/>
      <w:lvlText w:val="%9."/>
      <w:lvlJc w:val="right"/>
      <w:pPr>
        <w:ind w:left="6103" w:hanging="180"/>
      </w:pPr>
    </w:lvl>
  </w:abstractNum>
  <w:abstractNum w:abstractNumId="9" w15:restartNumberingAfterBreak="0">
    <w:nsid w:val="0A2A16C2"/>
    <w:multiLevelType w:val="hybridMultilevel"/>
    <w:tmpl w:val="93FE0FF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0A9A6915"/>
    <w:multiLevelType w:val="hybridMultilevel"/>
    <w:tmpl w:val="1A72F4DE"/>
    <w:lvl w:ilvl="0" w:tplc="04090005">
      <w:start w:val="1"/>
      <w:numFmt w:val="bullet"/>
      <w:lvlText w:val=""/>
      <w:lvlJc w:val="left"/>
      <w:pPr>
        <w:ind w:left="1162" w:hanging="360"/>
      </w:pPr>
      <w:rPr>
        <w:rFonts w:ascii="Wingdings" w:hAnsi="Wingdings"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11" w15:restartNumberingAfterBreak="0">
    <w:nsid w:val="0A9F2B69"/>
    <w:multiLevelType w:val="hybridMultilevel"/>
    <w:tmpl w:val="278EF3D8"/>
    <w:lvl w:ilvl="0" w:tplc="04090005">
      <w:start w:val="1"/>
      <w:numFmt w:val="bullet"/>
      <w:lvlText w:val=""/>
      <w:lvlJc w:val="left"/>
      <w:pPr>
        <w:ind w:left="1162" w:hanging="360"/>
      </w:pPr>
      <w:rPr>
        <w:rFonts w:ascii="Wingdings" w:hAnsi="Wingdings"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12" w15:restartNumberingAfterBreak="0">
    <w:nsid w:val="0AFA54D3"/>
    <w:multiLevelType w:val="multilevel"/>
    <w:tmpl w:val="C5328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7B2A3A"/>
    <w:multiLevelType w:val="multilevel"/>
    <w:tmpl w:val="524C9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F5668F"/>
    <w:multiLevelType w:val="multilevel"/>
    <w:tmpl w:val="B220E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071860"/>
    <w:multiLevelType w:val="multilevel"/>
    <w:tmpl w:val="9B0C8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CF3029E"/>
    <w:multiLevelType w:val="multilevel"/>
    <w:tmpl w:val="B0565C7E"/>
    <w:lvl w:ilvl="0">
      <w:start w:val="1"/>
      <w:numFmt w:val="bullet"/>
      <w:lvlText w:val=""/>
      <w:lvlJc w:val="left"/>
      <w:pPr>
        <w:ind w:left="360" w:hanging="360"/>
      </w:pPr>
      <w:rPr>
        <w:rFonts w:ascii="Wingdings" w:hAnsi="Wingdings" w:hint="default"/>
      </w:rPr>
    </w:lvl>
    <w:lvl w:ilvl="1">
      <w:start w:val="1"/>
      <w:numFmt w:val="decimal"/>
      <w:lvlText w:val="%1.%2."/>
      <w:lvlJc w:val="left"/>
      <w:pPr>
        <w:ind w:left="432" w:hanging="432"/>
      </w:p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D8E408F"/>
    <w:multiLevelType w:val="multilevel"/>
    <w:tmpl w:val="DF160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74256B"/>
    <w:multiLevelType w:val="multilevel"/>
    <w:tmpl w:val="777A2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F2955AA"/>
    <w:multiLevelType w:val="hybridMultilevel"/>
    <w:tmpl w:val="300E019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0" w15:restartNumberingAfterBreak="0">
    <w:nsid w:val="10692E5C"/>
    <w:multiLevelType w:val="multilevel"/>
    <w:tmpl w:val="745AF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12A2FEE"/>
    <w:multiLevelType w:val="multilevel"/>
    <w:tmpl w:val="F822CB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12E384E"/>
    <w:multiLevelType w:val="multilevel"/>
    <w:tmpl w:val="783AE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21D138D"/>
    <w:multiLevelType w:val="hybridMultilevel"/>
    <w:tmpl w:val="6F0CB994"/>
    <w:lvl w:ilvl="0" w:tplc="04090005">
      <w:start w:val="1"/>
      <w:numFmt w:val="bullet"/>
      <w:lvlText w:val=""/>
      <w:lvlJc w:val="left"/>
      <w:pPr>
        <w:ind w:left="1209" w:hanging="360"/>
      </w:pPr>
      <w:rPr>
        <w:rFonts w:ascii="Wingdings" w:hAnsi="Wingdings" w:hint="default"/>
      </w:rPr>
    </w:lvl>
    <w:lvl w:ilvl="1" w:tplc="04090003" w:tentative="1">
      <w:start w:val="1"/>
      <w:numFmt w:val="bullet"/>
      <w:lvlText w:val="o"/>
      <w:lvlJc w:val="left"/>
      <w:pPr>
        <w:ind w:left="1929" w:hanging="360"/>
      </w:pPr>
      <w:rPr>
        <w:rFonts w:ascii="Courier New" w:hAnsi="Courier New" w:cs="Courier New" w:hint="default"/>
      </w:rPr>
    </w:lvl>
    <w:lvl w:ilvl="2" w:tplc="04090005" w:tentative="1">
      <w:start w:val="1"/>
      <w:numFmt w:val="bullet"/>
      <w:lvlText w:val=""/>
      <w:lvlJc w:val="left"/>
      <w:pPr>
        <w:ind w:left="2649" w:hanging="360"/>
      </w:pPr>
      <w:rPr>
        <w:rFonts w:ascii="Wingdings" w:hAnsi="Wingdings" w:hint="default"/>
      </w:rPr>
    </w:lvl>
    <w:lvl w:ilvl="3" w:tplc="04090001" w:tentative="1">
      <w:start w:val="1"/>
      <w:numFmt w:val="bullet"/>
      <w:lvlText w:val=""/>
      <w:lvlJc w:val="left"/>
      <w:pPr>
        <w:ind w:left="3369" w:hanging="360"/>
      </w:pPr>
      <w:rPr>
        <w:rFonts w:ascii="Symbol" w:hAnsi="Symbol" w:hint="default"/>
      </w:rPr>
    </w:lvl>
    <w:lvl w:ilvl="4" w:tplc="04090003" w:tentative="1">
      <w:start w:val="1"/>
      <w:numFmt w:val="bullet"/>
      <w:lvlText w:val="o"/>
      <w:lvlJc w:val="left"/>
      <w:pPr>
        <w:ind w:left="4089" w:hanging="360"/>
      </w:pPr>
      <w:rPr>
        <w:rFonts w:ascii="Courier New" w:hAnsi="Courier New" w:cs="Courier New" w:hint="default"/>
      </w:rPr>
    </w:lvl>
    <w:lvl w:ilvl="5" w:tplc="04090005" w:tentative="1">
      <w:start w:val="1"/>
      <w:numFmt w:val="bullet"/>
      <w:lvlText w:val=""/>
      <w:lvlJc w:val="left"/>
      <w:pPr>
        <w:ind w:left="4809" w:hanging="360"/>
      </w:pPr>
      <w:rPr>
        <w:rFonts w:ascii="Wingdings" w:hAnsi="Wingdings" w:hint="default"/>
      </w:rPr>
    </w:lvl>
    <w:lvl w:ilvl="6" w:tplc="04090001" w:tentative="1">
      <w:start w:val="1"/>
      <w:numFmt w:val="bullet"/>
      <w:lvlText w:val=""/>
      <w:lvlJc w:val="left"/>
      <w:pPr>
        <w:ind w:left="5529" w:hanging="360"/>
      </w:pPr>
      <w:rPr>
        <w:rFonts w:ascii="Symbol" w:hAnsi="Symbol" w:hint="default"/>
      </w:rPr>
    </w:lvl>
    <w:lvl w:ilvl="7" w:tplc="04090003" w:tentative="1">
      <w:start w:val="1"/>
      <w:numFmt w:val="bullet"/>
      <w:lvlText w:val="o"/>
      <w:lvlJc w:val="left"/>
      <w:pPr>
        <w:ind w:left="6249" w:hanging="360"/>
      </w:pPr>
      <w:rPr>
        <w:rFonts w:ascii="Courier New" w:hAnsi="Courier New" w:cs="Courier New" w:hint="default"/>
      </w:rPr>
    </w:lvl>
    <w:lvl w:ilvl="8" w:tplc="04090005" w:tentative="1">
      <w:start w:val="1"/>
      <w:numFmt w:val="bullet"/>
      <w:lvlText w:val=""/>
      <w:lvlJc w:val="left"/>
      <w:pPr>
        <w:ind w:left="6969" w:hanging="360"/>
      </w:pPr>
      <w:rPr>
        <w:rFonts w:ascii="Wingdings" w:hAnsi="Wingdings" w:hint="default"/>
      </w:rPr>
    </w:lvl>
  </w:abstractNum>
  <w:abstractNum w:abstractNumId="24" w15:restartNumberingAfterBreak="0">
    <w:nsid w:val="12F15DC0"/>
    <w:multiLevelType w:val="multilevel"/>
    <w:tmpl w:val="C1427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4361BC5"/>
    <w:multiLevelType w:val="multilevel"/>
    <w:tmpl w:val="F21A6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509318A"/>
    <w:multiLevelType w:val="multilevel"/>
    <w:tmpl w:val="7B9A6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6446C5A"/>
    <w:multiLevelType w:val="multilevel"/>
    <w:tmpl w:val="2E9EE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656256E"/>
    <w:multiLevelType w:val="multilevel"/>
    <w:tmpl w:val="3B2465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66A1EB6"/>
    <w:multiLevelType w:val="multilevel"/>
    <w:tmpl w:val="B72EEC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6B37E00"/>
    <w:multiLevelType w:val="multilevel"/>
    <w:tmpl w:val="4B960E8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16DE012E"/>
    <w:multiLevelType w:val="multilevel"/>
    <w:tmpl w:val="E9FE4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7287C88"/>
    <w:multiLevelType w:val="multilevel"/>
    <w:tmpl w:val="73CE31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7FB3E55"/>
    <w:multiLevelType w:val="multilevel"/>
    <w:tmpl w:val="1450A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83E4B1D"/>
    <w:multiLevelType w:val="multilevel"/>
    <w:tmpl w:val="DA906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8FF1BA4"/>
    <w:multiLevelType w:val="multilevel"/>
    <w:tmpl w:val="44DAE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A9C14B0"/>
    <w:multiLevelType w:val="hybridMultilevel"/>
    <w:tmpl w:val="A4EC81F8"/>
    <w:lvl w:ilvl="0" w:tplc="20000001">
      <w:start w:val="1"/>
      <w:numFmt w:val="bullet"/>
      <w:lvlText w:val=""/>
      <w:lvlJc w:val="left"/>
      <w:pPr>
        <w:ind w:left="1162" w:hanging="360"/>
      </w:pPr>
      <w:rPr>
        <w:rFonts w:ascii="Symbol" w:hAnsi="Symbol" w:hint="default"/>
      </w:rPr>
    </w:lvl>
    <w:lvl w:ilvl="1" w:tplc="20000003" w:tentative="1">
      <w:start w:val="1"/>
      <w:numFmt w:val="bullet"/>
      <w:lvlText w:val="o"/>
      <w:lvlJc w:val="left"/>
      <w:pPr>
        <w:ind w:left="1882" w:hanging="360"/>
      </w:pPr>
      <w:rPr>
        <w:rFonts w:ascii="Courier New" w:hAnsi="Courier New" w:cs="Courier New" w:hint="default"/>
      </w:rPr>
    </w:lvl>
    <w:lvl w:ilvl="2" w:tplc="20000005" w:tentative="1">
      <w:start w:val="1"/>
      <w:numFmt w:val="bullet"/>
      <w:lvlText w:val=""/>
      <w:lvlJc w:val="left"/>
      <w:pPr>
        <w:ind w:left="2602" w:hanging="360"/>
      </w:pPr>
      <w:rPr>
        <w:rFonts w:ascii="Wingdings" w:hAnsi="Wingdings" w:hint="default"/>
      </w:rPr>
    </w:lvl>
    <w:lvl w:ilvl="3" w:tplc="20000001" w:tentative="1">
      <w:start w:val="1"/>
      <w:numFmt w:val="bullet"/>
      <w:lvlText w:val=""/>
      <w:lvlJc w:val="left"/>
      <w:pPr>
        <w:ind w:left="3322" w:hanging="360"/>
      </w:pPr>
      <w:rPr>
        <w:rFonts w:ascii="Symbol" w:hAnsi="Symbol" w:hint="default"/>
      </w:rPr>
    </w:lvl>
    <w:lvl w:ilvl="4" w:tplc="20000003" w:tentative="1">
      <w:start w:val="1"/>
      <w:numFmt w:val="bullet"/>
      <w:lvlText w:val="o"/>
      <w:lvlJc w:val="left"/>
      <w:pPr>
        <w:ind w:left="4042" w:hanging="360"/>
      </w:pPr>
      <w:rPr>
        <w:rFonts w:ascii="Courier New" w:hAnsi="Courier New" w:cs="Courier New" w:hint="default"/>
      </w:rPr>
    </w:lvl>
    <w:lvl w:ilvl="5" w:tplc="20000005" w:tentative="1">
      <w:start w:val="1"/>
      <w:numFmt w:val="bullet"/>
      <w:lvlText w:val=""/>
      <w:lvlJc w:val="left"/>
      <w:pPr>
        <w:ind w:left="4762" w:hanging="360"/>
      </w:pPr>
      <w:rPr>
        <w:rFonts w:ascii="Wingdings" w:hAnsi="Wingdings" w:hint="default"/>
      </w:rPr>
    </w:lvl>
    <w:lvl w:ilvl="6" w:tplc="20000001" w:tentative="1">
      <w:start w:val="1"/>
      <w:numFmt w:val="bullet"/>
      <w:lvlText w:val=""/>
      <w:lvlJc w:val="left"/>
      <w:pPr>
        <w:ind w:left="5482" w:hanging="360"/>
      </w:pPr>
      <w:rPr>
        <w:rFonts w:ascii="Symbol" w:hAnsi="Symbol" w:hint="default"/>
      </w:rPr>
    </w:lvl>
    <w:lvl w:ilvl="7" w:tplc="20000003" w:tentative="1">
      <w:start w:val="1"/>
      <w:numFmt w:val="bullet"/>
      <w:lvlText w:val="o"/>
      <w:lvlJc w:val="left"/>
      <w:pPr>
        <w:ind w:left="6202" w:hanging="360"/>
      </w:pPr>
      <w:rPr>
        <w:rFonts w:ascii="Courier New" w:hAnsi="Courier New" w:cs="Courier New" w:hint="default"/>
      </w:rPr>
    </w:lvl>
    <w:lvl w:ilvl="8" w:tplc="20000005" w:tentative="1">
      <w:start w:val="1"/>
      <w:numFmt w:val="bullet"/>
      <w:lvlText w:val=""/>
      <w:lvlJc w:val="left"/>
      <w:pPr>
        <w:ind w:left="6922" w:hanging="360"/>
      </w:pPr>
      <w:rPr>
        <w:rFonts w:ascii="Wingdings" w:hAnsi="Wingdings" w:hint="default"/>
      </w:rPr>
    </w:lvl>
  </w:abstractNum>
  <w:abstractNum w:abstractNumId="37" w15:restartNumberingAfterBreak="0">
    <w:nsid w:val="1B7D34E9"/>
    <w:multiLevelType w:val="multilevel"/>
    <w:tmpl w:val="2362D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1D6A252F"/>
    <w:multiLevelType w:val="multilevel"/>
    <w:tmpl w:val="76260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1D79743E"/>
    <w:multiLevelType w:val="multilevel"/>
    <w:tmpl w:val="7D407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1D9E6C81"/>
    <w:multiLevelType w:val="hybridMultilevel"/>
    <w:tmpl w:val="DD84CC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1F286A68"/>
    <w:multiLevelType w:val="hybridMultilevel"/>
    <w:tmpl w:val="E7C41132"/>
    <w:lvl w:ilvl="0" w:tplc="04090001">
      <w:start w:val="1"/>
      <w:numFmt w:val="bullet"/>
      <w:lvlText w:val=""/>
      <w:lvlJc w:val="left"/>
      <w:pPr>
        <w:ind w:left="1162" w:hanging="360"/>
      </w:pPr>
      <w:rPr>
        <w:rFonts w:ascii="Symbol" w:hAnsi="Symbol"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42" w15:restartNumberingAfterBreak="0">
    <w:nsid w:val="20C13587"/>
    <w:multiLevelType w:val="multilevel"/>
    <w:tmpl w:val="7092EE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216C694C"/>
    <w:multiLevelType w:val="hybridMultilevel"/>
    <w:tmpl w:val="B76888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22B6532A"/>
    <w:multiLevelType w:val="multilevel"/>
    <w:tmpl w:val="8B2EE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39B338C"/>
    <w:multiLevelType w:val="hybridMultilevel"/>
    <w:tmpl w:val="0A00FC5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278" w:hanging="360"/>
      </w:pPr>
      <w:rPr>
        <w:rFonts w:ascii="Courier New" w:hAnsi="Courier New" w:cs="Courier New" w:hint="default"/>
      </w:rPr>
    </w:lvl>
    <w:lvl w:ilvl="2" w:tplc="FFFFFFFF" w:tentative="1">
      <w:start w:val="1"/>
      <w:numFmt w:val="bullet"/>
      <w:lvlText w:val=""/>
      <w:lvlJc w:val="left"/>
      <w:pPr>
        <w:ind w:left="998" w:hanging="360"/>
      </w:pPr>
      <w:rPr>
        <w:rFonts w:ascii="Wingdings" w:hAnsi="Wingdings" w:hint="default"/>
      </w:rPr>
    </w:lvl>
    <w:lvl w:ilvl="3" w:tplc="FFFFFFFF" w:tentative="1">
      <w:start w:val="1"/>
      <w:numFmt w:val="bullet"/>
      <w:lvlText w:val=""/>
      <w:lvlJc w:val="left"/>
      <w:pPr>
        <w:ind w:left="1718" w:hanging="360"/>
      </w:pPr>
      <w:rPr>
        <w:rFonts w:ascii="Symbol" w:hAnsi="Symbol" w:hint="default"/>
      </w:rPr>
    </w:lvl>
    <w:lvl w:ilvl="4" w:tplc="FFFFFFFF" w:tentative="1">
      <w:start w:val="1"/>
      <w:numFmt w:val="bullet"/>
      <w:lvlText w:val="o"/>
      <w:lvlJc w:val="left"/>
      <w:pPr>
        <w:ind w:left="2438" w:hanging="360"/>
      </w:pPr>
      <w:rPr>
        <w:rFonts w:ascii="Courier New" w:hAnsi="Courier New" w:cs="Courier New" w:hint="default"/>
      </w:rPr>
    </w:lvl>
    <w:lvl w:ilvl="5" w:tplc="FFFFFFFF" w:tentative="1">
      <w:start w:val="1"/>
      <w:numFmt w:val="bullet"/>
      <w:lvlText w:val=""/>
      <w:lvlJc w:val="left"/>
      <w:pPr>
        <w:ind w:left="3158" w:hanging="360"/>
      </w:pPr>
      <w:rPr>
        <w:rFonts w:ascii="Wingdings" w:hAnsi="Wingdings" w:hint="default"/>
      </w:rPr>
    </w:lvl>
    <w:lvl w:ilvl="6" w:tplc="FFFFFFFF" w:tentative="1">
      <w:start w:val="1"/>
      <w:numFmt w:val="bullet"/>
      <w:lvlText w:val=""/>
      <w:lvlJc w:val="left"/>
      <w:pPr>
        <w:ind w:left="3878" w:hanging="360"/>
      </w:pPr>
      <w:rPr>
        <w:rFonts w:ascii="Symbol" w:hAnsi="Symbol" w:hint="default"/>
      </w:rPr>
    </w:lvl>
    <w:lvl w:ilvl="7" w:tplc="FFFFFFFF" w:tentative="1">
      <w:start w:val="1"/>
      <w:numFmt w:val="bullet"/>
      <w:lvlText w:val="o"/>
      <w:lvlJc w:val="left"/>
      <w:pPr>
        <w:ind w:left="4598" w:hanging="360"/>
      </w:pPr>
      <w:rPr>
        <w:rFonts w:ascii="Courier New" w:hAnsi="Courier New" w:cs="Courier New" w:hint="default"/>
      </w:rPr>
    </w:lvl>
    <w:lvl w:ilvl="8" w:tplc="FFFFFFFF" w:tentative="1">
      <w:start w:val="1"/>
      <w:numFmt w:val="bullet"/>
      <w:lvlText w:val=""/>
      <w:lvlJc w:val="left"/>
      <w:pPr>
        <w:ind w:left="5318" w:hanging="360"/>
      </w:pPr>
      <w:rPr>
        <w:rFonts w:ascii="Wingdings" w:hAnsi="Wingdings" w:hint="default"/>
      </w:rPr>
    </w:lvl>
  </w:abstractNum>
  <w:abstractNum w:abstractNumId="46" w15:restartNumberingAfterBreak="0">
    <w:nsid w:val="23C03C5A"/>
    <w:multiLevelType w:val="multilevel"/>
    <w:tmpl w:val="FEBAE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45C1CC3"/>
    <w:multiLevelType w:val="hybridMultilevel"/>
    <w:tmpl w:val="7CFE9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4615B89"/>
    <w:multiLevelType w:val="multilevel"/>
    <w:tmpl w:val="B7025A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25E04E5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0" w15:restartNumberingAfterBreak="0">
    <w:nsid w:val="2697319E"/>
    <w:multiLevelType w:val="multilevel"/>
    <w:tmpl w:val="6C58D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7FB045E"/>
    <w:multiLevelType w:val="multilevel"/>
    <w:tmpl w:val="56544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8F6304C"/>
    <w:multiLevelType w:val="multilevel"/>
    <w:tmpl w:val="29004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B5B0DDF"/>
    <w:multiLevelType w:val="multilevel"/>
    <w:tmpl w:val="CA862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D42014C"/>
    <w:multiLevelType w:val="multilevel"/>
    <w:tmpl w:val="F43C49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2D426FFD"/>
    <w:multiLevelType w:val="multilevel"/>
    <w:tmpl w:val="41DE66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2EFE7F8B"/>
    <w:multiLevelType w:val="multilevel"/>
    <w:tmpl w:val="84228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F65772E"/>
    <w:multiLevelType w:val="multilevel"/>
    <w:tmpl w:val="069496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2F9D5803"/>
    <w:multiLevelType w:val="multilevel"/>
    <w:tmpl w:val="511AE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FBE3DFE"/>
    <w:multiLevelType w:val="multilevel"/>
    <w:tmpl w:val="CD14FA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30236A1B"/>
    <w:multiLevelType w:val="multilevel"/>
    <w:tmpl w:val="A2F888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0BD6CAB"/>
    <w:multiLevelType w:val="multilevel"/>
    <w:tmpl w:val="76A06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0E047D3"/>
    <w:multiLevelType w:val="multilevel"/>
    <w:tmpl w:val="8EBC33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14862C9"/>
    <w:multiLevelType w:val="multilevel"/>
    <w:tmpl w:val="00FE7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495CD6"/>
    <w:multiLevelType w:val="hybridMultilevel"/>
    <w:tmpl w:val="D722BE16"/>
    <w:lvl w:ilvl="0" w:tplc="04090005">
      <w:start w:val="1"/>
      <w:numFmt w:val="bullet"/>
      <w:lvlText w:val=""/>
      <w:lvlJc w:val="left"/>
      <w:pPr>
        <w:ind w:left="1162" w:hanging="360"/>
      </w:pPr>
      <w:rPr>
        <w:rFonts w:ascii="Wingdings" w:hAnsi="Wingdings" w:hint="default"/>
      </w:rPr>
    </w:lvl>
    <w:lvl w:ilvl="1" w:tplc="FFFFFFFF" w:tentative="1">
      <w:start w:val="1"/>
      <w:numFmt w:val="bullet"/>
      <w:lvlText w:val="o"/>
      <w:lvlJc w:val="left"/>
      <w:pPr>
        <w:ind w:left="1882" w:hanging="360"/>
      </w:pPr>
      <w:rPr>
        <w:rFonts w:ascii="Courier New" w:hAnsi="Courier New" w:cs="Courier New" w:hint="default"/>
      </w:rPr>
    </w:lvl>
    <w:lvl w:ilvl="2" w:tplc="FFFFFFFF" w:tentative="1">
      <w:start w:val="1"/>
      <w:numFmt w:val="bullet"/>
      <w:lvlText w:val=""/>
      <w:lvlJc w:val="left"/>
      <w:pPr>
        <w:ind w:left="2602" w:hanging="360"/>
      </w:pPr>
      <w:rPr>
        <w:rFonts w:ascii="Wingdings" w:hAnsi="Wingdings" w:hint="default"/>
      </w:rPr>
    </w:lvl>
    <w:lvl w:ilvl="3" w:tplc="FFFFFFFF" w:tentative="1">
      <w:start w:val="1"/>
      <w:numFmt w:val="bullet"/>
      <w:lvlText w:val=""/>
      <w:lvlJc w:val="left"/>
      <w:pPr>
        <w:ind w:left="3322" w:hanging="360"/>
      </w:pPr>
      <w:rPr>
        <w:rFonts w:ascii="Symbol" w:hAnsi="Symbol" w:hint="default"/>
      </w:rPr>
    </w:lvl>
    <w:lvl w:ilvl="4" w:tplc="FFFFFFFF" w:tentative="1">
      <w:start w:val="1"/>
      <w:numFmt w:val="bullet"/>
      <w:lvlText w:val="o"/>
      <w:lvlJc w:val="left"/>
      <w:pPr>
        <w:ind w:left="4042" w:hanging="360"/>
      </w:pPr>
      <w:rPr>
        <w:rFonts w:ascii="Courier New" w:hAnsi="Courier New" w:cs="Courier New" w:hint="default"/>
      </w:rPr>
    </w:lvl>
    <w:lvl w:ilvl="5" w:tplc="FFFFFFFF" w:tentative="1">
      <w:start w:val="1"/>
      <w:numFmt w:val="bullet"/>
      <w:lvlText w:val=""/>
      <w:lvlJc w:val="left"/>
      <w:pPr>
        <w:ind w:left="4762" w:hanging="360"/>
      </w:pPr>
      <w:rPr>
        <w:rFonts w:ascii="Wingdings" w:hAnsi="Wingdings" w:hint="default"/>
      </w:rPr>
    </w:lvl>
    <w:lvl w:ilvl="6" w:tplc="FFFFFFFF" w:tentative="1">
      <w:start w:val="1"/>
      <w:numFmt w:val="bullet"/>
      <w:lvlText w:val=""/>
      <w:lvlJc w:val="left"/>
      <w:pPr>
        <w:ind w:left="5482" w:hanging="360"/>
      </w:pPr>
      <w:rPr>
        <w:rFonts w:ascii="Symbol" w:hAnsi="Symbol" w:hint="default"/>
      </w:rPr>
    </w:lvl>
    <w:lvl w:ilvl="7" w:tplc="FFFFFFFF" w:tentative="1">
      <w:start w:val="1"/>
      <w:numFmt w:val="bullet"/>
      <w:lvlText w:val="o"/>
      <w:lvlJc w:val="left"/>
      <w:pPr>
        <w:ind w:left="6202" w:hanging="360"/>
      </w:pPr>
      <w:rPr>
        <w:rFonts w:ascii="Courier New" w:hAnsi="Courier New" w:cs="Courier New" w:hint="default"/>
      </w:rPr>
    </w:lvl>
    <w:lvl w:ilvl="8" w:tplc="FFFFFFFF" w:tentative="1">
      <w:start w:val="1"/>
      <w:numFmt w:val="bullet"/>
      <w:lvlText w:val=""/>
      <w:lvlJc w:val="left"/>
      <w:pPr>
        <w:ind w:left="6922" w:hanging="360"/>
      </w:pPr>
      <w:rPr>
        <w:rFonts w:ascii="Wingdings" w:hAnsi="Wingdings" w:hint="default"/>
      </w:rPr>
    </w:lvl>
  </w:abstractNum>
  <w:abstractNum w:abstractNumId="65" w15:restartNumberingAfterBreak="0">
    <w:nsid w:val="326A38CA"/>
    <w:multiLevelType w:val="hybridMultilevel"/>
    <w:tmpl w:val="9258A56A"/>
    <w:lvl w:ilvl="0" w:tplc="5A3C45EA">
      <w:start w:val="1"/>
      <w:numFmt w:val="decimal"/>
      <w:lvlText w:val="%1."/>
      <w:lvlJc w:val="left"/>
      <w:pPr>
        <w:ind w:left="802" w:hanging="360"/>
      </w:pPr>
      <w:rPr>
        <w:rFonts w:hint="default"/>
      </w:rPr>
    </w:lvl>
    <w:lvl w:ilvl="1" w:tplc="04090019" w:tentative="1">
      <w:start w:val="1"/>
      <w:numFmt w:val="lowerLetter"/>
      <w:lvlText w:val="%2."/>
      <w:lvlJc w:val="left"/>
      <w:pPr>
        <w:ind w:left="1522" w:hanging="360"/>
      </w:pPr>
    </w:lvl>
    <w:lvl w:ilvl="2" w:tplc="0409001B" w:tentative="1">
      <w:start w:val="1"/>
      <w:numFmt w:val="lowerRoman"/>
      <w:lvlText w:val="%3."/>
      <w:lvlJc w:val="right"/>
      <w:pPr>
        <w:ind w:left="2242" w:hanging="180"/>
      </w:pPr>
    </w:lvl>
    <w:lvl w:ilvl="3" w:tplc="0409000F" w:tentative="1">
      <w:start w:val="1"/>
      <w:numFmt w:val="decimal"/>
      <w:lvlText w:val="%4."/>
      <w:lvlJc w:val="left"/>
      <w:pPr>
        <w:ind w:left="2962" w:hanging="360"/>
      </w:pPr>
    </w:lvl>
    <w:lvl w:ilvl="4" w:tplc="04090019" w:tentative="1">
      <w:start w:val="1"/>
      <w:numFmt w:val="lowerLetter"/>
      <w:lvlText w:val="%5."/>
      <w:lvlJc w:val="left"/>
      <w:pPr>
        <w:ind w:left="3682" w:hanging="360"/>
      </w:pPr>
    </w:lvl>
    <w:lvl w:ilvl="5" w:tplc="0409001B" w:tentative="1">
      <w:start w:val="1"/>
      <w:numFmt w:val="lowerRoman"/>
      <w:lvlText w:val="%6."/>
      <w:lvlJc w:val="right"/>
      <w:pPr>
        <w:ind w:left="4402" w:hanging="180"/>
      </w:pPr>
    </w:lvl>
    <w:lvl w:ilvl="6" w:tplc="0409000F" w:tentative="1">
      <w:start w:val="1"/>
      <w:numFmt w:val="decimal"/>
      <w:lvlText w:val="%7."/>
      <w:lvlJc w:val="left"/>
      <w:pPr>
        <w:ind w:left="5122" w:hanging="360"/>
      </w:pPr>
    </w:lvl>
    <w:lvl w:ilvl="7" w:tplc="04090019" w:tentative="1">
      <w:start w:val="1"/>
      <w:numFmt w:val="lowerLetter"/>
      <w:lvlText w:val="%8."/>
      <w:lvlJc w:val="left"/>
      <w:pPr>
        <w:ind w:left="5842" w:hanging="360"/>
      </w:pPr>
    </w:lvl>
    <w:lvl w:ilvl="8" w:tplc="0409001B" w:tentative="1">
      <w:start w:val="1"/>
      <w:numFmt w:val="lowerRoman"/>
      <w:lvlText w:val="%9."/>
      <w:lvlJc w:val="right"/>
      <w:pPr>
        <w:ind w:left="6562" w:hanging="180"/>
      </w:pPr>
    </w:lvl>
  </w:abstractNum>
  <w:abstractNum w:abstractNumId="66" w15:restartNumberingAfterBreak="0">
    <w:nsid w:val="32C15CF9"/>
    <w:multiLevelType w:val="hybridMultilevel"/>
    <w:tmpl w:val="F81E4DF2"/>
    <w:lvl w:ilvl="0" w:tplc="04090005">
      <w:start w:val="1"/>
      <w:numFmt w:val="bullet"/>
      <w:lvlText w:val=""/>
      <w:lvlJc w:val="left"/>
      <w:pPr>
        <w:ind w:left="1162" w:hanging="360"/>
      </w:pPr>
      <w:rPr>
        <w:rFonts w:ascii="Wingdings" w:hAnsi="Wingdings"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67" w15:restartNumberingAfterBreak="0">
    <w:nsid w:val="32EC4112"/>
    <w:multiLevelType w:val="multilevel"/>
    <w:tmpl w:val="19565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2F103BC"/>
    <w:multiLevelType w:val="multilevel"/>
    <w:tmpl w:val="DA127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4CD688F"/>
    <w:multiLevelType w:val="multilevel"/>
    <w:tmpl w:val="209EC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1650B8"/>
    <w:multiLevelType w:val="multilevel"/>
    <w:tmpl w:val="CF9E7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35193575"/>
    <w:multiLevelType w:val="multilevel"/>
    <w:tmpl w:val="F384C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5F406F7"/>
    <w:multiLevelType w:val="multilevel"/>
    <w:tmpl w:val="B9EE7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7B42DD2"/>
    <w:multiLevelType w:val="multilevel"/>
    <w:tmpl w:val="35A44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87C2E72"/>
    <w:multiLevelType w:val="multilevel"/>
    <w:tmpl w:val="F21CB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38C93060"/>
    <w:multiLevelType w:val="hybridMultilevel"/>
    <w:tmpl w:val="060C61B4"/>
    <w:lvl w:ilvl="0" w:tplc="04090005">
      <w:start w:val="1"/>
      <w:numFmt w:val="bullet"/>
      <w:lvlText w:val=""/>
      <w:lvlJc w:val="left"/>
      <w:pPr>
        <w:ind w:left="1162" w:hanging="360"/>
      </w:pPr>
      <w:rPr>
        <w:rFonts w:ascii="Wingdings" w:hAnsi="Wingdings"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76" w15:restartNumberingAfterBreak="0">
    <w:nsid w:val="39B50561"/>
    <w:multiLevelType w:val="hybridMultilevel"/>
    <w:tmpl w:val="16C4D256"/>
    <w:lvl w:ilvl="0" w:tplc="04090003">
      <w:start w:val="1"/>
      <w:numFmt w:val="bullet"/>
      <w:lvlText w:val="o"/>
      <w:lvlJc w:val="left"/>
      <w:pPr>
        <w:ind w:left="1162" w:hanging="360"/>
      </w:pPr>
      <w:rPr>
        <w:rFonts w:ascii="Courier New" w:hAnsi="Courier New" w:cs="Courier New"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77" w15:restartNumberingAfterBreak="0">
    <w:nsid w:val="39E96864"/>
    <w:multiLevelType w:val="multilevel"/>
    <w:tmpl w:val="2744A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9F2448E"/>
    <w:multiLevelType w:val="multilevel"/>
    <w:tmpl w:val="917EF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C8C1885"/>
    <w:multiLevelType w:val="multilevel"/>
    <w:tmpl w:val="BF606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CD02EBE"/>
    <w:multiLevelType w:val="hybridMultilevel"/>
    <w:tmpl w:val="2C66B968"/>
    <w:lvl w:ilvl="0" w:tplc="8788D9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3D826332"/>
    <w:multiLevelType w:val="multilevel"/>
    <w:tmpl w:val="A3568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DCD1F3A"/>
    <w:multiLevelType w:val="hybridMultilevel"/>
    <w:tmpl w:val="77E64DE0"/>
    <w:lvl w:ilvl="0" w:tplc="04090005">
      <w:start w:val="1"/>
      <w:numFmt w:val="bullet"/>
      <w:lvlText w:val=""/>
      <w:lvlJc w:val="left"/>
      <w:pPr>
        <w:ind w:left="1162" w:hanging="360"/>
      </w:pPr>
      <w:rPr>
        <w:rFonts w:ascii="Wingdings" w:hAnsi="Wingdings"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83" w15:restartNumberingAfterBreak="0">
    <w:nsid w:val="3E7E33AC"/>
    <w:multiLevelType w:val="hybridMultilevel"/>
    <w:tmpl w:val="4420CDD2"/>
    <w:lvl w:ilvl="0" w:tplc="410A86D6">
      <w:start w:val="1"/>
      <w:numFmt w:val="hebrew1"/>
      <w:lvlText w:val="%1."/>
      <w:lvlJc w:val="left"/>
      <w:pPr>
        <w:ind w:left="802" w:hanging="360"/>
      </w:pPr>
      <w:rPr>
        <w:rFonts w:hint="default"/>
      </w:rPr>
    </w:lvl>
    <w:lvl w:ilvl="1" w:tplc="04090019" w:tentative="1">
      <w:start w:val="1"/>
      <w:numFmt w:val="lowerLetter"/>
      <w:lvlText w:val="%2."/>
      <w:lvlJc w:val="left"/>
      <w:pPr>
        <w:ind w:left="1522" w:hanging="360"/>
      </w:pPr>
    </w:lvl>
    <w:lvl w:ilvl="2" w:tplc="0409001B" w:tentative="1">
      <w:start w:val="1"/>
      <w:numFmt w:val="lowerRoman"/>
      <w:lvlText w:val="%3."/>
      <w:lvlJc w:val="right"/>
      <w:pPr>
        <w:ind w:left="2242" w:hanging="180"/>
      </w:pPr>
    </w:lvl>
    <w:lvl w:ilvl="3" w:tplc="0409000F" w:tentative="1">
      <w:start w:val="1"/>
      <w:numFmt w:val="decimal"/>
      <w:lvlText w:val="%4."/>
      <w:lvlJc w:val="left"/>
      <w:pPr>
        <w:ind w:left="2962" w:hanging="360"/>
      </w:pPr>
    </w:lvl>
    <w:lvl w:ilvl="4" w:tplc="04090019" w:tentative="1">
      <w:start w:val="1"/>
      <w:numFmt w:val="lowerLetter"/>
      <w:lvlText w:val="%5."/>
      <w:lvlJc w:val="left"/>
      <w:pPr>
        <w:ind w:left="3682" w:hanging="360"/>
      </w:pPr>
    </w:lvl>
    <w:lvl w:ilvl="5" w:tplc="0409001B" w:tentative="1">
      <w:start w:val="1"/>
      <w:numFmt w:val="lowerRoman"/>
      <w:lvlText w:val="%6."/>
      <w:lvlJc w:val="right"/>
      <w:pPr>
        <w:ind w:left="4402" w:hanging="180"/>
      </w:pPr>
    </w:lvl>
    <w:lvl w:ilvl="6" w:tplc="0409000F" w:tentative="1">
      <w:start w:val="1"/>
      <w:numFmt w:val="decimal"/>
      <w:lvlText w:val="%7."/>
      <w:lvlJc w:val="left"/>
      <w:pPr>
        <w:ind w:left="5122" w:hanging="360"/>
      </w:pPr>
    </w:lvl>
    <w:lvl w:ilvl="7" w:tplc="04090019" w:tentative="1">
      <w:start w:val="1"/>
      <w:numFmt w:val="lowerLetter"/>
      <w:lvlText w:val="%8."/>
      <w:lvlJc w:val="left"/>
      <w:pPr>
        <w:ind w:left="5842" w:hanging="360"/>
      </w:pPr>
    </w:lvl>
    <w:lvl w:ilvl="8" w:tplc="0409001B" w:tentative="1">
      <w:start w:val="1"/>
      <w:numFmt w:val="lowerRoman"/>
      <w:lvlText w:val="%9."/>
      <w:lvlJc w:val="right"/>
      <w:pPr>
        <w:ind w:left="6562" w:hanging="180"/>
      </w:pPr>
    </w:lvl>
  </w:abstractNum>
  <w:abstractNum w:abstractNumId="84" w15:restartNumberingAfterBreak="0">
    <w:nsid w:val="3E934904"/>
    <w:multiLevelType w:val="hybridMultilevel"/>
    <w:tmpl w:val="1F488CB6"/>
    <w:lvl w:ilvl="0" w:tplc="C982204C">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0E12BC0"/>
    <w:multiLevelType w:val="multilevel"/>
    <w:tmpl w:val="1E609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2784476"/>
    <w:multiLevelType w:val="hybridMultilevel"/>
    <w:tmpl w:val="592424CE"/>
    <w:lvl w:ilvl="0" w:tplc="04090005">
      <w:start w:val="1"/>
      <w:numFmt w:val="bullet"/>
      <w:lvlText w:val=""/>
      <w:lvlJc w:val="left"/>
      <w:pPr>
        <w:ind w:left="1162" w:hanging="360"/>
      </w:pPr>
      <w:rPr>
        <w:rFonts w:ascii="Wingdings" w:hAnsi="Wingdings"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87" w15:restartNumberingAfterBreak="0">
    <w:nsid w:val="447164E3"/>
    <w:multiLevelType w:val="multilevel"/>
    <w:tmpl w:val="3690AEB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63646A6"/>
    <w:multiLevelType w:val="multilevel"/>
    <w:tmpl w:val="15D84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6840504"/>
    <w:multiLevelType w:val="multilevel"/>
    <w:tmpl w:val="29C0F7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47553D13"/>
    <w:multiLevelType w:val="hybridMultilevel"/>
    <w:tmpl w:val="91AC1996"/>
    <w:lvl w:ilvl="0" w:tplc="99A61066">
      <w:start w:val="1"/>
      <w:numFmt w:val="decimal"/>
      <w:lvlText w:val="%1."/>
      <w:lvlJc w:val="left"/>
      <w:pPr>
        <w:ind w:left="802" w:hanging="360"/>
      </w:pPr>
      <w:rPr>
        <w:rFonts w:hint="default"/>
      </w:rPr>
    </w:lvl>
    <w:lvl w:ilvl="1" w:tplc="04090019" w:tentative="1">
      <w:start w:val="1"/>
      <w:numFmt w:val="lowerLetter"/>
      <w:lvlText w:val="%2."/>
      <w:lvlJc w:val="left"/>
      <w:pPr>
        <w:ind w:left="1522" w:hanging="360"/>
      </w:pPr>
    </w:lvl>
    <w:lvl w:ilvl="2" w:tplc="0409001B" w:tentative="1">
      <w:start w:val="1"/>
      <w:numFmt w:val="lowerRoman"/>
      <w:lvlText w:val="%3."/>
      <w:lvlJc w:val="right"/>
      <w:pPr>
        <w:ind w:left="2242" w:hanging="180"/>
      </w:pPr>
    </w:lvl>
    <w:lvl w:ilvl="3" w:tplc="0409000F" w:tentative="1">
      <w:start w:val="1"/>
      <w:numFmt w:val="decimal"/>
      <w:lvlText w:val="%4."/>
      <w:lvlJc w:val="left"/>
      <w:pPr>
        <w:ind w:left="2962" w:hanging="360"/>
      </w:pPr>
    </w:lvl>
    <w:lvl w:ilvl="4" w:tplc="04090019" w:tentative="1">
      <w:start w:val="1"/>
      <w:numFmt w:val="lowerLetter"/>
      <w:lvlText w:val="%5."/>
      <w:lvlJc w:val="left"/>
      <w:pPr>
        <w:ind w:left="3682" w:hanging="360"/>
      </w:pPr>
    </w:lvl>
    <w:lvl w:ilvl="5" w:tplc="0409001B" w:tentative="1">
      <w:start w:val="1"/>
      <w:numFmt w:val="lowerRoman"/>
      <w:lvlText w:val="%6."/>
      <w:lvlJc w:val="right"/>
      <w:pPr>
        <w:ind w:left="4402" w:hanging="180"/>
      </w:pPr>
    </w:lvl>
    <w:lvl w:ilvl="6" w:tplc="0409000F" w:tentative="1">
      <w:start w:val="1"/>
      <w:numFmt w:val="decimal"/>
      <w:lvlText w:val="%7."/>
      <w:lvlJc w:val="left"/>
      <w:pPr>
        <w:ind w:left="5122" w:hanging="360"/>
      </w:pPr>
    </w:lvl>
    <w:lvl w:ilvl="7" w:tplc="04090019" w:tentative="1">
      <w:start w:val="1"/>
      <w:numFmt w:val="lowerLetter"/>
      <w:lvlText w:val="%8."/>
      <w:lvlJc w:val="left"/>
      <w:pPr>
        <w:ind w:left="5842" w:hanging="360"/>
      </w:pPr>
    </w:lvl>
    <w:lvl w:ilvl="8" w:tplc="0409001B" w:tentative="1">
      <w:start w:val="1"/>
      <w:numFmt w:val="lowerRoman"/>
      <w:lvlText w:val="%9."/>
      <w:lvlJc w:val="right"/>
      <w:pPr>
        <w:ind w:left="6562" w:hanging="180"/>
      </w:pPr>
    </w:lvl>
  </w:abstractNum>
  <w:abstractNum w:abstractNumId="91" w15:restartNumberingAfterBreak="0">
    <w:nsid w:val="4787415B"/>
    <w:multiLevelType w:val="hybridMultilevel"/>
    <w:tmpl w:val="696CCF74"/>
    <w:lvl w:ilvl="0" w:tplc="04090005">
      <w:start w:val="1"/>
      <w:numFmt w:val="bullet"/>
      <w:lvlText w:val=""/>
      <w:lvlJc w:val="left"/>
      <w:pPr>
        <w:ind w:left="1162" w:hanging="360"/>
      </w:pPr>
      <w:rPr>
        <w:rFonts w:ascii="Wingdings" w:hAnsi="Wingdings" w:hint="default"/>
      </w:rPr>
    </w:lvl>
    <w:lvl w:ilvl="1" w:tplc="FFFFFFFF" w:tentative="1">
      <w:start w:val="1"/>
      <w:numFmt w:val="bullet"/>
      <w:lvlText w:val="o"/>
      <w:lvlJc w:val="left"/>
      <w:pPr>
        <w:ind w:left="1882" w:hanging="360"/>
      </w:pPr>
      <w:rPr>
        <w:rFonts w:ascii="Courier New" w:hAnsi="Courier New" w:cs="Courier New" w:hint="default"/>
      </w:rPr>
    </w:lvl>
    <w:lvl w:ilvl="2" w:tplc="FFFFFFFF" w:tentative="1">
      <w:start w:val="1"/>
      <w:numFmt w:val="bullet"/>
      <w:lvlText w:val=""/>
      <w:lvlJc w:val="left"/>
      <w:pPr>
        <w:ind w:left="2602" w:hanging="360"/>
      </w:pPr>
      <w:rPr>
        <w:rFonts w:ascii="Wingdings" w:hAnsi="Wingdings" w:hint="default"/>
      </w:rPr>
    </w:lvl>
    <w:lvl w:ilvl="3" w:tplc="FFFFFFFF" w:tentative="1">
      <w:start w:val="1"/>
      <w:numFmt w:val="bullet"/>
      <w:lvlText w:val=""/>
      <w:lvlJc w:val="left"/>
      <w:pPr>
        <w:ind w:left="3322" w:hanging="360"/>
      </w:pPr>
      <w:rPr>
        <w:rFonts w:ascii="Symbol" w:hAnsi="Symbol" w:hint="default"/>
      </w:rPr>
    </w:lvl>
    <w:lvl w:ilvl="4" w:tplc="FFFFFFFF" w:tentative="1">
      <w:start w:val="1"/>
      <w:numFmt w:val="bullet"/>
      <w:lvlText w:val="o"/>
      <w:lvlJc w:val="left"/>
      <w:pPr>
        <w:ind w:left="4042" w:hanging="360"/>
      </w:pPr>
      <w:rPr>
        <w:rFonts w:ascii="Courier New" w:hAnsi="Courier New" w:cs="Courier New" w:hint="default"/>
      </w:rPr>
    </w:lvl>
    <w:lvl w:ilvl="5" w:tplc="FFFFFFFF" w:tentative="1">
      <w:start w:val="1"/>
      <w:numFmt w:val="bullet"/>
      <w:lvlText w:val=""/>
      <w:lvlJc w:val="left"/>
      <w:pPr>
        <w:ind w:left="4762" w:hanging="360"/>
      </w:pPr>
      <w:rPr>
        <w:rFonts w:ascii="Wingdings" w:hAnsi="Wingdings" w:hint="default"/>
      </w:rPr>
    </w:lvl>
    <w:lvl w:ilvl="6" w:tplc="FFFFFFFF" w:tentative="1">
      <w:start w:val="1"/>
      <w:numFmt w:val="bullet"/>
      <w:lvlText w:val=""/>
      <w:lvlJc w:val="left"/>
      <w:pPr>
        <w:ind w:left="5482" w:hanging="360"/>
      </w:pPr>
      <w:rPr>
        <w:rFonts w:ascii="Symbol" w:hAnsi="Symbol" w:hint="default"/>
      </w:rPr>
    </w:lvl>
    <w:lvl w:ilvl="7" w:tplc="FFFFFFFF" w:tentative="1">
      <w:start w:val="1"/>
      <w:numFmt w:val="bullet"/>
      <w:lvlText w:val="o"/>
      <w:lvlJc w:val="left"/>
      <w:pPr>
        <w:ind w:left="6202" w:hanging="360"/>
      </w:pPr>
      <w:rPr>
        <w:rFonts w:ascii="Courier New" w:hAnsi="Courier New" w:cs="Courier New" w:hint="default"/>
      </w:rPr>
    </w:lvl>
    <w:lvl w:ilvl="8" w:tplc="FFFFFFFF" w:tentative="1">
      <w:start w:val="1"/>
      <w:numFmt w:val="bullet"/>
      <w:lvlText w:val=""/>
      <w:lvlJc w:val="left"/>
      <w:pPr>
        <w:ind w:left="6922" w:hanging="360"/>
      </w:pPr>
      <w:rPr>
        <w:rFonts w:ascii="Wingdings" w:hAnsi="Wingdings" w:hint="default"/>
      </w:rPr>
    </w:lvl>
  </w:abstractNum>
  <w:abstractNum w:abstractNumId="92" w15:restartNumberingAfterBreak="0">
    <w:nsid w:val="486E6E77"/>
    <w:multiLevelType w:val="multilevel"/>
    <w:tmpl w:val="2ED87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9B02492"/>
    <w:multiLevelType w:val="multilevel"/>
    <w:tmpl w:val="48066C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49B439D1"/>
    <w:multiLevelType w:val="multilevel"/>
    <w:tmpl w:val="095672FC"/>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4ACD6FA4"/>
    <w:multiLevelType w:val="hybridMultilevel"/>
    <w:tmpl w:val="36B4E424"/>
    <w:lvl w:ilvl="0" w:tplc="04090005">
      <w:start w:val="1"/>
      <w:numFmt w:val="bullet"/>
      <w:lvlText w:val=""/>
      <w:lvlJc w:val="left"/>
      <w:pPr>
        <w:ind w:left="1162" w:hanging="360"/>
      </w:pPr>
      <w:rPr>
        <w:rFonts w:ascii="Wingdings" w:hAnsi="Wingdings" w:hint="default"/>
      </w:rPr>
    </w:lvl>
    <w:lvl w:ilvl="1" w:tplc="04090003">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96" w15:restartNumberingAfterBreak="0">
    <w:nsid w:val="4AD93348"/>
    <w:multiLevelType w:val="hybridMultilevel"/>
    <w:tmpl w:val="38BACAA8"/>
    <w:lvl w:ilvl="0" w:tplc="2B98CC46">
      <w:start w:val="2"/>
      <w:numFmt w:val="bullet"/>
      <w:lvlText w:val=""/>
      <w:lvlJc w:val="left"/>
      <w:pPr>
        <w:ind w:left="802" w:hanging="360"/>
      </w:pPr>
      <w:rPr>
        <w:rFonts w:ascii="Symbol" w:eastAsiaTheme="minorHAnsi" w:hAnsi="Symbol" w:cs="David" w:hint="default"/>
      </w:rPr>
    </w:lvl>
    <w:lvl w:ilvl="1" w:tplc="04090003">
      <w:start w:val="1"/>
      <w:numFmt w:val="bullet"/>
      <w:lvlText w:val="o"/>
      <w:lvlJc w:val="left"/>
      <w:pPr>
        <w:ind w:left="1522" w:hanging="360"/>
      </w:pPr>
      <w:rPr>
        <w:rFonts w:ascii="Courier New" w:hAnsi="Courier New" w:cs="Courier New" w:hint="default"/>
      </w:rPr>
    </w:lvl>
    <w:lvl w:ilvl="2" w:tplc="04090005" w:tentative="1">
      <w:start w:val="1"/>
      <w:numFmt w:val="bullet"/>
      <w:lvlText w:val=""/>
      <w:lvlJc w:val="left"/>
      <w:pPr>
        <w:ind w:left="2242" w:hanging="360"/>
      </w:pPr>
      <w:rPr>
        <w:rFonts w:ascii="Wingdings" w:hAnsi="Wingdings" w:hint="default"/>
      </w:rPr>
    </w:lvl>
    <w:lvl w:ilvl="3" w:tplc="04090001" w:tentative="1">
      <w:start w:val="1"/>
      <w:numFmt w:val="bullet"/>
      <w:lvlText w:val=""/>
      <w:lvlJc w:val="left"/>
      <w:pPr>
        <w:ind w:left="2962" w:hanging="360"/>
      </w:pPr>
      <w:rPr>
        <w:rFonts w:ascii="Symbol" w:hAnsi="Symbol" w:hint="default"/>
      </w:rPr>
    </w:lvl>
    <w:lvl w:ilvl="4" w:tplc="04090003" w:tentative="1">
      <w:start w:val="1"/>
      <w:numFmt w:val="bullet"/>
      <w:lvlText w:val="o"/>
      <w:lvlJc w:val="left"/>
      <w:pPr>
        <w:ind w:left="3682" w:hanging="360"/>
      </w:pPr>
      <w:rPr>
        <w:rFonts w:ascii="Courier New" w:hAnsi="Courier New" w:cs="Courier New" w:hint="default"/>
      </w:rPr>
    </w:lvl>
    <w:lvl w:ilvl="5" w:tplc="04090005" w:tentative="1">
      <w:start w:val="1"/>
      <w:numFmt w:val="bullet"/>
      <w:lvlText w:val=""/>
      <w:lvlJc w:val="left"/>
      <w:pPr>
        <w:ind w:left="4402" w:hanging="360"/>
      </w:pPr>
      <w:rPr>
        <w:rFonts w:ascii="Wingdings" w:hAnsi="Wingdings" w:hint="default"/>
      </w:rPr>
    </w:lvl>
    <w:lvl w:ilvl="6" w:tplc="04090001" w:tentative="1">
      <w:start w:val="1"/>
      <w:numFmt w:val="bullet"/>
      <w:lvlText w:val=""/>
      <w:lvlJc w:val="left"/>
      <w:pPr>
        <w:ind w:left="5122" w:hanging="360"/>
      </w:pPr>
      <w:rPr>
        <w:rFonts w:ascii="Symbol" w:hAnsi="Symbol" w:hint="default"/>
      </w:rPr>
    </w:lvl>
    <w:lvl w:ilvl="7" w:tplc="04090003" w:tentative="1">
      <w:start w:val="1"/>
      <w:numFmt w:val="bullet"/>
      <w:lvlText w:val="o"/>
      <w:lvlJc w:val="left"/>
      <w:pPr>
        <w:ind w:left="5842" w:hanging="360"/>
      </w:pPr>
      <w:rPr>
        <w:rFonts w:ascii="Courier New" w:hAnsi="Courier New" w:cs="Courier New" w:hint="default"/>
      </w:rPr>
    </w:lvl>
    <w:lvl w:ilvl="8" w:tplc="04090005" w:tentative="1">
      <w:start w:val="1"/>
      <w:numFmt w:val="bullet"/>
      <w:lvlText w:val=""/>
      <w:lvlJc w:val="left"/>
      <w:pPr>
        <w:ind w:left="6562" w:hanging="360"/>
      </w:pPr>
      <w:rPr>
        <w:rFonts w:ascii="Wingdings" w:hAnsi="Wingdings" w:hint="default"/>
      </w:rPr>
    </w:lvl>
  </w:abstractNum>
  <w:abstractNum w:abstractNumId="97" w15:restartNumberingAfterBreak="0">
    <w:nsid w:val="4AF37FF4"/>
    <w:multiLevelType w:val="multilevel"/>
    <w:tmpl w:val="0F92D6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15:restartNumberingAfterBreak="0">
    <w:nsid w:val="4B6B19F6"/>
    <w:multiLevelType w:val="multilevel"/>
    <w:tmpl w:val="2C365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4D9C1485"/>
    <w:multiLevelType w:val="multilevel"/>
    <w:tmpl w:val="EA8EE6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4EAF5DF5"/>
    <w:multiLevelType w:val="multilevel"/>
    <w:tmpl w:val="70CC9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FF64844"/>
    <w:multiLevelType w:val="multilevel"/>
    <w:tmpl w:val="55E6F0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15:restartNumberingAfterBreak="0">
    <w:nsid w:val="512F4CFA"/>
    <w:multiLevelType w:val="multilevel"/>
    <w:tmpl w:val="D0804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29F7138"/>
    <w:multiLevelType w:val="multilevel"/>
    <w:tmpl w:val="87B6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3A360B6"/>
    <w:multiLevelType w:val="multilevel"/>
    <w:tmpl w:val="DCD0C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4033108"/>
    <w:multiLevelType w:val="multilevel"/>
    <w:tmpl w:val="5F3CD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4086FF6"/>
    <w:multiLevelType w:val="multilevel"/>
    <w:tmpl w:val="251ADC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5482525D"/>
    <w:multiLevelType w:val="hybridMultilevel"/>
    <w:tmpl w:val="418AB586"/>
    <w:lvl w:ilvl="0" w:tplc="FDA681F6">
      <w:numFmt w:val="bullet"/>
      <w:lvlText w:val=""/>
      <w:lvlJc w:val="left"/>
      <w:pPr>
        <w:ind w:left="802" w:hanging="360"/>
      </w:pPr>
      <w:rPr>
        <w:rFonts w:ascii="Symbol" w:eastAsiaTheme="minorHAnsi" w:hAnsi="Symbol" w:cs="David" w:hint="default"/>
      </w:rPr>
    </w:lvl>
    <w:lvl w:ilvl="1" w:tplc="04090003">
      <w:start w:val="1"/>
      <w:numFmt w:val="bullet"/>
      <w:lvlText w:val="o"/>
      <w:lvlJc w:val="left"/>
      <w:pPr>
        <w:ind w:left="1522" w:hanging="360"/>
      </w:pPr>
      <w:rPr>
        <w:rFonts w:ascii="Courier New" w:hAnsi="Courier New" w:cs="Courier New" w:hint="default"/>
      </w:rPr>
    </w:lvl>
    <w:lvl w:ilvl="2" w:tplc="04090005">
      <w:start w:val="1"/>
      <w:numFmt w:val="bullet"/>
      <w:lvlText w:val=""/>
      <w:lvlJc w:val="left"/>
      <w:pPr>
        <w:ind w:left="2242" w:hanging="360"/>
      </w:pPr>
      <w:rPr>
        <w:rFonts w:ascii="Wingdings" w:hAnsi="Wingdings" w:hint="default"/>
      </w:rPr>
    </w:lvl>
    <w:lvl w:ilvl="3" w:tplc="04090001" w:tentative="1">
      <w:start w:val="1"/>
      <w:numFmt w:val="bullet"/>
      <w:lvlText w:val=""/>
      <w:lvlJc w:val="left"/>
      <w:pPr>
        <w:ind w:left="2962" w:hanging="360"/>
      </w:pPr>
      <w:rPr>
        <w:rFonts w:ascii="Symbol" w:hAnsi="Symbol" w:hint="default"/>
      </w:rPr>
    </w:lvl>
    <w:lvl w:ilvl="4" w:tplc="04090003" w:tentative="1">
      <w:start w:val="1"/>
      <w:numFmt w:val="bullet"/>
      <w:lvlText w:val="o"/>
      <w:lvlJc w:val="left"/>
      <w:pPr>
        <w:ind w:left="3682" w:hanging="360"/>
      </w:pPr>
      <w:rPr>
        <w:rFonts w:ascii="Courier New" w:hAnsi="Courier New" w:cs="Courier New" w:hint="default"/>
      </w:rPr>
    </w:lvl>
    <w:lvl w:ilvl="5" w:tplc="04090005" w:tentative="1">
      <w:start w:val="1"/>
      <w:numFmt w:val="bullet"/>
      <w:lvlText w:val=""/>
      <w:lvlJc w:val="left"/>
      <w:pPr>
        <w:ind w:left="4402" w:hanging="360"/>
      </w:pPr>
      <w:rPr>
        <w:rFonts w:ascii="Wingdings" w:hAnsi="Wingdings" w:hint="default"/>
      </w:rPr>
    </w:lvl>
    <w:lvl w:ilvl="6" w:tplc="04090001" w:tentative="1">
      <w:start w:val="1"/>
      <w:numFmt w:val="bullet"/>
      <w:lvlText w:val=""/>
      <w:lvlJc w:val="left"/>
      <w:pPr>
        <w:ind w:left="5122" w:hanging="360"/>
      </w:pPr>
      <w:rPr>
        <w:rFonts w:ascii="Symbol" w:hAnsi="Symbol" w:hint="default"/>
      </w:rPr>
    </w:lvl>
    <w:lvl w:ilvl="7" w:tplc="04090003" w:tentative="1">
      <w:start w:val="1"/>
      <w:numFmt w:val="bullet"/>
      <w:lvlText w:val="o"/>
      <w:lvlJc w:val="left"/>
      <w:pPr>
        <w:ind w:left="5842" w:hanging="360"/>
      </w:pPr>
      <w:rPr>
        <w:rFonts w:ascii="Courier New" w:hAnsi="Courier New" w:cs="Courier New" w:hint="default"/>
      </w:rPr>
    </w:lvl>
    <w:lvl w:ilvl="8" w:tplc="04090005" w:tentative="1">
      <w:start w:val="1"/>
      <w:numFmt w:val="bullet"/>
      <w:lvlText w:val=""/>
      <w:lvlJc w:val="left"/>
      <w:pPr>
        <w:ind w:left="6562" w:hanging="360"/>
      </w:pPr>
      <w:rPr>
        <w:rFonts w:ascii="Wingdings" w:hAnsi="Wingdings" w:hint="default"/>
      </w:rPr>
    </w:lvl>
  </w:abstractNum>
  <w:abstractNum w:abstractNumId="108" w15:restartNumberingAfterBreak="0">
    <w:nsid w:val="55A26E65"/>
    <w:multiLevelType w:val="multilevel"/>
    <w:tmpl w:val="DDF21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5BF3624"/>
    <w:multiLevelType w:val="multilevel"/>
    <w:tmpl w:val="A912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6030103"/>
    <w:multiLevelType w:val="hybridMultilevel"/>
    <w:tmpl w:val="6E482890"/>
    <w:lvl w:ilvl="0" w:tplc="04090005">
      <w:start w:val="1"/>
      <w:numFmt w:val="bullet"/>
      <w:lvlText w:val=""/>
      <w:lvlJc w:val="left"/>
      <w:pPr>
        <w:ind w:left="1162" w:hanging="360"/>
      </w:pPr>
      <w:rPr>
        <w:rFonts w:ascii="Wingdings" w:hAnsi="Wingdings" w:hint="default"/>
      </w:rPr>
    </w:lvl>
    <w:lvl w:ilvl="1" w:tplc="04090003">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111" w15:restartNumberingAfterBreak="0">
    <w:nsid w:val="56A2433F"/>
    <w:multiLevelType w:val="multilevel"/>
    <w:tmpl w:val="02E2D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7326F94"/>
    <w:multiLevelType w:val="multilevel"/>
    <w:tmpl w:val="AA96C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8074613"/>
    <w:multiLevelType w:val="multilevel"/>
    <w:tmpl w:val="F2707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8602D2E"/>
    <w:multiLevelType w:val="multilevel"/>
    <w:tmpl w:val="F702C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96B2C80"/>
    <w:multiLevelType w:val="hybridMultilevel"/>
    <w:tmpl w:val="EE82AE06"/>
    <w:lvl w:ilvl="0" w:tplc="961E8596">
      <w:start w:val="1"/>
      <w:numFmt w:val="bullet"/>
      <w:lvlText w:val=""/>
      <w:lvlJc w:val="left"/>
      <w:pPr>
        <w:ind w:left="720" w:hanging="360"/>
      </w:pPr>
      <w:rPr>
        <w:rFonts w:ascii="Symbol" w:hAnsi="Symbol" w:hint="default"/>
      </w:rPr>
    </w:lvl>
    <w:lvl w:ilvl="1" w:tplc="498625F4">
      <w:start w:val="1"/>
      <w:numFmt w:val="bullet"/>
      <w:lvlText w:val="o"/>
      <w:lvlJc w:val="left"/>
      <w:pPr>
        <w:ind w:left="1440" w:hanging="360"/>
      </w:pPr>
      <w:rPr>
        <w:rFonts w:ascii="Courier New" w:hAnsi="Courier New" w:hint="default"/>
      </w:rPr>
    </w:lvl>
    <w:lvl w:ilvl="2" w:tplc="45F8B942">
      <w:start w:val="1"/>
      <w:numFmt w:val="bullet"/>
      <w:lvlText w:val=""/>
      <w:lvlJc w:val="left"/>
      <w:pPr>
        <w:ind w:left="2160" w:hanging="360"/>
      </w:pPr>
      <w:rPr>
        <w:rFonts w:ascii="Wingdings" w:hAnsi="Wingdings" w:hint="default"/>
      </w:rPr>
    </w:lvl>
    <w:lvl w:ilvl="3" w:tplc="BEA20158">
      <w:start w:val="1"/>
      <w:numFmt w:val="bullet"/>
      <w:lvlText w:val=""/>
      <w:lvlJc w:val="left"/>
      <w:pPr>
        <w:ind w:left="2880" w:hanging="360"/>
      </w:pPr>
      <w:rPr>
        <w:rFonts w:ascii="Symbol" w:hAnsi="Symbol" w:hint="default"/>
      </w:rPr>
    </w:lvl>
    <w:lvl w:ilvl="4" w:tplc="EBEA12CC">
      <w:start w:val="1"/>
      <w:numFmt w:val="bullet"/>
      <w:lvlText w:val="o"/>
      <w:lvlJc w:val="left"/>
      <w:pPr>
        <w:ind w:left="3600" w:hanging="360"/>
      </w:pPr>
      <w:rPr>
        <w:rFonts w:ascii="Courier New" w:hAnsi="Courier New" w:hint="default"/>
      </w:rPr>
    </w:lvl>
    <w:lvl w:ilvl="5" w:tplc="852C72AE">
      <w:start w:val="1"/>
      <w:numFmt w:val="bullet"/>
      <w:lvlText w:val=""/>
      <w:lvlJc w:val="left"/>
      <w:pPr>
        <w:ind w:left="4320" w:hanging="360"/>
      </w:pPr>
      <w:rPr>
        <w:rFonts w:ascii="Wingdings" w:hAnsi="Wingdings" w:hint="default"/>
      </w:rPr>
    </w:lvl>
    <w:lvl w:ilvl="6" w:tplc="DEA4EB6E">
      <w:start w:val="1"/>
      <w:numFmt w:val="bullet"/>
      <w:lvlText w:val=""/>
      <w:lvlJc w:val="left"/>
      <w:pPr>
        <w:ind w:left="5040" w:hanging="360"/>
      </w:pPr>
      <w:rPr>
        <w:rFonts w:ascii="Symbol" w:hAnsi="Symbol" w:hint="default"/>
      </w:rPr>
    </w:lvl>
    <w:lvl w:ilvl="7" w:tplc="942A80A4">
      <w:start w:val="1"/>
      <w:numFmt w:val="bullet"/>
      <w:lvlText w:val="o"/>
      <w:lvlJc w:val="left"/>
      <w:pPr>
        <w:ind w:left="5760" w:hanging="360"/>
      </w:pPr>
      <w:rPr>
        <w:rFonts w:ascii="Courier New" w:hAnsi="Courier New" w:hint="default"/>
      </w:rPr>
    </w:lvl>
    <w:lvl w:ilvl="8" w:tplc="B1685FFE">
      <w:start w:val="1"/>
      <w:numFmt w:val="bullet"/>
      <w:lvlText w:val=""/>
      <w:lvlJc w:val="left"/>
      <w:pPr>
        <w:ind w:left="6480" w:hanging="360"/>
      </w:pPr>
      <w:rPr>
        <w:rFonts w:ascii="Wingdings" w:hAnsi="Wingdings" w:hint="default"/>
      </w:rPr>
    </w:lvl>
  </w:abstractNum>
  <w:abstractNum w:abstractNumId="116" w15:restartNumberingAfterBreak="0">
    <w:nsid w:val="59CA56FB"/>
    <w:multiLevelType w:val="multilevel"/>
    <w:tmpl w:val="2F74B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5B133EAA"/>
    <w:multiLevelType w:val="multilevel"/>
    <w:tmpl w:val="8D0EB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B1A4EF5"/>
    <w:multiLevelType w:val="multilevel"/>
    <w:tmpl w:val="C8BA1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E4F562E"/>
    <w:multiLevelType w:val="multilevel"/>
    <w:tmpl w:val="F30CC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F5808AE"/>
    <w:multiLevelType w:val="multilevel"/>
    <w:tmpl w:val="731A4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01000A4"/>
    <w:multiLevelType w:val="multilevel"/>
    <w:tmpl w:val="8F7CF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023677E"/>
    <w:multiLevelType w:val="multilevel"/>
    <w:tmpl w:val="5330B70C"/>
    <w:lvl w:ilvl="0">
      <w:start w:val="1"/>
      <w:numFmt w:val="decimal"/>
      <w:lvlText w:val="%1."/>
      <w:lvlJc w:val="left"/>
      <w:pPr>
        <w:ind w:left="501" w:hanging="360"/>
      </w:pPr>
    </w:lvl>
    <w:lvl w:ilvl="1">
      <w:start w:val="1"/>
      <w:numFmt w:val="decimal"/>
      <w:lvlText w:val="%1.%2."/>
      <w:lvlJc w:val="left"/>
      <w:pPr>
        <w:ind w:left="933" w:hanging="432"/>
      </w:pPr>
      <w:rPr>
        <w:b/>
        <w:bCs w:val="0"/>
      </w:rPr>
    </w:lvl>
    <w:lvl w:ilvl="2">
      <w:start w:val="1"/>
      <w:numFmt w:val="decimal"/>
      <w:lvlText w:val="%1.%2.%3."/>
      <w:lvlJc w:val="left"/>
      <w:pPr>
        <w:ind w:left="1353" w:hanging="504"/>
      </w:pPr>
    </w:lvl>
    <w:lvl w:ilvl="3">
      <w:start w:val="1"/>
      <w:numFmt w:val="decimal"/>
      <w:lvlText w:val="%1.%2.%3.%4."/>
      <w:lvlJc w:val="left"/>
      <w:pPr>
        <w:ind w:left="1869" w:hanging="648"/>
      </w:pPr>
    </w:lvl>
    <w:lvl w:ilvl="4">
      <w:start w:val="1"/>
      <w:numFmt w:val="decimal"/>
      <w:lvlText w:val="%1.%2.%3.%4.%5."/>
      <w:lvlJc w:val="left"/>
      <w:pPr>
        <w:ind w:left="2373" w:hanging="792"/>
      </w:pPr>
    </w:lvl>
    <w:lvl w:ilvl="5">
      <w:start w:val="1"/>
      <w:numFmt w:val="decimal"/>
      <w:lvlText w:val="%1.%2.%3.%4.%5.%6."/>
      <w:lvlJc w:val="left"/>
      <w:pPr>
        <w:ind w:left="2877" w:hanging="936"/>
      </w:pPr>
    </w:lvl>
    <w:lvl w:ilvl="6">
      <w:start w:val="1"/>
      <w:numFmt w:val="decimal"/>
      <w:lvlText w:val="%1.%2.%3.%4.%5.%6.%7."/>
      <w:lvlJc w:val="left"/>
      <w:pPr>
        <w:ind w:left="3381" w:hanging="1080"/>
      </w:pPr>
    </w:lvl>
    <w:lvl w:ilvl="7">
      <w:start w:val="1"/>
      <w:numFmt w:val="decimal"/>
      <w:lvlText w:val="%1.%2.%3.%4.%5.%6.%7.%8."/>
      <w:lvlJc w:val="left"/>
      <w:pPr>
        <w:ind w:left="3885" w:hanging="1224"/>
      </w:pPr>
    </w:lvl>
    <w:lvl w:ilvl="8">
      <w:start w:val="1"/>
      <w:numFmt w:val="decimal"/>
      <w:lvlText w:val="%1.%2.%3.%4.%5.%6.%7.%8.%9."/>
      <w:lvlJc w:val="left"/>
      <w:pPr>
        <w:ind w:left="4461" w:hanging="1440"/>
      </w:pPr>
    </w:lvl>
  </w:abstractNum>
  <w:abstractNum w:abstractNumId="123" w15:restartNumberingAfterBreak="0">
    <w:nsid w:val="604338C6"/>
    <w:multiLevelType w:val="multilevel"/>
    <w:tmpl w:val="945C1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0A73082"/>
    <w:multiLevelType w:val="multilevel"/>
    <w:tmpl w:val="6810A83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none"/>
      <w:lvlText w:val="%2.1.1"/>
      <w:lvlJc w:val="left"/>
      <w:pPr>
        <w:ind w:left="1080" w:hanging="360"/>
      </w:pPr>
      <w:rPr>
        <w:rFonts w:hint="default"/>
      </w:rPr>
    </w:lvl>
    <w:lvl w:ilvl="3">
      <w:start w:val="1"/>
      <w:numFmt w:val="bullet"/>
      <w:lvlText w:val=""/>
      <w:lvlJc w:val="left"/>
      <w:pPr>
        <w:ind w:left="1440" w:hanging="360"/>
      </w:pPr>
      <w:rPr>
        <w:rFonts w:ascii="Wingdings" w:hAnsi="Wingding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5" w15:restartNumberingAfterBreak="0">
    <w:nsid w:val="61374A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61BC2BFC"/>
    <w:multiLevelType w:val="multilevel"/>
    <w:tmpl w:val="1B4EC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1DE4C91"/>
    <w:multiLevelType w:val="hybridMultilevel"/>
    <w:tmpl w:val="5D9CC1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8" w15:restartNumberingAfterBreak="0">
    <w:nsid w:val="623B38DC"/>
    <w:multiLevelType w:val="multilevel"/>
    <w:tmpl w:val="0E424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24D61AC"/>
    <w:multiLevelType w:val="multilevel"/>
    <w:tmpl w:val="904C5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4F973F4"/>
    <w:multiLevelType w:val="hybridMultilevel"/>
    <w:tmpl w:val="72024BAA"/>
    <w:lvl w:ilvl="0" w:tplc="04090003">
      <w:start w:val="1"/>
      <w:numFmt w:val="bullet"/>
      <w:lvlText w:val="o"/>
      <w:lvlJc w:val="left"/>
      <w:pPr>
        <w:ind w:left="2324" w:hanging="360"/>
      </w:pPr>
      <w:rPr>
        <w:rFonts w:ascii="Courier New" w:hAnsi="Courier New" w:cs="Courier New"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131" w15:restartNumberingAfterBreak="0">
    <w:nsid w:val="65A94EAC"/>
    <w:multiLevelType w:val="multilevel"/>
    <w:tmpl w:val="B9849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5F522A4"/>
    <w:multiLevelType w:val="hybridMultilevel"/>
    <w:tmpl w:val="4EA8E5E4"/>
    <w:lvl w:ilvl="0" w:tplc="04090001">
      <w:start w:val="1"/>
      <w:numFmt w:val="bullet"/>
      <w:lvlText w:val=""/>
      <w:lvlJc w:val="left"/>
      <w:pPr>
        <w:ind w:left="1162" w:hanging="360"/>
      </w:pPr>
      <w:rPr>
        <w:rFonts w:ascii="Symbol" w:hAnsi="Symbol"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133" w15:restartNumberingAfterBreak="0">
    <w:nsid w:val="65FC3739"/>
    <w:multiLevelType w:val="hybridMultilevel"/>
    <w:tmpl w:val="AF12C0D2"/>
    <w:lvl w:ilvl="0" w:tplc="04090001">
      <w:start w:val="1"/>
      <w:numFmt w:val="bullet"/>
      <w:lvlText w:val=""/>
      <w:lvlJc w:val="left"/>
      <w:pPr>
        <w:ind w:left="1162" w:hanging="360"/>
      </w:pPr>
      <w:rPr>
        <w:rFonts w:ascii="Symbol" w:hAnsi="Symbol"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134" w15:restartNumberingAfterBreak="0">
    <w:nsid w:val="66BB53C7"/>
    <w:multiLevelType w:val="multilevel"/>
    <w:tmpl w:val="7A384C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67404989"/>
    <w:multiLevelType w:val="multilevel"/>
    <w:tmpl w:val="AB2C5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99F4BDA"/>
    <w:multiLevelType w:val="multilevel"/>
    <w:tmpl w:val="6D861D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15:restartNumberingAfterBreak="0">
    <w:nsid w:val="69A350EA"/>
    <w:multiLevelType w:val="multilevel"/>
    <w:tmpl w:val="D632F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9C33120"/>
    <w:multiLevelType w:val="multilevel"/>
    <w:tmpl w:val="CDEEA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9F47D8F"/>
    <w:multiLevelType w:val="hybridMultilevel"/>
    <w:tmpl w:val="3E466D4E"/>
    <w:lvl w:ilvl="0" w:tplc="04090001">
      <w:start w:val="1"/>
      <w:numFmt w:val="bullet"/>
      <w:lvlText w:val=""/>
      <w:lvlJc w:val="left"/>
      <w:pPr>
        <w:ind w:left="1162" w:hanging="360"/>
      </w:pPr>
      <w:rPr>
        <w:rFonts w:ascii="Symbol" w:hAnsi="Symbol"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140" w15:restartNumberingAfterBreak="0">
    <w:nsid w:val="6B044933"/>
    <w:multiLevelType w:val="multilevel"/>
    <w:tmpl w:val="E6EEF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C514107"/>
    <w:multiLevelType w:val="hybridMultilevel"/>
    <w:tmpl w:val="D96A38E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2" w15:restartNumberingAfterBreak="0">
    <w:nsid w:val="6CDF6C8D"/>
    <w:multiLevelType w:val="multilevel"/>
    <w:tmpl w:val="42309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FB120C0"/>
    <w:multiLevelType w:val="hybridMultilevel"/>
    <w:tmpl w:val="7AEAFD1E"/>
    <w:lvl w:ilvl="0" w:tplc="04090005">
      <w:start w:val="1"/>
      <w:numFmt w:val="bullet"/>
      <w:lvlText w:val=""/>
      <w:lvlJc w:val="left"/>
      <w:pPr>
        <w:ind w:left="1162" w:hanging="360"/>
      </w:pPr>
      <w:rPr>
        <w:rFonts w:ascii="Wingdings" w:hAnsi="Wingdings" w:hint="default"/>
      </w:rPr>
    </w:lvl>
    <w:lvl w:ilvl="1" w:tplc="FFFFFFFF" w:tentative="1">
      <w:start w:val="1"/>
      <w:numFmt w:val="bullet"/>
      <w:lvlText w:val="o"/>
      <w:lvlJc w:val="left"/>
      <w:pPr>
        <w:ind w:left="1882" w:hanging="360"/>
      </w:pPr>
      <w:rPr>
        <w:rFonts w:ascii="Courier New" w:hAnsi="Courier New" w:cs="Courier New" w:hint="default"/>
      </w:rPr>
    </w:lvl>
    <w:lvl w:ilvl="2" w:tplc="FFFFFFFF" w:tentative="1">
      <w:start w:val="1"/>
      <w:numFmt w:val="bullet"/>
      <w:lvlText w:val=""/>
      <w:lvlJc w:val="left"/>
      <w:pPr>
        <w:ind w:left="2602" w:hanging="360"/>
      </w:pPr>
      <w:rPr>
        <w:rFonts w:ascii="Wingdings" w:hAnsi="Wingdings" w:hint="default"/>
      </w:rPr>
    </w:lvl>
    <w:lvl w:ilvl="3" w:tplc="FFFFFFFF" w:tentative="1">
      <w:start w:val="1"/>
      <w:numFmt w:val="bullet"/>
      <w:lvlText w:val=""/>
      <w:lvlJc w:val="left"/>
      <w:pPr>
        <w:ind w:left="3322" w:hanging="360"/>
      </w:pPr>
      <w:rPr>
        <w:rFonts w:ascii="Symbol" w:hAnsi="Symbol" w:hint="default"/>
      </w:rPr>
    </w:lvl>
    <w:lvl w:ilvl="4" w:tplc="FFFFFFFF" w:tentative="1">
      <w:start w:val="1"/>
      <w:numFmt w:val="bullet"/>
      <w:lvlText w:val="o"/>
      <w:lvlJc w:val="left"/>
      <w:pPr>
        <w:ind w:left="4042" w:hanging="360"/>
      </w:pPr>
      <w:rPr>
        <w:rFonts w:ascii="Courier New" w:hAnsi="Courier New" w:cs="Courier New" w:hint="default"/>
      </w:rPr>
    </w:lvl>
    <w:lvl w:ilvl="5" w:tplc="FFFFFFFF" w:tentative="1">
      <w:start w:val="1"/>
      <w:numFmt w:val="bullet"/>
      <w:lvlText w:val=""/>
      <w:lvlJc w:val="left"/>
      <w:pPr>
        <w:ind w:left="4762" w:hanging="360"/>
      </w:pPr>
      <w:rPr>
        <w:rFonts w:ascii="Wingdings" w:hAnsi="Wingdings" w:hint="default"/>
      </w:rPr>
    </w:lvl>
    <w:lvl w:ilvl="6" w:tplc="FFFFFFFF" w:tentative="1">
      <w:start w:val="1"/>
      <w:numFmt w:val="bullet"/>
      <w:lvlText w:val=""/>
      <w:lvlJc w:val="left"/>
      <w:pPr>
        <w:ind w:left="5482" w:hanging="360"/>
      </w:pPr>
      <w:rPr>
        <w:rFonts w:ascii="Symbol" w:hAnsi="Symbol" w:hint="default"/>
      </w:rPr>
    </w:lvl>
    <w:lvl w:ilvl="7" w:tplc="FFFFFFFF" w:tentative="1">
      <w:start w:val="1"/>
      <w:numFmt w:val="bullet"/>
      <w:lvlText w:val="o"/>
      <w:lvlJc w:val="left"/>
      <w:pPr>
        <w:ind w:left="6202" w:hanging="360"/>
      </w:pPr>
      <w:rPr>
        <w:rFonts w:ascii="Courier New" w:hAnsi="Courier New" w:cs="Courier New" w:hint="default"/>
      </w:rPr>
    </w:lvl>
    <w:lvl w:ilvl="8" w:tplc="FFFFFFFF" w:tentative="1">
      <w:start w:val="1"/>
      <w:numFmt w:val="bullet"/>
      <w:lvlText w:val=""/>
      <w:lvlJc w:val="left"/>
      <w:pPr>
        <w:ind w:left="6922" w:hanging="360"/>
      </w:pPr>
      <w:rPr>
        <w:rFonts w:ascii="Wingdings" w:hAnsi="Wingdings" w:hint="default"/>
      </w:rPr>
    </w:lvl>
  </w:abstractNum>
  <w:abstractNum w:abstractNumId="144" w15:restartNumberingAfterBreak="0">
    <w:nsid w:val="6FC3648D"/>
    <w:multiLevelType w:val="multilevel"/>
    <w:tmpl w:val="6212E6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15:restartNumberingAfterBreak="0">
    <w:nsid w:val="6FD50A2E"/>
    <w:multiLevelType w:val="multilevel"/>
    <w:tmpl w:val="4B56B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0232EEF"/>
    <w:multiLevelType w:val="hybridMultilevel"/>
    <w:tmpl w:val="15A6C5D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7" w15:restartNumberingAfterBreak="0">
    <w:nsid w:val="71895C55"/>
    <w:multiLevelType w:val="hybridMultilevel"/>
    <w:tmpl w:val="F1FE65F0"/>
    <w:lvl w:ilvl="0" w:tplc="04090001">
      <w:start w:val="1"/>
      <w:numFmt w:val="bullet"/>
      <w:lvlText w:val=""/>
      <w:lvlJc w:val="left"/>
      <w:pPr>
        <w:ind w:left="643" w:hanging="360"/>
      </w:pPr>
      <w:rPr>
        <w:rFonts w:ascii="Symbol" w:hAnsi="Symbol" w:hint="default"/>
      </w:rPr>
    </w:lvl>
    <w:lvl w:ilvl="1" w:tplc="04090003">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48" w15:restartNumberingAfterBreak="0">
    <w:nsid w:val="71E6433A"/>
    <w:multiLevelType w:val="multilevel"/>
    <w:tmpl w:val="A7526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32241D2"/>
    <w:multiLevelType w:val="multilevel"/>
    <w:tmpl w:val="BC661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448406B"/>
    <w:multiLevelType w:val="multilevel"/>
    <w:tmpl w:val="2B6650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15:restartNumberingAfterBreak="0">
    <w:nsid w:val="75DF366F"/>
    <w:multiLevelType w:val="multilevel"/>
    <w:tmpl w:val="E5929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6FD1DD3"/>
    <w:multiLevelType w:val="multilevel"/>
    <w:tmpl w:val="CB0E963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7651FEC"/>
    <w:multiLevelType w:val="multilevel"/>
    <w:tmpl w:val="EA60E2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15:restartNumberingAfterBreak="0">
    <w:nsid w:val="783B41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5" w15:restartNumberingAfterBreak="0">
    <w:nsid w:val="783FB515"/>
    <w:multiLevelType w:val="hybridMultilevel"/>
    <w:tmpl w:val="FFFFFFFF"/>
    <w:lvl w:ilvl="0" w:tplc="37A6562E">
      <w:start w:val="1"/>
      <w:numFmt w:val="bullet"/>
      <w:lvlText w:val=""/>
      <w:lvlJc w:val="left"/>
      <w:pPr>
        <w:ind w:left="720" w:hanging="360"/>
      </w:pPr>
      <w:rPr>
        <w:rFonts w:ascii="Symbol" w:hAnsi="Symbol" w:hint="default"/>
      </w:rPr>
    </w:lvl>
    <w:lvl w:ilvl="1" w:tplc="7BB8D90C">
      <w:start w:val="1"/>
      <w:numFmt w:val="bullet"/>
      <w:lvlText w:val="o"/>
      <w:lvlJc w:val="left"/>
      <w:pPr>
        <w:ind w:left="1440" w:hanging="360"/>
      </w:pPr>
      <w:rPr>
        <w:rFonts w:ascii="Courier New" w:hAnsi="Courier New" w:hint="default"/>
      </w:rPr>
    </w:lvl>
    <w:lvl w:ilvl="2" w:tplc="32181016">
      <w:start w:val="1"/>
      <w:numFmt w:val="bullet"/>
      <w:lvlText w:val=""/>
      <w:lvlJc w:val="left"/>
      <w:pPr>
        <w:ind w:left="2160" w:hanging="360"/>
      </w:pPr>
      <w:rPr>
        <w:rFonts w:ascii="Wingdings" w:hAnsi="Wingdings" w:hint="default"/>
      </w:rPr>
    </w:lvl>
    <w:lvl w:ilvl="3" w:tplc="57502CA0">
      <w:start w:val="1"/>
      <w:numFmt w:val="bullet"/>
      <w:lvlText w:val=""/>
      <w:lvlJc w:val="left"/>
      <w:pPr>
        <w:ind w:left="2880" w:hanging="360"/>
      </w:pPr>
      <w:rPr>
        <w:rFonts w:ascii="Symbol" w:hAnsi="Symbol" w:hint="default"/>
      </w:rPr>
    </w:lvl>
    <w:lvl w:ilvl="4" w:tplc="711EEC7A">
      <w:start w:val="1"/>
      <w:numFmt w:val="bullet"/>
      <w:lvlText w:val="o"/>
      <w:lvlJc w:val="left"/>
      <w:pPr>
        <w:ind w:left="3600" w:hanging="360"/>
      </w:pPr>
      <w:rPr>
        <w:rFonts w:ascii="Courier New" w:hAnsi="Courier New" w:hint="default"/>
      </w:rPr>
    </w:lvl>
    <w:lvl w:ilvl="5" w:tplc="83BAF7A2">
      <w:start w:val="1"/>
      <w:numFmt w:val="bullet"/>
      <w:lvlText w:val=""/>
      <w:lvlJc w:val="left"/>
      <w:pPr>
        <w:ind w:left="4320" w:hanging="360"/>
      </w:pPr>
      <w:rPr>
        <w:rFonts w:ascii="Wingdings" w:hAnsi="Wingdings" w:hint="default"/>
      </w:rPr>
    </w:lvl>
    <w:lvl w:ilvl="6" w:tplc="C11280A2">
      <w:start w:val="1"/>
      <w:numFmt w:val="bullet"/>
      <w:lvlText w:val=""/>
      <w:lvlJc w:val="left"/>
      <w:pPr>
        <w:ind w:left="5040" w:hanging="360"/>
      </w:pPr>
      <w:rPr>
        <w:rFonts w:ascii="Symbol" w:hAnsi="Symbol" w:hint="default"/>
      </w:rPr>
    </w:lvl>
    <w:lvl w:ilvl="7" w:tplc="25664536">
      <w:start w:val="1"/>
      <w:numFmt w:val="bullet"/>
      <w:lvlText w:val="o"/>
      <w:lvlJc w:val="left"/>
      <w:pPr>
        <w:ind w:left="5760" w:hanging="360"/>
      </w:pPr>
      <w:rPr>
        <w:rFonts w:ascii="Courier New" w:hAnsi="Courier New" w:hint="default"/>
      </w:rPr>
    </w:lvl>
    <w:lvl w:ilvl="8" w:tplc="8C7E4DCA">
      <w:start w:val="1"/>
      <w:numFmt w:val="bullet"/>
      <w:lvlText w:val=""/>
      <w:lvlJc w:val="left"/>
      <w:pPr>
        <w:ind w:left="6480" w:hanging="360"/>
      </w:pPr>
      <w:rPr>
        <w:rFonts w:ascii="Wingdings" w:hAnsi="Wingdings" w:hint="default"/>
      </w:rPr>
    </w:lvl>
  </w:abstractNum>
  <w:abstractNum w:abstractNumId="156" w15:restartNumberingAfterBreak="0">
    <w:nsid w:val="793671C0"/>
    <w:multiLevelType w:val="multilevel"/>
    <w:tmpl w:val="52B67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96573C9"/>
    <w:multiLevelType w:val="multilevel"/>
    <w:tmpl w:val="66368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F031E5"/>
    <w:multiLevelType w:val="hybridMultilevel"/>
    <w:tmpl w:val="CCFEE56A"/>
    <w:lvl w:ilvl="0" w:tplc="04090005">
      <w:start w:val="1"/>
      <w:numFmt w:val="bullet"/>
      <w:lvlText w:val=""/>
      <w:lvlJc w:val="left"/>
      <w:pPr>
        <w:ind w:left="1162" w:hanging="360"/>
      </w:pPr>
      <w:rPr>
        <w:rFonts w:ascii="Wingdings" w:hAnsi="Wingdings"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159" w15:restartNumberingAfterBreak="0">
    <w:nsid w:val="7A044769"/>
    <w:multiLevelType w:val="multilevel"/>
    <w:tmpl w:val="892824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0" w15:restartNumberingAfterBreak="0">
    <w:nsid w:val="7C2278AC"/>
    <w:multiLevelType w:val="multilevel"/>
    <w:tmpl w:val="6C3EF1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7CA81C9A"/>
    <w:multiLevelType w:val="multilevel"/>
    <w:tmpl w:val="060E8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CE36678"/>
    <w:multiLevelType w:val="multilevel"/>
    <w:tmpl w:val="B3263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8C44BF"/>
    <w:multiLevelType w:val="multilevel"/>
    <w:tmpl w:val="16FC0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DC719A3"/>
    <w:multiLevelType w:val="multilevel"/>
    <w:tmpl w:val="79926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DE9235B"/>
    <w:multiLevelType w:val="multilevel"/>
    <w:tmpl w:val="E356E614"/>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6" w15:restartNumberingAfterBreak="0">
    <w:nsid w:val="7EEF69DB"/>
    <w:multiLevelType w:val="multilevel"/>
    <w:tmpl w:val="6BAE87C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09140186">
    <w:abstractNumId w:val="115"/>
  </w:num>
  <w:num w:numId="2" w16cid:durableId="247931666">
    <w:abstractNumId w:val="8"/>
  </w:num>
  <w:num w:numId="3" w16cid:durableId="1163273796">
    <w:abstractNumId w:val="155"/>
  </w:num>
  <w:num w:numId="4" w16cid:durableId="674068964">
    <w:abstractNumId w:val="47"/>
  </w:num>
  <w:num w:numId="5" w16cid:durableId="680861039">
    <w:abstractNumId w:val="84"/>
  </w:num>
  <w:num w:numId="6" w16cid:durableId="2086099959">
    <w:abstractNumId w:val="107"/>
  </w:num>
  <w:num w:numId="7" w16cid:durableId="2133597718">
    <w:abstractNumId w:val="80"/>
  </w:num>
  <w:num w:numId="8" w16cid:durableId="2042321507">
    <w:abstractNumId w:val="90"/>
  </w:num>
  <w:num w:numId="9" w16cid:durableId="337076172">
    <w:abstractNumId w:val="83"/>
  </w:num>
  <w:num w:numId="10" w16cid:durableId="1277371553">
    <w:abstractNumId w:val="147"/>
  </w:num>
  <w:num w:numId="11" w16cid:durableId="1720858907">
    <w:abstractNumId w:val="165"/>
  </w:num>
  <w:num w:numId="12" w16cid:durableId="1636371149">
    <w:abstractNumId w:val="59"/>
  </w:num>
  <w:num w:numId="13" w16cid:durableId="191459214">
    <w:abstractNumId w:val="125"/>
  </w:num>
  <w:num w:numId="14" w16cid:durableId="882791400">
    <w:abstractNumId w:val="122"/>
  </w:num>
  <w:num w:numId="15" w16cid:durableId="1839492687">
    <w:abstractNumId w:val="49"/>
  </w:num>
  <w:num w:numId="16" w16cid:durableId="1878009013">
    <w:abstractNumId w:val="139"/>
  </w:num>
  <w:num w:numId="17" w16cid:durableId="907303769">
    <w:abstractNumId w:val="61"/>
  </w:num>
  <w:num w:numId="18" w16cid:durableId="1982922957">
    <w:abstractNumId w:val="69"/>
  </w:num>
  <w:num w:numId="19" w16cid:durableId="242877570">
    <w:abstractNumId w:val="23"/>
  </w:num>
  <w:num w:numId="20" w16cid:durableId="1322151645">
    <w:abstractNumId w:val="109"/>
  </w:num>
  <w:num w:numId="21" w16cid:durableId="1617248123">
    <w:abstractNumId w:val="96"/>
  </w:num>
  <w:num w:numId="22" w16cid:durableId="1651712011">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2335426">
    <w:abstractNumId w:val="165"/>
  </w:num>
  <w:num w:numId="24" w16cid:durableId="1963346839">
    <w:abstractNumId w:val="65"/>
  </w:num>
  <w:num w:numId="25" w16cid:durableId="1500658473">
    <w:abstractNumId w:val="124"/>
  </w:num>
  <w:num w:numId="26" w16cid:durableId="658849691">
    <w:abstractNumId w:val="16"/>
  </w:num>
  <w:num w:numId="27" w16cid:durableId="1681656612">
    <w:abstractNumId w:val="10"/>
  </w:num>
  <w:num w:numId="28" w16cid:durableId="1667201668">
    <w:abstractNumId w:val="158"/>
  </w:num>
  <w:num w:numId="29" w16cid:durableId="1345287011">
    <w:abstractNumId w:val="154"/>
  </w:num>
  <w:num w:numId="30" w16cid:durableId="127862842">
    <w:abstractNumId w:val="94"/>
  </w:num>
  <w:num w:numId="31" w16cid:durableId="948976137">
    <w:abstractNumId w:val="55"/>
  </w:num>
  <w:num w:numId="32" w16cid:durableId="237399982">
    <w:abstractNumId w:val="153"/>
  </w:num>
  <w:num w:numId="33" w16cid:durableId="1614629588">
    <w:abstractNumId w:val="133"/>
  </w:num>
  <w:num w:numId="34" w16cid:durableId="2100833971">
    <w:abstractNumId w:val="91"/>
  </w:num>
  <w:num w:numId="35" w16cid:durableId="1322152951">
    <w:abstractNumId w:val="43"/>
  </w:num>
  <w:num w:numId="36" w16cid:durableId="1662270897">
    <w:abstractNumId w:val="127"/>
  </w:num>
  <w:num w:numId="37" w16cid:durableId="1335494686">
    <w:abstractNumId w:val="19"/>
  </w:num>
  <w:num w:numId="38" w16cid:durableId="1742412485">
    <w:abstractNumId w:val="40"/>
  </w:num>
  <w:num w:numId="39" w16cid:durableId="1110322596">
    <w:abstractNumId w:val="41"/>
  </w:num>
  <w:num w:numId="40" w16cid:durableId="890724292">
    <w:abstractNumId w:val="62"/>
  </w:num>
  <w:num w:numId="41" w16cid:durableId="645740550">
    <w:abstractNumId w:val="9"/>
  </w:num>
  <w:num w:numId="42" w16cid:durableId="1728726544">
    <w:abstractNumId w:val="36"/>
  </w:num>
  <w:num w:numId="43" w16cid:durableId="1808086412">
    <w:abstractNumId w:val="27"/>
  </w:num>
  <w:num w:numId="44" w16cid:durableId="1143502480">
    <w:abstractNumId w:val="140"/>
  </w:num>
  <w:num w:numId="45" w16cid:durableId="299112948">
    <w:abstractNumId w:val="52"/>
  </w:num>
  <w:num w:numId="46" w16cid:durableId="239023917">
    <w:abstractNumId w:val="0"/>
  </w:num>
  <w:num w:numId="47" w16cid:durableId="1051883650">
    <w:abstractNumId w:val="73"/>
  </w:num>
  <w:num w:numId="48" w16cid:durableId="1720131151">
    <w:abstractNumId w:val="67"/>
  </w:num>
  <w:num w:numId="49" w16cid:durableId="766652197">
    <w:abstractNumId w:val="112"/>
  </w:num>
  <w:num w:numId="50" w16cid:durableId="1861703838">
    <w:abstractNumId w:val="33"/>
  </w:num>
  <w:num w:numId="51" w16cid:durableId="1733188563">
    <w:abstractNumId w:val="70"/>
  </w:num>
  <w:num w:numId="52" w16cid:durableId="1914510148">
    <w:abstractNumId w:val="85"/>
  </w:num>
  <w:num w:numId="53" w16cid:durableId="1194032083">
    <w:abstractNumId w:val="44"/>
  </w:num>
  <w:num w:numId="54" w16cid:durableId="1712728212">
    <w:abstractNumId w:val="20"/>
  </w:num>
  <w:num w:numId="55" w16cid:durableId="1652950565">
    <w:abstractNumId w:val="38"/>
  </w:num>
  <w:num w:numId="56" w16cid:durableId="1002977063">
    <w:abstractNumId w:val="6"/>
  </w:num>
  <w:num w:numId="57" w16cid:durableId="1868643458">
    <w:abstractNumId w:val="22"/>
  </w:num>
  <w:num w:numId="58" w16cid:durableId="1720785030">
    <w:abstractNumId w:val="148"/>
  </w:num>
  <w:num w:numId="59" w16cid:durableId="83768702">
    <w:abstractNumId w:val="160"/>
  </w:num>
  <w:num w:numId="60" w16cid:durableId="85929566">
    <w:abstractNumId w:val="161"/>
  </w:num>
  <w:num w:numId="61" w16cid:durableId="1938630731">
    <w:abstractNumId w:val="118"/>
  </w:num>
  <w:num w:numId="62" w16cid:durableId="795415954">
    <w:abstractNumId w:val="34"/>
  </w:num>
  <w:num w:numId="63" w16cid:durableId="853956471">
    <w:abstractNumId w:val="119"/>
  </w:num>
  <w:num w:numId="64" w16cid:durableId="1691487158">
    <w:abstractNumId w:val="79"/>
  </w:num>
  <w:num w:numId="65" w16cid:durableId="636303042">
    <w:abstractNumId w:val="105"/>
  </w:num>
  <w:num w:numId="66" w16cid:durableId="683164306">
    <w:abstractNumId w:val="13"/>
  </w:num>
  <w:num w:numId="67" w16cid:durableId="1221405197">
    <w:abstractNumId w:val="134"/>
  </w:num>
  <w:num w:numId="68" w16cid:durableId="150609822">
    <w:abstractNumId w:val="60"/>
  </w:num>
  <w:num w:numId="69" w16cid:durableId="2034761845">
    <w:abstractNumId w:val="78"/>
  </w:num>
  <w:num w:numId="70" w16cid:durableId="1812744502">
    <w:abstractNumId w:val="151"/>
  </w:num>
  <w:num w:numId="71" w16cid:durableId="120072840">
    <w:abstractNumId w:val="108"/>
  </w:num>
  <w:num w:numId="72" w16cid:durableId="1434284841">
    <w:abstractNumId w:val="17"/>
  </w:num>
  <w:num w:numId="73" w16cid:durableId="1380668165">
    <w:abstractNumId w:val="28"/>
  </w:num>
  <w:num w:numId="74" w16cid:durableId="989750357">
    <w:abstractNumId w:val="21"/>
  </w:num>
  <w:num w:numId="75" w16cid:durableId="86460657">
    <w:abstractNumId w:val="113"/>
  </w:num>
  <w:num w:numId="76" w16cid:durableId="1263104490">
    <w:abstractNumId w:val="81"/>
  </w:num>
  <w:num w:numId="77" w16cid:durableId="1949391201">
    <w:abstractNumId w:val="31"/>
  </w:num>
  <w:num w:numId="78" w16cid:durableId="1879195902">
    <w:abstractNumId w:val="87"/>
  </w:num>
  <w:num w:numId="79" w16cid:durableId="740639347">
    <w:abstractNumId w:val="4"/>
  </w:num>
  <w:num w:numId="80" w16cid:durableId="1044477335">
    <w:abstractNumId w:val="144"/>
  </w:num>
  <w:num w:numId="81" w16cid:durableId="1050346831">
    <w:abstractNumId w:val="120"/>
  </w:num>
  <w:num w:numId="82" w16cid:durableId="2069838302">
    <w:abstractNumId w:val="137"/>
  </w:num>
  <w:num w:numId="83" w16cid:durableId="647395573">
    <w:abstractNumId w:val="68"/>
  </w:num>
  <w:num w:numId="84" w16cid:durableId="1703243128">
    <w:abstractNumId w:val="101"/>
  </w:num>
  <w:num w:numId="85" w16cid:durableId="1608276108">
    <w:abstractNumId w:val="77"/>
  </w:num>
  <w:num w:numId="86" w16cid:durableId="20519247">
    <w:abstractNumId w:val="106"/>
  </w:num>
  <w:num w:numId="87" w16cid:durableId="886457808">
    <w:abstractNumId w:val="56"/>
  </w:num>
  <w:num w:numId="88" w16cid:durableId="732120445">
    <w:abstractNumId w:val="138"/>
  </w:num>
  <w:num w:numId="89" w16cid:durableId="1870876336">
    <w:abstractNumId w:val="166"/>
  </w:num>
  <w:num w:numId="90" w16cid:durableId="960305341">
    <w:abstractNumId w:val="126"/>
  </w:num>
  <w:num w:numId="91" w16cid:durableId="2045867662">
    <w:abstractNumId w:val="24"/>
  </w:num>
  <w:num w:numId="92" w16cid:durableId="1766150749">
    <w:abstractNumId w:val="46"/>
  </w:num>
  <w:num w:numId="93" w16cid:durableId="699477291">
    <w:abstractNumId w:val="35"/>
  </w:num>
  <w:num w:numId="94" w16cid:durableId="132217495">
    <w:abstractNumId w:val="111"/>
  </w:num>
  <w:num w:numId="95" w16cid:durableId="431583957">
    <w:abstractNumId w:val="156"/>
  </w:num>
  <w:num w:numId="96" w16cid:durableId="1220825481">
    <w:abstractNumId w:val="72"/>
  </w:num>
  <w:num w:numId="97" w16cid:durableId="396368850">
    <w:abstractNumId w:val="57"/>
  </w:num>
  <w:num w:numId="98" w16cid:durableId="478349905">
    <w:abstractNumId w:val="26"/>
  </w:num>
  <w:num w:numId="99" w16cid:durableId="2142797248">
    <w:abstractNumId w:val="98"/>
  </w:num>
  <w:num w:numId="100" w16cid:durableId="944114802">
    <w:abstractNumId w:val="162"/>
  </w:num>
  <w:num w:numId="101" w16cid:durableId="790712247">
    <w:abstractNumId w:val="99"/>
  </w:num>
  <w:num w:numId="102" w16cid:durableId="86508314">
    <w:abstractNumId w:val="58"/>
  </w:num>
  <w:num w:numId="103" w16cid:durableId="1171869079">
    <w:abstractNumId w:val="103"/>
  </w:num>
  <w:num w:numId="104" w16cid:durableId="1474713391">
    <w:abstractNumId w:val="39"/>
  </w:num>
  <w:num w:numId="105" w16cid:durableId="857505180">
    <w:abstractNumId w:val="71"/>
  </w:num>
  <w:num w:numId="106" w16cid:durableId="967586916">
    <w:abstractNumId w:val="102"/>
  </w:num>
  <w:num w:numId="107" w16cid:durableId="359209545">
    <w:abstractNumId w:val="163"/>
  </w:num>
  <w:num w:numId="108" w16cid:durableId="499469032">
    <w:abstractNumId w:val="142"/>
  </w:num>
  <w:num w:numId="109" w16cid:durableId="1687292227">
    <w:abstractNumId w:val="2"/>
  </w:num>
  <w:num w:numId="110" w16cid:durableId="1743797469">
    <w:abstractNumId w:val="89"/>
  </w:num>
  <w:num w:numId="111" w16cid:durableId="468061384">
    <w:abstractNumId w:val="121"/>
  </w:num>
  <w:num w:numId="112" w16cid:durableId="22754768">
    <w:abstractNumId w:val="50"/>
  </w:num>
  <w:num w:numId="113" w16cid:durableId="818885588">
    <w:abstractNumId w:val="114"/>
  </w:num>
  <w:num w:numId="114" w16cid:durableId="848451518">
    <w:abstractNumId w:val="131"/>
  </w:num>
  <w:num w:numId="115" w16cid:durableId="1626889330">
    <w:abstractNumId w:val="42"/>
  </w:num>
  <w:num w:numId="116" w16cid:durableId="1664969627">
    <w:abstractNumId w:val="18"/>
  </w:num>
  <w:num w:numId="117" w16cid:durableId="1263953352">
    <w:abstractNumId w:val="88"/>
  </w:num>
  <w:num w:numId="118" w16cid:durableId="113135134">
    <w:abstractNumId w:val="12"/>
  </w:num>
  <w:num w:numId="119" w16cid:durableId="1295212109">
    <w:abstractNumId w:val="25"/>
  </w:num>
  <w:num w:numId="120" w16cid:durableId="385496998">
    <w:abstractNumId w:val="32"/>
  </w:num>
  <w:num w:numId="121" w16cid:durableId="1509558272">
    <w:abstractNumId w:val="53"/>
  </w:num>
  <w:num w:numId="122" w16cid:durableId="392697206">
    <w:abstractNumId w:val="150"/>
  </w:num>
  <w:num w:numId="123" w16cid:durableId="1093628432">
    <w:abstractNumId w:val="7"/>
  </w:num>
  <w:num w:numId="124" w16cid:durableId="878081633">
    <w:abstractNumId w:val="123"/>
  </w:num>
  <w:num w:numId="125" w16cid:durableId="1201166547">
    <w:abstractNumId w:val="100"/>
  </w:num>
  <w:num w:numId="126" w16cid:durableId="1783569326">
    <w:abstractNumId w:val="14"/>
  </w:num>
  <w:num w:numId="127" w16cid:durableId="837231935">
    <w:abstractNumId w:val="104"/>
  </w:num>
  <w:num w:numId="128" w16cid:durableId="1616522060">
    <w:abstractNumId w:val="128"/>
  </w:num>
  <w:num w:numId="129" w16cid:durableId="2012875606">
    <w:abstractNumId w:val="145"/>
  </w:num>
  <w:num w:numId="130" w16cid:durableId="1647778719">
    <w:abstractNumId w:val="92"/>
  </w:num>
  <w:num w:numId="131" w16cid:durableId="683286919">
    <w:abstractNumId w:val="152"/>
  </w:num>
  <w:num w:numId="132" w16cid:durableId="1522551587">
    <w:abstractNumId w:val="51"/>
  </w:num>
  <w:num w:numId="133" w16cid:durableId="322197208">
    <w:abstractNumId w:val="63"/>
  </w:num>
  <w:num w:numId="134" w16cid:durableId="28454901">
    <w:abstractNumId w:val="29"/>
  </w:num>
  <w:num w:numId="135" w16cid:durableId="1845781954">
    <w:abstractNumId w:val="117"/>
  </w:num>
  <w:num w:numId="136" w16cid:durableId="670764262">
    <w:abstractNumId w:val="149"/>
  </w:num>
  <w:num w:numId="137" w16cid:durableId="1608779294">
    <w:abstractNumId w:val="129"/>
  </w:num>
  <w:num w:numId="138" w16cid:durableId="1391155877">
    <w:abstractNumId w:val="159"/>
  </w:num>
  <w:num w:numId="139" w16cid:durableId="546062406">
    <w:abstractNumId w:val="136"/>
  </w:num>
  <w:num w:numId="140" w16cid:durableId="963730774">
    <w:abstractNumId w:val="30"/>
  </w:num>
  <w:num w:numId="141" w16cid:durableId="1439913880">
    <w:abstractNumId w:val="135"/>
  </w:num>
  <w:num w:numId="142" w16cid:durableId="1844012094">
    <w:abstractNumId w:val="37"/>
  </w:num>
  <w:num w:numId="143" w16cid:durableId="1973945303">
    <w:abstractNumId w:val="74"/>
  </w:num>
  <w:num w:numId="144" w16cid:durableId="170487155">
    <w:abstractNumId w:val="157"/>
  </w:num>
  <w:num w:numId="145" w16cid:durableId="313998085">
    <w:abstractNumId w:val="164"/>
  </w:num>
  <w:num w:numId="146" w16cid:durableId="264851202">
    <w:abstractNumId w:val="97"/>
  </w:num>
  <w:num w:numId="147" w16cid:durableId="552810076">
    <w:abstractNumId w:val="93"/>
  </w:num>
  <w:num w:numId="148" w16cid:durableId="1834760346">
    <w:abstractNumId w:val="116"/>
  </w:num>
  <w:num w:numId="149" w16cid:durableId="1566720421">
    <w:abstractNumId w:val="3"/>
  </w:num>
  <w:num w:numId="150" w16cid:durableId="276761612">
    <w:abstractNumId w:val="48"/>
  </w:num>
  <w:num w:numId="151" w16cid:durableId="1620182863">
    <w:abstractNumId w:val="54"/>
  </w:num>
  <w:num w:numId="152" w16cid:durableId="12198">
    <w:abstractNumId w:val="15"/>
  </w:num>
  <w:num w:numId="153" w16cid:durableId="1042637148">
    <w:abstractNumId w:val="110"/>
  </w:num>
  <w:num w:numId="154" w16cid:durableId="499124692">
    <w:abstractNumId w:val="75"/>
  </w:num>
  <w:num w:numId="155" w16cid:durableId="470833201">
    <w:abstractNumId w:val="11"/>
  </w:num>
  <w:num w:numId="156" w16cid:durableId="1787693458">
    <w:abstractNumId w:val="95"/>
  </w:num>
  <w:num w:numId="157" w16cid:durableId="984967651">
    <w:abstractNumId w:val="130"/>
  </w:num>
  <w:num w:numId="158" w16cid:durableId="1332106128">
    <w:abstractNumId w:val="45"/>
  </w:num>
  <w:num w:numId="159" w16cid:durableId="920994027">
    <w:abstractNumId w:val="82"/>
  </w:num>
  <w:num w:numId="160" w16cid:durableId="895893157">
    <w:abstractNumId w:val="1"/>
  </w:num>
  <w:num w:numId="161" w16cid:durableId="778912778">
    <w:abstractNumId w:val="146"/>
  </w:num>
  <w:num w:numId="162" w16cid:durableId="1405373227">
    <w:abstractNumId w:val="141"/>
  </w:num>
  <w:num w:numId="163" w16cid:durableId="1699163340">
    <w:abstractNumId w:val="76"/>
  </w:num>
  <w:num w:numId="164" w16cid:durableId="1426731827">
    <w:abstractNumId w:val="64"/>
  </w:num>
  <w:num w:numId="165" w16cid:durableId="607545150">
    <w:abstractNumId w:val="5"/>
  </w:num>
  <w:num w:numId="166" w16cid:durableId="1164709684">
    <w:abstractNumId w:val="132"/>
  </w:num>
  <w:num w:numId="167" w16cid:durableId="767122045">
    <w:abstractNumId w:val="143"/>
  </w:num>
  <w:num w:numId="168" w16cid:durableId="701369161">
    <w:abstractNumId w:val="66"/>
  </w:num>
  <w:num w:numId="169" w16cid:durableId="1434012247">
    <w:abstractNumId w:val="86"/>
  </w:num>
  <w:numIdMacAtCleanup w:val="1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don Kupietzky">
    <w15:presenceInfo w15:providerId="AD" w15:userId="S::Gidon@jtmt.gov.il::1903c83e-035a-4344-8b4e-611fd1e05a00"/>
  </w15:person>
  <w15:person w15:author="Lior Glick">
    <w15:presenceInfo w15:providerId="Windows Live" w15:userId="3033b2b01af9c702"/>
  </w15:person>
  <w15:person w15:author="מורן גליק דהן">
    <w15:presenceInfo w15:providerId="AD" w15:userId="S::morangl@office.eduil.org::ab889c74-8ab7-4e35-b09c-62d0e81f913b"/>
  </w15:person>
  <w15:person w15:author="Mark Kungurov">
    <w15:presenceInfo w15:providerId="AD" w15:userId="S::mark@jtmt.gov.il::52b68bd2-897b-405b-920b-2615d06917c3"/>
  </w15:person>
  <w15:person w15:author="Marcos Szeinuk">
    <w15:presenceInfo w15:providerId="Windows Live" w15:userId="0dc2a334bba03d87"/>
  </w15:person>
  <w15:person w15:author="Amir Mossek">
    <w15:presenceInfo w15:providerId="AD" w15:userId="S::AmirM@jtmt.gov.il::86166adb-c2ab-4ad5-b34b-0031c19ff2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FD6D68"/>
    <w:rsid w:val="000006CE"/>
    <w:rsid w:val="00000C22"/>
    <w:rsid w:val="00000F64"/>
    <w:rsid w:val="00001701"/>
    <w:rsid w:val="000017D6"/>
    <w:rsid w:val="00002012"/>
    <w:rsid w:val="00002C5B"/>
    <w:rsid w:val="000032FA"/>
    <w:rsid w:val="000034CD"/>
    <w:rsid w:val="00004228"/>
    <w:rsid w:val="00004901"/>
    <w:rsid w:val="00005407"/>
    <w:rsid w:val="00005617"/>
    <w:rsid w:val="000067FD"/>
    <w:rsid w:val="000072C5"/>
    <w:rsid w:val="00007922"/>
    <w:rsid w:val="0001061C"/>
    <w:rsid w:val="0001098C"/>
    <w:rsid w:val="00010A3C"/>
    <w:rsid w:val="00010BF7"/>
    <w:rsid w:val="000118C7"/>
    <w:rsid w:val="00012072"/>
    <w:rsid w:val="000120F7"/>
    <w:rsid w:val="00012399"/>
    <w:rsid w:val="0001304D"/>
    <w:rsid w:val="00013470"/>
    <w:rsid w:val="00013A38"/>
    <w:rsid w:val="00014018"/>
    <w:rsid w:val="00014146"/>
    <w:rsid w:val="00014844"/>
    <w:rsid w:val="00014C7B"/>
    <w:rsid w:val="0001527E"/>
    <w:rsid w:val="00015463"/>
    <w:rsid w:val="000154B1"/>
    <w:rsid w:val="000155BA"/>
    <w:rsid w:val="000157A7"/>
    <w:rsid w:val="00015C19"/>
    <w:rsid w:val="000161B8"/>
    <w:rsid w:val="000165B5"/>
    <w:rsid w:val="00016F5C"/>
    <w:rsid w:val="00017A97"/>
    <w:rsid w:val="000206F8"/>
    <w:rsid w:val="00020D63"/>
    <w:rsid w:val="00020E0C"/>
    <w:rsid w:val="00020FE8"/>
    <w:rsid w:val="00021031"/>
    <w:rsid w:val="000212BE"/>
    <w:rsid w:val="000224E7"/>
    <w:rsid w:val="00023665"/>
    <w:rsid w:val="00023CD6"/>
    <w:rsid w:val="00023D2F"/>
    <w:rsid w:val="000241C5"/>
    <w:rsid w:val="00024386"/>
    <w:rsid w:val="000254BC"/>
    <w:rsid w:val="00025A7F"/>
    <w:rsid w:val="00025B43"/>
    <w:rsid w:val="00026205"/>
    <w:rsid w:val="0002651B"/>
    <w:rsid w:val="00027402"/>
    <w:rsid w:val="000304D9"/>
    <w:rsid w:val="000305A6"/>
    <w:rsid w:val="00030BC3"/>
    <w:rsid w:val="000315E6"/>
    <w:rsid w:val="00031AFF"/>
    <w:rsid w:val="000328C1"/>
    <w:rsid w:val="00032CF5"/>
    <w:rsid w:val="00033FD7"/>
    <w:rsid w:val="0003428E"/>
    <w:rsid w:val="00034494"/>
    <w:rsid w:val="000344C6"/>
    <w:rsid w:val="00034A20"/>
    <w:rsid w:val="000358F9"/>
    <w:rsid w:val="00035A2D"/>
    <w:rsid w:val="00035E6C"/>
    <w:rsid w:val="0003609E"/>
    <w:rsid w:val="000364A2"/>
    <w:rsid w:val="00037281"/>
    <w:rsid w:val="00037C34"/>
    <w:rsid w:val="00040399"/>
    <w:rsid w:val="0004175E"/>
    <w:rsid w:val="00041A68"/>
    <w:rsid w:val="0004205A"/>
    <w:rsid w:val="0004220F"/>
    <w:rsid w:val="000423BD"/>
    <w:rsid w:val="00042BB1"/>
    <w:rsid w:val="000441BC"/>
    <w:rsid w:val="0004454C"/>
    <w:rsid w:val="000447E1"/>
    <w:rsid w:val="000447EB"/>
    <w:rsid w:val="00044936"/>
    <w:rsid w:val="000453B5"/>
    <w:rsid w:val="00045478"/>
    <w:rsid w:val="00045540"/>
    <w:rsid w:val="00045BD3"/>
    <w:rsid w:val="000461AD"/>
    <w:rsid w:val="000462BA"/>
    <w:rsid w:val="00046985"/>
    <w:rsid w:val="000472F9"/>
    <w:rsid w:val="0004739D"/>
    <w:rsid w:val="00047E0D"/>
    <w:rsid w:val="0005022F"/>
    <w:rsid w:val="000519C7"/>
    <w:rsid w:val="000525B8"/>
    <w:rsid w:val="000527BA"/>
    <w:rsid w:val="0005311D"/>
    <w:rsid w:val="00053777"/>
    <w:rsid w:val="00053D00"/>
    <w:rsid w:val="00053EF7"/>
    <w:rsid w:val="000546B1"/>
    <w:rsid w:val="000547F2"/>
    <w:rsid w:val="00054C53"/>
    <w:rsid w:val="000550EE"/>
    <w:rsid w:val="000556E8"/>
    <w:rsid w:val="000558C3"/>
    <w:rsid w:val="000560D4"/>
    <w:rsid w:val="000563BA"/>
    <w:rsid w:val="000564BD"/>
    <w:rsid w:val="00057320"/>
    <w:rsid w:val="0005796B"/>
    <w:rsid w:val="00057F53"/>
    <w:rsid w:val="00060E74"/>
    <w:rsid w:val="00061122"/>
    <w:rsid w:val="00061281"/>
    <w:rsid w:val="000614B2"/>
    <w:rsid w:val="00061BD3"/>
    <w:rsid w:val="0006225F"/>
    <w:rsid w:val="000632B0"/>
    <w:rsid w:val="0006392A"/>
    <w:rsid w:val="00063D65"/>
    <w:rsid w:val="00063FC1"/>
    <w:rsid w:val="000643E9"/>
    <w:rsid w:val="000647DE"/>
    <w:rsid w:val="00064B93"/>
    <w:rsid w:val="00064F7A"/>
    <w:rsid w:val="00065BD6"/>
    <w:rsid w:val="00065CCE"/>
    <w:rsid w:val="000675A2"/>
    <w:rsid w:val="00067DB5"/>
    <w:rsid w:val="00070771"/>
    <w:rsid w:val="0007088E"/>
    <w:rsid w:val="00071C87"/>
    <w:rsid w:val="00071CAC"/>
    <w:rsid w:val="000722A4"/>
    <w:rsid w:val="00072658"/>
    <w:rsid w:val="0007295F"/>
    <w:rsid w:val="00073789"/>
    <w:rsid w:val="000737C3"/>
    <w:rsid w:val="00073D29"/>
    <w:rsid w:val="000742D1"/>
    <w:rsid w:val="000746BC"/>
    <w:rsid w:val="000757BC"/>
    <w:rsid w:val="000764B4"/>
    <w:rsid w:val="0007677F"/>
    <w:rsid w:val="00077371"/>
    <w:rsid w:val="00077446"/>
    <w:rsid w:val="000800F4"/>
    <w:rsid w:val="0008043C"/>
    <w:rsid w:val="00080CCA"/>
    <w:rsid w:val="00081562"/>
    <w:rsid w:val="00081695"/>
    <w:rsid w:val="000824A1"/>
    <w:rsid w:val="00082730"/>
    <w:rsid w:val="00082B3B"/>
    <w:rsid w:val="00082E36"/>
    <w:rsid w:val="00083417"/>
    <w:rsid w:val="00085349"/>
    <w:rsid w:val="00085D28"/>
    <w:rsid w:val="0008641F"/>
    <w:rsid w:val="00086B65"/>
    <w:rsid w:val="000871A1"/>
    <w:rsid w:val="00087A37"/>
    <w:rsid w:val="00087D6B"/>
    <w:rsid w:val="00087E54"/>
    <w:rsid w:val="0008881E"/>
    <w:rsid w:val="00090269"/>
    <w:rsid w:val="0009170D"/>
    <w:rsid w:val="00092BEC"/>
    <w:rsid w:val="000930ED"/>
    <w:rsid w:val="000932EC"/>
    <w:rsid w:val="000939F3"/>
    <w:rsid w:val="00094274"/>
    <w:rsid w:val="0009431E"/>
    <w:rsid w:val="000949A8"/>
    <w:rsid w:val="00094F19"/>
    <w:rsid w:val="0009573F"/>
    <w:rsid w:val="00095FC5"/>
    <w:rsid w:val="000974D6"/>
    <w:rsid w:val="00097C61"/>
    <w:rsid w:val="00097E2E"/>
    <w:rsid w:val="00097E3B"/>
    <w:rsid w:val="000A0147"/>
    <w:rsid w:val="000A03A1"/>
    <w:rsid w:val="000A0513"/>
    <w:rsid w:val="000A2839"/>
    <w:rsid w:val="000A284D"/>
    <w:rsid w:val="000A2E74"/>
    <w:rsid w:val="000A325D"/>
    <w:rsid w:val="000A331F"/>
    <w:rsid w:val="000A39F3"/>
    <w:rsid w:val="000A3BD9"/>
    <w:rsid w:val="000A506A"/>
    <w:rsid w:val="000A586A"/>
    <w:rsid w:val="000A594A"/>
    <w:rsid w:val="000A59E1"/>
    <w:rsid w:val="000A5BD9"/>
    <w:rsid w:val="000A5D32"/>
    <w:rsid w:val="000A62E8"/>
    <w:rsid w:val="000A6F56"/>
    <w:rsid w:val="000A732B"/>
    <w:rsid w:val="000A74A3"/>
    <w:rsid w:val="000A768F"/>
    <w:rsid w:val="000A7BCA"/>
    <w:rsid w:val="000A7C44"/>
    <w:rsid w:val="000A7D1C"/>
    <w:rsid w:val="000A7E1D"/>
    <w:rsid w:val="000B023E"/>
    <w:rsid w:val="000B0552"/>
    <w:rsid w:val="000B078A"/>
    <w:rsid w:val="000B0BCC"/>
    <w:rsid w:val="000B1016"/>
    <w:rsid w:val="000B140A"/>
    <w:rsid w:val="000B17D4"/>
    <w:rsid w:val="000B1A7F"/>
    <w:rsid w:val="000B1B92"/>
    <w:rsid w:val="000B1C48"/>
    <w:rsid w:val="000B229B"/>
    <w:rsid w:val="000B2914"/>
    <w:rsid w:val="000B33D8"/>
    <w:rsid w:val="000B3A82"/>
    <w:rsid w:val="000B3C33"/>
    <w:rsid w:val="000B45AB"/>
    <w:rsid w:val="000B4AAE"/>
    <w:rsid w:val="000B518D"/>
    <w:rsid w:val="000B534A"/>
    <w:rsid w:val="000B5BF0"/>
    <w:rsid w:val="000B5CA0"/>
    <w:rsid w:val="000B61F2"/>
    <w:rsid w:val="000B66C0"/>
    <w:rsid w:val="000B686E"/>
    <w:rsid w:val="000B6E3D"/>
    <w:rsid w:val="000B6F7D"/>
    <w:rsid w:val="000B6F82"/>
    <w:rsid w:val="000B7B1F"/>
    <w:rsid w:val="000B7C12"/>
    <w:rsid w:val="000C05F8"/>
    <w:rsid w:val="000C07C3"/>
    <w:rsid w:val="000C07D1"/>
    <w:rsid w:val="000C11F1"/>
    <w:rsid w:val="000C1DDD"/>
    <w:rsid w:val="000C23B5"/>
    <w:rsid w:val="000C2759"/>
    <w:rsid w:val="000C4D62"/>
    <w:rsid w:val="000C549C"/>
    <w:rsid w:val="000C6361"/>
    <w:rsid w:val="000C65DF"/>
    <w:rsid w:val="000C7A83"/>
    <w:rsid w:val="000D07F6"/>
    <w:rsid w:val="000D0AF5"/>
    <w:rsid w:val="000D0B2F"/>
    <w:rsid w:val="000D0B8E"/>
    <w:rsid w:val="000D0E8D"/>
    <w:rsid w:val="000D1D0C"/>
    <w:rsid w:val="000D1E3B"/>
    <w:rsid w:val="000D248C"/>
    <w:rsid w:val="000D254B"/>
    <w:rsid w:val="000D2BF0"/>
    <w:rsid w:val="000D35FF"/>
    <w:rsid w:val="000D3867"/>
    <w:rsid w:val="000D3FF5"/>
    <w:rsid w:val="000D406C"/>
    <w:rsid w:val="000D4088"/>
    <w:rsid w:val="000D4104"/>
    <w:rsid w:val="000D41A5"/>
    <w:rsid w:val="000D4913"/>
    <w:rsid w:val="000D502E"/>
    <w:rsid w:val="000D6248"/>
    <w:rsid w:val="000D64AD"/>
    <w:rsid w:val="000D6F1E"/>
    <w:rsid w:val="000D6F50"/>
    <w:rsid w:val="000D7B73"/>
    <w:rsid w:val="000D7C08"/>
    <w:rsid w:val="000E017E"/>
    <w:rsid w:val="000E0291"/>
    <w:rsid w:val="000E0998"/>
    <w:rsid w:val="000E0E11"/>
    <w:rsid w:val="000E1B81"/>
    <w:rsid w:val="000E2A82"/>
    <w:rsid w:val="000E2B57"/>
    <w:rsid w:val="000E3001"/>
    <w:rsid w:val="000E33AF"/>
    <w:rsid w:val="000E46BB"/>
    <w:rsid w:val="000E4AD3"/>
    <w:rsid w:val="000E4B29"/>
    <w:rsid w:val="000E4F7D"/>
    <w:rsid w:val="000E5046"/>
    <w:rsid w:val="000E58BF"/>
    <w:rsid w:val="000E6B7C"/>
    <w:rsid w:val="000E6C2E"/>
    <w:rsid w:val="000E6C4F"/>
    <w:rsid w:val="000E7471"/>
    <w:rsid w:val="000E74DA"/>
    <w:rsid w:val="000E7C36"/>
    <w:rsid w:val="000F016C"/>
    <w:rsid w:val="000F0B21"/>
    <w:rsid w:val="000F0C64"/>
    <w:rsid w:val="000F13BA"/>
    <w:rsid w:val="000F17CF"/>
    <w:rsid w:val="000F1DA3"/>
    <w:rsid w:val="000F1E02"/>
    <w:rsid w:val="000F24FE"/>
    <w:rsid w:val="000F2B9E"/>
    <w:rsid w:val="000F2E0B"/>
    <w:rsid w:val="000F2F84"/>
    <w:rsid w:val="000F3A4B"/>
    <w:rsid w:val="000F3AC6"/>
    <w:rsid w:val="000F4306"/>
    <w:rsid w:val="000F48E5"/>
    <w:rsid w:val="000F5296"/>
    <w:rsid w:val="000F58E5"/>
    <w:rsid w:val="000F5C6D"/>
    <w:rsid w:val="000F5F8C"/>
    <w:rsid w:val="000F6C82"/>
    <w:rsid w:val="000F70AA"/>
    <w:rsid w:val="000F7EF2"/>
    <w:rsid w:val="001007BB"/>
    <w:rsid w:val="001008B6"/>
    <w:rsid w:val="00100FD8"/>
    <w:rsid w:val="0010185E"/>
    <w:rsid w:val="0010190D"/>
    <w:rsid w:val="00101C31"/>
    <w:rsid w:val="00103200"/>
    <w:rsid w:val="001052A0"/>
    <w:rsid w:val="00106068"/>
    <w:rsid w:val="00106358"/>
    <w:rsid w:val="001069D0"/>
    <w:rsid w:val="0010713E"/>
    <w:rsid w:val="001071AA"/>
    <w:rsid w:val="00107A97"/>
    <w:rsid w:val="00107B1B"/>
    <w:rsid w:val="001100C3"/>
    <w:rsid w:val="001111CB"/>
    <w:rsid w:val="001116D4"/>
    <w:rsid w:val="00111A1B"/>
    <w:rsid w:val="00111B64"/>
    <w:rsid w:val="00111F5C"/>
    <w:rsid w:val="0011267C"/>
    <w:rsid w:val="00112840"/>
    <w:rsid w:val="00112CB4"/>
    <w:rsid w:val="001135B5"/>
    <w:rsid w:val="001137D8"/>
    <w:rsid w:val="00113D7C"/>
    <w:rsid w:val="0011422D"/>
    <w:rsid w:val="00114299"/>
    <w:rsid w:val="001144E7"/>
    <w:rsid w:val="00114D75"/>
    <w:rsid w:val="00114E29"/>
    <w:rsid w:val="00114E74"/>
    <w:rsid w:val="001152E8"/>
    <w:rsid w:val="00116402"/>
    <w:rsid w:val="00117431"/>
    <w:rsid w:val="0012120A"/>
    <w:rsid w:val="0012130C"/>
    <w:rsid w:val="0012199B"/>
    <w:rsid w:val="00121C15"/>
    <w:rsid w:val="001225A7"/>
    <w:rsid w:val="001226F4"/>
    <w:rsid w:val="0012280C"/>
    <w:rsid w:val="00122F2A"/>
    <w:rsid w:val="00123C33"/>
    <w:rsid w:val="0012417E"/>
    <w:rsid w:val="001243BB"/>
    <w:rsid w:val="00124B56"/>
    <w:rsid w:val="00125F76"/>
    <w:rsid w:val="001267E4"/>
    <w:rsid w:val="001269AD"/>
    <w:rsid w:val="0012774F"/>
    <w:rsid w:val="00130371"/>
    <w:rsid w:val="0013041E"/>
    <w:rsid w:val="00131459"/>
    <w:rsid w:val="0013218D"/>
    <w:rsid w:val="00132F32"/>
    <w:rsid w:val="001343A6"/>
    <w:rsid w:val="001345CE"/>
    <w:rsid w:val="0013586C"/>
    <w:rsid w:val="00135917"/>
    <w:rsid w:val="0013624A"/>
    <w:rsid w:val="00136D16"/>
    <w:rsid w:val="0013768D"/>
    <w:rsid w:val="00137992"/>
    <w:rsid w:val="00137B00"/>
    <w:rsid w:val="0014052A"/>
    <w:rsid w:val="0014099B"/>
    <w:rsid w:val="001411D2"/>
    <w:rsid w:val="001418D9"/>
    <w:rsid w:val="00142013"/>
    <w:rsid w:val="00142028"/>
    <w:rsid w:val="001421E9"/>
    <w:rsid w:val="001422C8"/>
    <w:rsid w:val="001427B3"/>
    <w:rsid w:val="00142CC2"/>
    <w:rsid w:val="00142CEA"/>
    <w:rsid w:val="0014330F"/>
    <w:rsid w:val="00143651"/>
    <w:rsid w:val="001439E1"/>
    <w:rsid w:val="00143AC3"/>
    <w:rsid w:val="00143F66"/>
    <w:rsid w:val="00144110"/>
    <w:rsid w:val="00144AD4"/>
    <w:rsid w:val="001454C9"/>
    <w:rsid w:val="001455C0"/>
    <w:rsid w:val="00145640"/>
    <w:rsid w:val="00146260"/>
    <w:rsid w:val="0014692C"/>
    <w:rsid w:val="00146B72"/>
    <w:rsid w:val="0014757C"/>
    <w:rsid w:val="00150117"/>
    <w:rsid w:val="00150436"/>
    <w:rsid w:val="00150544"/>
    <w:rsid w:val="00150F8C"/>
    <w:rsid w:val="0015116C"/>
    <w:rsid w:val="0015163E"/>
    <w:rsid w:val="00151664"/>
    <w:rsid w:val="00151D46"/>
    <w:rsid w:val="001525AC"/>
    <w:rsid w:val="00152725"/>
    <w:rsid w:val="00152A2F"/>
    <w:rsid w:val="00152EFA"/>
    <w:rsid w:val="0015333B"/>
    <w:rsid w:val="001536F3"/>
    <w:rsid w:val="001541C1"/>
    <w:rsid w:val="00155624"/>
    <w:rsid w:val="00155815"/>
    <w:rsid w:val="00155999"/>
    <w:rsid w:val="00155CD6"/>
    <w:rsid w:val="00155E12"/>
    <w:rsid w:val="00155E33"/>
    <w:rsid w:val="00156202"/>
    <w:rsid w:val="00156583"/>
    <w:rsid w:val="00156FE1"/>
    <w:rsid w:val="001575F5"/>
    <w:rsid w:val="00160364"/>
    <w:rsid w:val="001603E2"/>
    <w:rsid w:val="00160471"/>
    <w:rsid w:val="001617A5"/>
    <w:rsid w:val="00162253"/>
    <w:rsid w:val="00162414"/>
    <w:rsid w:val="00162ECB"/>
    <w:rsid w:val="0016353A"/>
    <w:rsid w:val="001638F1"/>
    <w:rsid w:val="00163B20"/>
    <w:rsid w:val="00164836"/>
    <w:rsid w:val="001648E6"/>
    <w:rsid w:val="001648F4"/>
    <w:rsid w:val="00164C95"/>
    <w:rsid w:val="00164CB2"/>
    <w:rsid w:val="001653AC"/>
    <w:rsid w:val="0016572C"/>
    <w:rsid w:val="00165ECB"/>
    <w:rsid w:val="00166388"/>
    <w:rsid w:val="00166753"/>
    <w:rsid w:val="00166963"/>
    <w:rsid w:val="00167110"/>
    <w:rsid w:val="00167172"/>
    <w:rsid w:val="00170122"/>
    <w:rsid w:val="0017067E"/>
    <w:rsid w:val="00170681"/>
    <w:rsid w:val="00171506"/>
    <w:rsid w:val="001716DD"/>
    <w:rsid w:val="001727FE"/>
    <w:rsid w:val="001744D5"/>
    <w:rsid w:val="001745AA"/>
    <w:rsid w:val="00174609"/>
    <w:rsid w:val="00174FFA"/>
    <w:rsid w:val="00175A0C"/>
    <w:rsid w:val="00175D38"/>
    <w:rsid w:val="00176A7B"/>
    <w:rsid w:val="00176D8C"/>
    <w:rsid w:val="00176DF1"/>
    <w:rsid w:val="00176FF1"/>
    <w:rsid w:val="00177C03"/>
    <w:rsid w:val="00177D16"/>
    <w:rsid w:val="001800B8"/>
    <w:rsid w:val="00180148"/>
    <w:rsid w:val="00180394"/>
    <w:rsid w:val="00180415"/>
    <w:rsid w:val="00181239"/>
    <w:rsid w:val="00181384"/>
    <w:rsid w:val="001819FB"/>
    <w:rsid w:val="00181C0F"/>
    <w:rsid w:val="0018230A"/>
    <w:rsid w:val="00182EAF"/>
    <w:rsid w:val="001831DD"/>
    <w:rsid w:val="0018392E"/>
    <w:rsid w:val="00183D0E"/>
    <w:rsid w:val="00183D46"/>
    <w:rsid w:val="00184420"/>
    <w:rsid w:val="00184804"/>
    <w:rsid w:val="00185A7E"/>
    <w:rsid w:val="00186809"/>
    <w:rsid w:val="001869E0"/>
    <w:rsid w:val="00186A0A"/>
    <w:rsid w:val="0018732B"/>
    <w:rsid w:val="00187BDC"/>
    <w:rsid w:val="00190315"/>
    <w:rsid w:val="00190517"/>
    <w:rsid w:val="00190C98"/>
    <w:rsid w:val="0019143D"/>
    <w:rsid w:val="0019256F"/>
    <w:rsid w:val="001926C5"/>
    <w:rsid w:val="00192A9E"/>
    <w:rsid w:val="001931D7"/>
    <w:rsid w:val="001936DD"/>
    <w:rsid w:val="001938E1"/>
    <w:rsid w:val="00193DCD"/>
    <w:rsid w:val="0019439D"/>
    <w:rsid w:val="001944AD"/>
    <w:rsid w:val="0019460A"/>
    <w:rsid w:val="00194BC4"/>
    <w:rsid w:val="00194F96"/>
    <w:rsid w:val="0019522E"/>
    <w:rsid w:val="0019546C"/>
    <w:rsid w:val="00196B34"/>
    <w:rsid w:val="00197141"/>
    <w:rsid w:val="00197BE2"/>
    <w:rsid w:val="001A010C"/>
    <w:rsid w:val="001A0445"/>
    <w:rsid w:val="001A05D0"/>
    <w:rsid w:val="001A0C63"/>
    <w:rsid w:val="001A0F04"/>
    <w:rsid w:val="001A166F"/>
    <w:rsid w:val="001A1698"/>
    <w:rsid w:val="001A1ACD"/>
    <w:rsid w:val="001A1CA5"/>
    <w:rsid w:val="001A1DBF"/>
    <w:rsid w:val="001A27FF"/>
    <w:rsid w:val="001A2A4F"/>
    <w:rsid w:val="001A30F8"/>
    <w:rsid w:val="001A3967"/>
    <w:rsid w:val="001A3D07"/>
    <w:rsid w:val="001A40F4"/>
    <w:rsid w:val="001A5261"/>
    <w:rsid w:val="001A5412"/>
    <w:rsid w:val="001A568C"/>
    <w:rsid w:val="001A5F79"/>
    <w:rsid w:val="001A66D3"/>
    <w:rsid w:val="001A747F"/>
    <w:rsid w:val="001A751B"/>
    <w:rsid w:val="001A7A62"/>
    <w:rsid w:val="001B0562"/>
    <w:rsid w:val="001B0765"/>
    <w:rsid w:val="001B0B00"/>
    <w:rsid w:val="001B1EA1"/>
    <w:rsid w:val="001B252B"/>
    <w:rsid w:val="001B31EA"/>
    <w:rsid w:val="001B38D8"/>
    <w:rsid w:val="001B3B8B"/>
    <w:rsid w:val="001B3C58"/>
    <w:rsid w:val="001B3F71"/>
    <w:rsid w:val="001B41E4"/>
    <w:rsid w:val="001B47D6"/>
    <w:rsid w:val="001B48EE"/>
    <w:rsid w:val="001B4AAA"/>
    <w:rsid w:val="001B51E0"/>
    <w:rsid w:val="001B5330"/>
    <w:rsid w:val="001B552A"/>
    <w:rsid w:val="001B5B3A"/>
    <w:rsid w:val="001B6693"/>
    <w:rsid w:val="001B70F6"/>
    <w:rsid w:val="001B7B29"/>
    <w:rsid w:val="001B7B88"/>
    <w:rsid w:val="001B7E68"/>
    <w:rsid w:val="001B7EB1"/>
    <w:rsid w:val="001C0B81"/>
    <w:rsid w:val="001C0F18"/>
    <w:rsid w:val="001C144E"/>
    <w:rsid w:val="001C1D7F"/>
    <w:rsid w:val="001C2441"/>
    <w:rsid w:val="001C282E"/>
    <w:rsid w:val="001C288A"/>
    <w:rsid w:val="001C3067"/>
    <w:rsid w:val="001C317B"/>
    <w:rsid w:val="001C318C"/>
    <w:rsid w:val="001C3287"/>
    <w:rsid w:val="001C32F0"/>
    <w:rsid w:val="001C376B"/>
    <w:rsid w:val="001C4A46"/>
    <w:rsid w:val="001C51A9"/>
    <w:rsid w:val="001C5C21"/>
    <w:rsid w:val="001C6E90"/>
    <w:rsid w:val="001C72F4"/>
    <w:rsid w:val="001C73F1"/>
    <w:rsid w:val="001C753B"/>
    <w:rsid w:val="001C7DC6"/>
    <w:rsid w:val="001D06F7"/>
    <w:rsid w:val="001D0DB6"/>
    <w:rsid w:val="001D1697"/>
    <w:rsid w:val="001D1C1B"/>
    <w:rsid w:val="001D1C76"/>
    <w:rsid w:val="001D1CE8"/>
    <w:rsid w:val="001D213B"/>
    <w:rsid w:val="001D25A2"/>
    <w:rsid w:val="001D2E9B"/>
    <w:rsid w:val="001D33DA"/>
    <w:rsid w:val="001D3C33"/>
    <w:rsid w:val="001D3E8D"/>
    <w:rsid w:val="001D570A"/>
    <w:rsid w:val="001D5F3F"/>
    <w:rsid w:val="001D6191"/>
    <w:rsid w:val="001D674C"/>
    <w:rsid w:val="001D6A42"/>
    <w:rsid w:val="001D723D"/>
    <w:rsid w:val="001D74B8"/>
    <w:rsid w:val="001D7702"/>
    <w:rsid w:val="001D7CFE"/>
    <w:rsid w:val="001E0DA2"/>
    <w:rsid w:val="001E11E4"/>
    <w:rsid w:val="001E1D59"/>
    <w:rsid w:val="001E2028"/>
    <w:rsid w:val="001E217C"/>
    <w:rsid w:val="001E239E"/>
    <w:rsid w:val="001E2ED0"/>
    <w:rsid w:val="001E39B6"/>
    <w:rsid w:val="001E47A9"/>
    <w:rsid w:val="001E4AFE"/>
    <w:rsid w:val="001E4B9B"/>
    <w:rsid w:val="001E536C"/>
    <w:rsid w:val="001E5EC4"/>
    <w:rsid w:val="001E6658"/>
    <w:rsid w:val="001E66CF"/>
    <w:rsid w:val="001E71DE"/>
    <w:rsid w:val="001E7CFC"/>
    <w:rsid w:val="001F01CA"/>
    <w:rsid w:val="001F0577"/>
    <w:rsid w:val="001F1A5F"/>
    <w:rsid w:val="001F25C3"/>
    <w:rsid w:val="001F2A6C"/>
    <w:rsid w:val="001F2C89"/>
    <w:rsid w:val="001F2E5A"/>
    <w:rsid w:val="001F3D75"/>
    <w:rsid w:val="001F4A7B"/>
    <w:rsid w:val="001F4CEC"/>
    <w:rsid w:val="001F527F"/>
    <w:rsid w:val="001F5502"/>
    <w:rsid w:val="001F65B3"/>
    <w:rsid w:val="001F72F4"/>
    <w:rsid w:val="001F73EA"/>
    <w:rsid w:val="001F7621"/>
    <w:rsid w:val="001F76D6"/>
    <w:rsid w:val="001F7C57"/>
    <w:rsid w:val="001F7D38"/>
    <w:rsid w:val="002002A5"/>
    <w:rsid w:val="0020030F"/>
    <w:rsid w:val="0020032B"/>
    <w:rsid w:val="00200551"/>
    <w:rsid w:val="00200D38"/>
    <w:rsid w:val="002012B6"/>
    <w:rsid w:val="002014E9"/>
    <w:rsid w:val="00201884"/>
    <w:rsid w:val="00202592"/>
    <w:rsid w:val="00202E13"/>
    <w:rsid w:val="00203064"/>
    <w:rsid w:val="002030B0"/>
    <w:rsid w:val="00203720"/>
    <w:rsid w:val="00203A00"/>
    <w:rsid w:val="00203AC5"/>
    <w:rsid w:val="00203B5D"/>
    <w:rsid w:val="0020491D"/>
    <w:rsid w:val="002053B8"/>
    <w:rsid w:val="00206C19"/>
    <w:rsid w:val="0020703F"/>
    <w:rsid w:val="00207740"/>
    <w:rsid w:val="002077D3"/>
    <w:rsid w:val="002106DB"/>
    <w:rsid w:val="00211792"/>
    <w:rsid w:val="002117D2"/>
    <w:rsid w:val="00211873"/>
    <w:rsid w:val="00212376"/>
    <w:rsid w:val="002123BC"/>
    <w:rsid w:val="00212DC5"/>
    <w:rsid w:val="002136B3"/>
    <w:rsid w:val="00214175"/>
    <w:rsid w:val="0021514E"/>
    <w:rsid w:val="00215A00"/>
    <w:rsid w:val="00216357"/>
    <w:rsid w:val="00216439"/>
    <w:rsid w:val="00216510"/>
    <w:rsid w:val="0021661B"/>
    <w:rsid w:val="00217915"/>
    <w:rsid w:val="00217B9D"/>
    <w:rsid w:val="00217C0F"/>
    <w:rsid w:val="00217E50"/>
    <w:rsid w:val="00220996"/>
    <w:rsid w:val="00221103"/>
    <w:rsid w:val="00221240"/>
    <w:rsid w:val="002216A7"/>
    <w:rsid w:val="00221825"/>
    <w:rsid w:val="00221C96"/>
    <w:rsid w:val="00221CCF"/>
    <w:rsid w:val="00222545"/>
    <w:rsid w:val="00222A58"/>
    <w:rsid w:val="0022316B"/>
    <w:rsid w:val="0022316F"/>
    <w:rsid w:val="002231EC"/>
    <w:rsid w:val="00223434"/>
    <w:rsid w:val="0022424C"/>
    <w:rsid w:val="00224C34"/>
    <w:rsid w:val="00225505"/>
    <w:rsid w:val="00225BE4"/>
    <w:rsid w:val="00225D71"/>
    <w:rsid w:val="00225D72"/>
    <w:rsid w:val="002266EC"/>
    <w:rsid w:val="00226E58"/>
    <w:rsid w:val="002270B2"/>
    <w:rsid w:val="002279A3"/>
    <w:rsid w:val="00230013"/>
    <w:rsid w:val="002309D2"/>
    <w:rsid w:val="00231257"/>
    <w:rsid w:val="002318AE"/>
    <w:rsid w:val="00231B70"/>
    <w:rsid w:val="00231E76"/>
    <w:rsid w:val="00232306"/>
    <w:rsid w:val="00232651"/>
    <w:rsid w:val="002327DC"/>
    <w:rsid w:val="00232B96"/>
    <w:rsid w:val="00233064"/>
    <w:rsid w:val="00233248"/>
    <w:rsid w:val="0023353E"/>
    <w:rsid w:val="00233672"/>
    <w:rsid w:val="00233C46"/>
    <w:rsid w:val="00233D4B"/>
    <w:rsid w:val="0023451E"/>
    <w:rsid w:val="00234B9A"/>
    <w:rsid w:val="00234DE4"/>
    <w:rsid w:val="00235F63"/>
    <w:rsid w:val="0023609A"/>
    <w:rsid w:val="00236391"/>
    <w:rsid w:val="0023659F"/>
    <w:rsid w:val="0023711C"/>
    <w:rsid w:val="0023796B"/>
    <w:rsid w:val="00237B81"/>
    <w:rsid w:val="002400A0"/>
    <w:rsid w:val="002402F3"/>
    <w:rsid w:val="0024147E"/>
    <w:rsid w:val="002426A2"/>
    <w:rsid w:val="00242B5D"/>
    <w:rsid w:val="00242E80"/>
    <w:rsid w:val="00243622"/>
    <w:rsid w:val="00243C8E"/>
    <w:rsid w:val="00244711"/>
    <w:rsid w:val="00244CE2"/>
    <w:rsid w:val="00245090"/>
    <w:rsid w:val="002450A9"/>
    <w:rsid w:val="002451FB"/>
    <w:rsid w:val="00245790"/>
    <w:rsid w:val="002459F0"/>
    <w:rsid w:val="00245E15"/>
    <w:rsid w:val="00246436"/>
    <w:rsid w:val="0024706A"/>
    <w:rsid w:val="0024724F"/>
    <w:rsid w:val="00247D1B"/>
    <w:rsid w:val="00250821"/>
    <w:rsid w:val="00250996"/>
    <w:rsid w:val="00250FBC"/>
    <w:rsid w:val="0025137B"/>
    <w:rsid w:val="00251692"/>
    <w:rsid w:val="002529BB"/>
    <w:rsid w:val="00252BE4"/>
    <w:rsid w:val="00252D67"/>
    <w:rsid w:val="002539A7"/>
    <w:rsid w:val="00253F25"/>
    <w:rsid w:val="002544FA"/>
    <w:rsid w:val="00254E9C"/>
    <w:rsid w:val="0025528E"/>
    <w:rsid w:val="00255A9D"/>
    <w:rsid w:val="00256487"/>
    <w:rsid w:val="00256581"/>
    <w:rsid w:val="002565CB"/>
    <w:rsid w:val="002568E6"/>
    <w:rsid w:val="00256F55"/>
    <w:rsid w:val="00256FA3"/>
    <w:rsid w:val="00257804"/>
    <w:rsid w:val="00257E7E"/>
    <w:rsid w:val="002600B2"/>
    <w:rsid w:val="00260570"/>
    <w:rsid w:val="002607B7"/>
    <w:rsid w:val="00261D16"/>
    <w:rsid w:val="002620CD"/>
    <w:rsid w:val="002624EB"/>
    <w:rsid w:val="00262ADF"/>
    <w:rsid w:val="00262B53"/>
    <w:rsid w:val="0026331D"/>
    <w:rsid w:val="00263B1F"/>
    <w:rsid w:val="00264AB0"/>
    <w:rsid w:val="00264FB5"/>
    <w:rsid w:val="00265CFA"/>
    <w:rsid w:val="00265F03"/>
    <w:rsid w:val="0026610E"/>
    <w:rsid w:val="00266B74"/>
    <w:rsid w:val="00266C38"/>
    <w:rsid w:val="00266CB5"/>
    <w:rsid w:val="0026712A"/>
    <w:rsid w:val="00267136"/>
    <w:rsid w:val="002673EE"/>
    <w:rsid w:val="0027019C"/>
    <w:rsid w:val="00270866"/>
    <w:rsid w:val="00271001"/>
    <w:rsid w:val="00271256"/>
    <w:rsid w:val="0027133D"/>
    <w:rsid w:val="00271484"/>
    <w:rsid w:val="00271B68"/>
    <w:rsid w:val="00271F5D"/>
    <w:rsid w:val="00271FE9"/>
    <w:rsid w:val="002720E6"/>
    <w:rsid w:val="00272F9C"/>
    <w:rsid w:val="00273027"/>
    <w:rsid w:val="002737AE"/>
    <w:rsid w:val="00273A16"/>
    <w:rsid w:val="00273C13"/>
    <w:rsid w:val="00273D1C"/>
    <w:rsid w:val="0027455F"/>
    <w:rsid w:val="002750BB"/>
    <w:rsid w:val="00275716"/>
    <w:rsid w:val="00275B2F"/>
    <w:rsid w:val="00275E1E"/>
    <w:rsid w:val="0027615F"/>
    <w:rsid w:val="00276694"/>
    <w:rsid w:val="00280C36"/>
    <w:rsid w:val="00282A79"/>
    <w:rsid w:val="00283749"/>
    <w:rsid w:val="00284F7C"/>
    <w:rsid w:val="0028549F"/>
    <w:rsid w:val="00285C03"/>
    <w:rsid w:val="00286236"/>
    <w:rsid w:val="00286318"/>
    <w:rsid w:val="00287103"/>
    <w:rsid w:val="00287D01"/>
    <w:rsid w:val="00290115"/>
    <w:rsid w:val="00290701"/>
    <w:rsid w:val="00290840"/>
    <w:rsid w:val="00290C18"/>
    <w:rsid w:val="002914E3"/>
    <w:rsid w:val="00291510"/>
    <w:rsid w:val="0029174D"/>
    <w:rsid w:val="0029276E"/>
    <w:rsid w:val="0029289B"/>
    <w:rsid w:val="00292B7B"/>
    <w:rsid w:val="00292E69"/>
    <w:rsid w:val="0029351D"/>
    <w:rsid w:val="00294407"/>
    <w:rsid w:val="002954DC"/>
    <w:rsid w:val="002956E0"/>
    <w:rsid w:val="002957E2"/>
    <w:rsid w:val="00295D7C"/>
    <w:rsid w:val="00295F53"/>
    <w:rsid w:val="00297C8C"/>
    <w:rsid w:val="002A00C5"/>
    <w:rsid w:val="002A01D0"/>
    <w:rsid w:val="002A05E3"/>
    <w:rsid w:val="002A1447"/>
    <w:rsid w:val="002A16AD"/>
    <w:rsid w:val="002A183D"/>
    <w:rsid w:val="002A1FF4"/>
    <w:rsid w:val="002A33B7"/>
    <w:rsid w:val="002A34F7"/>
    <w:rsid w:val="002A3C32"/>
    <w:rsid w:val="002A405F"/>
    <w:rsid w:val="002A4C50"/>
    <w:rsid w:val="002A4D6F"/>
    <w:rsid w:val="002A519E"/>
    <w:rsid w:val="002A5632"/>
    <w:rsid w:val="002A5696"/>
    <w:rsid w:val="002A5AF7"/>
    <w:rsid w:val="002A604D"/>
    <w:rsid w:val="002A6DFF"/>
    <w:rsid w:val="002A6FEC"/>
    <w:rsid w:val="002A75F8"/>
    <w:rsid w:val="002B019D"/>
    <w:rsid w:val="002B03F2"/>
    <w:rsid w:val="002B04A8"/>
    <w:rsid w:val="002B0D94"/>
    <w:rsid w:val="002B13FC"/>
    <w:rsid w:val="002B1E2B"/>
    <w:rsid w:val="002B20D0"/>
    <w:rsid w:val="002B26A2"/>
    <w:rsid w:val="002B2762"/>
    <w:rsid w:val="002B2DC6"/>
    <w:rsid w:val="002B33F8"/>
    <w:rsid w:val="002B34FD"/>
    <w:rsid w:val="002B3771"/>
    <w:rsid w:val="002B377D"/>
    <w:rsid w:val="002B4190"/>
    <w:rsid w:val="002B687B"/>
    <w:rsid w:val="002B6D39"/>
    <w:rsid w:val="002B7464"/>
    <w:rsid w:val="002B7CA2"/>
    <w:rsid w:val="002B7D05"/>
    <w:rsid w:val="002C08D0"/>
    <w:rsid w:val="002C0B13"/>
    <w:rsid w:val="002C0C89"/>
    <w:rsid w:val="002C0CDA"/>
    <w:rsid w:val="002C1520"/>
    <w:rsid w:val="002C1C46"/>
    <w:rsid w:val="002C202E"/>
    <w:rsid w:val="002C23C5"/>
    <w:rsid w:val="002C264E"/>
    <w:rsid w:val="002C34DC"/>
    <w:rsid w:val="002C3BDE"/>
    <w:rsid w:val="002C3E16"/>
    <w:rsid w:val="002C3F18"/>
    <w:rsid w:val="002C4196"/>
    <w:rsid w:val="002C5240"/>
    <w:rsid w:val="002C59C7"/>
    <w:rsid w:val="002C5B38"/>
    <w:rsid w:val="002C5C49"/>
    <w:rsid w:val="002C6499"/>
    <w:rsid w:val="002C6807"/>
    <w:rsid w:val="002C6D83"/>
    <w:rsid w:val="002C73B2"/>
    <w:rsid w:val="002C78C2"/>
    <w:rsid w:val="002C7CD7"/>
    <w:rsid w:val="002D09C1"/>
    <w:rsid w:val="002D1360"/>
    <w:rsid w:val="002D20FD"/>
    <w:rsid w:val="002D2AFC"/>
    <w:rsid w:val="002D2D43"/>
    <w:rsid w:val="002D36B1"/>
    <w:rsid w:val="002D3ADD"/>
    <w:rsid w:val="002D3C89"/>
    <w:rsid w:val="002D3D79"/>
    <w:rsid w:val="002D3EE6"/>
    <w:rsid w:val="002D4383"/>
    <w:rsid w:val="002D4F72"/>
    <w:rsid w:val="002D5A62"/>
    <w:rsid w:val="002D7000"/>
    <w:rsid w:val="002D709E"/>
    <w:rsid w:val="002D76F3"/>
    <w:rsid w:val="002D7AB2"/>
    <w:rsid w:val="002E0387"/>
    <w:rsid w:val="002E0653"/>
    <w:rsid w:val="002E1DCE"/>
    <w:rsid w:val="002E243B"/>
    <w:rsid w:val="002E27F5"/>
    <w:rsid w:val="002E286E"/>
    <w:rsid w:val="002E2C6B"/>
    <w:rsid w:val="002E2DD8"/>
    <w:rsid w:val="002E2EFA"/>
    <w:rsid w:val="002E35DE"/>
    <w:rsid w:val="002E3CC5"/>
    <w:rsid w:val="002E41E7"/>
    <w:rsid w:val="002E42AC"/>
    <w:rsid w:val="002E4D03"/>
    <w:rsid w:val="002E4D04"/>
    <w:rsid w:val="002E5366"/>
    <w:rsid w:val="002E5A1C"/>
    <w:rsid w:val="002E5E38"/>
    <w:rsid w:val="002E60D1"/>
    <w:rsid w:val="002E6384"/>
    <w:rsid w:val="002E63B3"/>
    <w:rsid w:val="002E66E6"/>
    <w:rsid w:val="002E6B30"/>
    <w:rsid w:val="002E7082"/>
    <w:rsid w:val="002E77E0"/>
    <w:rsid w:val="002F0603"/>
    <w:rsid w:val="002F0925"/>
    <w:rsid w:val="002F09D1"/>
    <w:rsid w:val="002F16F3"/>
    <w:rsid w:val="002F18D6"/>
    <w:rsid w:val="002F1BD1"/>
    <w:rsid w:val="002F3409"/>
    <w:rsid w:val="002F389E"/>
    <w:rsid w:val="002F3C35"/>
    <w:rsid w:val="002F3F86"/>
    <w:rsid w:val="002F409F"/>
    <w:rsid w:val="002F4166"/>
    <w:rsid w:val="002F464E"/>
    <w:rsid w:val="002F46B1"/>
    <w:rsid w:val="002F4E16"/>
    <w:rsid w:val="002F5722"/>
    <w:rsid w:val="002F5909"/>
    <w:rsid w:val="002F7383"/>
    <w:rsid w:val="00300110"/>
    <w:rsid w:val="00300DBD"/>
    <w:rsid w:val="00301745"/>
    <w:rsid w:val="00301746"/>
    <w:rsid w:val="003018D4"/>
    <w:rsid w:val="00301B6A"/>
    <w:rsid w:val="00301E76"/>
    <w:rsid w:val="00301FAC"/>
    <w:rsid w:val="003026A5"/>
    <w:rsid w:val="00302B9B"/>
    <w:rsid w:val="00302D0C"/>
    <w:rsid w:val="003031E6"/>
    <w:rsid w:val="003035D9"/>
    <w:rsid w:val="00303E06"/>
    <w:rsid w:val="0030411C"/>
    <w:rsid w:val="00304E70"/>
    <w:rsid w:val="003055A7"/>
    <w:rsid w:val="0030641C"/>
    <w:rsid w:val="00306E29"/>
    <w:rsid w:val="00307727"/>
    <w:rsid w:val="003114B3"/>
    <w:rsid w:val="003116FC"/>
    <w:rsid w:val="00312361"/>
    <w:rsid w:val="00312552"/>
    <w:rsid w:val="00312788"/>
    <w:rsid w:val="00312B01"/>
    <w:rsid w:val="00312E3C"/>
    <w:rsid w:val="00312E52"/>
    <w:rsid w:val="00313142"/>
    <w:rsid w:val="003137EB"/>
    <w:rsid w:val="003138FE"/>
    <w:rsid w:val="00313C2B"/>
    <w:rsid w:val="00313D51"/>
    <w:rsid w:val="00313DFB"/>
    <w:rsid w:val="003148DA"/>
    <w:rsid w:val="0031649D"/>
    <w:rsid w:val="00316564"/>
    <w:rsid w:val="003168FB"/>
    <w:rsid w:val="00316CDB"/>
    <w:rsid w:val="00316FC6"/>
    <w:rsid w:val="0031713E"/>
    <w:rsid w:val="003173AB"/>
    <w:rsid w:val="003174FB"/>
    <w:rsid w:val="00317C42"/>
    <w:rsid w:val="00317C52"/>
    <w:rsid w:val="003206AC"/>
    <w:rsid w:val="00320965"/>
    <w:rsid w:val="0032135C"/>
    <w:rsid w:val="00321422"/>
    <w:rsid w:val="00321A7F"/>
    <w:rsid w:val="003239B6"/>
    <w:rsid w:val="00323BDD"/>
    <w:rsid w:val="00323CF4"/>
    <w:rsid w:val="00323EC8"/>
    <w:rsid w:val="00324BDD"/>
    <w:rsid w:val="00325198"/>
    <w:rsid w:val="00325D72"/>
    <w:rsid w:val="00326121"/>
    <w:rsid w:val="00326250"/>
    <w:rsid w:val="00326895"/>
    <w:rsid w:val="00326E10"/>
    <w:rsid w:val="003273E4"/>
    <w:rsid w:val="00327521"/>
    <w:rsid w:val="003275AA"/>
    <w:rsid w:val="00330E96"/>
    <w:rsid w:val="00330EB7"/>
    <w:rsid w:val="00330F9C"/>
    <w:rsid w:val="00331355"/>
    <w:rsid w:val="00331458"/>
    <w:rsid w:val="00331555"/>
    <w:rsid w:val="0033213D"/>
    <w:rsid w:val="003322F3"/>
    <w:rsid w:val="0033263C"/>
    <w:rsid w:val="003333F0"/>
    <w:rsid w:val="00333587"/>
    <w:rsid w:val="00333871"/>
    <w:rsid w:val="00334FDF"/>
    <w:rsid w:val="00335244"/>
    <w:rsid w:val="0033548E"/>
    <w:rsid w:val="0033580B"/>
    <w:rsid w:val="0033655E"/>
    <w:rsid w:val="0033690C"/>
    <w:rsid w:val="00337834"/>
    <w:rsid w:val="00337E56"/>
    <w:rsid w:val="00337FD7"/>
    <w:rsid w:val="003400F4"/>
    <w:rsid w:val="0034041D"/>
    <w:rsid w:val="00340EA3"/>
    <w:rsid w:val="003419A9"/>
    <w:rsid w:val="00342339"/>
    <w:rsid w:val="00342880"/>
    <w:rsid w:val="00343E0C"/>
    <w:rsid w:val="00343FC2"/>
    <w:rsid w:val="003443C4"/>
    <w:rsid w:val="00345A42"/>
    <w:rsid w:val="00345F33"/>
    <w:rsid w:val="003460B9"/>
    <w:rsid w:val="00346193"/>
    <w:rsid w:val="00346717"/>
    <w:rsid w:val="00346E0F"/>
    <w:rsid w:val="0034779F"/>
    <w:rsid w:val="0034799A"/>
    <w:rsid w:val="00347A7F"/>
    <w:rsid w:val="00347BF5"/>
    <w:rsid w:val="00350558"/>
    <w:rsid w:val="003510AE"/>
    <w:rsid w:val="00351E3E"/>
    <w:rsid w:val="00351FFA"/>
    <w:rsid w:val="003525E7"/>
    <w:rsid w:val="003531FA"/>
    <w:rsid w:val="00353598"/>
    <w:rsid w:val="00353605"/>
    <w:rsid w:val="00353B43"/>
    <w:rsid w:val="00354462"/>
    <w:rsid w:val="00354B30"/>
    <w:rsid w:val="00354B9D"/>
    <w:rsid w:val="00354C87"/>
    <w:rsid w:val="00355CE4"/>
    <w:rsid w:val="00357FC3"/>
    <w:rsid w:val="003601A1"/>
    <w:rsid w:val="00360201"/>
    <w:rsid w:val="00360C03"/>
    <w:rsid w:val="00360F9A"/>
    <w:rsid w:val="003610A3"/>
    <w:rsid w:val="00361B63"/>
    <w:rsid w:val="00361DAD"/>
    <w:rsid w:val="00361ED8"/>
    <w:rsid w:val="0036230B"/>
    <w:rsid w:val="00362587"/>
    <w:rsid w:val="00362E68"/>
    <w:rsid w:val="00363A00"/>
    <w:rsid w:val="00363A22"/>
    <w:rsid w:val="00363BF4"/>
    <w:rsid w:val="0036409E"/>
    <w:rsid w:val="003652DB"/>
    <w:rsid w:val="00365AF5"/>
    <w:rsid w:val="00365B4F"/>
    <w:rsid w:val="0036638F"/>
    <w:rsid w:val="00366611"/>
    <w:rsid w:val="0036671D"/>
    <w:rsid w:val="00366949"/>
    <w:rsid w:val="00366A65"/>
    <w:rsid w:val="00366AEA"/>
    <w:rsid w:val="00366CBA"/>
    <w:rsid w:val="003673E9"/>
    <w:rsid w:val="00367B08"/>
    <w:rsid w:val="0037093B"/>
    <w:rsid w:val="003717ED"/>
    <w:rsid w:val="00371A04"/>
    <w:rsid w:val="00371A27"/>
    <w:rsid w:val="00371AA8"/>
    <w:rsid w:val="00371B04"/>
    <w:rsid w:val="00371BC0"/>
    <w:rsid w:val="00372110"/>
    <w:rsid w:val="0037228F"/>
    <w:rsid w:val="00372AFD"/>
    <w:rsid w:val="003736B5"/>
    <w:rsid w:val="003743F4"/>
    <w:rsid w:val="00374B1C"/>
    <w:rsid w:val="00375340"/>
    <w:rsid w:val="0037595F"/>
    <w:rsid w:val="003763FA"/>
    <w:rsid w:val="00376888"/>
    <w:rsid w:val="003774DB"/>
    <w:rsid w:val="00377ED6"/>
    <w:rsid w:val="00380059"/>
    <w:rsid w:val="003804F1"/>
    <w:rsid w:val="0038052E"/>
    <w:rsid w:val="003807CB"/>
    <w:rsid w:val="00380BE3"/>
    <w:rsid w:val="00380EA4"/>
    <w:rsid w:val="003810AE"/>
    <w:rsid w:val="00381717"/>
    <w:rsid w:val="003818B8"/>
    <w:rsid w:val="003820AC"/>
    <w:rsid w:val="0038296A"/>
    <w:rsid w:val="00382F18"/>
    <w:rsid w:val="00383194"/>
    <w:rsid w:val="003832E8"/>
    <w:rsid w:val="0038349B"/>
    <w:rsid w:val="00384DA2"/>
    <w:rsid w:val="0038547C"/>
    <w:rsid w:val="0038548E"/>
    <w:rsid w:val="003854E7"/>
    <w:rsid w:val="003854FF"/>
    <w:rsid w:val="003858A0"/>
    <w:rsid w:val="00385D18"/>
    <w:rsid w:val="00385DD6"/>
    <w:rsid w:val="003862BF"/>
    <w:rsid w:val="00386AB9"/>
    <w:rsid w:val="00386BE8"/>
    <w:rsid w:val="00386CD1"/>
    <w:rsid w:val="00386CEF"/>
    <w:rsid w:val="00386D69"/>
    <w:rsid w:val="00386F55"/>
    <w:rsid w:val="00387A63"/>
    <w:rsid w:val="00387AE7"/>
    <w:rsid w:val="00387C53"/>
    <w:rsid w:val="00387DC6"/>
    <w:rsid w:val="00390C79"/>
    <w:rsid w:val="003910E7"/>
    <w:rsid w:val="003915D0"/>
    <w:rsid w:val="00391613"/>
    <w:rsid w:val="00391890"/>
    <w:rsid w:val="00392880"/>
    <w:rsid w:val="003929DE"/>
    <w:rsid w:val="003935D6"/>
    <w:rsid w:val="0039382F"/>
    <w:rsid w:val="00393CEB"/>
    <w:rsid w:val="00393F62"/>
    <w:rsid w:val="00394222"/>
    <w:rsid w:val="0039489F"/>
    <w:rsid w:val="00394E71"/>
    <w:rsid w:val="00395681"/>
    <w:rsid w:val="00395E2B"/>
    <w:rsid w:val="00396571"/>
    <w:rsid w:val="00396FF7"/>
    <w:rsid w:val="003974D2"/>
    <w:rsid w:val="003A03EB"/>
    <w:rsid w:val="003A06C9"/>
    <w:rsid w:val="003A0D59"/>
    <w:rsid w:val="003A0E6D"/>
    <w:rsid w:val="003A1777"/>
    <w:rsid w:val="003A2000"/>
    <w:rsid w:val="003A23C5"/>
    <w:rsid w:val="003A279D"/>
    <w:rsid w:val="003A2E29"/>
    <w:rsid w:val="003A3000"/>
    <w:rsid w:val="003A3648"/>
    <w:rsid w:val="003A3847"/>
    <w:rsid w:val="003A439B"/>
    <w:rsid w:val="003A4446"/>
    <w:rsid w:val="003A4D1E"/>
    <w:rsid w:val="003A50C8"/>
    <w:rsid w:val="003A5EA0"/>
    <w:rsid w:val="003A5EA9"/>
    <w:rsid w:val="003A604B"/>
    <w:rsid w:val="003A681C"/>
    <w:rsid w:val="003A6918"/>
    <w:rsid w:val="003A79C6"/>
    <w:rsid w:val="003B061C"/>
    <w:rsid w:val="003B095C"/>
    <w:rsid w:val="003B0FD7"/>
    <w:rsid w:val="003B2466"/>
    <w:rsid w:val="003B28F5"/>
    <w:rsid w:val="003B2922"/>
    <w:rsid w:val="003B29CE"/>
    <w:rsid w:val="003B2CDC"/>
    <w:rsid w:val="003B2F8D"/>
    <w:rsid w:val="003B30CB"/>
    <w:rsid w:val="003B380C"/>
    <w:rsid w:val="003B481A"/>
    <w:rsid w:val="003B4BA7"/>
    <w:rsid w:val="003B54F1"/>
    <w:rsid w:val="003B568D"/>
    <w:rsid w:val="003B59C6"/>
    <w:rsid w:val="003B5A4F"/>
    <w:rsid w:val="003B5A66"/>
    <w:rsid w:val="003B5C3A"/>
    <w:rsid w:val="003B6617"/>
    <w:rsid w:val="003B76FA"/>
    <w:rsid w:val="003B77C3"/>
    <w:rsid w:val="003B785B"/>
    <w:rsid w:val="003B78BF"/>
    <w:rsid w:val="003B7DBA"/>
    <w:rsid w:val="003C00B0"/>
    <w:rsid w:val="003C07A2"/>
    <w:rsid w:val="003C09AE"/>
    <w:rsid w:val="003C0D68"/>
    <w:rsid w:val="003C14A0"/>
    <w:rsid w:val="003C1771"/>
    <w:rsid w:val="003C1B68"/>
    <w:rsid w:val="003C1CD1"/>
    <w:rsid w:val="003C2009"/>
    <w:rsid w:val="003C2855"/>
    <w:rsid w:val="003C2D5A"/>
    <w:rsid w:val="003C4E57"/>
    <w:rsid w:val="003C4ED7"/>
    <w:rsid w:val="003C551E"/>
    <w:rsid w:val="003C5C29"/>
    <w:rsid w:val="003C6052"/>
    <w:rsid w:val="003C6607"/>
    <w:rsid w:val="003C69B3"/>
    <w:rsid w:val="003C6ED7"/>
    <w:rsid w:val="003C74FA"/>
    <w:rsid w:val="003C7BAE"/>
    <w:rsid w:val="003D001F"/>
    <w:rsid w:val="003D0256"/>
    <w:rsid w:val="003D02E2"/>
    <w:rsid w:val="003D0DD6"/>
    <w:rsid w:val="003D143E"/>
    <w:rsid w:val="003D2150"/>
    <w:rsid w:val="003D21C5"/>
    <w:rsid w:val="003D3ACC"/>
    <w:rsid w:val="003D3D6F"/>
    <w:rsid w:val="003D4283"/>
    <w:rsid w:val="003D4B5F"/>
    <w:rsid w:val="003D524D"/>
    <w:rsid w:val="003D52C3"/>
    <w:rsid w:val="003D60D5"/>
    <w:rsid w:val="003D639D"/>
    <w:rsid w:val="003D6796"/>
    <w:rsid w:val="003D6C7C"/>
    <w:rsid w:val="003D6C92"/>
    <w:rsid w:val="003E0B0B"/>
    <w:rsid w:val="003E0BE7"/>
    <w:rsid w:val="003E0E06"/>
    <w:rsid w:val="003E1D5A"/>
    <w:rsid w:val="003E2247"/>
    <w:rsid w:val="003E2DF9"/>
    <w:rsid w:val="003E2E63"/>
    <w:rsid w:val="003E2F9D"/>
    <w:rsid w:val="003E3571"/>
    <w:rsid w:val="003E3866"/>
    <w:rsid w:val="003E4476"/>
    <w:rsid w:val="003E4657"/>
    <w:rsid w:val="003E46CD"/>
    <w:rsid w:val="003E4732"/>
    <w:rsid w:val="003E5364"/>
    <w:rsid w:val="003E5907"/>
    <w:rsid w:val="003E6C62"/>
    <w:rsid w:val="003E6C99"/>
    <w:rsid w:val="003E7D23"/>
    <w:rsid w:val="003E7DDB"/>
    <w:rsid w:val="003F25EE"/>
    <w:rsid w:val="003F3015"/>
    <w:rsid w:val="003F3A2B"/>
    <w:rsid w:val="003F3A65"/>
    <w:rsid w:val="003F3A80"/>
    <w:rsid w:val="003F3A87"/>
    <w:rsid w:val="003F3E0F"/>
    <w:rsid w:val="003F3FCE"/>
    <w:rsid w:val="003F4650"/>
    <w:rsid w:val="003F48A4"/>
    <w:rsid w:val="003F653A"/>
    <w:rsid w:val="003F6F17"/>
    <w:rsid w:val="003F72E7"/>
    <w:rsid w:val="003F7E15"/>
    <w:rsid w:val="0040069C"/>
    <w:rsid w:val="00400E95"/>
    <w:rsid w:val="00401143"/>
    <w:rsid w:val="004027F2"/>
    <w:rsid w:val="00402B75"/>
    <w:rsid w:val="00402D13"/>
    <w:rsid w:val="00403481"/>
    <w:rsid w:val="00403523"/>
    <w:rsid w:val="004035D6"/>
    <w:rsid w:val="00404300"/>
    <w:rsid w:val="00404410"/>
    <w:rsid w:val="0040446F"/>
    <w:rsid w:val="004044CF"/>
    <w:rsid w:val="0040450E"/>
    <w:rsid w:val="00405777"/>
    <w:rsid w:val="00405CE5"/>
    <w:rsid w:val="00405F2F"/>
    <w:rsid w:val="004060FB"/>
    <w:rsid w:val="00406C8B"/>
    <w:rsid w:val="0040701F"/>
    <w:rsid w:val="00407FB8"/>
    <w:rsid w:val="0041126E"/>
    <w:rsid w:val="004115B6"/>
    <w:rsid w:val="00411637"/>
    <w:rsid w:val="0041178E"/>
    <w:rsid w:val="00411903"/>
    <w:rsid w:val="004120CF"/>
    <w:rsid w:val="00412AA9"/>
    <w:rsid w:val="00413119"/>
    <w:rsid w:val="00413F59"/>
    <w:rsid w:val="00414063"/>
    <w:rsid w:val="00414382"/>
    <w:rsid w:val="00414636"/>
    <w:rsid w:val="004164A4"/>
    <w:rsid w:val="0042064A"/>
    <w:rsid w:val="00420860"/>
    <w:rsid w:val="00420A1E"/>
    <w:rsid w:val="00420C9A"/>
    <w:rsid w:val="00421809"/>
    <w:rsid w:val="00421A01"/>
    <w:rsid w:val="00421EFF"/>
    <w:rsid w:val="0042215E"/>
    <w:rsid w:val="00422233"/>
    <w:rsid w:val="00422436"/>
    <w:rsid w:val="0042270F"/>
    <w:rsid w:val="004228AB"/>
    <w:rsid w:val="00423188"/>
    <w:rsid w:val="00423FA8"/>
    <w:rsid w:val="00424A63"/>
    <w:rsid w:val="00426761"/>
    <w:rsid w:val="00426AB6"/>
    <w:rsid w:val="00426BBB"/>
    <w:rsid w:val="0042705B"/>
    <w:rsid w:val="00427981"/>
    <w:rsid w:val="0043009F"/>
    <w:rsid w:val="0043014B"/>
    <w:rsid w:val="004301C4"/>
    <w:rsid w:val="00430D66"/>
    <w:rsid w:val="00430FE1"/>
    <w:rsid w:val="004312A0"/>
    <w:rsid w:val="004313A7"/>
    <w:rsid w:val="00431CFB"/>
    <w:rsid w:val="00431F0C"/>
    <w:rsid w:val="004323E9"/>
    <w:rsid w:val="00433BA2"/>
    <w:rsid w:val="00433D9B"/>
    <w:rsid w:val="0043467A"/>
    <w:rsid w:val="00434680"/>
    <w:rsid w:val="004346F8"/>
    <w:rsid w:val="00434F8E"/>
    <w:rsid w:val="00435904"/>
    <w:rsid w:val="00436272"/>
    <w:rsid w:val="00436CB6"/>
    <w:rsid w:val="0043708B"/>
    <w:rsid w:val="00437724"/>
    <w:rsid w:val="00437CBD"/>
    <w:rsid w:val="00437D55"/>
    <w:rsid w:val="00440306"/>
    <w:rsid w:val="004408D8"/>
    <w:rsid w:val="00441016"/>
    <w:rsid w:val="00441334"/>
    <w:rsid w:val="004424E4"/>
    <w:rsid w:val="004428DF"/>
    <w:rsid w:val="00443089"/>
    <w:rsid w:val="00443752"/>
    <w:rsid w:val="00443936"/>
    <w:rsid w:val="004442FF"/>
    <w:rsid w:val="00444C70"/>
    <w:rsid w:val="0044564F"/>
    <w:rsid w:val="00445659"/>
    <w:rsid w:val="00445897"/>
    <w:rsid w:val="00445C55"/>
    <w:rsid w:val="00445DF0"/>
    <w:rsid w:val="00445EE9"/>
    <w:rsid w:val="004467E0"/>
    <w:rsid w:val="00446C20"/>
    <w:rsid w:val="00447010"/>
    <w:rsid w:val="0044764D"/>
    <w:rsid w:val="004508F1"/>
    <w:rsid w:val="004509E3"/>
    <w:rsid w:val="0045135D"/>
    <w:rsid w:val="00451F64"/>
    <w:rsid w:val="00452A19"/>
    <w:rsid w:val="004533AE"/>
    <w:rsid w:val="004542E8"/>
    <w:rsid w:val="00454844"/>
    <w:rsid w:val="0045494A"/>
    <w:rsid w:val="00454F84"/>
    <w:rsid w:val="00455598"/>
    <w:rsid w:val="0045569E"/>
    <w:rsid w:val="00455F5A"/>
    <w:rsid w:val="00456147"/>
    <w:rsid w:val="004572F5"/>
    <w:rsid w:val="004573B7"/>
    <w:rsid w:val="0046014C"/>
    <w:rsid w:val="00460632"/>
    <w:rsid w:val="004607E9"/>
    <w:rsid w:val="00460F53"/>
    <w:rsid w:val="00461415"/>
    <w:rsid w:val="00461F6B"/>
    <w:rsid w:val="00462482"/>
    <w:rsid w:val="00463041"/>
    <w:rsid w:val="004633F7"/>
    <w:rsid w:val="00463761"/>
    <w:rsid w:val="00463846"/>
    <w:rsid w:val="00463C25"/>
    <w:rsid w:val="004648D0"/>
    <w:rsid w:val="00464CA6"/>
    <w:rsid w:val="00464F35"/>
    <w:rsid w:val="00465333"/>
    <w:rsid w:val="00465428"/>
    <w:rsid w:val="004654D1"/>
    <w:rsid w:val="004662DA"/>
    <w:rsid w:val="00466A53"/>
    <w:rsid w:val="004670AA"/>
    <w:rsid w:val="004672C7"/>
    <w:rsid w:val="00470690"/>
    <w:rsid w:val="00470A61"/>
    <w:rsid w:val="00470D55"/>
    <w:rsid w:val="0047103E"/>
    <w:rsid w:val="00471954"/>
    <w:rsid w:val="00471DB9"/>
    <w:rsid w:val="004721EF"/>
    <w:rsid w:val="00472234"/>
    <w:rsid w:val="00472736"/>
    <w:rsid w:val="00473598"/>
    <w:rsid w:val="0047363F"/>
    <w:rsid w:val="004738C8"/>
    <w:rsid w:val="004738EF"/>
    <w:rsid w:val="00473F20"/>
    <w:rsid w:val="00473F2B"/>
    <w:rsid w:val="00474F87"/>
    <w:rsid w:val="00476DB8"/>
    <w:rsid w:val="00477703"/>
    <w:rsid w:val="004779D1"/>
    <w:rsid w:val="00477A85"/>
    <w:rsid w:val="00477BA3"/>
    <w:rsid w:val="00477C21"/>
    <w:rsid w:val="00480470"/>
    <w:rsid w:val="0048082F"/>
    <w:rsid w:val="0048118C"/>
    <w:rsid w:val="004816B0"/>
    <w:rsid w:val="00481E73"/>
    <w:rsid w:val="00481F39"/>
    <w:rsid w:val="00482A5B"/>
    <w:rsid w:val="00482AB2"/>
    <w:rsid w:val="00482AE8"/>
    <w:rsid w:val="00482D21"/>
    <w:rsid w:val="0048345D"/>
    <w:rsid w:val="004834D2"/>
    <w:rsid w:val="004844FD"/>
    <w:rsid w:val="004846A4"/>
    <w:rsid w:val="00484CAD"/>
    <w:rsid w:val="00484D72"/>
    <w:rsid w:val="004850D0"/>
    <w:rsid w:val="00485C2F"/>
    <w:rsid w:val="0048647F"/>
    <w:rsid w:val="00486D9F"/>
    <w:rsid w:val="004871CB"/>
    <w:rsid w:val="00487548"/>
    <w:rsid w:val="00487B08"/>
    <w:rsid w:val="00491075"/>
    <w:rsid w:val="004915E8"/>
    <w:rsid w:val="00491760"/>
    <w:rsid w:val="00491A38"/>
    <w:rsid w:val="00491AA8"/>
    <w:rsid w:val="00491CF2"/>
    <w:rsid w:val="004923F8"/>
    <w:rsid w:val="00492BD9"/>
    <w:rsid w:val="0049321B"/>
    <w:rsid w:val="00493289"/>
    <w:rsid w:val="0049365E"/>
    <w:rsid w:val="00493741"/>
    <w:rsid w:val="00493B5B"/>
    <w:rsid w:val="00493E52"/>
    <w:rsid w:val="00493F96"/>
    <w:rsid w:val="0049426B"/>
    <w:rsid w:val="00494395"/>
    <w:rsid w:val="00494656"/>
    <w:rsid w:val="00494657"/>
    <w:rsid w:val="004946AD"/>
    <w:rsid w:val="00494832"/>
    <w:rsid w:val="00494874"/>
    <w:rsid w:val="004950BA"/>
    <w:rsid w:val="0049557A"/>
    <w:rsid w:val="00495682"/>
    <w:rsid w:val="00495CD0"/>
    <w:rsid w:val="00495DD7"/>
    <w:rsid w:val="00496331"/>
    <w:rsid w:val="00496427"/>
    <w:rsid w:val="00496474"/>
    <w:rsid w:val="00497666"/>
    <w:rsid w:val="00497A97"/>
    <w:rsid w:val="004A00D4"/>
    <w:rsid w:val="004A06E4"/>
    <w:rsid w:val="004A0FE8"/>
    <w:rsid w:val="004A1156"/>
    <w:rsid w:val="004A19BB"/>
    <w:rsid w:val="004A2632"/>
    <w:rsid w:val="004A2C42"/>
    <w:rsid w:val="004A2D26"/>
    <w:rsid w:val="004A3594"/>
    <w:rsid w:val="004A365C"/>
    <w:rsid w:val="004A3EF3"/>
    <w:rsid w:val="004A404B"/>
    <w:rsid w:val="004A4436"/>
    <w:rsid w:val="004A5CCD"/>
    <w:rsid w:val="004A5F61"/>
    <w:rsid w:val="004A6096"/>
    <w:rsid w:val="004A685F"/>
    <w:rsid w:val="004A6EC5"/>
    <w:rsid w:val="004A6F1F"/>
    <w:rsid w:val="004A6F50"/>
    <w:rsid w:val="004A76CC"/>
    <w:rsid w:val="004A7A3C"/>
    <w:rsid w:val="004B0EFC"/>
    <w:rsid w:val="004B117B"/>
    <w:rsid w:val="004B188D"/>
    <w:rsid w:val="004B1B1F"/>
    <w:rsid w:val="004B1BCB"/>
    <w:rsid w:val="004B2082"/>
    <w:rsid w:val="004B2F78"/>
    <w:rsid w:val="004B362E"/>
    <w:rsid w:val="004B3636"/>
    <w:rsid w:val="004B37C7"/>
    <w:rsid w:val="004B38CD"/>
    <w:rsid w:val="004B3AD4"/>
    <w:rsid w:val="004B4204"/>
    <w:rsid w:val="004B467F"/>
    <w:rsid w:val="004B4CA8"/>
    <w:rsid w:val="004B54E4"/>
    <w:rsid w:val="004B601C"/>
    <w:rsid w:val="004B675B"/>
    <w:rsid w:val="004B6C85"/>
    <w:rsid w:val="004B7CD5"/>
    <w:rsid w:val="004B7D56"/>
    <w:rsid w:val="004B7DD3"/>
    <w:rsid w:val="004B7DE2"/>
    <w:rsid w:val="004B7EA7"/>
    <w:rsid w:val="004C0D5C"/>
    <w:rsid w:val="004C0E50"/>
    <w:rsid w:val="004C26AF"/>
    <w:rsid w:val="004C30AB"/>
    <w:rsid w:val="004C3115"/>
    <w:rsid w:val="004C319D"/>
    <w:rsid w:val="004C3477"/>
    <w:rsid w:val="004C4860"/>
    <w:rsid w:val="004C5028"/>
    <w:rsid w:val="004C5369"/>
    <w:rsid w:val="004C5849"/>
    <w:rsid w:val="004C5F69"/>
    <w:rsid w:val="004C64A8"/>
    <w:rsid w:val="004C71A6"/>
    <w:rsid w:val="004C79DC"/>
    <w:rsid w:val="004C7C86"/>
    <w:rsid w:val="004C7CA5"/>
    <w:rsid w:val="004D092F"/>
    <w:rsid w:val="004D099B"/>
    <w:rsid w:val="004D0C46"/>
    <w:rsid w:val="004D0C4C"/>
    <w:rsid w:val="004D1889"/>
    <w:rsid w:val="004D1A9A"/>
    <w:rsid w:val="004D2EC2"/>
    <w:rsid w:val="004D369F"/>
    <w:rsid w:val="004D3B99"/>
    <w:rsid w:val="004D3EAF"/>
    <w:rsid w:val="004D40CD"/>
    <w:rsid w:val="004D47FF"/>
    <w:rsid w:val="004D54A5"/>
    <w:rsid w:val="004D59D8"/>
    <w:rsid w:val="004D5F3F"/>
    <w:rsid w:val="004D62AD"/>
    <w:rsid w:val="004D67F5"/>
    <w:rsid w:val="004D6A60"/>
    <w:rsid w:val="004D7119"/>
    <w:rsid w:val="004D7394"/>
    <w:rsid w:val="004D73A2"/>
    <w:rsid w:val="004D747B"/>
    <w:rsid w:val="004D7801"/>
    <w:rsid w:val="004D7B74"/>
    <w:rsid w:val="004D7BD9"/>
    <w:rsid w:val="004D7EF5"/>
    <w:rsid w:val="004E024E"/>
    <w:rsid w:val="004E05B9"/>
    <w:rsid w:val="004E07CF"/>
    <w:rsid w:val="004E177D"/>
    <w:rsid w:val="004E1A97"/>
    <w:rsid w:val="004E234F"/>
    <w:rsid w:val="004E2356"/>
    <w:rsid w:val="004E243E"/>
    <w:rsid w:val="004E26BA"/>
    <w:rsid w:val="004E3428"/>
    <w:rsid w:val="004E35FF"/>
    <w:rsid w:val="004E43BE"/>
    <w:rsid w:val="004E462C"/>
    <w:rsid w:val="004E46B1"/>
    <w:rsid w:val="004E4BF2"/>
    <w:rsid w:val="004E4CAA"/>
    <w:rsid w:val="004E4EE4"/>
    <w:rsid w:val="004E511D"/>
    <w:rsid w:val="004E54C7"/>
    <w:rsid w:val="004E554A"/>
    <w:rsid w:val="004E55F4"/>
    <w:rsid w:val="004E6ADF"/>
    <w:rsid w:val="004E7383"/>
    <w:rsid w:val="004E7402"/>
    <w:rsid w:val="004E7810"/>
    <w:rsid w:val="004E79B8"/>
    <w:rsid w:val="004F0412"/>
    <w:rsid w:val="004F0C94"/>
    <w:rsid w:val="004F259A"/>
    <w:rsid w:val="004F26E3"/>
    <w:rsid w:val="004F3763"/>
    <w:rsid w:val="004F37A4"/>
    <w:rsid w:val="004F3C89"/>
    <w:rsid w:val="004F45ED"/>
    <w:rsid w:val="004F4AEC"/>
    <w:rsid w:val="004F664C"/>
    <w:rsid w:val="004F7453"/>
    <w:rsid w:val="004F7CF8"/>
    <w:rsid w:val="0050018C"/>
    <w:rsid w:val="0050087B"/>
    <w:rsid w:val="00500A28"/>
    <w:rsid w:val="00500DA3"/>
    <w:rsid w:val="00502201"/>
    <w:rsid w:val="0050240E"/>
    <w:rsid w:val="005039F3"/>
    <w:rsid w:val="00504043"/>
    <w:rsid w:val="00504103"/>
    <w:rsid w:val="005042DF"/>
    <w:rsid w:val="00504B1C"/>
    <w:rsid w:val="00504F7A"/>
    <w:rsid w:val="00505154"/>
    <w:rsid w:val="0050553D"/>
    <w:rsid w:val="0050592F"/>
    <w:rsid w:val="00505E2E"/>
    <w:rsid w:val="005062D2"/>
    <w:rsid w:val="005064FF"/>
    <w:rsid w:val="00506A80"/>
    <w:rsid w:val="0050C5C5"/>
    <w:rsid w:val="00510BE3"/>
    <w:rsid w:val="00511613"/>
    <w:rsid w:val="005117CE"/>
    <w:rsid w:val="00512A02"/>
    <w:rsid w:val="00512D54"/>
    <w:rsid w:val="00513327"/>
    <w:rsid w:val="00513E22"/>
    <w:rsid w:val="0051418F"/>
    <w:rsid w:val="00514494"/>
    <w:rsid w:val="00514C13"/>
    <w:rsid w:val="00514FF1"/>
    <w:rsid w:val="00514FFA"/>
    <w:rsid w:val="005153D8"/>
    <w:rsid w:val="00515688"/>
    <w:rsid w:val="0051573A"/>
    <w:rsid w:val="005158B0"/>
    <w:rsid w:val="005159D1"/>
    <w:rsid w:val="00516689"/>
    <w:rsid w:val="0051748B"/>
    <w:rsid w:val="0051786C"/>
    <w:rsid w:val="00517B02"/>
    <w:rsid w:val="00520177"/>
    <w:rsid w:val="00520377"/>
    <w:rsid w:val="00520677"/>
    <w:rsid w:val="00520A08"/>
    <w:rsid w:val="00520F88"/>
    <w:rsid w:val="005212C0"/>
    <w:rsid w:val="00521E67"/>
    <w:rsid w:val="005229CC"/>
    <w:rsid w:val="00522F5B"/>
    <w:rsid w:val="00523A69"/>
    <w:rsid w:val="00523E32"/>
    <w:rsid w:val="005241AE"/>
    <w:rsid w:val="005244D2"/>
    <w:rsid w:val="00524CC9"/>
    <w:rsid w:val="00524CE4"/>
    <w:rsid w:val="00525208"/>
    <w:rsid w:val="005258C5"/>
    <w:rsid w:val="0052698E"/>
    <w:rsid w:val="00526A54"/>
    <w:rsid w:val="00526BD3"/>
    <w:rsid w:val="00526EE3"/>
    <w:rsid w:val="005273C1"/>
    <w:rsid w:val="005276DB"/>
    <w:rsid w:val="005278AB"/>
    <w:rsid w:val="005279BF"/>
    <w:rsid w:val="00527D88"/>
    <w:rsid w:val="00530233"/>
    <w:rsid w:val="00531B09"/>
    <w:rsid w:val="0053395F"/>
    <w:rsid w:val="005341EE"/>
    <w:rsid w:val="00534489"/>
    <w:rsid w:val="00534B13"/>
    <w:rsid w:val="00534CBD"/>
    <w:rsid w:val="005357CB"/>
    <w:rsid w:val="00535BDB"/>
    <w:rsid w:val="00535D25"/>
    <w:rsid w:val="00535F88"/>
    <w:rsid w:val="005361E0"/>
    <w:rsid w:val="005363EA"/>
    <w:rsid w:val="00537D8B"/>
    <w:rsid w:val="0054025F"/>
    <w:rsid w:val="005403D3"/>
    <w:rsid w:val="00540659"/>
    <w:rsid w:val="00540D47"/>
    <w:rsid w:val="00541B00"/>
    <w:rsid w:val="00541C67"/>
    <w:rsid w:val="00542065"/>
    <w:rsid w:val="00543235"/>
    <w:rsid w:val="005432F2"/>
    <w:rsid w:val="00543606"/>
    <w:rsid w:val="0054391B"/>
    <w:rsid w:val="00543A6A"/>
    <w:rsid w:val="00543ECB"/>
    <w:rsid w:val="00545045"/>
    <w:rsid w:val="00545176"/>
    <w:rsid w:val="00546012"/>
    <w:rsid w:val="0054661F"/>
    <w:rsid w:val="00546672"/>
    <w:rsid w:val="00546B23"/>
    <w:rsid w:val="00546F73"/>
    <w:rsid w:val="0054799B"/>
    <w:rsid w:val="00547E36"/>
    <w:rsid w:val="00547F8D"/>
    <w:rsid w:val="00550C2A"/>
    <w:rsid w:val="00551CC1"/>
    <w:rsid w:val="0055223A"/>
    <w:rsid w:val="0055246B"/>
    <w:rsid w:val="0055284F"/>
    <w:rsid w:val="00552EB0"/>
    <w:rsid w:val="00553765"/>
    <w:rsid w:val="0055433B"/>
    <w:rsid w:val="00554A2A"/>
    <w:rsid w:val="00554B5D"/>
    <w:rsid w:val="0055501A"/>
    <w:rsid w:val="00555EA3"/>
    <w:rsid w:val="00556022"/>
    <w:rsid w:val="005564D3"/>
    <w:rsid w:val="00556E65"/>
    <w:rsid w:val="0055762C"/>
    <w:rsid w:val="00557704"/>
    <w:rsid w:val="0055786E"/>
    <w:rsid w:val="00557E95"/>
    <w:rsid w:val="00557FCB"/>
    <w:rsid w:val="005601D9"/>
    <w:rsid w:val="005602E1"/>
    <w:rsid w:val="00560B22"/>
    <w:rsid w:val="0056113B"/>
    <w:rsid w:val="00561987"/>
    <w:rsid w:val="00561D09"/>
    <w:rsid w:val="00561F98"/>
    <w:rsid w:val="005620A3"/>
    <w:rsid w:val="005620D5"/>
    <w:rsid w:val="00562362"/>
    <w:rsid w:val="00563CB9"/>
    <w:rsid w:val="00564305"/>
    <w:rsid w:val="005657A6"/>
    <w:rsid w:val="005657C7"/>
    <w:rsid w:val="00565EBC"/>
    <w:rsid w:val="00566509"/>
    <w:rsid w:val="0056669F"/>
    <w:rsid w:val="005667D3"/>
    <w:rsid w:val="00566CA1"/>
    <w:rsid w:val="00566E4B"/>
    <w:rsid w:val="0056767F"/>
    <w:rsid w:val="005677F8"/>
    <w:rsid w:val="00567E01"/>
    <w:rsid w:val="00570559"/>
    <w:rsid w:val="0057067D"/>
    <w:rsid w:val="00570698"/>
    <w:rsid w:val="00570EC2"/>
    <w:rsid w:val="00571144"/>
    <w:rsid w:val="005715BA"/>
    <w:rsid w:val="0057192F"/>
    <w:rsid w:val="00571DA8"/>
    <w:rsid w:val="0057241B"/>
    <w:rsid w:val="00572645"/>
    <w:rsid w:val="00572744"/>
    <w:rsid w:val="00572B47"/>
    <w:rsid w:val="00572CFF"/>
    <w:rsid w:val="00572F69"/>
    <w:rsid w:val="005738A3"/>
    <w:rsid w:val="005738BC"/>
    <w:rsid w:val="00573E52"/>
    <w:rsid w:val="005748DD"/>
    <w:rsid w:val="00574DB2"/>
    <w:rsid w:val="005750D5"/>
    <w:rsid w:val="005754B4"/>
    <w:rsid w:val="00575FD1"/>
    <w:rsid w:val="00576570"/>
    <w:rsid w:val="005769ED"/>
    <w:rsid w:val="00576ED9"/>
    <w:rsid w:val="00577128"/>
    <w:rsid w:val="00580340"/>
    <w:rsid w:val="00580D2C"/>
    <w:rsid w:val="00581BB8"/>
    <w:rsid w:val="00581F1C"/>
    <w:rsid w:val="00582963"/>
    <w:rsid w:val="00582ADD"/>
    <w:rsid w:val="00582C54"/>
    <w:rsid w:val="00582E18"/>
    <w:rsid w:val="00582FF4"/>
    <w:rsid w:val="00583209"/>
    <w:rsid w:val="005846EE"/>
    <w:rsid w:val="00585609"/>
    <w:rsid w:val="00587049"/>
    <w:rsid w:val="0058791E"/>
    <w:rsid w:val="005900A4"/>
    <w:rsid w:val="0059021A"/>
    <w:rsid w:val="0059023D"/>
    <w:rsid w:val="00590A5E"/>
    <w:rsid w:val="00590D71"/>
    <w:rsid w:val="00590F19"/>
    <w:rsid w:val="00591519"/>
    <w:rsid w:val="00592CA4"/>
    <w:rsid w:val="00592D11"/>
    <w:rsid w:val="00592E6E"/>
    <w:rsid w:val="00592FFB"/>
    <w:rsid w:val="0059353D"/>
    <w:rsid w:val="00593579"/>
    <w:rsid w:val="00593B87"/>
    <w:rsid w:val="00593F82"/>
    <w:rsid w:val="00594AC0"/>
    <w:rsid w:val="00595674"/>
    <w:rsid w:val="005957FF"/>
    <w:rsid w:val="00595A2B"/>
    <w:rsid w:val="0059632E"/>
    <w:rsid w:val="0059694F"/>
    <w:rsid w:val="00596C02"/>
    <w:rsid w:val="00597B5D"/>
    <w:rsid w:val="005A0877"/>
    <w:rsid w:val="005A1A1F"/>
    <w:rsid w:val="005A1EAD"/>
    <w:rsid w:val="005A303D"/>
    <w:rsid w:val="005A3263"/>
    <w:rsid w:val="005A383F"/>
    <w:rsid w:val="005A3F64"/>
    <w:rsid w:val="005A4B22"/>
    <w:rsid w:val="005A5AB5"/>
    <w:rsid w:val="005A6071"/>
    <w:rsid w:val="005A6117"/>
    <w:rsid w:val="005A66F9"/>
    <w:rsid w:val="005A6D83"/>
    <w:rsid w:val="005A6EE4"/>
    <w:rsid w:val="005A7051"/>
    <w:rsid w:val="005A766C"/>
    <w:rsid w:val="005A79F9"/>
    <w:rsid w:val="005A7BFC"/>
    <w:rsid w:val="005A7C21"/>
    <w:rsid w:val="005A7FD9"/>
    <w:rsid w:val="005B0812"/>
    <w:rsid w:val="005B0875"/>
    <w:rsid w:val="005B0E5C"/>
    <w:rsid w:val="005B2B35"/>
    <w:rsid w:val="005B2E1B"/>
    <w:rsid w:val="005B3ED4"/>
    <w:rsid w:val="005B4971"/>
    <w:rsid w:val="005B5362"/>
    <w:rsid w:val="005B60A8"/>
    <w:rsid w:val="005B6220"/>
    <w:rsid w:val="005B6DFC"/>
    <w:rsid w:val="005B7853"/>
    <w:rsid w:val="005B7F51"/>
    <w:rsid w:val="005C0488"/>
    <w:rsid w:val="005C09CA"/>
    <w:rsid w:val="005C1A7A"/>
    <w:rsid w:val="005C280A"/>
    <w:rsid w:val="005C2AE1"/>
    <w:rsid w:val="005C2BE9"/>
    <w:rsid w:val="005C3046"/>
    <w:rsid w:val="005C3A85"/>
    <w:rsid w:val="005C3B38"/>
    <w:rsid w:val="005C431C"/>
    <w:rsid w:val="005C511A"/>
    <w:rsid w:val="005C513B"/>
    <w:rsid w:val="005C54D5"/>
    <w:rsid w:val="005C56C7"/>
    <w:rsid w:val="005C5A24"/>
    <w:rsid w:val="005C5C84"/>
    <w:rsid w:val="005C6145"/>
    <w:rsid w:val="005D01CA"/>
    <w:rsid w:val="005D04B1"/>
    <w:rsid w:val="005D099A"/>
    <w:rsid w:val="005D12CF"/>
    <w:rsid w:val="005D1FCC"/>
    <w:rsid w:val="005D1FE0"/>
    <w:rsid w:val="005D21CF"/>
    <w:rsid w:val="005D2A83"/>
    <w:rsid w:val="005D370D"/>
    <w:rsid w:val="005D372F"/>
    <w:rsid w:val="005D37B3"/>
    <w:rsid w:val="005D3CBF"/>
    <w:rsid w:val="005D4219"/>
    <w:rsid w:val="005D4822"/>
    <w:rsid w:val="005D4C1B"/>
    <w:rsid w:val="005D4CB6"/>
    <w:rsid w:val="005D5341"/>
    <w:rsid w:val="005D5473"/>
    <w:rsid w:val="005D582A"/>
    <w:rsid w:val="005D5B45"/>
    <w:rsid w:val="005D5D87"/>
    <w:rsid w:val="005D62A5"/>
    <w:rsid w:val="005D639B"/>
    <w:rsid w:val="005D6701"/>
    <w:rsid w:val="005D6E6F"/>
    <w:rsid w:val="005D71DA"/>
    <w:rsid w:val="005D7853"/>
    <w:rsid w:val="005D7BD9"/>
    <w:rsid w:val="005E16F8"/>
    <w:rsid w:val="005E193F"/>
    <w:rsid w:val="005E1F92"/>
    <w:rsid w:val="005E247E"/>
    <w:rsid w:val="005E29C6"/>
    <w:rsid w:val="005E367B"/>
    <w:rsid w:val="005E3A0F"/>
    <w:rsid w:val="005E421D"/>
    <w:rsid w:val="005E48AD"/>
    <w:rsid w:val="005E4BBA"/>
    <w:rsid w:val="005E5009"/>
    <w:rsid w:val="005E5740"/>
    <w:rsid w:val="005E5E5D"/>
    <w:rsid w:val="005E5F07"/>
    <w:rsid w:val="005E6A90"/>
    <w:rsid w:val="005E6F6C"/>
    <w:rsid w:val="005E7426"/>
    <w:rsid w:val="005E7B41"/>
    <w:rsid w:val="005E7BF8"/>
    <w:rsid w:val="005E7C48"/>
    <w:rsid w:val="005F0BFA"/>
    <w:rsid w:val="005F0D7A"/>
    <w:rsid w:val="005F0EA4"/>
    <w:rsid w:val="005F1826"/>
    <w:rsid w:val="005F25D7"/>
    <w:rsid w:val="005F296A"/>
    <w:rsid w:val="005F37D4"/>
    <w:rsid w:val="005F3CB7"/>
    <w:rsid w:val="005F4309"/>
    <w:rsid w:val="005F43ED"/>
    <w:rsid w:val="005F4640"/>
    <w:rsid w:val="005F46BA"/>
    <w:rsid w:val="005F4FDD"/>
    <w:rsid w:val="005F5140"/>
    <w:rsid w:val="005F523E"/>
    <w:rsid w:val="005F554B"/>
    <w:rsid w:val="005F58FD"/>
    <w:rsid w:val="005F69C8"/>
    <w:rsid w:val="005F6DA7"/>
    <w:rsid w:val="005F6EF9"/>
    <w:rsid w:val="005F720F"/>
    <w:rsid w:val="005F739D"/>
    <w:rsid w:val="005F73AB"/>
    <w:rsid w:val="005F7974"/>
    <w:rsid w:val="005F7F57"/>
    <w:rsid w:val="006000A3"/>
    <w:rsid w:val="006008AD"/>
    <w:rsid w:val="0060167C"/>
    <w:rsid w:val="00601B05"/>
    <w:rsid w:val="00602206"/>
    <w:rsid w:val="0060221F"/>
    <w:rsid w:val="0060371E"/>
    <w:rsid w:val="00604575"/>
    <w:rsid w:val="00604834"/>
    <w:rsid w:val="006055F2"/>
    <w:rsid w:val="00605893"/>
    <w:rsid w:val="0060672A"/>
    <w:rsid w:val="00606878"/>
    <w:rsid w:val="0060699F"/>
    <w:rsid w:val="00606E71"/>
    <w:rsid w:val="00606EA4"/>
    <w:rsid w:val="00610241"/>
    <w:rsid w:val="00610828"/>
    <w:rsid w:val="00610910"/>
    <w:rsid w:val="00611E9E"/>
    <w:rsid w:val="006126E4"/>
    <w:rsid w:val="00613494"/>
    <w:rsid w:val="00613F48"/>
    <w:rsid w:val="006144CD"/>
    <w:rsid w:val="00614975"/>
    <w:rsid w:val="00614F6D"/>
    <w:rsid w:val="00615F16"/>
    <w:rsid w:val="006161EC"/>
    <w:rsid w:val="0061647A"/>
    <w:rsid w:val="00616D0F"/>
    <w:rsid w:val="0061724E"/>
    <w:rsid w:val="00617AE2"/>
    <w:rsid w:val="00617E1B"/>
    <w:rsid w:val="0061B3C5"/>
    <w:rsid w:val="0062070B"/>
    <w:rsid w:val="00621944"/>
    <w:rsid w:val="00621B51"/>
    <w:rsid w:val="00621D28"/>
    <w:rsid w:val="006222F9"/>
    <w:rsid w:val="006226B3"/>
    <w:rsid w:val="00622829"/>
    <w:rsid w:val="00622E92"/>
    <w:rsid w:val="006230F2"/>
    <w:rsid w:val="0062341F"/>
    <w:rsid w:val="006245A6"/>
    <w:rsid w:val="0062488E"/>
    <w:rsid w:val="00624B0A"/>
    <w:rsid w:val="0062546C"/>
    <w:rsid w:val="00625511"/>
    <w:rsid w:val="00625652"/>
    <w:rsid w:val="00626375"/>
    <w:rsid w:val="006265D1"/>
    <w:rsid w:val="006267B8"/>
    <w:rsid w:val="00626CE1"/>
    <w:rsid w:val="00626DAC"/>
    <w:rsid w:val="00626F4C"/>
    <w:rsid w:val="00627701"/>
    <w:rsid w:val="0063006A"/>
    <w:rsid w:val="00630414"/>
    <w:rsid w:val="00630422"/>
    <w:rsid w:val="00630455"/>
    <w:rsid w:val="00630759"/>
    <w:rsid w:val="00631277"/>
    <w:rsid w:val="006316E0"/>
    <w:rsid w:val="0063180D"/>
    <w:rsid w:val="006318C4"/>
    <w:rsid w:val="00631B8E"/>
    <w:rsid w:val="00631EF0"/>
    <w:rsid w:val="006323F7"/>
    <w:rsid w:val="00632A78"/>
    <w:rsid w:val="00632E6D"/>
    <w:rsid w:val="00633074"/>
    <w:rsid w:val="006336CE"/>
    <w:rsid w:val="00633878"/>
    <w:rsid w:val="00633F77"/>
    <w:rsid w:val="006340DC"/>
    <w:rsid w:val="00635003"/>
    <w:rsid w:val="00635A63"/>
    <w:rsid w:val="00636356"/>
    <w:rsid w:val="006364B9"/>
    <w:rsid w:val="0063663B"/>
    <w:rsid w:val="006367BC"/>
    <w:rsid w:val="00636CDC"/>
    <w:rsid w:val="006371E1"/>
    <w:rsid w:val="006372D0"/>
    <w:rsid w:val="00637818"/>
    <w:rsid w:val="00637AAB"/>
    <w:rsid w:val="00637C38"/>
    <w:rsid w:val="00637C40"/>
    <w:rsid w:val="00640514"/>
    <w:rsid w:val="00640C66"/>
    <w:rsid w:val="00640D62"/>
    <w:rsid w:val="00640E07"/>
    <w:rsid w:val="00641067"/>
    <w:rsid w:val="0064107F"/>
    <w:rsid w:val="006411CB"/>
    <w:rsid w:val="00641267"/>
    <w:rsid w:val="00641854"/>
    <w:rsid w:val="00641952"/>
    <w:rsid w:val="00641A0A"/>
    <w:rsid w:val="00642186"/>
    <w:rsid w:val="006426C4"/>
    <w:rsid w:val="00642798"/>
    <w:rsid w:val="00642AD6"/>
    <w:rsid w:val="00642F63"/>
    <w:rsid w:val="00643261"/>
    <w:rsid w:val="00643E2F"/>
    <w:rsid w:val="006441D8"/>
    <w:rsid w:val="00647215"/>
    <w:rsid w:val="00647869"/>
    <w:rsid w:val="00647E3D"/>
    <w:rsid w:val="00650856"/>
    <w:rsid w:val="00650CC1"/>
    <w:rsid w:val="00650DA2"/>
    <w:rsid w:val="00650E73"/>
    <w:rsid w:val="00651EA7"/>
    <w:rsid w:val="00652289"/>
    <w:rsid w:val="0065246E"/>
    <w:rsid w:val="006525D1"/>
    <w:rsid w:val="00652922"/>
    <w:rsid w:val="006539C8"/>
    <w:rsid w:val="00654385"/>
    <w:rsid w:val="006543F9"/>
    <w:rsid w:val="0065493A"/>
    <w:rsid w:val="00655457"/>
    <w:rsid w:val="00655526"/>
    <w:rsid w:val="006566E6"/>
    <w:rsid w:val="00656A73"/>
    <w:rsid w:val="00656C26"/>
    <w:rsid w:val="0065774C"/>
    <w:rsid w:val="00657C58"/>
    <w:rsid w:val="006614F3"/>
    <w:rsid w:val="00661A7C"/>
    <w:rsid w:val="00661DE7"/>
    <w:rsid w:val="00662965"/>
    <w:rsid w:val="006630B1"/>
    <w:rsid w:val="00663948"/>
    <w:rsid w:val="00664104"/>
    <w:rsid w:val="00664DE9"/>
    <w:rsid w:val="00664DEC"/>
    <w:rsid w:val="006658BE"/>
    <w:rsid w:val="006659AF"/>
    <w:rsid w:val="00665CEB"/>
    <w:rsid w:val="006663D4"/>
    <w:rsid w:val="0066648E"/>
    <w:rsid w:val="006665A3"/>
    <w:rsid w:val="0066705B"/>
    <w:rsid w:val="006674A6"/>
    <w:rsid w:val="006679AB"/>
    <w:rsid w:val="006679E2"/>
    <w:rsid w:val="006706E0"/>
    <w:rsid w:val="00670E33"/>
    <w:rsid w:val="00672471"/>
    <w:rsid w:val="00672C63"/>
    <w:rsid w:val="00672DDB"/>
    <w:rsid w:val="00673BDE"/>
    <w:rsid w:val="00674568"/>
    <w:rsid w:val="0067489E"/>
    <w:rsid w:val="00674901"/>
    <w:rsid w:val="00675524"/>
    <w:rsid w:val="006758C4"/>
    <w:rsid w:val="00675BC2"/>
    <w:rsid w:val="0067636A"/>
    <w:rsid w:val="00677973"/>
    <w:rsid w:val="00680773"/>
    <w:rsid w:val="00680967"/>
    <w:rsid w:val="00680978"/>
    <w:rsid w:val="006810EA"/>
    <w:rsid w:val="006811B6"/>
    <w:rsid w:val="00681408"/>
    <w:rsid w:val="00681F13"/>
    <w:rsid w:val="00683C04"/>
    <w:rsid w:val="00683E55"/>
    <w:rsid w:val="006848C5"/>
    <w:rsid w:val="00684935"/>
    <w:rsid w:val="00684E3B"/>
    <w:rsid w:val="00684E71"/>
    <w:rsid w:val="0068562A"/>
    <w:rsid w:val="0068636B"/>
    <w:rsid w:val="00686538"/>
    <w:rsid w:val="006869E5"/>
    <w:rsid w:val="00686CC8"/>
    <w:rsid w:val="00687832"/>
    <w:rsid w:val="006878D4"/>
    <w:rsid w:val="00687C48"/>
    <w:rsid w:val="006907DA"/>
    <w:rsid w:val="0069089D"/>
    <w:rsid w:val="00690C35"/>
    <w:rsid w:val="00692755"/>
    <w:rsid w:val="00692785"/>
    <w:rsid w:val="00692FC2"/>
    <w:rsid w:val="00693359"/>
    <w:rsid w:val="006939C7"/>
    <w:rsid w:val="00693FC7"/>
    <w:rsid w:val="00694709"/>
    <w:rsid w:val="00694A97"/>
    <w:rsid w:val="006954FE"/>
    <w:rsid w:val="00696166"/>
    <w:rsid w:val="00696255"/>
    <w:rsid w:val="00696673"/>
    <w:rsid w:val="00696D5F"/>
    <w:rsid w:val="00696FA3"/>
    <w:rsid w:val="00696FBA"/>
    <w:rsid w:val="00697A51"/>
    <w:rsid w:val="006A0693"/>
    <w:rsid w:val="006A0B52"/>
    <w:rsid w:val="006A0D3C"/>
    <w:rsid w:val="006A0EF5"/>
    <w:rsid w:val="006A124D"/>
    <w:rsid w:val="006A12E0"/>
    <w:rsid w:val="006A1AC8"/>
    <w:rsid w:val="006A3346"/>
    <w:rsid w:val="006A3774"/>
    <w:rsid w:val="006A3964"/>
    <w:rsid w:val="006A3D93"/>
    <w:rsid w:val="006A3F75"/>
    <w:rsid w:val="006A4942"/>
    <w:rsid w:val="006A4992"/>
    <w:rsid w:val="006A507E"/>
    <w:rsid w:val="006A5121"/>
    <w:rsid w:val="006A51D7"/>
    <w:rsid w:val="006A5574"/>
    <w:rsid w:val="006A569A"/>
    <w:rsid w:val="006A6606"/>
    <w:rsid w:val="006A66FF"/>
    <w:rsid w:val="006A670A"/>
    <w:rsid w:val="006A745D"/>
    <w:rsid w:val="006A7E7F"/>
    <w:rsid w:val="006B12F6"/>
    <w:rsid w:val="006B175E"/>
    <w:rsid w:val="006B1FC9"/>
    <w:rsid w:val="006B21B8"/>
    <w:rsid w:val="006B2545"/>
    <w:rsid w:val="006B25EC"/>
    <w:rsid w:val="006B3319"/>
    <w:rsid w:val="006B39D4"/>
    <w:rsid w:val="006B3BAF"/>
    <w:rsid w:val="006B3D2E"/>
    <w:rsid w:val="006B46CC"/>
    <w:rsid w:val="006B4BA9"/>
    <w:rsid w:val="006B57E6"/>
    <w:rsid w:val="006B5DC7"/>
    <w:rsid w:val="006B6426"/>
    <w:rsid w:val="006B6D04"/>
    <w:rsid w:val="006B6F2D"/>
    <w:rsid w:val="006B7857"/>
    <w:rsid w:val="006B7E12"/>
    <w:rsid w:val="006C0176"/>
    <w:rsid w:val="006C022F"/>
    <w:rsid w:val="006C0427"/>
    <w:rsid w:val="006C0F00"/>
    <w:rsid w:val="006C1D0A"/>
    <w:rsid w:val="006C1E17"/>
    <w:rsid w:val="006C2063"/>
    <w:rsid w:val="006C23BB"/>
    <w:rsid w:val="006C2C45"/>
    <w:rsid w:val="006C3CA7"/>
    <w:rsid w:val="006C465D"/>
    <w:rsid w:val="006C476A"/>
    <w:rsid w:val="006C49AC"/>
    <w:rsid w:val="006C4E7F"/>
    <w:rsid w:val="006C501D"/>
    <w:rsid w:val="006C647B"/>
    <w:rsid w:val="006C6959"/>
    <w:rsid w:val="006C6DE1"/>
    <w:rsid w:val="006C7C30"/>
    <w:rsid w:val="006D0198"/>
    <w:rsid w:val="006D0368"/>
    <w:rsid w:val="006D0907"/>
    <w:rsid w:val="006D09A4"/>
    <w:rsid w:val="006D0A81"/>
    <w:rsid w:val="006D0DCC"/>
    <w:rsid w:val="006D0E3E"/>
    <w:rsid w:val="006D0F9B"/>
    <w:rsid w:val="006D1856"/>
    <w:rsid w:val="006D1BF9"/>
    <w:rsid w:val="006D226B"/>
    <w:rsid w:val="006D2ACA"/>
    <w:rsid w:val="006D2EBC"/>
    <w:rsid w:val="006D34F9"/>
    <w:rsid w:val="006D3987"/>
    <w:rsid w:val="006D44FB"/>
    <w:rsid w:val="006D49B4"/>
    <w:rsid w:val="006D4DC3"/>
    <w:rsid w:val="006D4E50"/>
    <w:rsid w:val="006D5155"/>
    <w:rsid w:val="006D5E06"/>
    <w:rsid w:val="006D6ED2"/>
    <w:rsid w:val="006D710C"/>
    <w:rsid w:val="006D7AE7"/>
    <w:rsid w:val="006E01E0"/>
    <w:rsid w:val="006E0775"/>
    <w:rsid w:val="006E094D"/>
    <w:rsid w:val="006E0A2B"/>
    <w:rsid w:val="006E2AF1"/>
    <w:rsid w:val="006E2CA0"/>
    <w:rsid w:val="006E38CA"/>
    <w:rsid w:val="006E39B1"/>
    <w:rsid w:val="006E3BF6"/>
    <w:rsid w:val="006E4619"/>
    <w:rsid w:val="006E4C79"/>
    <w:rsid w:val="006E5E97"/>
    <w:rsid w:val="006E5F01"/>
    <w:rsid w:val="006E60B9"/>
    <w:rsid w:val="006E6347"/>
    <w:rsid w:val="006E6910"/>
    <w:rsid w:val="006E7587"/>
    <w:rsid w:val="006E784C"/>
    <w:rsid w:val="006E7A33"/>
    <w:rsid w:val="006E7B9E"/>
    <w:rsid w:val="006F02FD"/>
    <w:rsid w:val="006F04F2"/>
    <w:rsid w:val="006F1012"/>
    <w:rsid w:val="006F17B5"/>
    <w:rsid w:val="006F1CBB"/>
    <w:rsid w:val="006F2703"/>
    <w:rsid w:val="006F2B91"/>
    <w:rsid w:val="006F3629"/>
    <w:rsid w:val="006F47B6"/>
    <w:rsid w:val="006F5946"/>
    <w:rsid w:val="006F5A1F"/>
    <w:rsid w:val="006F5B91"/>
    <w:rsid w:val="006F5DC6"/>
    <w:rsid w:val="006F658F"/>
    <w:rsid w:val="006F6D89"/>
    <w:rsid w:val="006F7245"/>
    <w:rsid w:val="006F745B"/>
    <w:rsid w:val="0070003D"/>
    <w:rsid w:val="007000B4"/>
    <w:rsid w:val="007004BB"/>
    <w:rsid w:val="007010EB"/>
    <w:rsid w:val="007015BE"/>
    <w:rsid w:val="007021D4"/>
    <w:rsid w:val="00702645"/>
    <w:rsid w:val="00702944"/>
    <w:rsid w:val="0070355F"/>
    <w:rsid w:val="0070395D"/>
    <w:rsid w:val="007039F2"/>
    <w:rsid w:val="0070425A"/>
    <w:rsid w:val="007044CA"/>
    <w:rsid w:val="00704B19"/>
    <w:rsid w:val="00704F75"/>
    <w:rsid w:val="00705405"/>
    <w:rsid w:val="007054C3"/>
    <w:rsid w:val="00705558"/>
    <w:rsid w:val="0070616E"/>
    <w:rsid w:val="00706678"/>
    <w:rsid w:val="00706B26"/>
    <w:rsid w:val="007078AF"/>
    <w:rsid w:val="007108C4"/>
    <w:rsid w:val="007109BF"/>
    <w:rsid w:val="007119AA"/>
    <w:rsid w:val="00711A11"/>
    <w:rsid w:val="00711AE2"/>
    <w:rsid w:val="007120C2"/>
    <w:rsid w:val="00713182"/>
    <w:rsid w:val="00713902"/>
    <w:rsid w:val="00713E16"/>
    <w:rsid w:val="0071428C"/>
    <w:rsid w:val="0071476B"/>
    <w:rsid w:val="00714D7C"/>
    <w:rsid w:val="00714F53"/>
    <w:rsid w:val="00714F5E"/>
    <w:rsid w:val="00714F62"/>
    <w:rsid w:val="007155F5"/>
    <w:rsid w:val="00716151"/>
    <w:rsid w:val="007161E4"/>
    <w:rsid w:val="00716390"/>
    <w:rsid w:val="0071640B"/>
    <w:rsid w:val="007164D8"/>
    <w:rsid w:val="007170B3"/>
    <w:rsid w:val="00717B27"/>
    <w:rsid w:val="00717BE9"/>
    <w:rsid w:val="00720866"/>
    <w:rsid w:val="00720C8F"/>
    <w:rsid w:val="00720E51"/>
    <w:rsid w:val="007216EC"/>
    <w:rsid w:val="00721D81"/>
    <w:rsid w:val="007222E1"/>
    <w:rsid w:val="0072234C"/>
    <w:rsid w:val="00722A71"/>
    <w:rsid w:val="007235B4"/>
    <w:rsid w:val="00723649"/>
    <w:rsid w:val="007237E0"/>
    <w:rsid w:val="00723B81"/>
    <w:rsid w:val="0072432D"/>
    <w:rsid w:val="00724561"/>
    <w:rsid w:val="00724606"/>
    <w:rsid w:val="007246BA"/>
    <w:rsid w:val="00724E69"/>
    <w:rsid w:val="00724F86"/>
    <w:rsid w:val="007253B4"/>
    <w:rsid w:val="00725E2C"/>
    <w:rsid w:val="007260B5"/>
    <w:rsid w:val="00726489"/>
    <w:rsid w:val="007271B4"/>
    <w:rsid w:val="00727C1F"/>
    <w:rsid w:val="00727D6F"/>
    <w:rsid w:val="00730972"/>
    <w:rsid w:val="00731C77"/>
    <w:rsid w:val="00732086"/>
    <w:rsid w:val="00732A7A"/>
    <w:rsid w:val="00732D4F"/>
    <w:rsid w:val="007335DB"/>
    <w:rsid w:val="00733EEB"/>
    <w:rsid w:val="00734414"/>
    <w:rsid w:val="00734748"/>
    <w:rsid w:val="00734812"/>
    <w:rsid w:val="00734B2A"/>
    <w:rsid w:val="00734F3A"/>
    <w:rsid w:val="007353B9"/>
    <w:rsid w:val="00735642"/>
    <w:rsid w:val="00735D3B"/>
    <w:rsid w:val="00735FE6"/>
    <w:rsid w:val="00735FF8"/>
    <w:rsid w:val="00736D82"/>
    <w:rsid w:val="007379C8"/>
    <w:rsid w:val="00737E2D"/>
    <w:rsid w:val="00741145"/>
    <w:rsid w:val="007411DF"/>
    <w:rsid w:val="0074146A"/>
    <w:rsid w:val="00741A65"/>
    <w:rsid w:val="00741B11"/>
    <w:rsid w:val="00741D1E"/>
    <w:rsid w:val="007420BA"/>
    <w:rsid w:val="0074414D"/>
    <w:rsid w:val="00744A73"/>
    <w:rsid w:val="0074534F"/>
    <w:rsid w:val="007454BA"/>
    <w:rsid w:val="0074550F"/>
    <w:rsid w:val="007459BF"/>
    <w:rsid w:val="00745AA8"/>
    <w:rsid w:val="00745BD3"/>
    <w:rsid w:val="00745F36"/>
    <w:rsid w:val="0074748D"/>
    <w:rsid w:val="00747CC4"/>
    <w:rsid w:val="00747DBF"/>
    <w:rsid w:val="00747F91"/>
    <w:rsid w:val="00747FA7"/>
    <w:rsid w:val="00750098"/>
    <w:rsid w:val="007507C7"/>
    <w:rsid w:val="00751103"/>
    <w:rsid w:val="00751322"/>
    <w:rsid w:val="007517B8"/>
    <w:rsid w:val="00753552"/>
    <w:rsid w:val="00753A54"/>
    <w:rsid w:val="0075405A"/>
    <w:rsid w:val="00754125"/>
    <w:rsid w:val="00754220"/>
    <w:rsid w:val="00754FAC"/>
    <w:rsid w:val="00755108"/>
    <w:rsid w:val="00755698"/>
    <w:rsid w:val="007562AE"/>
    <w:rsid w:val="007565D1"/>
    <w:rsid w:val="00756C61"/>
    <w:rsid w:val="00756D2F"/>
    <w:rsid w:val="00756D61"/>
    <w:rsid w:val="00757561"/>
    <w:rsid w:val="00760843"/>
    <w:rsid w:val="00760B02"/>
    <w:rsid w:val="007614B1"/>
    <w:rsid w:val="0076189F"/>
    <w:rsid w:val="00761BB2"/>
    <w:rsid w:val="00761BE8"/>
    <w:rsid w:val="00762432"/>
    <w:rsid w:val="007629E4"/>
    <w:rsid w:val="00762B8D"/>
    <w:rsid w:val="007635BA"/>
    <w:rsid w:val="00763654"/>
    <w:rsid w:val="00763BE0"/>
    <w:rsid w:val="00763D2E"/>
    <w:rsid w:val="00763FE2"/>
    <w:rsid w:val="007645E0"/>
    <w:rsid w:val="00764B14"/>
    <w:rsid w:val="00765372"/>
    <w:rsid w:val="00765708"/>
    <w:rsid w:val="00765804"/>
    <w:rsid w:val="00765AB6"/>
    <w:rsid w:val="00765E4B"/>
    <w:rsid w:val="00766537"/>
    <w:rsid w:val="00766DC3"/>
    <w:rsid w:val="007672F8"/>
    <w:rsid w:val="00767940"/>
    <w:rsid w:val="00767B9F"/>
    <w:rsid w:val="00770027"/>
    <w:rsid w:val="0077015D"/>
    <w:rsid w:val="007709E2"/>
    <w:rsid w:val="0077100E"/>
    <w:rsid w:val="00771496"/>
    <w:rsid w:val="007714FE"/>
    <w:rsid w:val="007719B6"/>
    <w:rsid w:val="00771FC7"/>
    <w:rsid w:val="0077217B"/>
    <w:rsid w:val="007726A3"/>
    <w:rsid w:val="00772991"/>
    <w:rsid w:val="0077317C"/>
    <w:rsid w:val="007733C1"/>
    <w:rsid w:val="00773BB7"/>
    <w:rsid w:val="00773EE0"/>
    <w:rsid w:val="007748FB"/>
    <w:rsid w:val="007757D6"/>
    <w:rsid w:val="00775CC7"/>
    <w:rsid w:val="00775D97"/>
    <w:rsid w:val="00775F3E"/>
    <w:rsid w:val="0077648F"/>
    <w:rsid w:val="00776B3D"/>
    <w:rsid w:val="00777EDA"/>
    <w:rsid w:val="0078025D"/>
    <w:rsid w:val="00780415"/>
    <w:rsid w:val="00780640"/>
    <w:rsid w:val="007807C9"/>
    <w:rsid w:val="00780A9D"/>
    <w:rsid w:val="00780E53"/>
    <w:rsid w:val="0078160D"/>
    <w:rsid w:val="0078213A"/>
    <w:rsid w:val="00782256"/>
    <w:rsid w:val="007834F2"/>
    <w:rsid w:val="00783B48"/>
    <w:rsid w:val="00784535"/>
    <w:rsid w:val="007846E1"/>
    <w:rsid w:val="00784EB5"/>
    <w:rsid w:val="00784EE2"/>
    <w:rsid w:val="007852EB"/>
    <w:rsid w:val="00785421"/>
    <w:rsid w:val="00785868"/>
    <w:rsid w:val="00785CCF"/>
    <w:rsid w:val="007860B3"/>
    <w:rsid w:val="00786DA3"/>
    <w:rsid w:val="00791EC0"/>
    <w:rsid w:val="00792AC4"/>
    <w:rsid w:val="00793207"/>
    <w:rsid w:val="00793A0A"/>
    <w:rsid w:val="00793B77"/>
    <w:rsid w:val="00793C09"/>
    <w:rsid w:val="00793C7E"/>
    <w:rsid w:val="00793CFC"/>
    <w:rsid w:val="00793D82"/>
    <w:rsid w:val="00793F2C"/>
    <w:rsid w:val="00793FDA"/>
    <w:rsid w:val="00794AB8"/>
    <w:rsid w:val="00794BC9"/>
    <w:rsid w:val="00795F14"/>
    <w:rsid w:val="00795FC6"/>
    <w:rsid w:val="007962CB"/>
    <w:rsid w:val="00796745"/>
    <w:rsid w:val="007968CE"/>
    <w:rsid w:val="00796EE2"/>
    <w:rsid w:val="00797087"/>
    <w:rsid w:val="007971D6"/>
    <w:rsid w:val="007972C8"/>
    <w:rsid w:val="007979F5"/>
    <w:rsid w:val="007A00C0"/>
    <w:rsid w:val="007A0B5D"/>
    <w:rsid w:val="007A0B6F"/>
    <w:rsid w:val="007A0F31"/>
    <w:rsid w:val="007A13B2"/>
    <w:rsid w:val="007A17A8"/>
    <w:rsid w:val="007A1BFC"/>
    <w:rsid w:val="007A206D"/>
    <w:rsid w:val="007A2590"/>
    <w:rsid w:val="007A2CD5"/>
    <w:rsid w:val="007A3278"/>
    <w:rsid w:val="007A3517"/>
    <w:rsid w:val="007A4277"/>
    <w:rsid w:val="007A44EE"/>
    <w:rsid w:val="007A4680"/>
    <w:rsid w:val="007A49AD"/>
    <w:rsid w:val="007A5717"/>
    <w:rsid w:val="007A6CBA"/>
    <w:rsid w:val="007A7810"/>
    <w:rsid w:val="007A7C48"/>
    <w:rsid w:val="007B05F9"/>
    <w:rsid w:val="007B06C5"/>
    <w:rsid w:val="007B0BED"/>
    <w:rsid w:val="007B0C9B"/>
    <w:rsid w:val="007B1195"/>
    <w:rsid w:val="007B1741"/>
    <w:rsid w:val="007B1891"/>
    <w:rsid w:val="007B1933"/>
    <w:rsid w:val="007B198E"/>
    <w:rsid w:val="007B2740"/>
    <w:rsid w:val="007B2C96"/>
    <w:rsid w:val="007B30FA"/>
    <w:rsid w:val="007B3168"/>
    <w:rsid w:val="007B317A"/>
    <w:rsid w:val="007B328F"/>
    <w:rsid w:val="007B343C"/>
    <w:rsid w:val="007B39F9"/>
    <w:rsid w:val="007B4844"/>
    <w:rsid w:val="007B4A13"/>
    <w:rsid w:val="007B4EFC"/>
    <w:rsid w:val="007B4F9C"/>
    <w:rsid w:val="007B5071"/>
    <w:rsid w:val="007B5C80"/>
    <w:rsid w:val="007B61BB"/>
    <w:rsid w:val="007B6393"/>
    <w:rsid w:val="007B653C"/>
    <w:rsid w:val="007B67A2"/>
    <w:rsid w:val="007B6DAB"/>
    <w:rsid w:val="007B766A"/>
    <w:rsid w:val="007B7DB0"/>
    <w:rsid w:val="007B7FAA"/>
    <w:rsid w:val="007C09B4"/>
    <w:rsid w:val="007C1500"/>
    <w:rsid w:val="007C150C"/>
    <w:rsid w:val="007C1C82"/>
    <w:rsid w:val="007C1D7E"/>
    <w:rsid w:val="007C2555"/>
    <w:rsid w:val="007C2AB3"/>
    <w:rsid w:val="007C2D2E"/>
    <w:rsid w:val="007C2D6C"/>
    <w:rsid w:val="007C2EBE"/>
    <w:rsid w:val="007C3745"/>
    <w:rsid w:val="007C3E64"/>
    <w:rsid w:val="007C4071"/>
    <w:rsid w:val="007C4086"/>
    <w:rsid w:val="007C44A7"/>
    <w:rsid w:val="007C6135"/>
    <w:rsid w:val="007C6163"/>
    <w:rsid w:val="007C65E2"/>
    <w:rsid w:val="007C68CC"/>
    <w:rsid w:val="007C7060"/>
    <w:rsid w:val="007C72CD"/>
    <w:rsid w:val="007C7524"/>
    <w:rsid w:val="007C764D"/>
    <w:rsid w:val="007C7EBC"/>
    <w:rsid w:val="007D03D3"/>
    <w:rsid w:val="007D063A"/>
    <w:rsid w:val="007D065F"/>
    <w:rsid w:val="007D0F19"/>
    <w:rsid w:val="007D0F38"/>
    <w:rsid w:val="007D1582"/>
    <w:rsid w:val="007D17C0"/>
    <w:rsid w:val="007D23CC"/>
    <w:rsid w:val="007D23E3"/>
    <w:rsid w:val="007D2C39"/>
    <w:rsid w:val="007D2D14"/>
    <w:rsid w:val="007D49A5"/>
    <w:rsid w:val="007D4A5C"/>
    <w:rsid w:val="007D5507"/>
    <w:rsid w:val="007D59A9"/>
    <w:rsid w:val="007D5BD3"/>
    <w:rsid w:val="007D5FFE"/>
    <w:rsid w:val="007D7A17"/>
    <w:rsid w:val="007E0B0B"/>
    <w:rsid w:val="007E14C4"/>
    <w:rsid w:val="007E1826"/>
    <w:rsid w:val="007E1ABC"/>
    <w:rsid w:val="007E1EC4"/>
    <w:rsid w:val="007E200E"/>
    <w:rsid w:val="007E247D"/>
    <w:rsid w:val="007E2AD9"/>
    <w:rsid w:val="007E2B9F"/>
    <w:rsid w:val="007E2C8C"/>
    <w:rsid w:val="007E3180"/>
    <w:rsid w:val="007E344A"/>
    <w:rsid w:val="007E3642"/>
    <w:rsid w:val="007E42B6"/>
    <w:rsid w:val="007E469E"/>
    <w:rsid w:val="007E470D"/>
    <w:rsid w:val="007E4872"/>
    <w:rsid w:val="007E5571"/>
    <w:rsid w:val="007E631B"/>
    <w:rsid w:val="007E6BB0"/>
    <w:rsid w:val="007E7629"/>
    <w:rsid w:val="007E76F4"/>
    <w:rsid w:val="007E7AC5"/>
    <w:rsid w:val="007E7B72"/>
    <w:rsid w:val="007E7EAB"/>
    <w:rsid w:val="007F00EC"/>
    <w:rsid w:val="007F011C"/>
    <w:rsid w:val="007F018B"/>
    <w:rsid w:val="007F04FF"/>
    <w:rsid w:val="007F053F"/>
    <w:rsid w:val="007F057D"/>
    <w:rsid w:val="007F064C"/>
    <w:rsid w:val="007F0B3F"/>
    <w:rsid w:val="007F1755"/>
    <w:rsid w:val="007F280D"/>
    <w:rsid w:val="007F2C51"/>
    <w:rsid w:val="007F338A"/>
    <w:rsid w:val="007F373E"/>
    <w:rsid w:val="007F3B5E"/>
    <w:rsid w:val="007F3F6F"/>
    <w:rsid w:val="007F447E"/>
    <w:rsid w:val="007F482F"/>
    <w:rsid w:val="007F4866"/>
    <w:rsid w:val="007F52B0"/>
    <w:rsid w:val="007F5300"/>
    <w:rsid w:val="007F5906"/>
    <w:rsid w:val="007F60C9"/>
    <w:rsid w:val="007F6404"/>
    <w:rsid w:val="007F6C4A"/>
    <w:rsid w:val="007F6FD9"/>
    <w:rsid w:val="007F726D"/>
    <w:rsid w:val="00800315"/>
    <w:rsid w:val="00800BFA"/>
    <w:rsid w:val="00802FEE"/>
    <w:rsid w:val="008031AB"/>
    <w:rsid w:val="00803700"/>
    <w:rsid w:val="00804646"/>
    <w:rsid w:val="008046DB"/>
    <w:rsid w:val="008049FD"/>
    <w:rsid w:val="00804E99"/>
    <w:rsid w:val="00805145"/>
    <w:rsid w:val="00807118"/>
    <w:rsid w:val="008074FE"/>
    <w:rsid w:val="0080789D"/>
    <w:rsid w:val="00807DB6"/>
    <w:rsid w:val="00810068"/>
    <w:rsid w:val="00810207"/>
    <w:rsid w:val="00810557"/>
    <w:rsid w:val="00810ACC"/>
    <w:rsid w:val="00810CB9"/>
    <w:rsid w:val="0081159F"/>
    <w:rsid w:val="00811D2F"/>
    <w:rsid w:val="00812B92"/>
    <w:rsid w:val="00812ECB"/>
    <w:rsid w:val="00812F04"/>
    <w:rsid w:val="00813012"/>
    <w:rsid w:val="0081376F"/>
    <w:rsid w:val="00813C85"/>
    <w:rsid w:val="00813E85"/>
    <w:rsid w:val="00814C17"/>
    <w:rsid w:val="00814C99"/>
    <w:rsid w:val="00816867"/>
    <w:rsid w:val="00816977"/>
    <w:rsid w:val="00816EC5"/>
    <w:rsid w:val="0081763D"/>
    <w:rsid w:val="008178DE"/>
    <w:rsid w:val="00820221"/>
    <w:rsid w:val="00820AF6"/>
    <w:rsid w:val="00820C75"/>
    <w:rsid w:val="00820F55"/>
    <w:rsid w:val="00821FFB"/>
    <w:rsid w:val="008224D1"/>
    <w:rsid w:val="008229BE"/>
    <w:rsid w:val="00822B2F"/>
    <w:rsid w:val="00823AE7"/>
    <w:rsid w:val="00823D49"/>
    <w:rsid w:val="0082535F"/>
    <w:rsid w:val="00826325"/>
    <w:rsid w:val="00826966"/>
    <w:rsid w:val="0082796B"/>
    <w:rsid w:val="00827BFA"/>
    <w:rsid w:val="008300F8"/>
    <w:rsid w:val="00830301"/>
    <w:rsid w:val="00830817"/>
    <w:rsid w:val="00830864"/>
    <w:rsid w:val="008309B1"/>
    <w:rsid w:val="00830D29"/>
    <w:rsid w:val="00830F51"/>
    <w:rsid w:val="008310E9"/>
    <w:rsid w:val="008311A7"/>
    <w:rsid w:val="008319F4"/>
    <w:rsid w:val="008322B0"/>
    <w:rsid w:val="00832D84"/>
    <w:rsid w:val="00833658"/>
    <w:rsid w:val="008338F7"/>
    <w:rsid w:val="00833947"/>
    <w:rsid w:val="00833D36"/>
    <w:rsid w:val="00833E7B"/>
    <w:rsid w:val="00834123"/>
    <w:rsid w:val="0083422C"/>
    <w:rsid w:val="008343E6"/>
    <w:rsid w:val="008352FF"/>
    <w:rsid w:val="008358B4"/>
    <w:rsid w:val="00835B88"/>
    <w:rsid w:val="00836B82"/>
    <w:rsid w:val="00836CD5"/>
    <w:rsid w:val="00837672"/>
    <w:rsid w:val="00837715"/>
    <w:rsid w:val="00837D67"/>
    <w:rsid w:val="00837FA7"/>
    <w:rsid w:val="00841718"/>
    <w:rsid w:val="00841999"/>
    <w:rsid w:val="0084217E"/>
    <w:rsid w:val="008427A2"/>
    <w:rsid w:val="00842BF9"/>
    <w:rsid w:val="0084305D"/>
    <w:rsid w:val="008430B1"/>
    <w:rsid w:val="008431E8"/>
    <w:rsid w:val="008433AE"/>
    <w:rsid w:val="0084348A"/>
    <w:rsid w:val="0084495E"/>
    <w:rsid w:val="008449E4"/>
    <w:rsid w:val="008453C6"/>
    <w:rsid w:val="00845B51"/>
    <w:rsid w:val="00845BD3"/>
    <w:rsid w:val="00845CAC"/>
    <w:rsid w:val="00846B3A"/>
    <w:rsid w:val="00847959"/>
    <w:rsid w:val="00847B7A"/>
    <w:rsid w:val="00847CC4"/>
    <w:rsid w:val="0085000D"/>
    <w:rsid w:val="0085089F"/>
    <w:rsid w:val="008508BD"/>
    <w:rsid w:val="00851212"/>
    <w:rsid w:val="008526AF"/>
    <w:rsid w:val="00853212"/>
    <w:rsid w:val="00853509"/>
    <w:rsid w:val="00853893"/>
    <w:rsid w:val="00853C9B"/>
    <w:rsid w:val="0085442E"/>
    <w:rsid w:val="0085503E"/>
    <w:rsid w:val="008551A9"/>
    <w:rsid w:val="00855623"/>
    <w:rsid w:val="00855837"/>
    <w:rsid w:val="00855D82"/>
    <w:rsid w:val="00856072"/>
    <w:rsid w:val="008566DD"/>
    <w:rsid w:val="00856B54"/>
    <w:rsid w:val="00856F0F"/>
    <w:rsid w:val="00857215"/>
    <w:rsid w:val="008574FF"/>
    <w:rsid w:val="00857A85"/>
    <w:rsid w:val="008600F3"/>
    <w:rsid w:val="00860B65"/>
    <w:rsid w:val="008625AE"/>
    <w:rsid w:val="00862888"/>
    <w:rsid w:val="008628D8"/>
    <w:rsid w:val="00862DEE"/>
    <w:rsid w:val="00863727"/>
    <w:rsid w:val="008639C0"/>
    <w:rsid w:val="00863C00"/>
    <w:rsid w:val="00863DAB"/>
    <w:rsid w:val="00864371"/>
    <w:rsid w:val="00864A2A"/>
    <w:rsid w:val="00864B73"/>
    <w:rsid w:val="00865658"/>
    <w:rsid w:val="0086633A"/>
    <w:rsid w:val="0086754D"/>
    <w:rsid w:val="008706EE"/>
    <w:rsid w:val="00870910"/>
    <w:rsid w:val="00870C49"/>
    <w:rsid w:val="00872646"/>
    <w:rsid w:val="00873421"/>
    <w:rsid w:val="00873C68"/>
    <w:rsid w:val="008745CE"/>
    <w:rsid w:val="00874E8E"/>
    <w:rsid w:val="00875DD8"/>
    <w:rsid w:val="00876510"/>
    <w:rsid w:val="00877D01"/>
    <w:rsid w:val="00880024"/>
    <w:rsid w:val="008802F0"/>
    <w:rsid w:val="00880B7D"/>
    <w:rsid w:val="00882FD9"/>
    <w:rsid w:val="00883239"/>
    <w:rsid w:val="008832B5"/>
    <w:rsid w:val="008833B4"/>
    <w:rsid w:val="0088365B"/>
    <w:rsid w:val="008836EC"/>
    <w:rsid w:val="00883C64"/>
    <w:rsid w:val="00883E41"/>
    <w:rsid w:val="008840D1"/>
    <w:rsid w:val="00885086"/>
    <w:rsid w:val="008851B6"/>
    <w:rsid w:val="008854CF"/>
    <w:rsid w:val="008857AB"/>
    <w:rsid w:val="008866B7"/>
    <w:rsid w:val="00886AFA"/>
    <w:rsid w:val="00886EEE"/>
    <w:rsid w:val="008871BF"/>
    <w:rsid w:val="00887C87"/>
    <w:rsid w:val="00887E04"/>
    <w:rsid w:val="00890106"/>
    <w:rsid w:val="008901F5"/>
    <w:rsid w:val="00890FC9"/>
    <w:rsid w:val="008911A3"/>
    <w:rsid w:val="00891862"/>
    <w:rsid w:val="00892193"/>
    <w:rsid w:val="0089225C"/>
    <w:rsid w:val="00892744"/>
    <w:rsid w:val="00892B8E"/>
    <w:rsid w:val="008943B2"/>
    <w:rsid w:val="0089492A"/>
    <w:rsid w:val="00895A16"/>
    <w:rsid w:val="00895D29"/>
    <w:rsid w:val="00895DBE"/>
    <w:rsid w:val="00896A55"/>
    <w:rsid w:val="00896AB6"/>
    <w:rsid w:val="008970FC"/>
    <w:rsid w:val="008974DD"/>
    <w:rsid w:val="008979DD"/>
    <w:rsid w:val="008A05F9"/>
    <w:rsid w:val="008A06EA"/>
    <w:rsid w:val="008A0EA2"/>
    <w:rsid w:val="008A1DE6"/>
    <w:rsid w:val="008A265E"/>
    <w:rsid w:val="008A2E7B"/>
    <w:rsid w:val="008A3320"/>
    <w:rsid w:val="008A335B"/>
    <w:rsid w:val="008A33E6"/>
    <w:rsid w:val="008A3AF2"/>
    <w:rsid w:val="008A43BB"/>
    <w:rsid w:val="008A4C26"/>
    <w:rsid w:val="008A5056"/>
    <w:rsid w:val="008A6416"/>
    <w:rsid w:val="008A644C"/>
    <w:rsid w:val="008A7A87"/>
    <w:rsid w:val="008B0605"/>
    <w:rsid w:val="008B0D86"/>
    <w:rsid w:val="008B153B"/>
    <w:rsid w:val="008B220A"/>
    <w:rsid w:val="008B2D60"/>
    <w:rsid w:val="008B34F7"/>
    <w:rsid w:val="008B3E0E"/>
    <w:rsid w:val="008B4535"/>
    <w:rsid w:val="008B56BF"/>
    <w:rsid w:val="008B5D3F"/>
    <w:rsid w:val="008B681C"/>
    <w:rsid w:val="008B6935"/>
    <w:rsid w:val="008B7298"/>
    <w:rsid w:val="008C0072"/>
    <w:rsid w:val="008C0121"/>
    <w:rsid w:val="008C0B51"/>
    <w:rsid w:val="008C0C82"/>
    <w:rsid w:val="008C0F78"/>
    <w:rsid w:val="008C0FC6"/>
    <w:rsid w:val="008C1A0E"/>
    <w:rsid w:val="008C2518"/>
    <w:rsid w:val="008C2913"/>
    <w:rsid w:val="008C2A60"/>
    <w:rsid w:val="008C2DC3"/>
    <w:rsid w:val="008C2E77"/>
    <w:rsid w:val="008C2EDD"/>
    <w:rsid w:val="008C3962"/>
    <w:rsid w:val="008C4E31"/>
    <w:rsid w:val="008C5093"/>
    <w:rsid w:val="008C62D9"/>
    <w:rsid w:val="008C63E1"/>
    <w:rsid w:val="008C6529"/>
    <w:rsid w:val="008C66BD"/>
    <w:rsid w:val="008C6E46"/>
    <w:rsid w:val="008C726D"/>
    <w:rsid w:val="008C7D94"/>
    <w:rsid w:val="008C7F2F"/>
    <w:rsid w:val="008D01B8"/>
    <w:rsid w:val="008D033B"/>
    <w:rsid w:val="008D1F86"/>
    <w:rsid w:val="008D21F9"/>
    <w:rsid w:val="008D2454"/>
    <w:rsid w:val="008D28A3"/>
    <w:rsid w:val="008D2A6E"/>
    <w:rsid w:val="008D3881"/>
    <w:rsid w:val="008D3AD5"/>
    <w:rsid w:val="008D4368"/>
    <w:rsid w:val="008D51D6"/>
    <w:rsid w:val="008D52EC"/>
    <w:rsid w:val="008D533B"/>
    <w:rsid w:val="008D53AA"/>
    <w:rsid w:val="008D54FB"/>
    <w:rsid w:val="008D5FD4"/>
    <w:rsid w:val="008D61FC"/>
    <w:rsid w:val="008D6471"/>
    <w:rsid w:val="008D656E"/>
    <w:rsid w:val="008D70EB"/>
    <w:rsid w:val="008D7C02"/>
    <w:rsid w:val="008E0E88"/>
    <w:rsid w:val="008E1013"/>
    <w:rsid w:val="008E12C7"/>
    <w:rsid w:val="008E2617"/>
    <w:rsid w:val="008E2AB1"/>
    <w:rsid w:val="008E36C5"/>
    <w:rsid w:val="008E3756"/>
    <w:rsid w:val="008E3C8F"/>
    <w:rsid w:val="008E3E7F"/>
    <w:rsid w:val="008E4D97"/>
    <w:rsid w:val="008E528A"/>
    <w:rsid w:val="008E5A2A"/>
    <w:rsid w:val="008E78EF"/>
    <w:rsid w:val="008E7BA1"/>
    <w:rsid w:val="008F0238"/>
    <w:rsid w:val="008F0DD5"/>
    <w:rsid w:val="008F0F2C"/>
    <w:rsid w:val="008F12FD"/>
    <w:rsid w:val="008F209C"/>
    <w:rsid w:val="008F32DC"/>
    <w:rsid w:val="008F3434"/>
    <w:rsid w:val="008F43A3"/>
    <w:rsid w:val="008F4B78"/>
    <w:rsid w:val="008F5D0D"/>
    <w:rsid w:val="008F6124"/>
    <w:rsid w:val="008F64AB"/>
    <w:rsid w:val="008F66BC"/>
    <w:rsid w:val="008F6788"/>
    <w:rsid w:val="008F78A6"/>
    <w:rsid w:val="008F794F"/>
    <w:rsid w:val="008F7AF9"/>
    <w:rsid w:val="008F7BF6"/>
    <w:rsid w:val="0090021A"/>
    <w:rsid w:val="00900762"/>
    <w:rsid w:val="00900A72"/>
    <w:rsid w:val="00900E5D"/>
    <w:rsid w:val="00900EA8"/>
    <w:rsid w:val="00901D2F"/>
    <w:rsid w:val="00901D6E"/>
    <w:rsid w:val="00902260"/>
    <w:rsid w:val="009022EF"/>
    <w:rsid w:val="0090272F"/>
    <w:rsid w:val="00902939"/>
    <w:rsid w:val="00902ACE"/>
    <w:rsid w:val="00902F8F"/>
    <w:rsid w:val="009034F3"/>
    <w:rsid w:val="009042F5"/>
    <w:rsid w:val="00904EA3"/>
    <w:rsid w:val="00905151"/>
    <w:rsid w:val="0090534B"/>
    <w:rsid w:val="00905AB6"/>
    <w:rsid w:val="00905C43"/>
    <w:rsid w:val="00905C82"/>
    <w:rsid w:val="00907325"/>
    <w:rsid w:val="00907703"/>
    <w:rsid w:val="00910213"/>
    <w:rsid w:val="00911AB3"/>
    <w:rsid w:val="00912229"/>
    <w:rsid w:val="0091271B"/>
    <w:rsid w:val="0091356C"/>
    <w:rsid w:val="00913730"/>
    <w:rsid w:val="00913ABF"/>
    <w:rsid w:val="00913D79"/>
    <w:rsid w:val="00913ECE"/>
    <w:rsid w:val="009147C5"/>
    <w:rsid w:val="00914EEF"/>
    <w:rsid w:val="00915337"/>
    <w:rsid w:val="00916949"/>
    <w:rsid w:val="00916AD5"/>
    <w:rsid w:val="0091705E"/>
    <w:rsid w:val="00917BA9"/>
    <w:rsid w:val="00917F27"/>
    <w:rsid w:val="009206FC"/>
    <w:rsid w:val="00920862"/>
    <w:rsid w:val="00920AE4"/>
    <w:rsid w:val="00920E10"/>
    <w:rsid w:val="00921615"/>
    <w:rsid w:val="00921695"/>
    <w:rsid w:val="0092200B"/>
    <w:rsid w:val="00922054"/>
    <w:rsid w:val="009231F7"/>
    <w:rsid w:val="00923481"/>
    <w:rsid w:val="00924B0E"/>
    <w:rsid w:val="00924E89"/>
    <w:rsid w:val="00924F85"/>
    <w:rsid w:val="009250C9"/>
    <w:rsid w:val="00925B8E"/>
    <w:rsid w:val="00925CE6"/>
    <w:rsid w:val="00926256"/>
    <w:rsid w:val="00926FBE"/>
    <w:rsid w:val="009273E9"/>
    <w:rsid w:val="00927617"/>
    <w:rsid w:val="009305C7"/>
    <w:rsid w:val="00930D68"/>
    <w:rsid w:val="009316D0"/>
    <w:rsid w:val="0093186A"/>
    <w:rsid w:val="009318AE"/>
    <w:rsid w:val="00931CB8"/>
    <w:rsid w:val="00932251"/>
    <w:rsid w:val="0093259D"/>
    <w:rsid w:val="0093270D"/>
    <w:rsid w:val="009328C3"/>
    <w:rsid w:val="0093326C"/>
    <w:rsid w:val="0093412D"/>
    <w:rsid w:val="009349FA"/>
    <w:rsid w:val="00935222"/>
    <w:rsid w:val="009356EB"/>
    <w:rsid w:val="00936125"/>
    <w:rsid w:val="0093658D"/>
    <w:rsid w:val="009365B2"/>
    <w:rsid w:val="00936613"/>
    <w:rsid w:val="009371F0"/>
    <w:rsid w:val="00937547"/>
    <w:rsid w:val="00937995"/>
    <w:rsid w:val="00937B91"/>
    <w:rsid w:val="00937BBE"/>
    <w:rsid w:val="009402B0"/>
    <w:rsid w:val="0094070A"/>
    <w:rsid w:val="00941010"/>
    <w:rsid w:val="00941A55"/>
    <w:rsid w:val="00942D0D"/>
    <w:rsid w:val="00943D17"/>
    <w:rsid w:val="00943E53"/>
    <w:rsid w:val="00944432"/>
    <w:rsid w:val="009445D3"/>
    <w:rsid w:val="00944C85"/>
    <w:rsid w:val="00945BD0"/>
    <w:rsid w:val="009464E3"/>
    <w:rsid w:val="00946BB1"/>
    <w:rsid w:val="00946F9A"/>
    <w:rsid w:val="009474CF"/>
    <w:rsid w:val="0095093A"/>
    <w:rsid w:val="00950BFA"/>
    <w:rsid w:val="00950E39"/>
    <w:rsid w:val="00953C71"/>
    <w:rsid w:val="00953F0A"/>
    <w:rsid w:val="00953F45"/>
    <w:rsid w:val="0095423D"/>
    <w:rsid w:val="009548AB"/>
    <w:rsid w:val="00954A57"/>
    <w:rsid w:val="00955008"/>
    <w:rsid w:val="0095574B"/>
    <w:rsid w:val="009561A7"/>
    <w:rsid w:val="00956364"/>
    <w:rsid w:val="00956A52"/>
    <w:rsid w:val="00956BFB"/>
    <w:rsid w:val="00956E0E"/>
    <w:rsid w:val="00957804"/>
    <w:rsid w:val="00957855"/>
    <w:rsid w:val="00957E1B"/>
    <w:rsid w:val="00961951"/>
    <w:rsid w:val="009621B8"/>
    <w:rsid w:val="0096274C"/>
    <w:rsid w:val="009628D0"/>
    <w:rsid w:val="00962C4A"/>
    <w:rsid w:val="009631AB"/>
    <w:rsid w:val="00963562"/>
    <w:rsid w:val="00963D91"/>
    <w:rsid w:val="009645E5"/>
    <w:rsid w:val="0096491F"/>
    <w:rsid w:val="00964E77"/>
    <w:rsid w:val="009655AD"/>
    <w:rsid w:val="00965951"/>
    <w:rsid w:val="00965A18"/>
    <w:rsid w:val="00966978"/>
    <w:rsid w:val="00967412"/>
    <w:rsid w:val="009677F0"/>
    <w:rsid w:val="00967CEF"/>
    <w:rsid w:val="0097080F"/>
    <w:rsid w:val="00970BF8"/>
    <w:rsid w:val="00970E37"/>
    <w:rsid w:val="00970ECF"/>
    <w:rsid w:val="00970EF3"/>
    <w:rsid w:val="00971759"/>
    <w:rsid w:val="00971866"/>
    <w:rsid w:val="00971AB1"/>
    <w:rsid w:val="00972053"/>
    <w:rsid w:val="009725F7"/>
    <w:rsid w:val="0097269F"/>
    <w:rsid w:val="009728C1"/>
    <w:rsid w:val="0097296A"/>
    <w:rsid w:val="00972ADB"/>
    <w:rsid w:val="00972BE2"/>
    <w:rsid w:val="00973928"/>
    <w:rsid w:val="0097435B"/>
    <w:rsid w:val="00974E22"/>
    <w:rsid w:val="009750AD"/>
    <w:rsid w:val="00975657"/>
    <w:rsid w:val="00975A39"/>
    <w:rsid w:val="00975A8D"/>
    <w:rsid w:val="0097648A"/>
    <w:rsid w:val="00977946"/>
    <w:rsid w:val="0097794D"/>
    <w:rsid w:val="00977DA7"/>
    <w:rsid w:val="00977EE0"/>
    <w:rsid w:val="0098027E"/>
    <w:rsid w:val="0098050C"/>
    <w:rsid w:val="0098116A"/>
    <w:rsid w:val="009814EB"/>
    <w:rsid w:val="00981586"/>
    <w:rsid w:val="009817D6"/>
    <w:rsid w:val="009820A1"/>
    <w:rsid w:val="00982357"/>
    <w:rsid w:val="0098243C"/>
    <w:rsid w:val="00983523"/>
    <w:rsid w:val="00983790"/>
    <w:rsid w:val="00984053"/>
    <w:rsid w:val="0098467E"/>
    <w:rsid w:val="00984833"/>
    <w:rsid w:val="00984938"/>
    <w:rsid w:val="009857D8"/>
    <w:rsid w:val="009858D8"/>
    <w:rsid w:val="00985966"/>
    <w:rsid w:val="00985B4D"/>
    <w:rsid w:val="00985C0F"/>
    <w:rsid w:val="00985EAA"/>
    <w:rsid w:val="009861CA"/>
    <w:rsid w:val="0098651A"/>
    <w:rsid w:val="00986DDE"/>
    <w:rsid w:val="009873B3"/>
    <w:rsid w:val="00987409"/>
    <w:rsid w:val="00987621"/>
    <w:rsid w:val="009876AC"/>
    <w:rsid w:val="00987C40"/>
    <w:rsid w:val="00990AD3"/>
    <w:rsid w:val="00990B7C"/>
    <w:rsid w:val="00990B84"/>
    <w:rsid w:val="00991C9F"/>
    <w:rsid w:val="009922C3"/>
    <w:rsid w:val="009923E3"/>
    <w:rsid w:val="00992684"/>
    <w:rsid w:val="00992D62"/>
    <w:rsid w:val="009930CD"/>
    <w:rsid w:val="00993283"/>
    <w:rsid w:val="00993392"/>
    <w:rsid w:val="00993DBE"/>
    <w:rsid w:val="00994FD1"/>
    <w:rsid w:val="00995654"/>
    <w:rsid w:val="00995779"/>
    <w:rsid w:val="00995D31"/>
    <w:rsid w:val="009969B5"/>
    <w:rsid w:val="00996B0E"/>
    <w:rsid w:val="00996D80"/>
    <w:rsid w:val="00997245"/>
    <w:rsid w:val="00997354"/>
    <w:rsid w:val="009975F5"/>
    <w:rsid w:val="0099784D"/>
    <w:rsid w:val="0099794D"/>
    <w:rsid w:val="009A12FF"/>
    <w:rsid w:val="009A19B0"/>
    <w:rsid w:val="009A1CBA"/>
    <w:rsid w:val="009A341B"/>
    <w:rsid w:val="009A40DD"/>
    <w:rsid w:val="009A49AE"/>
    <w:rsid w:val="009A5064"/>
    <w:rsid w:val="009A5556"/>
    <w:rsid w:val="009A5E27"/>
    <w:rsid w:val="009A5F84"/>
    <w:rsid w:val="009A69A4"/>
    <w:rsid w:val="009A6C42"/>
    <w:rsid w:val="009A6E51"/>
    <w:rsid w:val="009A76A4"/>
    <w:rsid w:val="009B07BC"/>
    <w:rsid w:val="009B08C4"/>
    <w:rsid w:val="009B0ED4"/>
    <w:rsid w:val="009B11AE"/>
    <w:rsid w:val="009B178E"/>
    <w:rsid w:val="009B20E1"/>
    <w:rsid w:val="009B2F10"/>
    <w:rsid w:val="009B3073"/>
    <w:rsid w:val="009B3483"/>
    <w:rsid w:val="009B36D6"/>
    <w:rsid w:val="009B3A5E"/>
    <w:rsid w:val="009B3B86"/>
    <w:rsid w:val="009B440A"/>
    <w:rsid w:val="009B48A1"/>
    <w:rsid w:val="009B4B29"/>
    <w:rsid w:val="009B4EB3"/>
    <w:rsid w:val="009B5280"/>
    <w:rsid w:val="009B5D0A"/>
    <w:rsid w:val="009B620D"/>
    <w:rsid w:val="009B67BB"/>
    <w:rsid w:val="009B6DEA"/>
    <w:rsid w:val="009B76B5"/>
    <w:rsid w:val="009B79DB"/>
    <w:rsid w:val="009C01BB"/>
    <w:rsid w:val="009C06A5"/>
    <w:rsid w:val="009C1501"/>
    <w:rsid w:val="009C15CF"/>
    <w:rsid w:val="009C1606"/>
    <w:rsid w:val="009C2393"/>
    <w:rsid w:val="009C3194"/>
    <w:rsid w:val="009C31E2"/>
    <w:rsid w:val="009C39E4"/>
    <w:rsid w:val="009C425A"/>
    <w:rsid w:val="009C4295"/>
    <w:rsid w:val="009C43DC"/>
    <w:rsid w:val="009C4DAC"/>
    <w:rsid w:val="009C54FC"/>
    <w:rsid w:val="009C579F"/>
    <w:rsid w:val="009C5BA9"/>
    <w:rsid w:val="009C6458"/>
    <w:rsid w:val="009C708A"/>
    <w:rsid w:val="009C7B95"/>
    <w:rsid w:val="009D1235"/>
    <w:rsid w:val="009D16C2"/>
    <w:rsid w:val="009D177A"/>
    <w:rsid w:val="009D180C"/>
    <w:rsid w:val="009D1FD5"/>
    <w:rsid w:val="009D21BB"/>
    <w:rsid w:val="009D2525"/>
    <w:rsid w:val="009D2574"/>
    <w:rsid w:val="009D264D"/>
    <w:rsid w:val="009D26D4"/>
    <w:rsid w:val="009D371F"/>
    <w:rsid w:val="009D3C70"/>
    <w:rsid w:val="009D43E5"/>
    <w:rsid w:val="009D4758"/>
    <w:rsid w:val="009D48FF"/>
    <w:rsid w:val="009D4DFD"/>
    <w:rsid w:val="009D4E54"/>
    <w:rsid w:val="009D4FAF"/>
    <w:rsid w:val="009D5104"/>
    <w:rsid w:val="009D5197"/>
    <w:rsid w:val="009D543E"/>
    <w:rsid w:val="009D791C"/>
    <w:rsid w:val="009D7F1E"/>
    <w:rsid w:val="009E07B6"/>
    <w:rsid w:val="009E0CC0"/>
    <w:rsid w:val="009E14B6"/>
    <w:rsid w:val="009E1781"/>
    <w:rsid w:val="009E187A"/>
    <w:rsid w:val="009E190A"/>
    <w:rsid w:val="009E1D23"/>
    <w:rsid w:val="009E248C"/>
    <w:rsid w:val="009E26B4"/>
    <w:rsid w:val="009E272B"/>
    <w:rsid w:val="009E3195"/>
    <w:rsid w:val="009E3EDC"/>
    <w:rsid w:val="009E43CC"/>
    <w:rsid w:val="009E47CE"/>
    <w:rsid w:val="009E4AFC"/>
    <w:rsid w:val="009E4EBD"/>
    <w:rsid w:val="009E569D"/>
    <w:rsid w:val="009E5895"/>
    <w:rsid w:val="009E6C53"/>
    <w:rsid w:val="009F1427"/>
    <w:rsid w:val="009F1D78"/>
    <w:rsid w:val="009F1EAD"/>
    <w:rsid w:val="009F2008"/>
    <w:rsid w:val="009F32D2"/>
    <w:rsid w:val="009F4035"/>
    <w:rsid w:val="009F4156"/>
    <w:rsid w:val="009F42BB"/>
    <w:rsid w:val="009F4336"/>
    <w:rsid w:val="009F4C00"/>
    <w:rsid w:val="009F5AB1"/>
    <w:rsid w:val="009F5EB2"/>
    <w:rsid w:val="009F63BD"/>
    <w:rsid w:val="009F6DA6"/>
    <w:rsid w:val="009F6F34"/>
    <w:rsid w:val="009F7011"/>
    <w:rsid w:val="009F7AFE"/>
    <w:rsid w:val="009F7F34"/>
    <w:rsid w:val="009F7F86"/>
    <w:rsid w:val="00A006D2"/>
    <w:rsid w:val="00A00A30"/>
    <w:rsid w:val="00A00B44"/>
    <w:rsid w:val="00A012E8"/>
    <w:rsid w:val="00A014E6"/>
    <w:rsid w:val="00A0188E"/>
    <w:rsid w:val="00A01C31"/>
    <w:rsid w:val="00A01D0E"/>
    <w:rsid w:val="00A02252"/>
    <w:rsid w:val="00A025B2"/>
    <w:rsid w:val="00A026C6"/>
    <w:rsid w:val="00A027D9"/>
    <w:rsid w:val="00A02E14"/>
    <w:rsid w:val="00A02F97"/>
    <w:rsid w:val="00A031CE"/>
    <w:rsid w:val="00A031DA"/>
    <w:rsid w:val="00A03243"/>
    <w:rsid w:val="00A03379"/>
    <w:rsid w:val="00A03527"/>
    <w:rsid w:val="00A03A1B"/>
    <w:rsid w:val="00A04341"/>
    <w:rsid w:val="00A04598"/>
    <w:rsid w:val="00A05131"/>
    <w:rsid w:val="00A05307"/>
    <w:rsid w:val="00A05B4F"/>
    <w:rsid w:val="00A05FB6"/>
    <w:rsid w:val="00A06E0B"/>
    <w:rsid w:val="00A06E1A"/>
    <w:rsid w:val="00A073BB"/>
    <w:rsid w:val="00A077F0"/>
    <w:rsid w:val="00A07EF6"/>
    <w:rsid w:val="00A1091E"/>
    <w:rsid w:val="00A10ACB"/>
    <w:rsid w:val="00A113EF"/>
    <w:rsid w:val="00A11B56"/>
    <w:rsid w:val="00A122CE"/>
    <w:rsid w:val="00A12967"/>
    <w:rsid w:val="00A14395"/>
    <w:rsid w:val="00A146D5"/>
    <w:rsid w:val="00A1505A"/>
    <w:rsid w:val="00A15DF7"/>
    <w:rsid w:val="00A16D60"/>
    <w:rsid w:val="00A16F3F"/>
    <w:rsid w:val="00A17294"/>
    <w:rsid w:val="00A179F8"/>
    <w:rsid w:val="00A17D67"/>
    <w:rsid w:val="00A20DC7"/>
    <w:rsid w:val="00A20F6B"/>
    <w:rsid w:val="00A21923"/>
    <w:rsid w:val="00A21C8B"/>
    <w:rsid w:val="00A21E42"/>
    <w:rsid w:val="00A22132"/>
    <w:rsid w:val="00A2285B"/>
    <w:rsid w:val="00A229B9"/>
    <w:rsid w:val="00A22A41"/>
    <w:rsid w:val="00A23728"/>
    <w:rsid w:val="00A23F46"/>
    <w:rsid w:val="00A247B7"/>
    <w:rsid w:val="00A25033"/>
    <w:rsid w:val="00A256B0"/>
    <w:rsid w:val="00A261F0"/>
    <w:rsid w:val="00A264C9"/>
    <w:rsid w:val="00A264CD"/>
    <w:rsid w:val="00A26B6E"/>
    <w:rsid w:val="00A270B5"/>
    <w:rsid w:val="00A2740F"/>
    <w:rsid w:val="00A2779E"/>
    <w:rsid w:val="00A27B99"/>
    <w:rsid w:val="00A27F55"/>
    <w:rsid w:val="00A30E54"/>
    <w:rsid w:val="00A30EA6"/>
    <w:rsid w:val="00A30F30"/>
    <w:rsid w:val="00A31284"/>
    <w:rsid w:val="00A312DD"/>
    <w:rsid w:val="00A31DCA"/>
    <w:rsid w:val="00A32062"/>
    <w:rsid w:val="00A321E5"/>
    <w:rsid w:val="00A3278D"/>
    <w:rsid w:val="00A32810"/>
    <w:rsid w:val="00A32E06"/>
    <w:rsid w:val="00A32E45"/>
    <w:rsid w:val="00A331FD"/>
    <w:rsid w:val="00A33496"/>
    <w:rsid w:val="00A3382F"/>
    <w:rsid w:val="00A340F4"/>
    <w:rsid w:val="00A3432E"/>
    <w:rsid w:val="00A34C36"/>
    <w:rsid w:val="00A35124"/>
    <w:rsid w:val="00A35840"/>
    <w:rsid w:val="00A361C2"/>
    <w:rsid w:val="00A365D3"/>
    <w:rsid w:val="00A3670D"/>
    <w:rsid w:val="00A37FCA"/>
    <w:rsid w:val="00A40173"/>
    <w:rsid w:val="00A402CF"/>
    <w:rsid w:val="00A4040D"/>
    <w:rsid w:val="00A407B8"/>
    <w:rsid w:val="00A41464"/>
    <w:rsid w:val="00A41A75"/>
    <w:rsid w:val="00A41DD9"/>
    <w:rsid w:val="00A41FCF"/>
    <w:rsid w:val="00A4279F"/>
    <w:rsid w:val="00A429DD"/>
    <w:rsid w:val="00A43090"/>
    <w:rsid w:val="00A43A46"/>
    <w:rsid w:val="00A43E7D"/>
    <w:rsid w:val="00A450C3"/>
    <w:rsid w:val="00A45426"/>
    <w:rsid w:val="00A45B0E"/>
    <w:rsid w:val="00A46CEC"/>
    <w:rsid w:val="00A4742F"/>
    <w:rsid w:val="00A474E7"/>
    <w:rsid w:val="00A47A16"/>
    <w:rsid w:val="00A47C7C"/>
    <w:rsid w:val="00A47D43"/>
    <w:rsid w:val="00A47FE8"/>
    <w:rsid w:val="00A5096B"/>
    <w:rsid w:val="00A50DA6"/>
    <w:rsid w:val="00A5101D"/>
    <w:rsid w:val="00A51345"/>
    <w:rsid w:val="00A51CAE"/>
    <w:rsid w:val="00A54312"/>
    <w:rsid w:val="00A54554"/>
    <w:rsid w:val="00A54660"/>
    <w:rsid w:val="00A54C59"/>
    <w:rsid w:val="00A55CF9"/>
    <w:rsid w:val="00A560E6"/>
    <w:rsid w:val="00A5693A"/>
    <w:rsid w:val="00A56EF2"/>
    <w:rsid w:val="00A5779C"/>
    <w:rsid w:val="00A60028"/>
    <w:rsid w:val="00A60472"/>
    <w:rsid w:val="00A6070C"/>
    <w:rsid w:val="00A60F96"/>
    <w:rsid w:val="00A6113D"/>
    <w:rsid w:val="00A611C3"/>
    <w:rsid w:val="00A61321"/>
    <w:rsid w:val="00A61AF8"/>
    <w:rsid w:val="00A61C36"/>
    <w:rsid w:val="00A61CD2"/>
    <w:rsid w:val="00A62009"/>
    <w:rsid w:val="00A6216C"/>
    <w:rsid w:val="00A62BA6"/>
    <w:rsid w:val="00A62C5A"/>
    <w:rsid w:val="00A6306E"/>
    <w:rsid w:val="00A6338B"/>
    <w:rsid w:val="00A634AC"/>
    <w:rsid w:val="00A63529"/>
    <w:rsid w:val="00A63789"/>
    <w:rsid w:val="00A64EC6"/>
    <w:rsid w:val="00A66677"/>
    <w:rsid w:val="00A675F9"/>
    <w:rsid w:val="00A7007A"/>
    <w:rsid w:val="00A70826"/>
    <w:rsid w:val="00A70BF8"/>
    <w:rsid w:val="00A70FC1"/>
    <w:rsid w:val="00A7105A"/>
    <w:rsid w:val="00A7145D"/>
    <w:rsid w:val="00A71C05"/>
    <w:rsid w:val="00A71C7C"/>
    <w:rsid w:val="00A7249C"/>
    <w:rsid w:val="00A730EB"/>
    <w:rsid w:val="00A7365E"/>
    <w:rsid w:val="00A7392A"/>
    <w:rsid w:val="00A73A40"/>
    <w:rsid w:val="00A73DAC"/>
    <w:rsid w:val="00A74254"/>
    <w:rsid w:val="00A74CB0"/>
    <w:rsid w:val="00A7538A"/>
    <w:rsid w:val="00A75547"/>
    <w:rsid w:val="00A75A0A"/>
    <w:rsid w:val="00A75A3E"/>
    <w:rsid w:val="00A75F34"/>
    <w:rsid w:val="00A76345"/>
    <w:rsid w:val="00A76402"/>
    <w:rsid w:val="00A764CB"/>
    <w:rsid w:val="00A7706E"/>
    <w:rsid w:val="00A77B67"/>
    <w:rsid w:val="00A77C1E"/>
    <w:rsid w:val="00A80276"/>
    <w:rsid w:val="00A81362"/>
    <w:rsid w:val="00A815A5"/>
    <w:rsid w:val="00A819F2"/>
    <w:rsid w:val="00A81B37"/>
    <w:rsid w:val="00A81DD1"/>
    <w:rsid w:val="00A81F00"/>
    <w:rsid w:val="00A82ED4"/>
    <w:rsid w:val="00A83052"/>
    <w:rsid w:val="00A83293"/>
    <w:rsid w:val="00A8356B"/>
    <w:rsid w:val="00A83684"/>
    <w:rsid w:val="00A83E37"/>
    <w:rsid w:val="00A842E1"/>
    <w:rsid w:val="00A84AFA"/>
    <w:rsid w:val="00A8517B"/>
    <w:rsid w:val="00A85619"/>
    <w:rsid w:val="00A85BB2"/>
    <w:rsid w:val="00A85C80"/>
    <w:rsid w:val="00A87159"/>
    <w:rsid w:val="00A9041A"/>
    <w:rsid w:val="00A90591"/>
    <w:rsid w:val="00A90AC1"/>
    <w:rsid w:val="00A90FAD"/>
    <w:rsid w:val="00A9101A"/>
    <w:rsid w:val="00A92054"/>
    <w:rsid w:val="00A9261B"/>
    <w:rsid w:val="00A92A76"/>
    <w:rsid w:val="00A931D9"/>
    <w:rsid w:val="00A934FD"/>
    <w:rsid w:val="00A9372C"/>
    <w:rsid w:val="00A93BAD"/>
    <w:rsid w:val="00A943FA"/>
    <w:rsid w:val="00A94488"/>
    <w:rsid w:val="00A94740"/>
    <w:rsid w:val="00A94BA8"/>
    <w:rsid w:val="00A94D9C"/>
    <w:rsid w:val="00A95146"/>
    <w:rsid w:val="00A951BE"/>
    <w:rsid w:val="00A9546E"/>
    <w:rsid w:val="00A95518"/>
    <w:rsid w:val="00A95FFB"/>
    <w:rsid w:val="00AA146E"/>
    <w:rsid w:val="00AA19D8"/>
    <w:rsid w:val="00AA1E37"/>
    <w:rsid w:val="00AA2548"/>
    <w:rsid w:val="00AA254E"/>
    <w:rsid w:val="00AA289C"/>
    <w:rsid w:val="00AA2BBF"/>
    <w:rsid w:val="00AA2D1D"/>
    <w:rsid w:val="00AA2E5D"/>
    <w:rsid w:val="00AA30B6"/>
    <w:rsid w:val="00AA3135"/>
    <w:rsid w:val="00AA3BA9"/>
    <w:rsid w:val="00AA3E45"/>
    <w:rsid w:val="00AA3E84"/>
    <w:rsid w:val="00AA4862"/>
    <w:rsid w:val="00AA48C6"/>
    <w:rsid w:val="00AA50E9"/>
    <w:rsid w:val="00AA5337"/>
    <w:rsid w:val="00AA61F3"/>
    <w:rsid w:val="00AA6710"/>
    <w:rsid w:val="00AA7C49"/>
    <w:rsid w:val="00AB0880"/>
    <w:rsid w:val="00AB12B3"/>
    <w:rsid w:val="00AB1775"/>
    <w:rsid w:val="00AB17B3"/>
    <w:rsid w:val="00AB1927"/>
    <w:rsid w:val="00AB1AF0"/>
    <w:rsid w:val="00AB1C97"/>
    <w:rsid w:val="00AB3009"/>
    <w:rsid w:val="00AB423D"/>
    <w:rsid w:val="00AB437A"/>
    <w:rsid w:val="00AB4667"/>
    <w:rsid w:val="00AB4E73"/>
    <w:rsid w:val="00AB5893"/>
    <w:rsid w:val="00AB6094"/>
    <w:rsid w:val="00AB6191"/>
    <w:rsid w:val="00AB63F5"/>
    <w:rsid w:val="00AB6650"/>
    <w:rsid w:val="00AB67D8"/>
    <w:rsid w:val="00AB6866"/>
    <w:rsid w:val="00AB6A4D"/>
    <w:rsid w:val="00AB6CE4"/>
    <w:rsid w:val="00AB6DD9"/>
    <w:rsid w:val="00AB7A45"/>
    <w:rsid w:val="00AB7B33"/>
    <w:rsid w:val="00AC1233"/>
    <w:rsid w:val="00AC190F"/>
    <w:rsid w:val="00AC1C02"/>
    <w:rsid w:val="00AC2366"/>
    <w:rsid w:val="00AC313E"/>
    <w:rsid w:val="00AC315D"/>
    <w:rsid w:val="00AC373E"/>
    <w:rsid w:val="00AC425A"/>
    <w:rsid w:val="00AC441D"/>
    <w:rsid w:val="00AC4D30"/>
    <w:rsid w:val="00AC5A8E"/>
    <w:rsid w:val="00AC5EC7"/>
    <w:rsid w:val="00AC654C"/>
    <w:rsid w:val="00AC6759"/>
    <w:rsid w:val="00AC6F22"/>
    <w:rsid w:val="00AC720E"/>
    <w:rsid w:val="00AC77DD"/>
    <w:rsid w:val="00AD09CB"/>
    <w:rsid w:val="00AD1082"/>
    <w:rsid w:val="00AD1427"/>
    <w:rsid w:val="00AD1E7C"/>
    <w:rsid w:val="00AD20BE"/>
    <w:rsid w:val="00AD3E0A"/>
    <w:rsid w:val="00AD3F02"/>
    <w:rsid w:val="00AD3F6C"/>
    <w:rsid w:val="00AD3FA1"/>
    <w:rsid w:val="00AD42DE"/>
    <w:rsid w:val="00AD4598"/>
    <w:rsid w:val="00AD4FFD"/>
    <w:rsid w:val="00AD520C"/>
    <w:rsid w:val="00AD527C"/>
    <w:rsid w:val="00AD5BE1"/>
    <w:rsid w:val="00AD6ABF"/>
    <w:rsid w:val="00AD6F75"/>
    <w:rsid w:val="00AD70B2"/>
    <w:rsid w:val="00AD739B"/>
    <w:rsid w:val="00AD74DA"/>
    <w:rsid w:val="00AE0109"/>
    <w:rsid w:val="00AE13A0"/>
    <w:rsid w:val="00AE1818"/>
    <w:rsid w:val="00AE1DF0"/>
    <w:rsid w:val="00AE25C2"/>
    <w:rsid w:val="00AE2CFA"/>
    <w:rsid w:val="00AE3007"/>
    <w:rsid w:val="00AE334A"/>
    <w:rsid w:val="00AE39C9"/>
    <w:rsid w:val="00AE3FD1"/>
    <w:rsid w:val="00AE40B0"/>
    <w:rsid w:val="00AE65BB"/>
    <w:rsid w:val="00AE6670"/>
    <w:rsid w:val="00AF03E3"/>
    <w:rsid w:val="00AF0914"/>
    <w:rsid w:val="00AF0AF9"/>
    <w:rsid w:val="00AF0BA5"/>
    <w:rsid w:val="00AF1D75"/>
    <w:rsid w:val="00AF1F6D"/>
    <w:rsid w:val="00AF2614"/>
    <w:rsid w:val="00AF29C6"/>
    <w:rsid w:val="00AF3277"/>
    <w:rsid w:val="00AF3775"/>
    <w:rsid w:val="00AF3A21"/>
    <w:rsid w:val="00AF3BE4"/>
    <w:rsid w:val="00AF3CC8"/>
    <w:rsid w:val="00AF51F0"/>
    <w:rsid w:val="00AF5599"/>
    <w:rsid w:val="00AF5F61"/>
    <w:rsid w:val="00AF64A7"/>
    <w:rsid w:val="00AF79B8"/>
    <w:rsid w:val="00AF7A94"/>
    <w:rsid w:val="00B005A4"/>
    <w:rsid w:val="00B00671"/>
    <w:rsid w:val="00B00865"/>
    <w:rsid w:val="00B00899"/>
    <w:rsid w:val="00B00F91"/>
    <w:rsid w:val="00B0107C"/>
    <w:rsid w:val="00B01343"/>
    <w:rsid w:val="00B013DC"/>
    <w:rsid w:val="00B0195A"/>
    <w:rsid w:val="00B01A0F"/>
    <w:rsid w:val="00B02241"/>
    <w:rsid w:val="00B02931"/>
    <w:rsid w:val="00B033AB"/>
    <w:rsid w:val="00B04628"/>
    <w:rsid w:val="00B04A3A"/>
    <w:rsid w:val="00B05307"/>
    <w:rsid w:val="00B06388"/>
    <w:rsid w:val="00B0655E"/>
    <w:rsid w:val="00B066B4"/>
    <w:rsid w:val="00B06C10"/>
    <w:rsid w:val="00B07BE9"/>
    <w:rsid w:val="00B07C27"/>
    <w:rsid w:val="00B07FB9"/>
    <w:rsid w:val="00B1010E"/>
    <w:rsid w:val="00B111D0"/>
    <w:rsid w:val="00B115DE"/>
    <w:rsid w:val="00B1248E"/>
    <w:rsid w:val="00B1266D"/>
    <w:rsid w:val="00B12AF0"/>
    <w:rsid w:val="00B135A1"/>
    <w:rsid w:val="00B13986"/>
    <w:rsid w:val="00B13E3D"/>
    <w:rsid w:val="00B141CE"/>
    <w:rsid w:val="00B14410"/>
    <w:rsid w:val="00B147B0"/>
    <w:rsid w:val="00B15593"/>
    <w:rsid w:val="00B155D0"/>
    <w:rsid w:val="00B1597F"/>
    <w:rsid w:val="00B15BD1"/>
    <w:rsid w:val="00B15C56"/>
    <w:rsid w:val="00B171C6"/>
    <w:rsid w:val="00B173AB"/>
    <w:rsid w:val="00B173F2"/>
    <w:rsid w:val="00B17502"/>
    <w:rsid w:val="00B178A2"/>
    <w:rsid w:val="00B1791B"/>
    <w:rsid w:val="00B17DDA"/>
    <w:rsid w:val="00B200CF"/>
    <w:rsid w:val="00B20350"/>
    <w:rsid w:val="00B20895"/>
    <w:rsid w:val="00B21563"/>
    <w:rsid w:val="00B21C3B"/>
    <w:rsid w:val="00B21D8D"/>
    <w:rsid w:val="00B22549"/>
    <w:rsid w:val="00B229AD"/>
    <w:rsid w:val="00B22DF6"/>
    <w:rsid w:val="00B23344"/>
    <w:rsid w:val="00B236C7"/>
    <w:rsid w:val="00B24713"/>
    <w:rsid w:val="00B24885"/>
    <w:rsid w:val="00B24916"/>
    <w:rsid w:val="00B24F11"/>
    <w:rsid w:val="00B25717"/>
    <w:rsid w:val="00B25937"/>
    <w:rsid w:val="00B25F53"/>
    <w:rsid w:val="00B27154"/>
    <w:rsid w:val="00B27235"/>
    <w:rsid w:val="00B27674"/>
    <w:rsid w:val="00B27CF2"/>
    <w:rsid w:val="00B30B3B"/>
    <w:rsid w:val="00B310D3"/>
    <w:rsid w:val="00B31525"/>
    <w:rsid w:val="00B31810"/>
    <w:rsid w:val="00B31DBF"/>
    <w:rsid w:val="00B3279E"/>
    <w:rsid w:val="00B334C9"/>
    <w:rsid w:val="00B3350B"/>
    <w:rsid w:val="00B34130"/>
    <w:rsid w:val="00B3414B"/>
    <w:rsid w:val="00B348EC"/>
    <w:rsid w:val="00B34B47"/>
    <w:rsid w:val="00B35351"/>
    <w:rsid w:val="00B35548"/>
    <w:rsid w:val="00B355F2"/>
    <w:rsid w:val="00B35617"/>
    <w:rsid w:val="00B36732"/>
    <w:rsid w:val="00B36844"/>
    <w:rsid w:val="00B36984"/>
    <w:rsid w:val="00B40615"/>
    <w:rsid w:val="00B407A0"/>
    <w:rsid w:val="00B40A1F"/>
    <w:rsid w:val="00B410FC"/>
    <w:rsid w:val="00B41E4A"/>
    <w:rsid w:val="00B424C5"/>
    <w:rsid w:val="00B425AC"/>
    <w:rsid w:val="00B426CC"/>
    <w:rsid w:val="00B4355C"/>
    <w:rsid w:val="00B436F6"/>
    <w:rsid w:val="00B43A76"/>
    <w:rsid w:val="00B44653"/>
    <w:rsid w:val="00B44D06"/>
    <w:rsid w:val="00B4508F"/>
    <w:rsid w:val="00B45506"/>
    <w:rsid w:val="00B4556B"/>
    <w:rsid w:val="00B455F7"/>
    <w:rsid w:val="00B458A2"/>
    <w:rsid w:val="00B45BF0"/>
    <w:rsid w:val="00B45EC6"/>
    <w:rsid w:val="00B46301"/>
    <w:rsid w:val="00B46683"/>
    <w:rsid w:val="00B47568"/>
    <w:rsid w:val="00B4758B"/>
    <w:rsid w:val="00B47B5A"/>
    <w:rsid w:val="00B502BB"/>
    <w:rsid w:val="00B5076B"/>
    <w:rsid w:val="00B51EAC"/>
    <w:rsid w:val="00B53408"/>
    <w:rsid w:val="00B5383E"/>
    <w:rsid w:val="00B53BC3"/>
    <w:rsid w:val="00B542F5"/>
    <w:rsid w:val="00B5457C"/>
    <w:rsid w:val="00B546B5"/>
    <w:rsid w:val="00B547E1"/>
    <w:rsid w:val="00B54C68"/>
    <w:rsid w:val="00B550AD"/>
    <w:rsid w:val="00B55454"/>
    <w:rsid w:val="00B556E9"/>
    <w:rsid w:val="00B55DC2"/>
    <w:rsid w:val="00B55E32"/>
    <w:rsid w:val="00B565BE"/>
    <w:rsid w:val="00B56AB5"/>
    <w:rsid w:val="00B57B21"/>
    <w:rsid w:val="00B6050F"/>
    <w:rsid w:val="00B61308"/>
    <w:rsid w:val="00B61505"/>
    <w:rsid w:val="00B6237A"/>
    <w:rsid w:val="00B62392"/>
    <w:rsid w:val="00B630A9"/>
    <w:rsid w:val="00B631AC"/>
    <w:rsid w:val="00B63203"/>
    <w:rsid w:val="00B63556"/>
    <w:rsid w:val="00B637B0"/>
    <w:rsid w:val="00B63828"/>
    <w:rsid w:val="00B639E4"/>
    <w:rsid w:val="00B65054"/>
    <w:rsid w:val="00B655C3"/>
    <w:rsid w:val="00B662FC"/>
    <w:rsid w:val="00B66B35"/>
    <w:rsid w:val="00B66DE2"/>
    <w:rsid w:val="00B66F22"/>
    <w:rsid w:val="00B6708C"/>
    <w:rsid w:val="00B67747"/>
    <w:rsid w:val="00B67788"/>
    <w:rsid w:val="00B70DAD"/>
    <w:rsid w:val="00B71075"/>
    <w:rsid w:val="00B71086"/>
    <w:rsid w:val="00B71278"/>
    <w:rsid w:val="00B71B78"/>
    <w:rsid w:val="00B72192"/>
    <w:rsid w:val="00B73E72"/>
    <w:rsid w:val="00B74587"/>
    <w:rsid w:val="00B74FCE"/>
    <w:rsid w:val="00B75403"/>
    <w:rsid w:val="00B75955"/>
    <w:rsid w:val="00B75AA4"/>
    <w:rsid w:val="00B75D3D"/>
    <w:rsid w:val="00B76410"/>
    <w:rsid w:val="00B766F1"/>
    <w:rsid w:val="00B769FF"/>
    <w:rsid w:val="00B76FAC"/>
    <w:rsid w:val="00B773C9"/>
    <w:rsid w:val="00B778A2"/>
    <w:rsid w:val="00B77E7B"/>
    <w:rsid w:val="00B80394"/>
    <w:rsid w:val="00B80548"/>
    <w:rsid w:val="00B822F9"/>
    <w:rsid w:val="00B82526"/>
    <w:rsid w:val="00B82741"/>
    <w:rsid w:val="00B8276E"/>
    <w:rsid w:val="00B82AE3"/>
    <w:rsid w:val="00B82F90"/>
    <w:rsid w:val="00B8366C"/>
    <w:rsid w:val="00B837C4"/>
    <w:rsid w:val="00B83B6E"/>
    <w:rsid w:val="00B84558"/>
    <w:rsid w:val="00B84BD8"/>
    <w:rsid w:val="00B84C27"/>
    <w:rsid w:val="00B84C87"/>
    <w:rsid w:val="00B86D40"/>
    <w:rsid w:val="00B87B40"/>
    <w:rsid w:val="00B9169C"/>
    <w:rsid w:val="00B91969"/>
    <w:rsid w:val="00B91BA6"/>
    <w:rsid w:val="00B91F0B"/>
    <w:rsid w:val="00B921F4"/>
    <w:rsid w:val="00B92793"/>
    <w:rsid w:val="00B92F68"/>
    <w:rsid w:val="00B93357"/>
    <w:rsid w:val="00B93D29"/>
    <w:rsid w:val="00B9518E"/>
    <w:rsid w:val="00B958F4"/>
    <w:rsid w:val="00B95C19"/>
    <w:rsid w:val="00B95C45"/>
    <w:rsid w:val="00B95E82"/>
    <w:rsid w:val="00B95F4D"/>
    <w:rsid w:val="00B96630"/>
    <w:rsid w:val="00B96654"/>
    <w:rsid w:val="00B97B10"/>
    <w:rsid w:val="00BA15B0"/>
    <w:rsid w:val="00BA15D2"/>
    <w:rsid w:val="00BA1DC3"/>
    <w:rsid w:val="00BA22E5"/>
    <w:rsid w:val="00BA2672"/>
    <w:rsid w:val="00BA28C2"/>
    <w:rsid w:val="00BA2B9B"/>
    <w:rsid w:val="00BA3512"/>
    <w:rsid w:val="00BA40FC"/>
    <w:rsid w:val="00BA43DE"/>
    <w:rsid w:val="00BA4851"/>
    <w:rsid w:val="00BA4EF7"/>
    <w:rsid w:val="00BA5250"/>
    <w:rsid w:val="00BA5AE7"/>
    <w:rsid w:val="00BA5B1A"/>
    <w:rsid w:val="00BA67C8"/>
    <w:rsid w:val="00BA7217"/>
    <w:rsid w:val="00BA72D7"/>
    <w:rsid w:val="00BA746B"/>
    <w:rsid w:val="00BA7C56"/>
    <w:rsid w:val="00BB0C34"/>
    <w:rsid w:val="00BB2247"/>
    <w:rsid w:val="00BB23E8"/>
    <w:rsid w:val="00BB3E10"/>
    <w:rsid w:val="00BB41CA"/>
    <w:rsid w:val="00BB4696"/>
    <w:rsid w:val="00BB4726"/>
    <w:rsid w:val="00BB4730"/>
    <w:rsid w:val="00BB4875"/>
    <w:rsid w:val="00BB56A0"/>
    <w:rsid w:val="00BB613D"/>
    <w:rsid w:val="00BB6A31"/>
    <w:rsid w:val="00BB797B"/>
    <w:rsid w:val="00BB7D55"/>
    <w:rsid w:val="00BB7EBB"/>
    <w:rsid w:val="00BC0079"/>
    <w:rsid w:val="00BC012A"/>
    <w:rsid w:val="00BC0314"/>
    <w:rsid w:val="00BC0719"/>
    <w:rsid w:val="00BC1189"/>
    <w:rsid w:val="00BC139F"/>
    <w:rsid w:val="00BC16B6"/>
    <w:rsid w:val="00BC1755"/>
    <w:rsid w:val="00BC2074"/>
    <w:rsid w:val="00BC2B2B"/>
    <w:rsid w:val="00BC2DE3"/>
    <w:rsid w:val="00BC2F67"/>
    <w:rsid w:val="00BC3EB3"/>
    <w:rsid w:val="00BC46A1"/>
    <w:rsid w:val="00BC48C9"/>
    <w:rsid w:val="00BC48ED"/>
    <w:rsid w:val="00BC5C3A"/>
    <w:rsid w:val="00BC6072"/>
    <w:rsid w:val="00BC6537"/>
    <w:rsid w:val="00BC697E"/>
    <w:rsid w:val="00BC6AE5"/>
    <w:rsid w:val="00BC705C"/>
    <w:rsid w:val="00BC7101"/>
    <w:rsid w:val="00BC759B"/>
    <w:rsid w:val="00BC7D52"/>
    <w:rsid w:val="00BD03EF"/>
    <w:rsid w:val="00BD06B5"/>
    <w:rsid w:val="00BD0C7A"/>
    <w:rsid w:val="00BD1AED"/>
    <w:rsid w:val="00BD26EB"/>
    <w:rsid w:val="00BD2B97"/>
    <w:rsid w:val="00BD41E2"/>
    <w:rsid w:val="00BD455C"/>
    <w:rsid w:val="00BD4DA8"/>
    <w:rsid w:val="00BD52A4"/>
    <w:rsid w:val="00BD5CAB"/>
    <w:rsid w:val="00BD6072"/>
    <w:rsid w:val="00BD66CA"/>
    <w:rsid w:val="00BD6B2B"/>
    <w:rsid w:val="00BD708B"/>
    <w:rsid w:val="00BD74CD"/>
    <w:rsid w:val="00BE037F"/>
    <w:rsid w:val="00BE0860"/>
    <w:rsid w:val="00BE0961"/>
    <w:rsid w:val="00BE09F0"/>
    <w:rsid w:val="00BE134E"/>
    <w:rsid w:val="00BE1467"/>
    <w:rsid w:val="00BE1A9A"/>
    <w:rsid w:val="00BE25EA"/>
    <w:rsid w:val="00BE27A0"/>
    <w:rsid w:val="00BE2AB3"/>
    <w:rsid w:val="00BE2C0E"/>
    <w:rsid w:val="00BE3BA0"/>
    <w:rsid w:val="00BE46A3"/>
    <w:rsid w:val="00BE4778"/>
    <w:rsid w:val="00BE48D5"/>
    <w:rsid w:val="00BE4C16"/>
    <w:rsid w:val="00BE4CFF"/>
    <w:rsid w:val="00BE52B0"/>
    <w:rsid w:val="00BE5881"/>
    <w:rsid w:val="00BE59C2"/>
    <w:rsid w:val="00BE5C57"/>
    <w:rsid w:val="00BE673E"/>
    <w:rsid w:val="00BE6A46"/>
    <w:rsid w:val="00BE6F86"/>
    <w:rsid w:val="00BE7267"/>
    <w:rsid w:val="00BF099E"/>
    <w:rsid w:val="00BF1F3E"/>
    <w:rsid w:val="00BF278A"/>
    <w:rsid w:val="00BF2CC3"/>
    <w:rsid w:val="00BF3007"/>
    <w:rsid w:val="00BF3DCA"/>
    <w:rsid w:val="00BF4459"/>
    <w:rsid w:val="00BF4839"/>
    <w:rsid w:val="00BF4A11"/>
    <w:rsid w:val="00BF4F2B"/>
    <w:rsid w:val="00BF5357"/>
    <w:rsid w:val="00BF56D7"/>
    <w:rsid w:val="00BF5E47"/>
    <w:rsid w:val="00BF64FA"/>
    <w:rsid w:val="00BF67AF"/>
    <w:rsid w:val="00BF73DB"/>
    <w:rsid w:val="00BF7AE7"/>
    <w:rsid w:val="00C00542"/>
    <w:rsid w:val="00C00E71"/>
    <w:rsid w:val="00C01440"/>
    <w:rsid w:val="00C01775"/>
    <w:rsid w:val="00C028C2"/>
    <w:rsid w:val="00C02A36"/>
    <w:rsid w:val="00C02CC2"/>
    <w:rsid w:val="00C03210"/>
    <w:rsid w:val="00C032C0"/>
    <w:rsid w:val="00C03451"/>
    <w:rsid w:val="00C0392E"/>
    <w:rsid w:val="00C04757"/>
    <w:rsid w:val="00C05255"/>
    <w:rsid w:val="00C05B13"/>
    <w:rsid w:val="00C05CBB"/>
    <w:rsid w:val="00C0645C"/>
    <w:rsid w:val="00C06530"/>
    <w:rsid w:val="00C0773F"/>
    <w:rsid w:val="00C07F76"/>
    <w:rsid w:val="00C102A6"/>
    <w:rsid w:val="00C103A5"/>
    <w:rsid w:val="00C10761"/>
    <w:rsid w:val="00C10D2D"/>
    <w:rsid w:val="00C10D2F"/>
    <w:rsid w:val="00C1130E"/>
    <w:rsid w:val="00C11EA6"/>
    <w:rsid w:val="00C12E69"/>
    <w:rsid w:val="00C134CE"/>
    <w:rsid w:val="00C13DAC"/>
    <w:rsid w:val="00C1523E"/>
    <w:rsid w:val="00C1527E"/>
    <w:rsid w:val="00C156A7"/>
    <w:rsid w:val="00C15757"/>
    <w:rsid w:val="00C16307"/>
    <w:rsid w:val="00C167FD"/>
    <w:rsid w:val="00C1742D"/>
    <w:rsid w:val="00C176C5"/>
    <w:rsid w:val="00C178AA"/>
    <w:rsid w:val="00C17C2A"/>
    <w:rsid w:val="00C204DF"/>
    <w:rsid w:val="00C206A5"/>
    <w:rsid w:val="00C20E17"/>
    <w:rsid w:val="00C227CC"/>
    <w:rsid w:val="00C22AFB"/>
    <w:rsid w:val="00C22BB0"/>
    <w:rsid w:val="00C22DEA"/>
    <w:rsid w:val="00C22FAE"/>
    <w:rsid w:val="00C23271"/>
    <w:rsid w:val="00C23761"/>
    <w:rsid w:val="00C23A88"/>
    <w:rsid w:val="00C24562"/>
    <w:rsid w:val="00C245D6"/>
    <w:rsid w:val="00C24E97"/>
    <w:rsid w:val="00C24F2F"/>
    <w:rsid w:val="00C25025"/>
    <w:rsid w:val="00C26584"/>
    <w:rsid w:val="00C26F7D"/>
    <w:rsid w:val="00C26F7E"/>
    <w:rsid w:val="00C27621"/>
    <w:rsid w:val="00C27640"/>
    <w:rsid w:val="00C27910"/>
    <w:rsid w:val="00C27B29"/>
    <w:rsid w:val="00C27BE7"/>
    <w:rsid w:val="00C27E69"/>
    <w:rsid w:val="00C30374"/>
    <w:rsid w:val="00C30EFB"/>
    <w:rsid w:val="00C31168"/>
    <w:rsid w:val="00C31A0E"/>
    <w:rsid w:val="00C321F4"/>
    <w:rsid w:val="00C334FD"/>
    <w:rsid w:val="00C336A6"/>
    <w:rsid w:val="00C33E73"/>
    <w:rsid w:val="00C340F5"/>
    <w:rsid w:val="00C34B03"/>
    <w:rsid w:val="00C3556E"/>
    <w:rsid w:val="00C35775"/>
    <w:rsid w:val="00C35D1D"/>
    <w:rsid w:val="00C35FC5"/>
    <w:rsid w:val="00C360C3"/>
    <w:rsid w:val="00C36350"/>
    <w:rsid w:val="00C36F54"/>
    <w:rsid w:val="00C37276"/>
    <w:rsid w:val="00C373C2"/>
    <w:rsid w:val="00C375A6"/>
    <w:rsid w:val="00C37869"/>
    <w:rsid w:val="00C37D51"/>
    <w:rsid w:val="00C4059F"/>
    <w:rsid w:val="00C4141A"/>
    <w:rsid w:val="00C421D5"/>
    <w:rsid w:val="00C425E2"/>
    <w:rsid w:val="00C42DA4"/>
    <w:rsid w:val="00C436A6"/>
    <w:rsid w:val="00C43D81"/>
    <w:rsid w:val="00C444B1"/>
    <w:rsid w:val="00C44D74"/>
    <w:rsid w:val="00C44DC2"/>
    <w:rsid w:val="00C44E44"/>
    <w:rsid w:val="00C45279"/>
    <w:rsid w:val="00C45611"/>
    <w:rsid w:val="00C45B98"/>
    <w:rsid w:val="00C45C6C"/>
    <w:rsid w:val="00C460BD"/>
    <w:rsid w:val="00C46BD8"/>
    <w:rsid w:val="00C47C0D"/>
    <w:rsid w:val="00C47CBC"/>
    <w:rsid w:val="00C47DEA"/>
    <w:rsid w:val="00C50380"/>
    <w:rsid w:val="00C50A16"/>
    <w:rsid w:val="00C50AF8"/>
    <w:rsid w:val="00C518D4"/>
    <w:rsid w:val="00C51A57"/>
    <w:rsid w:val="00C51D60"/>
    <w:rsid w:val="00C525F9"/>
    <w:rsid w:val="00C52C43"/>
    <w:rsid w:val="00C52D37"/>
    <w:rsid w:val="00C5346C"/>
    <w:rsid w:val="00C5359F"/>
    <w:rsid w:val="00C5363C"/>
    <w:rsid w:val="00C53E46"/>
    <w:rsid w:val="00C54007"/>
    <w:rsid w:val="00C549DE"/>
    <w:rsid w:val="00C54AF5"/>
    <w:rsid w:val="00C55048"/>
    <w:rsid w:val="00C55904"/>
    <w:rsid w:val="00C55D7C"/>
    <w:rsid w:val="00C55D9E"/>
    <w:rsid w:val="00C55F60"/>
    <w:rsid w:val="00C56AEC"/>
    <w:rsid w:val="00C5737A"/>
    <w:rsid w:val="00C575A4"/>
    <w:rsid w:val="00C577A4"/>
    <w:rsid w:val="00C57DEB"/>
    <w:rsid w:val="00C57EAD"/>
    <w:rsid w:val="00C60414"/>
    <w:rsid w:val="00C605C2"/>
    <w:rsid w:val="00C606FA"/>
    <w:rsid w:val="00C608A0"/>
    <w:rsid w:val="00C60C6C"/>
    <w:rsid w:val="00C62E4F"/>
    <w:rsid w:val="00C63748"/>
    <w:rsid w:val="00C63F01"/>
    <w:rsid w:val="00C642FA"/>
    <w:rsid w:val="00C650FB"/>
    <w:rsid w:val="00C65467"/>
    <w:rsid w:val="00C6551A"/>
    <w:rsid w:val="00C655E6"/>
    <w:rsid w:val="00C657FC"/>
    <w:rsid w:val="00C65CE5"/>
    <w:rsid w:val="00C661C0"/>
    <w:rsid w:val="00C66CF3"/>
    <w:rsid w:val="00C66EBA"/>
    <w:rsid w:val="00C670F6"/>
    <w:rsid w:val="00C679B8"/>
    <w:rsid w:val="00C70462"/>
    <w:rsid w:val="00C70816"/>
    <w:rsid w:val="00C70B62"/>
    <w:rsid w:val="00C71778"/>
    <w:rsid w:val="00C723B4"/>
    <w:rsid w:val="00C723CE"/>
    <w:rsid w:val="00C7287E"/>
    <w:rsid w:val="00C72A0B"/>
    <w:rsid w:val="00C730A9"/>
    <w:rsid w:val="00C73B48"/>
    <w:rsid w:val="00C73E31"/>
    <w:rsid w:val="00C74008"/>
    <w:rsid w:val="00C7600C"/>
    <w:rsid w:val="00C7644A"/>
    <w:rsid w:val="00C76518"/>
    <w:rsid w:val="00C7688D"/>
    <w:rsid w:val="00C769A8"/>
    <w:rsid w:val="00C773A5"/>
    <w:rsid w:val="00C77EB8"/>
    <w:rsid w:val="00C7F13B"/>
    <w:rsid w:val="00C80AEA"/>
    <w:rsid w:val="00C8132F"/>
    <w:rsid w:val="00C8168C"/>
    <w:rsid w:val="00C81C33"/>
    <w:rsid w:val="00C81EDE"/>
    <w:rsid w:val="00C821B0"/>
    <w:rsid w:val="00C82D37"/>
    <w:rsid w:val="00C82F83"/>
    <w:rsid w:val="00C837ED"/>
    <w:rsid w:val="00C83C20"/>
    <w:rsid w:val="00C83F44"/>
    <w:rsid w:val="00C84415"/>
    <w:rsid w:val="00C8461F"/>
    <w:rsid w:val="00C8464F"/>
    <w:rsid w:val="00C857D2"/>
    <w:rsid w:val="00C85B77"/>
    <w:rsid w:val="00C86381"/>
    <w:rsid w:val="00C864A1"/>
    <w:rsid w:val="00C86CC9"/>
    <w:rsid w:val="00C875A5"/>
    <w:rsid w:val="00C90949"/>
    <w:rsid w:val="00C90B69"/>
    <w:rsid w:val="00C90C52"/>
    <w:rsid w:val="00C91CBC"/>
    <w:rsid w:val="00C9236C"/>
    <w:rsid w:val="00C92BFD"/>
    <w:rsid w:val="00C92EDE"/>
    <w:rsid w:val="00C93167"/>
    <w:rsid w:val="00C94120"/>
    <w:rsid w:val="00C9431F"/>
    <w:rsid w:val="00C95273"/>
    <w:rsid w:val="00C95A96"/>
    <w:rsid w:val="00C95E54"/>
    <w:rsid w:val="00C96472"/>
    <w:rsid w:val="00C96CFB"/>
    <w:rsid w:val="00C96EE3"/>
    <w:rsid w:val="00C97232"/>
    <w:rsid w:val="00C97A8F"/>
    <w:rsid w:val="00C97D53"/>
    <w:rsid w:val="00C98AE5"/>
    <w:rsid w:val="00CA016B"/>
    <w:rsid w:val="00CA01D5"/>
    <w:rsid w:val="00CA0791"/>
    <w:rsid w:val="00CA128A"/>
    <w:rsid w:val="00CA163C"/>
    <w:rsid w:val="00CA18E4"/>
    <w:rsid w:val="00CA209B"/>
    <w:rsid w:val="00CA3298"/>
    <w:rsid w:val="00CA35C9"/>
    <w:rsid w:val="00CA3A83"/>
    <w:rsid w:val="00CA3F69"/>
    <w:rsid w:val="00CA4247"/>
    <w:rsid w:val="00CA47A6"/>
    <w:rsid w:val="00CA6626"/>
    <w:rsid w:val="00CA68E2"/>
    <w:rsid w:val="00CA6BD3"/>
    <w:rsid w:val="00CA6E3A"/>
    <w:rsid w:val="00CB01BC"/>
    <w:rsid w:val="00CB09EF"/>
    <w:rsid w:val="00CB0AF6"/>
    <w:rsid w:val="00CB0F98"/>
    <w:rsid w:val="00CB176F"/>
    <w:rsid w:val="00CB179F"/>
    <w:rsid w:val="00CB2268"/>
    <w:rsid w:val="00CB2A23"/>
    <w:rsid w:val="00CB2AB8"/>
    <w:rsid w:val="00CB4191"/>
    <w:rsid w:val="00CB4600"/>
    <w:rsid w:val="00CB4F41"/>
    <w:rsid w:val="00CB500C"/>
    <w:rsid w:val="00CB55D3"/>
    <w:rsid w:val="00CB5A09"/>
    <w:rsid w:val="00CB5AEA"/>
    <w:rsid w:val="00CB5D84"/>
    <w:rsid w:val="00CB5F5C"/>
    <w:rsid w:val="00CB6910"/>
    <w:rsid w:val="00CB6BEA"/>
    <w:rsid w:val="00CB70A3"/>
    <w:rsid w:val="00CB76E2"/>
    <w:rsid w:val="00CB7C0F"/>
    <w:rsid w:val="00CB7E94"/>
    <w:rsid w:val="00CC0CCE"/>
    <w:rsid w:val="00CC13BA"/>
    <w:rsid w:val="00CC19B5"/>
    <w:rsid w:val="00CC1F86"/>
    <w:rsid w:val="00CC2463"/>
    <w:rsid w:val="00CC2CE9"/>
    <w:rsid w:val="00CC2F0C"/>
    <w:rsid w:val="00CC4413"/>
    <w:rsid w:val="00CC4BB5"/>
    <w:rsid w:val="00CC4EBC"/>
    <w:rsid w:val="00CC53F8"/>
    <w:rsid w:val="00CC5926"/>
    <w:rsid w:val="00CC62DD"/>
    <w:rsid w:val="00CC67C5"/>
    <w:rsid w:val="00CC6899"/>
    <w:rsid w:val="00CC6EFB"/>
    <w:rsid w:val="00CC70DE"/>
    <w:rsid w:val="00CC728E"/>
    <w:rsid w:val="00CC744C"/>
    <w:rsid w:val="00CC74D7"/>
    <w:rsid w:val="00CC750A"/>
    <w:rsid w:val="00CC7680"/>
    <w:rsid w:val="00CC7712"/>
    <w:rsid w:val="00CC779F"/>
    <w:rsid w:val="00CD01FB"/>
    <w:rsid w:val="00CD08E6"/>
    <w:rsid w:val="00CD141E"/>
    <w:rsid w:val="00CD24F4"/>
    <w:rsid w:val="00CD31BA"/>
    <w:rsid w:val="00CD3247"/>
    <w:rsid w:val="00CD33D4"/>
    <w:rsid w:val="00CD3752"/>
    <w:rsid w:val="00CD3F6B"/>
    <w:rsid w:val="00CD4053"/>
    <w:rsid w:val="00CD4690"/>
    <w:rsid w:val="00CD46ED"/>
    <w:rsid w:val="00CD545E"/>
    <w:rsid w:val="00CD5738"/>
    <w:rsid w:val="00CD5888"/>
    <w:rsid w:val="00CD5A5D"/>
    <w:rsid w:val="00CD698A"/>
    <w:rsid w:val="00CD6D76"/>
    <w:rsid w:val="00CD6F0D"/>
    <w:rsid w:val="00CD778A"/>
    <w:rsid w:val="00CD78F9"/>
    <w:rsid w:val="00CE0160"/>
    <w:rsid w:val="00CE059A"/>
    <w:rsid w:val="00CE108E"/>
    <w:rsid w:val="00CE155D"/>
    <w:rsid w:val="00CE19CA"/>
    <w:rsid w:val="00CE1F63"/>
    <w:rsid w:val="00CE21A6"/>
    <w:rsid w:val="00CE2B42"/>
    <w:rsid w:val="00CE2B85"/>
    <w:rsid w:val="00CE345D"/>
    <w:rsid w:val="00CE39CD"/>
    <w:rsid w:val="00CE39D0"/>
    <w:rsid w:val="00CE3D1E"/>
    <w:rsid w:val="00CE4305"/>
    <w:rsid w:val="00CE447E"/>
    <w:rsid w:val="00CE49E6"/>
    <w:rsid w:val="00CE4EEB"/>
    <w:rsid w:val="00CE50DA"/>
    <w:rsid w:val="00CE5ABC"/>
    <w:rsid w:val="00CE5C4D"/>
    <w:rsid w:val="00CE5EC7"/>
    <w:rsid w:val="00CE6441"/>
    <w:rsid w:val="00CE78FF"/>
    <w:rsid w:val="00CE7C83"/>
    <w:rsid w:val="00CE7DE9"/>
    <w:rsid w:val="00CE7F55"/>
    <w:rsid w:val="00CF14AD"/>
    <w:rsid w:val="00CF1BB8"/>
    <w:rsid w:val="00CF298C"/>
    <w:rsid w:val="00CF333E"/>
    <w:rsid w:val="00CF39E8"/>
    <w:rsid w:val="00CF3A4C"/>
    <w:rsid w:val="00CF3B67"/>
    <w:rsid w:val="00CF3DCC"/>
    <w:rsid w:val="00CF4A78"/>
    <w:rsid w:val="00CF5476"/>
    <w:rsid w:val="00CF54AC"/>
    <w:rsid w:val="00CF5C6A"/>
    <w:rsid w:val="00CF615E"/>
    <w:rsid w:val="00CF67BC"/>
    <w:rsid w:val="00CF6DFB"/>
    <w:rsid w:val="00CF7461"/>
    <w:rsid w:val="00CF7BE4"/>
    <w:rsid w:val="00D0008A"/>
    <w:rsid w:val="00D00329"/>
    <w:rsid w:val="00D00A39"/>
    <w:rsid w:val="00D013AD"/>
    <w:rsid w:val="00D01966"/>
    <w:rsid w:val="00D02249"/>
    <w:rsid w:val="00D02CF8"/>
    <w:rsid w:val="00D0422D"/>
    <w:rsid w:val="00D04A9A"/>
    <w:rsid w:val="00D04CC2"/>
    <w:rsid w:val="00D04CDD"/>
    <w:rsid w:val="00D050AE"/>
    <w:rsid w:val="00D05487"/>
    <w:rsid w:val="00D055D3"/>
    <w:rsid w:val="00D05E49"/>
    <w:rsid w:val="00D06679"/>
    <w:rsid w:val="00D06A5F"/>
    <w:rsid w:val="00D0760E"/>
    <w:rsid w:val="00D078DE"/>
    <w:rsid w:val="00D07FB2"/>
    <w:rsid w:val="00D1066E"/>
    <w:rsid w:val="00D10D41"/>
    <w:rsid w:val="00D11066"/>
    <w:rsid w:val="00D11823"/>
    <w:rsid w:val="00D12163"/>
    <w:rsid w:val="00D12EFC"/>
    <w:rsid w:val="00D12F1E"/>
    <w:rsid w:val="00D130E7"/>
    <w:rsid w:val="00D13153"/>
    <w:rsid w:val="00D1387F"/>
    <w:rsid w:val="00D13905"/>
    <w:rsid w:val="00D13B9B"/>
    <w:rsid w:val="00D1403F"/>
    <w:rsid w:val="00D14851"/>
    <w:rsid w:val="00D15150"/>
    <w:rsid w:val="00D15688"/>
    <w:rsid w:val="00D15A6E"/>
    <w:rsid w:val="00D15F1C"/>
    <w:rsid w:val="00D15F9E"/>
    <w:rsid w:val="00D173A1"/>
    <w:rsid w:val="00D17A0C"/>
    <w:rsid w:val="00D17C2E"/>
    <w:rsid w:val="00D209FB"/>
    <w:rsid w:val="00D20FE3"/>
    <w:rsid w:val="00D2124C"/>
    <w:rsid w:val="00D21C1E"/>
    <w:rsid w:val="00D21D04"/>
    <w:rsid w:val="00D22304"/>
    <w:rsid w:val="00D22405"/>
    <w:rsid w:val="00D22965"/>
    <w:rsid w:val="00D22E21"/>
    <w:rsid w:val="00D2313E"/>
    <w:rsid w:val="00D243B6"/>
    <w:rsid w:val="00D247D2"/>
    <w:rsid w:val="00D248B1"/>
    <w:rsid w:val="00D24F35"/>
    <w:rsid w:val="00D25114"/>
    <w:rsid w:val="00D251FB"/>
    <w:rsid w:val="00D2531B"/>
    <w:rsid w:val="00D2547F"/>
    <w:rsid w:val="00D2555D"/>
    <w:rsid w:val="00D25683"/>
    <w:rsid w:val="00D26928"/>
    <w:rsid w:val="00D26BA1"/>
    <w:rsid w:val="00D26BD0"/>
    <w:rsid w:val="00D26F52"/>
    <w:rsid w:val="00D26FD2"/>
    <w:rsid w:val="00D27098"/>
    <w:rsid w:val="00D27563"/>
    <w:rsid w:val="00D27C9B"/>
    <w:rsid w:val="00D3056B"/>
    <w:rsid w:val="00D30A9F"/>
    <w:rsid w:val="00D30C1D"/>
    <w:rsid w:val="00D31839"/>
    <w:rsid w:val="00D3208C"/>
    <w:rsid w:val="00D327A7"/>
    <w:rsid w:val="00D327E5"/>
    <w:rsid w:val="00D327FC"/>
    <w:rsid w:val="00D33171"/>
    <w:rsid w:val="00D33B0C"/>
    <w:rsid w:val="00D33FBF"/>
    <w:rsid w:val="00D34069"/>
    <w:rsid w:val="00D343F6"/>
    <w:rsid w:val="00D3449A"/>
    <w:rsid w:val="00D344BF"/>
    <w:rsid w:val="00D3469A"/>
    <w:rsid w:val="00D35075"/>
    <w:rsid w:val="00D350DC"/>
    <w:rsid w:val="00D35A43"/>
    <w:rsid w:val="00D362C2"/>
    <w:rsid w:val="00D363A5"/>
    <w:rsid w:val="00D364A6"/>
    <w:rsid w:val="00D36711"/>
    <w:rsid w:val="00D36728"/>
    <w:rsid w:val="00D3765B"/>
    <w:rsid w:val="00D377D7"/>
    <w:rsid w:val="00D37B47"/>
    <w:rsid w:val="00D40AFC"/>
    <w:rsid w:val="00D4107F"/>
    <w:rsid w:val="00D41930"/>
    <w:rsid w:val="00D41A57"/>
    <w:rsid w:val="00D41C21"/>
    <w:rsid w:val="00D4208A"/>
    <w:rsid w:val="00D4221F"/>
    <w:rsid w:val="00D4301E"/>
    <w:rsid w:val="00D43948"/>
    <w:rsid w:val="00D443DB"/>
    <w:rsid w:val="00D44572"/>
    <w:rsid w:val="00D44DC3"/>
    <w:rsid w:val="00D4659E"/>
    <w:rsid w:val="00D469D6"/>
    <w:rsid w:val="00D46AE7"/>
    <w:rsid w:val="00D46D95"/>
    <w:rsid w:val="00D477AF"/>
    <w:rsid w:val="00D47F57"/>
    <w:rsid w:val="00D50B6C"/>
    <w:rsid w:val="00D517E3"/>
    <w:rsid w:val="00D518A8"/>
    <w:rsid w:val="00D51A36"/>
    <w:rsid w:val="00D51C66"/>
    <w:rsid w:val="00D52204"/>
    <w:rsid w:val="00D525FF"/>
    <w:rsid w:val="00D531B7"/>
    <w:rsid w:val="00D5366D"/>
    <w:rsid w:val="00D53800"/>
    <w:rsid w:val="00D546BD"/>
    <w:rsid w:val="00D5490A"/>
    <w:rsid w:val="00D5596C"/>
    <w:rsid w:val="00D55982"/>
    <w:rsid w:val="00D55CE8"/>
    <w:rsid w:val="00D6002A"/>
    <w:rsid w:val="00D60B9E"/>
    <w:rsid w:val="00D61264"/>
    <w:rsid w:val="00D6192B"/>
    <w:rsid w:val="00D61F64"/>
    <w:rsid w:val="00D62DF8"/>
    <w:rsid w:val="00D630EE"/>
    <w:rsid w:val="00D635F8"/>
    <w:rsid w:val="00D638B3"/>
    <w:rsid w:val="00D63A58"/>
    <w:rsid w:val="00D63CF3"/>
    <w:rsid w:val="00D64907"/>
    <w:rsid w:val="00D64F1D"/>
    <w:rsid w:val="00D65378"/>
    <w:rsid w:val="00D65C11"/>
    <w:rsid w:val="00D66CD8"/>
    <w:rsid w:val="00D676F0"/>
    <w:rsid w:val="00D706BA"/>
    <w:rsid w:val="00D70AC3"/>
    <w:rsid w:val="00D70D1F"/>
    <w:rsid w:val="00D7121E"/>
    <w:rsid w:val="00D72BE3"/>
    <w:rsid w:val="00D72C82"/>
    <w:rsid w:val="00D72E88"/>
    <w:rsid w:val="00D7348F"/>
    <w:rsid w:val="00D735AC"/>
    <w:rsid w:val="00D738A0"/>
    <w:rsid w:val="00D73CA5"/>
    <w:rsid w:val="00D744F7"/>
    <w:rsid w:val="00D75DDE"/>
    <w:rsid w:val="00D77638"/>
    <w:rsid w:val="00D7768A"/>
    <w:rsid w:val="00D776DE"/>
    <w:rsid w:val="00D77D5C"/>
    <w:rsid w:val="00D804D5"/>
    <w:rsid w:val="00D806D9"/>
    <w:rsid w:val="00D80D0A"/>
    <w:rsid w:val="00D80DA5"/>
    <w:rsid w:val="00D80F1A"/>
    <w:rsid w:val="00D813BA"/>
    <w:rsid w:val="00D83CFF"/>
    <w:rsid w:val="00D841D3"/>
    <w:rsid w:val="00D85003"/>
    <w:rsid w:val="00D851D5"/>
    <w:rsid w:val="00D85AC5"/>
    <w:rsid w:val="00D863AE"/>
    <w:rsid w:val="00D874E1"/>
    <w:rsid w:val="00D90040"/>
    <w:rsid w:val="00D91023"/>
    <w:rsid w:val="00D919B5"/>
    <w:rsid w:val="00D91B32"/>
    <w:rsid w:val="00D91F84"/>
    <w:rsid w:val="00D92186"/>
    <w:rsid w:val="00D924BF"/>
    <w:rsid w:val="00D92518"/>
    <w:rsid w:val="00D9255E"/>
    <w:rsid w:val="00D92968"/>
    <w:rsid w:val="00D9319D"/>
    <w:rsid w:val="00D931DF"/>
    <w:rsid w:val="00D93C20"/>
    <w:rsid w:val="00D94394"/>
    <w:rsid w:val="00D94D00"/>
    <w:rsid w:val="00D952D1"/>
    <w:rsid w:val="00D95A89"/>
    <w:rsid w:val="00D95B62"/>
    <w:rsid w:val="00D95BCF"/>
    <w:rsid w:val="00D960ED"/>
    <w:rsid w:val="00D9703F"/>
    <w:rsid w:val="00D97231"/>
    <w:rsid w:val="00D976F4"/>
    <w:rsid w:val="00D978FD"/>
    <w:rsid w:val="00D97E11"/>
    <w:rsid w:val="00DA027F"/>
    <w:rsid w:val="00DA09E5"/>
    <w:rsid w:val="00DA0A78"/>
    <w:rsid w:val="00DA0C09"/>
    <w:rsid w:val="00DA1728"/>
    <w:rsid w:val="00DA1857"/>
    <w:rsid w:val="00DA1996"/>
    <w:rsid w:val="00DA1B02"/>
    <w:rsid w:val="00DA26FE"/>
    <w:rsid w:val="00DA283B"/>
    <w:rsid w:val="00DA2EF0"/>
    <w:rsid w:val="00DA2F68"/>
    <w:rsid w:val="00DA372F"/>
    <w:rsid w:val="00DA39E5"/>
    <w:rsid w:val="00DA3E5B"/>
    <w:rsid w:val="00DA4003"/>
    <w:rsid w:val="00DA419E"/>
    <w:rsid w:val="00DA4B23"/>
    <w:rsid w:val="00DA4D47"/>
    <w:rsid w:val="00DA4DCB"/>
    <w:rsid w:val="00DA5A17"/>
    <w:rsid w:val="00DA6191"/>
    <w:rsid w:val="00DA6355"/>
    <w:rsid w:val="00DA636A"/>
    <w:rsid w:val="00DA6634"/>
    <w:rsid w:val="00DA671E"/>
    <w:rsid w:val="00DA676F"/>
    <w:rsid w:val="00DA6D79"/>
    <w:rsid w:val="00DA6F8B"/>
    <w:rsid w:val="00DA6FE3"/>
    <w:rsid w:val="00DA71C6"/>
    <w:rsid w:val="00DA7ABB"/>
    <w:rsid w:val="00DA7D20"/>
    <w:rsid w:val="00DB01A5"/>
    <w:rsid w:val="00DB06DC"/>
    <w:rsid w:val="00DB0998"/>
    <w:rsid w:val="00DB0EE3"/>
    <w:rsid w:val="00DB1D9A"/>
    <w:rsid w:val="00DB28F7"/>
    <w:rsid w:val="00DB375A"/>
    <w:rsid w:val="00DB39AD"/>
    <w:rsid w:val="00DB4616"/>
    <w:rsid w:val="00DB674A"/>
    <w:rsid w:val="00DB6876"/>
    <w:rsid w:val="00DB6D86"/>
    <w:rsid w:val="00DB73E0"/>
    <w:rsid w:val="00DB7FA2"/>
    <w:rsid w:val="00DC04A5"/>
    <w:rsid w:val="00DC0A78"/>
    <w:rsid w:val="00DC124F"/>
    <w:rsid w:val="00DC13E5"/>
    <w:rsid w:val="00DC1487"/>
    <w:rsid w:val="00DC275B"/>
    <w:rsid w:val="00DC45BF"/>
    <w:rsid w:val="00DC49EF"/>
    <w:rsid w:val="00DC4E9A"/>
    <w:rsid w:val="00DC5A2E"/>
    <w:rsid w:val="00DC673B"/>
    <w:rsid w:val="00DC72AD"/>
    <w:rsid w:val="00DC72E2"/>
    <w:rsid w:val="00DC73D5"/>
    <w:rsid w:val="00DC79CC"/>
    <w:rsid w:val="00DC79FC"/>
    <w:rsid w:val="00DD0104"/>
    <w:rsid w:val="00DD01DC"/>
    <w:rsid w:val="00DD0AE0"/>
    <w:rsid w:val="00DD0AF1"/>
    <w:rsid w:val="00DD0E24"/>
    <w:rsid w:val="00DD0ED8"/>
    <w:rsid w:val="00DD13BB"/>
    <w:rsid w:val="00DD1416"/>
    <w:rsid w:val="00DD189E"/>
    <w:rsid w:val="00DD19F8"/>
    <w:rsid w:val="00DD1C5A"/>
    <w:rsid w:val="00DD1D1B"/>
    <w:rsid w:val="00DD1DBF"/>
    <w:rsid w:val="00DD341C"/>
    <w:rsid w:val="00DD358B"/>
    <w:rsid w:val="00DD35F4"/>
    <w:rsid w:val="00DD3A6B"/>
    <w:rsid w:val="00DD3D6A"/>
    <w:rsid w:val="00DD541A"/>
    <w:rsid w:val="00DD617F"/>
    <w:rsid w:val="00DD6AFE"/>
    <w:rsid w:val="00DD72E2"/>
    <w:rsid w:val="00DD7311"/>
    <w:rsid w:val="00DD757A"/>
    <w:rsid w:val="00DD7621"/>
    <w:rsid w:val="00DD7627"/>
    <w:rsid w:val="00DE09CE"/>
    <w:rsid w:val="00DE0C99"/>
    <w:rsid w:val="00DE0DC0"/>
    <w:rsid w:val="00DE17C6"/>
    <w:rsid w:val="00DE2445"/>
    <w:rsid w:val="00DE2902"/>
    <w:rsid w:val="00DE2F20"/>
    <w:rsid w:val="00DE302B"/>
    <w:rsid w:val="00DE3A9D"/>
    <w:rsid w:val="00DE3E34"/>
    <w:rsid w:val="00DE3E56"/>
    <w:rsid w:val="00DE4801"/>
    <w:rsid w:val="00DE4B0F"/>
    <w:rsid w:val="00DE4DA4"/>
    <w:rsid w:val="00DE4EEA"/>
    <w:rsid w:val="00DE5116"/>
    <w:rsid w:val="00DE591F"/>
    <w:rsid w:val="00DE5F57"/>
    <w:rsid w:val="00DE6355"/>
    <w:rsid w:val="00DE6F3E"/>
    <w:rsid w:val="00DE754E"/>
    <w:rsid w:val="00DE7780"/>
    <w:rsid w:val="00DE7C03"/>
    <w:rsid w:val="00DE7FB0"/>
    <w:rsid w:val="00DE7FFE"/>
    <w:rsid w:val="00DF0553"/>
    <w:rsid w:val="00DF0972"/>
    <w:rsid w:val="00DF0A48"/>
    <w:rsid w:val="00DF0F05"/>
    <w:rsid w:val="00DF12FB"/>
    <w:rsid w:val="00DF188B"/>
    <w:rsid w:val="00DF18BE"/>
    <w:rsid w:val="00DF1B64"/>
    <w:rsid w:val="00DF1CC0"/>
    <w:rsid w:val="00DF2E3F"/>
    <w:rsid w:val="00DF34E7"/>
    <w:rsid w:val="00DF3AA2"/>
    <w:rsid w:val="00DF40E8"/>
    <w:rsid w:val="00DF42BB"/>
    <w:rsid w:val="00DF4F46"/>
    <w:rsid w:val="00DF5592"/>
    <w:rsid w:val="00DF5675"/>
    <w:rsid w:val="00DF5721"/>
    <w:rsid w:val="00DF5CCE"/>
    <w:rsid w:val="00DF63AE"/>
    <w:rsid w:val="00DF648D"/>
    <w:rsid w:val="00DF6722"/>
    <w:rsid w:val="00DF67E4"/>
    <w:rsid w:val="00DF6B45"/>
    <w:rsid w:val="00DF6BE9"/>
    <w:rsid w:val="00DF7B38"/>
    <w:rsid w:val="00DF7D05"/>
    <w:rsid w:val="00E00642"/>
    <w:rsid w:val="00E00938"/>
    <w:rsid w:val="00E00E6A"/>
    <w:rsid w:val="00E00FF9"/>
    <w:rsid w:val="00E01223"/>
    <w:rsid w:val="00E01CFF"/>
    <w:rsid w:val="00E01DC1"/>
    <w:rsid w:val="00E02033"/>
    <w:rsid w:val="00E0225C"/>
    <w:rsid w:val="00E026BA"/>
    <w:rsid w:val="00E0293D"/>
    <w:rsid w:val="00E029E0"/>
    <w:rsid w:val="00E02B11"/>
    <w:rsid w:val="00E02DB5"/>
    <w:rsid w:val="00E035D2"/>
    <w:rsid w:val="00E03E5D"/>
    <w:rsid w:val="00E03EB6"/>
    <w:rsid w:val="00E0511C"/>
    <w:rsid w:val="00E0514E"/>
    <w:rsid w:val="00E054AC"/>
    <w:rsid w:val="00E0558E"/>
    <w:rsid w:val="00E0669E"/>
    <w:rsid w:val="00E070F6"/>
    <w:rsid w:val="00E07838"/>
    <w:rsid w:val="00E079AF"/>
    <w:rsid w:val="00E07B14"/>
    <w:rsid w:val="00E07C70"/>
    <w:rsid w:val="00E07F5E"/>
    <w:rsid w:val="00E103E2"/>
    <w:rsid w:val="00E1086E"/>
    <w:rsid w:val="00E11281"/>
    <w:rsid w:val="00E1249C"/>
    <w:rsid w:val="00E12AF7"/>
    <w:rsid w:val="00E12B54"/>
    <w:rsid w:val="00E1327D"/>
    <w:rsid w:val="00E1349B"/>
    <w:rsid w:val="00E144CA"/>
    <w:rsid w:val="00E14684"/>
    <w:rsid w:val="00E1476D"/>
    <w:rsid w:val="00E14B23"/>
    <w:rsid w:val="00E14E83"/>
    <w:rsid w:val="00E1533C"/>
    <w:rsid w:val="00E15452"/>
    <w:rsid w:val="00E15B87"/>
    <w:rsid w:val="00E1647A"/>
    <w:rsid w:val="00E167CD"/>
    <w:rsid w:val="00E16DD8"/>
    <w:rsid w:val="00E1700A"/>
    <w:rsid w:val="00E179FB"/>
    <w:rsid w:val="00E17B60"/>
    <w:rsid w:val="00E17DDD"/>
    <w:rsid w:val="00E20077"/>
    <w:rsid w:val="00E203B2"/>
    <w:rsid w:val="00E207AA"/>
    <w:rsid w:val="00E20A57"/>
    <w:rsid w:val="00E20CFD"/>
    <w:rsid w:val="00E213DB"/>
    <w:rsid w:val="00E21A17"/>
    <w:rsid w:val="00E21BE5"/>
    <w:rsid w:val="00E22D98"/>
    <w:rsid w:val="00E2361C"/>
    <w:rsid w:val="00E23CAB"/>
    <w:rsid w:val="00E24122"/>
    <w:rsid w:val="00E2471E"/>
    <w:rsid w:val="00E24868"/>
    <w:rsid w:val="00E24980"/>
    <w:rsid w:val="00E24B58"/>
    <w:rsid w:val="00E25A90"/>
    <w:rsid w:val="00E25AA9"/>
    <w:rsid w:val="00E264D5"/>
    <w:rsid w:val="00E269E7"/>
    <w:rsid w:val="00E26C25"/>
    <w:rsid w:val="00E27259"/>
    <w:rsid w:val="00E27E27"/>
    <w:rsid w:val="00E30016"/>
    <w:rsid w:val="00E30252"/>
    <w:rsid w:val="00E3084C"/>
    <w:rsid w:val="00E30E12"/>
    <w:rsid w:val="00E30E87"/>
    <w:rsid w:val="00E31CCB"/>
    <w:rsid w:val="00E31DAF"/>
    <w:rsid w:val="00E33152"/>
    <w:rsid w:val="00E332C8"/>
    <w:rsid w:val="00E33442"/>
    <w:rsid w:val="00E33892"/>
    <w:rsid w:val="00E339E9"/>
    <w:rsid w:val="00E33CE8"/>
    <w:rsid w:val="00E35B06"/>
    <w:rsid w:val="00E3600A"/>
    <w:rsid w:val="00E364C0"/>
    <w:rsid w:val="00E367EF"/>
    <w:rsid w:val="00E3692B"/>
    <w:rsid w:val="00E36A6B"/>
    <w:rsid w:val="00E36FDD"/>
    <w:rsid w:val="00E370A9"/>
    <w:rsid w:val="00E37FD0"/>
    <w:rsid w:val="00E405C6"/>
    <w:rsid w:val="00E40905"/>
    <w:rsid w:val="00E40A7E"/>
    <w:rsid w:val="00E412EE"/>
    <w:rsid w:val="00E41549"/>
    <w:rsid w:val="00E415AF"/>
    <w:rsid w:val="00E41623"/>
    <w:rsid w:val="00E41900"/>
    <w:rsid w:val="00E41DE4"/>
    <w:rsid w:val="00E43C6F"/>
    <w:rsid w:val="00E43E93"/>
    <w:rsid w:val="00E444B9"/>
    <w:rsid w:val="00E44FD3"/>
    <w:rsid w:val="00E45132"/>
    <w:rsid w:val="00E454AF"/>
    <w:rsid w:val="00E45F15"/>
    <w:rsid w:val="00E463D7"/>
    <w:rsid w:val="00E46409"/>
    <w:rsid w:val="00E46520"/>
    <w:rsid w:val="00E472AC"/>
    <w:rsid w:val="00E476E0"/>
    <w:rsid w:val="00E47C63"/>
    <w:rsid w:val="00E50626"/>
    <w:rsid w:val="00E5117A"/>
    <w:rsid w:val="00E51586"/>
    <w:rsid w:val="00E5186D"/>
    <w:rsid w:val="00E52215"/>
    <w:rsid w:val="00E52441"/>
    <w:rsid w:val="00E5277C"/>
    <w:rsid w:val="00E52AD3"/>
    <w:rsid w:val="00E52F9A"/>
    <w:rsid w:val="00E5319A"/>
    <w:rsid w:val="00E5385A"/>
    <w:rsid w:val="00E53BFC"/>
    <w:rsid w:val="00E552A9"/>
    <w:rsid w:val="00E5590C"/>
    <w:rsid w:val="00E56030"/>
    <w:rsid w:val="00E5618F"/>
    <w:rsid w:val="00E563C8"/>
    <w:rsid w:val="00E56955"/>
    <w:rsid w:val="00E579BC"/>
    <w:rsid w:val="00E57AE1"/>
    <w:rsid w:val="00E57EE3"/>
    <w:rsid w:val="00E60306"/>
    <w:rsid w:val="00E6073A"/>
    <w:rsid w:val="00E60B6B"/>
    <w:rsid w:val="00E60C30"/>
    <w:rsid w:val="00E60E5C"/>
    <w:rsid w:val="00E6134C"/>
    <w:rsid w:val="00E615F6"/>
    <w:rsid w:val="00E61A04"/>
    <w:rsid w:val="00E6227B"/>
    <w:rsid w:val="00E622B9"/>
    <w:rsid w:val="00E62367"/>
    <w:rsid w:val="00E625E5"/>
    <w:rsid w:val="00E62BBB"/>
    <w:rsid w:val="00E63EEF"/>
    <w:rsid w:val="00E6438B"/>
    <w:rsid w:val="00E6454F"/>
    <w:rsid w:val="00E64737"/>
    <w:rsid w:val="00E647AA"/>
    <w:rsid w:val="00E647EC"/>
    <w:rsid w:val="00E64B03"/>
    <w:rsid w:val="00E64E75"/>
    <w:rsid w:val="00E652A7"/>
    <w:rsid w:val="00E663C5"/>
    <w:rsid w:val="00E67AC0"/>
    <w:rsid w:val="00E67DF8"/>
    <w:rsid w:val="00E67E6B"/>
    <w:rsid w:val="00E702AE"/>
    <w:rsid w:val="00E71792"/>
    <w:rsid w:val="00E71A41"/>
    <w:rsid w:val="00E72112"/>
    <w:rsid w:val="00E72608"/>
    <w:rsid w:val="00E7282A"/>
    <w:rsid w:val="00E736FB"/>
    <w:rsid w:val="00E73AAC"/>
    <w:rsid w:val="00E73D7C"/>
    <w:rsid w:val="00E74D27"/>
    <w:rsid w:val="00E7597E"/>
    <w:rsid w:val="00E762D4"/>
    <w:rsid w:val="00E76A44"/>
    <w:rsid w:val="00E76A6B"/>
    <w:rsid w:val="00E775D8"/>
    <w:rsid w:val="00E77705"/>
    <w:rsid w:val="00E77887"/>
    <w:rsid w:val="00E77F9F"/>
    <w:rsid w:val="00E77FF9"/>
    <w:rsid w:val="00E802DD"/>
    <w:rsid w:val="00E80307"/>
    <w:rsid w:val="00E80F24"/>
    <w:rsid w:val="00E822E6"/>
    <w:rsid w:val="00E82CB0"/>
    <w:rsid w:val="00E82D13"/>
    <w:rsid w:val="00E83018"/>
    <w:rsid w:val="00E83654"/>
    <w:rsid w:val="00E83F30"/>
    <w:rsid w:val="00E83FBA"/>
    <w:rsid w:val="00E8451B"/>
    <w:rsid w:val="00E84531"/>
    <w:rsid w:val="00E846DC"/>
    <w:rsid w:val="00E84C9B"/>
    <w:rsid w:val="00E84F3A"/>
    <w:rsid w:val="00E853E9"/>
    <w:rsid w:val="00E85486"/>
    <w:rsid w:val="00E857C6"/>
    <w:rsid w:val="00E859A9"/>
    <w:rsid w:val="00E85D2F"/>
    <w:rsid w:val="00E85E2D"/>
    <w:rsid w:val="00E861ED"/>
    <w:rsid w:val="00E869AB"/>
    <w:rsid w:val="00E86EE7"/>
    <w:rsid w:val="00E87426"/>
    <w:rsid w:val="00E87938"/>
    <w:rsid w:val="00E879C5"/>
    <w:rsid w:val="00E90148"/>
    <w:rsid w:val="00E901A7"/>
    <w:rsid w:val="00E909DA"/>
    <w:rsid w:val="00E90EC6"/>
    <w:rsid w:val="00E92782"/>
    <w:rsid w:val="00E92C8D"/>
    <w:rsid w:val="00E92C94"/>
    <w:rsid w:val="00E9307B"/>
    <w:rsid w:val="00E9317F"/>
    <w:rsid w:val="00E93930"/>
    <w:rsid w:val="00E93D8B"/>
    <w:rsid w:val="00E93DF4"/>
    <w:rsid w:val="00E9408C"/>
    <w:rsid w:val="00E9441D"/>
    <w:rsid w:val="00E948A0"/>
    <w:rsid w:val="00E94991"/>
    <w:rsid w:val="00E94C8E"/>
    <w:rsid w:val="00E95743"/>
    <w:rsid w:val="00E95A6B"/>
    <w:rsid w:val="00E95B75"/>
    <w:rsid w:val="00E964C6"/>
    <w:rsid w:val="00E97049"/>
    <w:rsid w:val="00E97ABC"/>
    <w:rsid w:val="00EA019E"/>
    <w:rsid w:val="00EA0757"/>
    <w:rsid w:val="00EA10F2"/>
    <w:rsid w:val="00EA17D5"/>
    <w:rsid w:val="00EA2C80"/>
    <w:rsid w:val="00EA2D4C"/>
    <w:rsid w:val="00EA35E0"/>
    <w:rsid w:val="00EA3C0C"/>
    <w:rsid w:val="00EA3E7C"/>
    <w:rsid w:val="00EA498D"/>
    <w:rsid w:val="00EA4F75"/>
    <w:rsid w:val="00EA50EA"/>
    <w:rsid w:val="00EA5CEB"/>
    <w:rsid w:val="00EA5D69"/>
    <w:rsid w:val="00EA61A3"/>
    <w:rsid w:val="00EA647F"/>
    <w:rsid w:val="00EA6CFF"/>
    <w:rsid w:val="00EA734E"/>
    <w:rsid w:val="00EA73A1"/>
    <w:rsid w:val="00EA7F83"/>
    <w:rsid w:val="00EB0006"/>
    <w:rsid w:val="00EB096B"/>
    <w:rsid w:val="00EB1C41"/>
    <w:rsid w:val="00EB2087"/>
    <w:rsid w:val="00EB280B"/>
    <w:rsid w:val="00EB3119"/>
    <w:rsid w:val="00EB347A"/>
    <w:rsid w:val="00EB3886"/>
    <w:rsid w:val="00EB4AFE"/>
    <w:rsid w:val="00EB4F6C"/>
    <w:rsid w:val="00EB5011"/>
    <w:rsid w:val="00EB501D"/>
    <w:rsid w:val="00EB6DAE"/>
    <w:rsid w:val="00EB6F9D"/>
    <w:rsid w:val="00EB743E"/>
    <w:rsid w:val="00EB7934"/>
    <w:rsid w:val="00EB794D"/>
    <w:rsid w:val="00EC0691"/>
    <w:rsid w:val="00EC0FC1"/>
    <w:rsid w:val="00EC1577"/>
    <w:rsid w:val="00EC177B"/>
    <w:rsid w:val="00EC1E7C"/>
    <w:rsid w:val="00EC2212"/>
    <w:rsid w:val="00EC2489"/>
    <w:rsid w:val="00EC24D1"/>
    <w:rsid w:val="00EC2829"/>
    <w:rsid w:val="00EC347F"/>
    <w:rsid w:val="00EC4457"/>
    <w:rsid w:val="00EC495F"/>
    <w:rsid w:val="00EC4A85"/>
    <w:rsid w:val="00EC4D7C"/>
    <w:rsid w:val="00EC5A10"/>
    <w:rsid w:val="00EC6558"/>
    <w:rsid w:val="00EC6698"/>
    <w:rsid w:val="00EC681B"/>
    <w:rsid w:val="00EC7701"/>
    <w:rsid w:val="00ED00DC"/>
    <w:rsid w:val="00ED0373"/>
    <w:rsid w:val="00ED13D1"/>
    <w:rsid w:val="00ED2A2C"/>
    <w:rsid w:val="00ED308D"/>
    <w:rsid w:val="00ED42AD"/>
    <w:rsid w:val="00ED4502"/>
    <w:rsid w:val="00ED5305"/>
    <w:rsid w:val="00ED53F0"/>
    <w:rsid w:val="00ED54ED"/>
    <w:rsid w:val="00ED575E"/>
    <w:rsid w:val="00ED596F"/>
    <w:rsid w:val="00ED64D2"/>
    <w:rsid w:val="00ED6826"/>
    <w:rsid w:val="00ED688D"/>
    <w:rsid w:val="00ED6B42"/>
    <w:rsid w:val="00ED746B"/>
    <w:rsid w:val="00ED74CA"/>
    <w:rsid w:val="00EE007C"/>
    <w:rsid w:val="00EE0C39"/>
    <w:rsid w:val="00EE0F44"/>
    <w:rsid w:val="00EE1780"/>
    <w:rsid w:val="00EE1877"/>
    <w:rsid w:val="00EE2702"/>
    <w:rsid w:val="00EE2A42"/>
    <w:rsid w:val="00EE2A49"/>
    <w:rsid w:val="00EE2CB3"/>
    <w:rsid w:val="00EE325F"/>
    <w:rsid w:val="00EE3507"/>
    <w:rsid w:val="00EE368E"/>
    <w:rsid w:val="00EE3813"/>
    <w:rsid w:val="00EE3A71"/>
    <w:rsid w:val="00EE429E"/>
    <w:rsid w:val="00EE47DB"/>
    <w:rsid w:val="00EE4996"/>
    <w:rsid w:val="00EE4D85"/>
    <w:rsid w:val="00EE4ECF"/>
    <w:rsid w:val="00EE5368"/>
    <w:rsid w:val="00EE559D"/>
    <w:rsid w:val="00EE6867"/>
    <w:rsid w:val="00EE71BB"/>
    <w:rsid w:val="00EE77B8"/>
    <w:rsid w:val="00EF01F4"/>
    <w:rsid w:val="00EF08D6"/>
    <w:rsid w:val="00EF1230"/>
    <w:rsid w:val="00EF2212"/>
    <w:rsid w:val="00EF2CAC"/>
    <w:rsid w:val="00EF2CC4"/>
    <w:rsid w:val="00EF3062"/>
    <w:rsid w:val="00EF330C"/>
    <w:rsid w:val="00EF3494"/>
    <w:rsid w:val="00EF3607"/>
    <w:rsid w:val="00EF3874"/>
    <w:rsid w:val="00EF4A8F"/>
    <w:rsid w:val="00EF4BC5"/>
    <w:rsid w:val="00EF4E40"/>
    <w:rsid w:val="00EF4F92"/>
    <w:rsid w:val="00EF5234"/>
    <w:rsid w:val="00EF625A"/>
    <w:rsid w:val="00EF6445"/>
    <w:rsid w:val="00EF6926"/>
    <w:rsid w:val="00EF73CD"/>
    <w:rsid w:val="00EF77EE"/>
    <w:rsid w:val="00EF7B23"/>
    <w:rsid w:val="00EF7C1D"/>
    <w:rsid w:val="00EF7C9B"/>
    <w:rsid w:val="00F00D62"/>
    <w:rsid w:val="00F01728"/>
    <w:rsid w:val="00F01923"/>
    <w:rsid w:val="00F01D33"/>
    <w:rsid w:val="00F024AD"/>
    <w:rsid w:val="00F02FDC"/>
    <w:rsid w:val="00F045C4"/>
    <w:rsid w:val="00F04691"/>
    <w:rsid w:val="00F04CA9"/>
    <w:rsid w:val="00F04DFB"/>
    <w:rsid w:val="00F0508B"/>
    <w:rsid w:val="00F05780"/>
    <w:rsid w:val="00F05890"/>
    <w:rsid w:val="00F05E19"/>
    <w:rsid w:val="00F06398"/>
    <w:rsid w:val="00F06F22"/>
    <w:rsid w:val="00F0730E"/>
    <w:rsid w:val="00F0749C"/>
    <w:rsid w:val="00F07E78"/>
    <w:rsid w:val="00F10293"/>
    <w:rsid w:val="00F10666"/>
    <w:rsid w:val="00F107FD"/>
    <w:rsid w:val="00F108B1"/>
    <w:rsid w:val="00F10BD6"/>
    <w:rsid w:val="00F1131D"/>
    <w:rsid w:val="00F1135E"/>
    <w:rsid w:val="00F11534"/>
    <w:rsid w:val="00F1192A"/>
    <w:rsid w:val="00F11D1C"/>
    <w:rsid w:val="00F123E7"/>
    <w:rsid w:val="00F12B95"/>
    <w:rsid w:val="00F12E66"/>
    <w:rsid w:val="00F133EA"/>
    <w:rsid w:val="00F13718"/>
    <w:rsid w:val="00F13C4F"/>
    <w:rsid w:val="00F146F5"/>
    <w:rsid w:val="00F149D7"/>
    <w:rsid w:val="00F14C17"/>
    <w:rsid w:val="00F14C4C"/>
    <w:rsid w:val="00F14D39"/>
    <w:rsid w:val="00F15037"/>
    <w:rsid w:val="00F156B0"/>
    <w:rsid w:val="00F16877"/>
    <w:rsid w:val="00F17136"/>
    <w:rsid w:val="00F171BD"/>
    <w:rsid w:val="00F17672"/>
    <w:rsid w:val="00F178E2"/>
    <w:rsid w:val="00F2080C"/>
    <w:rsid w:val="00F20B85"/>
    <w:rsid w:val="00F20C48"/>
    <w:rsid w:val="00F21376"/>
    <w:rsid w:val="00F216CD"/>
    <w:rsid w:val="00F2194E"/>
    <w:rsid w:val="00F21A13"/>
    <w:rsid w:val="00F22140"/>
    <w:rsid w:val="00F225FC"/>
    <w:rsid w:val="00F231F0"/>
    <w:rsid w:val="00F239D6"/>
    <w:rsid w:val="00F24624"/>
    <w:rsid w:val="00F24E97"/>
    <w:rsid w:val="00F25388"/>
    <w:rsid w:val="00F255CB"/>
    <w:rsid w:val="00F25723"/>
    <w:rsid w:val="00F26249"/>
    <w:rsid w:val="00F2647A"/>
    <w:rsid w:val="00F26965"/>
    <w:rsid w:val="00F2740C"/>
    <w:rsid w:val="00F27730"/>
    <w:rsid w:val="00F27740"/>
    <w:rsid w:val="00F27DD6"/>
    <w:rsid w:val="00F27E46"/>
    <w:rsid w:val="00F27EB7"/>
    <w:rsid w:val="00F3005F"/>
    <w:rsid w:val="00F306D0"/>
    <w:rsid w:val="00F309D5"/>
    <w:rsid w:val="00F31D9B"/>
    <w:rsid w:val="00F3213C"/>
    <w:rsid w:val="00F33311"/>
    <w:rsid w:val="00F33506"/>
    <w:rsid w:val="00F33986"/>
    <w:rsid w:val="00F33C91"/>
    <w:rsid w:val="00F341CA"/>
    <w:rsid w:val="00F342A9"/>
    <w:rsid w:val="00F3432B"/>
    <w:rsid w:val="00F347A1"/>
    <w:rsid w:val="00F34CB5"/>
    <w:rsid w:val="00F35788"/>
    <w:rsid w:val="00F35C0A"/>
    <w:rsid w:val="00F36046"/>
    <w:rsid w:val="00F360ED"/>
    <w:rsid w:val="00F36AD6"/>
    <w:rsid w:val="00F375E1"/>
    <w:rsid w:val="00F3762E"/>
    <w:rsid w:val="00F37886"/>
    <w:rsid w:val="00F37B79"/>
    <w:rsid w:val="00F37F34"/>
    <w:rsid w:val="00F40015"/>
    <w:rsid w:val="00F40243"/>
    <w:rsid w:val="00F40602"/>
    <w:rsid w:val="00F41169"/>
    <w:rsid w:val="00F413F2"/>
    <w:rsid w:val="00F421A0"/>
    <w:rsid w:val="00F42CC7"/>
    <w:rsid w:val="00F4315F"/>
    <w:rsid w:val="00F43EE0"/>
    <w:rsid w:val="00F4487D"/>
    <w:rsid w:val="00F44BB5"/>
    <w:rsid w:val="00F44D86"/>
    <w:rsid w:val="00F451D6"/>
    <w:rsid w:val="00F45971"/>
    <w:rsid w:val="00F46177"/>
    <w:rsid w:val="00F4652A"/>
    <w:rsid w:val="00F46843"/>
    <w:rsid w:val="00F46BBA"/>
    <w:rsid w:val="00F46D0E"/>
    <w:rsid w:val="00F46D0F"/>
    <w:rsid w:val="00F47730"/>
    <w:rsid w:val="00F47BEC"/>
    <w:rsid w:val="00F47E08"/>
    <w:rsid w:val="00F50D4E"/>
    <w:rsid w:val="00F512FB"/>
    <w:rsid w:val="00F51DD8"/>
    <w:rsid w:val="00F51E60"/>
    <w:rsid w:val="00F51F44"/>
    <w:rsid w:val="00F52961"/>
    <w:rsid w:val="00F52F25"/>
    <w:rsid w:val="00F5316F"/>
    <w:rsid w:val="00F532CD"/>
    <w:rsid w:val="00F53942"/>
    <w:rsid w:val="00F5396A"/>
    <w:rsid w:val="00F539B3"/>
    <w:rsid w:val="00F53E6C"/>
    <w:rsid w:val="00F54419"/>
    <w:rsid w:val="00F5442A"/>
    <w:rsid w:val="00F54DD5"/>
    <w:rsid w:val="00F55DF7"/>
    <w:rsid w:val="00F5601C"/>
    <w:rsid w:val="00F5609D"/>
    <w:rsid w:val="00F563D1"/>
    <w:rsid w:val="00F56935"/>
    <w:rsid w:val="00F57006"/>
    <w:rsid w:val="00F603A3"/>
    <w:rsid w:val="00F60FCA"/>
    <w:rsid w:val="00F61782"/>
    <w:rsid w:val="00F617AB"/>
    <w:rsid w:val="00F618E9"/>
    <w:rsid w:val="00F62338"/>
    <w:rsid w:val="00F625E2"/>
    <w:rsid w:val="00F6280D"/>
    <w:rsid w:val="00F62E95"/>
    <w:rsid w:val="00F62F38"/>
    <w:rsid w:val="00F6381F"/>
    <w:rsid w:val="00F63E02"/>
    <w:rsid w:val="00F64017"/>
    <w:rsid w:val="00F64862"/>
    <w:rsid w:val="00F6486B"/>
    <w:rsid w:val="00F64C2C"/>
    <w:rsid w:val="00F64DFB"/>
    <w:rsid w:val="00F64F57"/>
    <w:rsid w:val="00F65709"/>
    <w:rsid w:val="00F65800"/>
    <w:rsid w:val="00F6582F"/>
    <w:rsid w:val="00F65975"/>
    <w:rsid w:val="00F66151"/>
    <w:rsid w:val="00F6616B"/>
    <w:rsid w:val="00F66826"/>
    <w:rsid w:val="00F67A71"/>
    <w:rsid w:val="00F67C81"/>
    <w:rsid w:val="00F70A11"/>
    <w:rsid w:val="00F70A41"/>
    <w:rsid w:val="00F718F1"/>
    <w:rsid w:val="00F724A7"/>
    <w:rsid w:val="00F72B05"/>
    <w:rsid w:val="00F72F52"/>
    <w:rsid w:val="00F730F4"/>
    <w:rsid w:val="00F738FD"/>
    <w:rsid w:val="00F73993"/>
    <w:rsid w:val="00F73EDB"/>
    <w:rsid w:val="00F73FF9"/>
    <w:rsid w:val="00F740B7"/>
    <w:rsid w:val="00F745A3"/>
    <w:rsid w:val="00F74E75"/>
    <w:rsid w:val="00F74ED3"/>
    <w:rsid w:val="00F74F78"/>
    <w:rsid w:val="00F753CF"/>
    <w:rsid w:val="00F75D74"/>
    <w:rsid w:val="00F76067"/>
    <w:rsid w:val="00F764EB"/>
    <w:rsid w:val="00F765D0"/>
    <w:rsid w:val="00F7740B"/>
    <w:rsid w:val="00F801D3"/>
    <w:rsid w:val="00F81709"/>
    <w:rsid w:val="00F8175C"/>
    <w:rsid w:val="00F81C7D"/>
    <w:rsid w:val="00F81F79"/>
    <w:rsid w:val="00F81FB4"/>
    <w:rsid w:val="00F82240"/>
    <w:rsid w:val="00F823D8"/>
    <w:rsid w:val="00F82D3E"/>
    <w:rsid w:val="00F82FC0"/>
    <w:rsid w:val="00F8360F"/>
    <w:rsid w:val="00F83CE7"/>
    <w:rsid w:val="00F83DF9"/>
    <w:rsid w:val="00F83FBC"/>
    <w:rsid w:val="00F8427A"/>
    <w:rsid w:val="00F84702"/>
    <w:rsid w:val="00F84B01"/>
    <w:rsid w:val="00F85892"/>
    <w:rsid w:val="00F85EA0"/>
    <w:rsid w:val="00F86DB9"/>
    <w:rsid w:val="00F870A0"/>
    <w:rsid w:val="00F877AF"/>
    <w:rsid w:val="00F90885"/>
    <w:rsid w:val="00F917CA"/>
    <w:rsid w:val="00F91C7D"/>
    <w:rsid w:val="00F91E73"/>
    <w:rsid w:val="00F92761"/>
    <w:rsid w:val="00F9324E"/>
    <w:rsid w:val="00F94A49"/>
    <w:rsid w:val="00F94BD7"/>
    <w:rsid w:val="00F9515D"/>
    <w:rsid w:val="00F95A2E"/>
    <w:rsid w:val="00F95C12"/>
    <w:rsid w:val="00F95E9B"/>
    <w:rsid w:val="00F95F28"/>
    <w:rsid w:val="00F96117"/>
    <w:rsid w:val="00F964AB"/>
    <w:rsid w:val="00F96878"/>
    <w:rsid w:val="00F972A2"/>
    <w:rsid w:val="00F972C9"/>
    <w:rsid w:val="00F9755E"/>
    <w:rsid w:val="00F975D8"/>
    <w:rsid w:val="00F9770C"/>
    <w:rsid w:val="00F977AF"/>
    <w:rsid w:val="00F9785B"/>
    <w:rsid w:val="00F97E48"/>
    <w:rsid w:val="00F97FF3"/>
    <w:rsid w:val="00FA022D"/>
    <w:rsid w:val="00FA0572"/>
    <w:rsid w:val="00FA0CA6"/>
    <w:rsid w:val="00FA1773"/>
    <w:rsid w:val="00FA2176"/>
    <w:rsid w:val="00FA42C2"/>
    <w:rsid w:val="00FA43F4"/>
    <w:rsid w:val="00FA6BAD"/>
    <w:rsid w:val="00FA6D1C"/>
    <w:rsid w:val="00FA791F"/>
    <w:rsid w:val="00FB08FA"/>
    <w:rsid w:val="00FB0C0B"/>
    <w:rsid w:val="00FB0D7A"/>
    <w:rsid w:val="00FB105B"/>
    <w:rsid w:val="00FB1574"/>
    <w:rsid w:val="00FB1A32"/>
    <w:rsid w:val="00FB1C33"/>
    <w:rsid w:val="00FB286E"/>
    <w:rsid w:val="00FB2A43"/>
    <w:rsid w:val="00FB424F"/>
    <w:rsid w:val="00FB44AB"/>
    <w:rsid w:val="00FB44DC"/>
    <w:rsid w:val="00FB4B77"/>
    <w:rsid w:val="00FB5ACC"/>
    <w:rsid w:val="00FB6FEE"/>
    <w:rsid w:val="00FB70B5"/>
    <w:rsid w:val="00FB78BE"/>
    <w:rsid w:val="00FC0416"/>
    <w:rsid w:val="00FC1194"/>
    <w:rsid w:val="00FC141D"/>
    <w:rsid w:val="00FC1703"/>
    <w:rsid w:val="00FC1974"/>
    <w:rsid w:val="00FC197B"/>
    <w:rsid w:val="00FC1EB9"/>
    <w:rsid w:val="00FC28CC"/>
    <w:rsid w:val="00FC3EB6"/>
    <w:rsid w:val="00FC434B"/>
    <w:rsid w:val="00FC4508"/>
    <w:rsid w:val="00FC4575"/>
    <w:rsid w:val="00FC60EA"/>
    <w:rsid w:val="00FC653E"/>
    <w:rsid w:val="00FC6F58"/>
    <w:rsid w:val="00FC71D9"/>
    <w:rsid w:val="00FC722A"/>
    <w:rsid w:val="00FC759C"/>
    <w:rsid w:val="00FC7B85"/>
    <w:rsid w:val="00FC7BF2"/>
    <w:rsid w:val="00FC7F3E"/>
    <w:rsid w:val="00FD08F0"/>
    <w:rsid w:val="00FD0C88"/>
    <w:rsid w:val="00FD14E8"/>
    <w:rsid w:val="00FD15BB"/>
    <w:rsid w:val="00FD1640"/>
    <w:rsid w:val="00FD180C"/>
    <w:rsid w:val="00FD1CE3"/>
    <w:rsid w:val="00FD1D83"/>
    <w:rsid w:val="00FD1E98"/>
    <w:rsid w:val="00FD23E1"/>
    <w:rsid w:val="00FD2636"/>
    <w:rsid w:val="00FD374F"/>
    <w:rsid w:val="00FD4B14"/>
    <w:rsid w:val="00FD5DB6"/>
    <w:rsid w:val="00FD5FF7"/>
    <w:rsid w:val="00FD60CD"/>
    <w:rsid w:val="00FD6504"/>
    <w:rsid w:val="00FD6964"/>
    <w:rsid w:val="00FD7358"/>
    <w:rsid w:val="00FD7800"/>
    <w:rsid w:val="00FD7804"/>
    <w:rsid w:val="00FD7AA9"/>
    <w:rsid w:val="00FD7DD1"/>
    <w:rsid w:val="00FE00F3"/>
    <w:rsid w:val="00FE00F7"/>
    <w:rsid w:val="00FE08A2"/>
    <w:rsid w:val="00FE10AB"/>
    <w:rsid w:val="00FE1521"/>
    <w:rsid w:val="00FE18FE"/>
    <w:rsid w:val="00FE1A14"/>
    <w:rsid w:val="00FE1B19"/>
    <w:rsid w:val="00FE1FCA"/>
    <w:rsid w:val="00FE223B"/>
    <w:rsid w:val="00FE30CB"/>
    <w:rsid w:val="00FE3501"/>
    <w:rsid w:val="00FE3600"/>
    <w:rsid w:val="00FE3CD6"/>
    <w:rsid w:val="00FE3E38"/>
    <w:rsid w:val="00FE3E97"/>
    <w:rsid w:val="00FE4207"/>
    <w:rsid w:val="00FE56A7"/>
    <w:rsid w:val="00FE5F36"/>
    <w:rsid w:val="00FE5F73"/>
    <w:rsid w:val="00FE6698"/>
    <w:rsid w:val="00FE7450"/>
    <w:rsid w:val="00FE7473"/>
    <w:rsid w:val="00FE7601"/>
    <w:rsid w:val="00FE7C4E"/>
    <w:rsid w:val="00FE7EF0"/>
    <w:rsid w:val="00FE7EFC"/>
    <w:rsid w:val="00FF062A"/>
    <w:rsid w:val="00FF0869"/>
    <w:rsid w:val="00FF0A8F"/>
    <w:rsid w:val="00FF0E3E"/>
    <w:rsid w:val="00FF176D"/>
    <w:rsid w:val="00FF1C81"/>
    <w:rsid w:val="00FF1DC7"/>
    <w:rsid w:val="00FF2598"/>
    <w:rsid w:val="00FF2E46"/>
    <w:rsid w:val="00FF3724"/>
    <w:rsid w:val="00FF3E3E"/>
    <w:rsid w:val="00FF4392"/>
    <w:rsid w:val="00FF4D3A"/>
    <w:rsid w:val="00FF5F30"/>
    <w:rsid w:val="00FF6065"/>
    <w:rsid w:val="00FF68B2"/>
    <w:rsid w:val="00FF7025"/>
    <w:rsid w:val="0115C84C"/>
    <w:rsid w:val="0126AA0F"/>
    <w:rsid w:val="012B3355"/>
    <w:rsid w:val="012D7D22"/>
    <w:rsid w:val="013FB1D5"/>
    <w:rsid w:val="01436781"/>
    <w:rsid w:val="01445C08"/>
    <w:rsid w:val="014FC828"/>
    <w:rsid w:val="01554EF5"/>
    <w:rsid w:val="0157FA9C"/>
    <w:rsid w:val="01598A3F"/>
    <w:rsid w:val="0192ABF2"/>
    <w:rsid w:val="0198C9A3"/>
    <w:rsid w:val="019A481A"/>
    <w:rsid w:val="01A98B8E"/>
    <w:rsid w:val="01B36E27"/>
    <w:rsid w:val="01D26381"/>
    <w:rsid w:val="01DA4B20"/>
    <w:rsid w:val="01F371D0"/>
    <w:rsid w:val="021EA13A"/>
    <w:rsid w:val="021F0474"/>
    <w:rsid w:val="0221263F"/>
    <w:rsid w:val="0227BAD2"/>
    <w:rsid w:val="02392834"/>
    <w:rsid w:val="0256F5D1"/>
    <w:rsid w:val="02600A84"/>
    <w:rsid w:val="0272A305"/>
    <w:rsid w:val="027EDB6E"/>
    <w:rsid w:val="027FC20E"/>
    <w:rsid w:val="0280CC25"/>
    <w:rsid w:val="02887220"/>
    <w:rsid w:val="028AAFFF"/>
    <w:rsid w:val="0295CA4F"/>
    <w:rsid w:val="0295DD15"/>
    <w:rsid w:val="02984CF7"/>
    <w:rsid w:val="0299CA8D"/>
    <w:rsid w:val="02A4F5AF"/>
    <w:rsid w:val="02A5FE9A"/>
    <w:rsid w:val="02AE89AA"/>
    <w:rsid w:val="02CA013F"/>
    <w:rsid w:val="02EA953C"/>
    <w:rsid w:val="02F350F5"/>
    <w:rsid w:val="02FD00CD"/>
    <w:rsid w:val="030DA3B2"/>
    <w:rsid w:val="03178099"/>
    <w:rsid w:val="031AE640"/>
    <w:rsid w:val="033DC3FF"/>
    <w:rsid w:val="03548BF7"/>
    <w:rsid w:val="0356EC5C"/>
    <w:rsid w:val="035F1431"/>
    <w:rsid w:val="036E1AF2"/>
    <w:rsid w:val="0376DBDA"/>
    <w:rsid w:val="0384D0A7"/>
    <w:rsid w:val="03A46220"/>
    <w:rsid w:val="03AEA1CA"/>
    <w:rsid w:val="03B29E6E"/>
    <w:rsid w:val="03B41CF5"/>
    <w:rsid w:val="03BEAD11"/>
    <w:rsid w:val="03D0705C"/>
    <w:rsid w:val="03D11526"/>
    <w:rsid w:val="03DB8D54"/>
    <w:rsid w:val="03EE7379"/>
    <w:rsid w:val="0412954F"/>
    <w:rsid w:val="04176E3B"/>
    <w:rsid w:val="04240539"/>
    <w:rsid w:val="04369E91"/>
    <w:rsid w:val="04458C00"/>
    <w:rsid w:val="048215C0"/>
    <w:rsid w:val="048CE0A5"/>
    <w:rsid w:val="048CEFB7"/>
    <w:rsid w:val="04AFB084"/>
    <w:rsid w:val="04B6F4DF"/>
    <w:rsid w:val="04EEB20A"/>
    <w:rsid w:val="04F2BCBD"/>
    <w:rsid w:val="04F5A955"/>
    <w:rsid w:val="050240DC"/>
    <w:rsid w:val="050A8BA7"/>
    <w:rsid w:val="051CE352"/>
    <w:rsid w:val="0529E2A4"/>
    <w:rsid w:val="052B769D"/>
    <w:rsid w:val="052FD93F"/>
    <w:rsid w:val="05414957"/>
    <w:rsid w:val="0548D8C7"/>
    <w:rsid w:val="055DDF42"/>
    <w:rsid w:val="055F4FC7"/>
    <w:rsid w:val="0564F72D"/>
    <w:rsid w:val="059E68DF"/>
    <w:rsid w:val="059FEA50"/>
    <w:rsid w:val="05BA7680"/>
    <w:rsid w:val="05D09314"/>
    <w:rsid w:val="05D26EF2"/>
    <w:rsid w:val="05DF70FB"/>
    <w:rsid w:val="05E090B2"/>
    <w:rsid w:val="05F0ECF9"/>
    <w:rsid w:val="0605096C"/>
    <w:rsid w:val="060E30A7"/>
    <w:rsid w:val="0625E298"/>
    <w:rsid w:val="06339B4B"/>
    <w:rsid w:val="0666CC6D"/>
    <w:rsid w:val="067571FA"/>
    <w:rsid w:val="0676C44E"/>
    <w:rsid w:val="06831C63"/>
    <w:rsid w:val="068E8D1E"/>
    <w:rsid w:val="068F0CC6"/>
    <w:rsid w:val="06921ABB"/>
    <w:rsid w:val="069BBA34"/>
    <w:rsid w:val="069F26FE"/>
    <w:rsid w:val="06A118BA"/>
    <w:rsid w:val="06B434E3"/>
    <w:rsid w:val="06B6224E"/>
    <w:rsid w:val="06C61C6F"/>
    <w:rsid w:val="06E29812"/>
    <w:rsid w:val="06E36123"/>
    <w:rsid w:val="06EBE922"/>
    <w:rsid w:val="06F0C222"/>
    <w:rsid w:val="06F81265"/>
    <w:rsid w:val="06FB2028"/>
    <w:rsid w:val="070FE164"/>
    <w:rsid w:val="0721E46A"/>
    <w:rsid w:val="072A8E83"/>
    <w:rsid w:val="074519DC"/>
    <w:rsid w:val="075E7EB6"/>
    <w:rsid w:val="076BFCAD"/>
    <w:rsid w:val="07747ADD"/>
    <w:rsid w:val="077CD905"/>
    <w:rsid w:val="077F6CD7"/>
    <w:rsid w:val="077F9203"/>
    <w:rsid w:val="07825011"/>
    <w:rsid w:val="0789A5C0"/>
    <w:rsid w:val="0791E28E"/>
    <w:rsid w:val="0795849B"/>
    <w:rsid w:val="07968362"/>
    <w:rsid w:val="07A18770"/>
    <w:rsid w:val="07BFBF03"/>
    <w:rsid w:val="07C463A8"/>
    <w:rsid w:val="07D9123E"/>
    <w:rsid w:val="081573B8"/>
    <w:rsid w:val="08190564"/>
    <w:rsid w:val="082652CC"/>
    <w:rsid w:val="082A7CDF"/>
    <w:rsid w:val="086BF6AC"/>
    <w:rsid w:val="08754C6C"/>
    <w:rsid w:val="087671C4"/>
    <w:rsid w:val="087C65EA"/>
    <w:rsid w:val="0882EAD1"/>
    <w:rsid w:val="088728F3"/>
    <w:rsid w:val="08A00CE6"/>
    <w:rsid w:val="08A42525"/>
    <w:rsid w:val="08AA7A72"/>
    <w:rsid w:val="08B8605D"/>
    <w:rsid w:val="08CD9A30"/>
    <w:rsid w:val="08F21742"/>
    <w:rsid w:val="090CF734"/>
    <w:rsid w:val="091FD8F8"/>
    <w:rsid w:val="092D0717"/>
    <w:rsid w:val="092F2E19"/>
    <w:rsid w:val="095CA830"/>
    <w:rsid w:val="096393BA"/>
    <w:rsid w:val="09659E8B"/>
    <w:rsid w:val="096668F4"/>
    <w:rsid w:val="096E96B1"/>
    <w:rsid w:val="097B53DC"/>
    <w:rsid w:val="098F6A26"/>
    <w:rsid w:val="09977049"/>
    <w:rsid w:val="09AD523D"/>
    <w:rsid w:val="09BACC53"/>
    <w:rsid w:val="09BC1C57"/>
    <w:rsid w:val="09C62DE0"/>
    <w:rsid w:val="09C9AAF1"/>
    <w:rsid w:val="09CED567"/>
    <w:rsid w:val="09DC36A8"/>
    <w:rsid w:val="09E1F0F8"/>
    <w:rsid w:val="09E3883F"/>
    <w:rsid w:val="09E9415D"/>
    <w:rsid w:val="09FC3198"/>
    <w:rsid w:val="0A06EBC4"/>
    <w:rsid w:val="0A2F2647"/>
    <w:rsid w:val="0A2FA493"/>
    <w:rsid w:val="0A380A24"/>
    <w:rsid w:val="0A464AD3"/>
    <w:rsid w:val="0A517981"/>
    <w:rsid w:val="0A569081"/>
    <w:rsid w:val="0A58F379"/>
    <w:rsid w:val="0A7BC72F"/>
    <w:rsid w:val="0A801D4D"/>
    <w:rsid w:val="0A840203"/>
    <w:rsid w:val="0A954483"/>
    <w:rsid w:val="0AB463F8"/>
    <w:rsid w:val="0AB9EB08"/>
    <w:rsid w:val="0ABFD3C9"/>
    <w:rsid w:val="0AC17098"/>
    <w:rsid w:val="0AD0C773"/>
    <w:rsid w:val="0AD3855F"/>
    <w:rsid w:val="0ADA1851"/>
    <w:rsid w:val="0AE95BDE"/>
    <w:rsid w:val="0AEEF3E3"/>
    <w:rsid w:val="0AF0B63D"/>
    <w:rsid w:val="0AF5F89A"/>
    <w:rsid w:val="0AFBCE9D"/>
    <w:rsid w:val="0B015E17"/>
    <w:rsid w:val="0B09812F"/>
    <w:rsid w:val="0B0F73DF"/>
    <w:rsid w:val="0B1BF8CE"/>
    <w:rsid w:val="0B209F61"/>
    <w:rsid w:val="0B21198C"/>
    <w:rsid w:val="0B2D0D23"/>
    <w:rsid w:val="0B39331D"/>
    <w:rsid w:val="0B412778"/>
    <w:rsid w:val="0B456409"/>
    <w:rsid w:val="0B52DA69"/>
    <w:rsid w:val="0B71BFE2"/>
    <w:rsid w:val="0B730E99"/>
    <w:rsid w:val="0B763558"/>
    <w:rsid w:val="0B970B2C"/>
    <w:rsid w:val="0BB25602"/>
    <w:rsid w:val="0BC5D88E"/>
    <w:rsid w:val="0BC70E5D"/>
    <w:rsid w:val="0BEC6CA8"/>
    <w:rsid w:val="0BFA14C2"/>
    <w:rsid w:val="0BFE0F05"/>
    <w:rsid w:val="0C083396"/>
    <w:rsid w:val="0C0FEC21"/>
    <w:rsid w:val="0C165504"/>
    <w:rsid w:val="0C18155C"/>
    <w:rsid w:val="0C25BDB4"/>
    <w:rsid w:val="0C3105EC"/>
    <w:rsid w:val="0C504EA1"/>
    <w:rsid w:val="0C50A54C"/>
    <w:rsid w:val="0C5D16E3"/>
    <w:rsid w:val="0C6FC194"/>
    <w:rsid w:val="0C74855B"/>
    <w:rsid w:val="0C7F97F5"/>
    <w:rsid w:val="0C831A21"/>
    <w:rsid w:val="0C87A89C"/>
    <w:rsid w:val="0C8F4CE4"/>
    <w:rsid w:val="0C90CB69"/>
    <w:rsid w:val="0CAF5271"/>
    <w:rsid w:val="0CB8B542"/>
    <w:rsid w:val="0CC316AC"/>
    <w:rsid w:val="0CC3B525"/>
    <w:rsid w:val="0CCDAAE2"/>
    <w:rsid w:val="0CD18713"/>
    <w:rsid w:val="0CDDB99F"/>
    <w:rsid w:val="0CE4A645"/>
    <w:rsid w:val="0D05BD62"/>
    <w:rsid w:val="0D31728D"/>
    <w:rsid w:val="0D31AB95"/>
    <w:rsid w:val="0D410088"/>
    <w:rsid w:val="0D483E76"/>
    <w:rsid w:val="0D5B4706"/>
    <w:rsid w:val="0D5C44A4"/>
    <w:rsid w:val="0D666929"/>
    <w:rsid w:val="0D8342EB"/>
    <w:rsid w:val="0D9FE42C"/>
    <w:rsid w:val="0DA2F09E"/>
    <w:rsid w:val="0DC18E15"/>
    <w:rsid w:val="0DCCE545"/>
    <w:rsid w:val="0DD43FD2"/>
    <w:rsid w:val="0DE7FBB5"/>
    <w:rsid w:val="0DEFF631"/>
    <w:rsid w:val="0DFBFEDE"/>
    <w:rsid w:val="0DFC2A92"/>
    <w:rsid w:val="0E00333E"/>
    <w:rsid w:val="0E17987E"/>
    <w:rsid w:val="0E2355DC"/>
    <w:rsid w:val="0E365A29"/>
    <w:rsid w:val="0E41B2D5"/>
    <w:rsid w:val="0E44164E"/>
    <w:rsid w:val="0E49AFD2"/>
    <w:rsid w:val="0E53A877"/>
    <w:rsid w:val="0E60D90D"/>
    <w:rsid w:val="0E68C02B"/>
    <w:rsid w:val="0E730588"/>
    <w:rsid w:val="0E7FB29B"/>
    <w:rsid w:val="0E94082B"/>
    <w:rsid w:val="0E98DA4F"/>
    <w:rsid w:val="0E9B381F"/>
    <w:rsid w:val="0EA9BFC3"/>
    <w:rsid w:val="0ECB5DC8"/>
    <w:rsid w:val="0ED59502"/>
    <w:rsid w:val="0F1CC38E"/>
    <w:rsid w:val="0F244E6F"/>
    <w:rsid w:val="0F280631"/>
    <w:rsid w:val="0F3BC4D7"/>
    <w:rsid w:val="0F538E70"/>
    <w:rsid w:val="0F5D5E76"/>
    <w:rsid w:val="0F769E7A"/>
    <w:rsid w:val="0F9A750C"/>
    <w:rsid w:val="0FAB4653"/>
    <w:rsid w:val="0FC0A18F"/>
    <w:rsid w:val="0FE483A7"/>
    <w:rsid w:val="0FEE2341"/>
    <w:rsid w:val="0FF9FE1C"/>
    <w:rsid w:val="100B7FD4"/>
    <w:rsid w:val="1015FC8C"/>
    <w:rsid w:val="101ACC72"/>
    <w:rsid w:val="10360550"/>
    <w:rsid w:val="104F5BE6"/>
    <w:rsid w:val="10891017"/>
    <w:rsid w:val="10942806"/>
    <w:rsid w:val="109C1DB8"/>
    <w:rsid w:val="10C3D692"/>
    <w:rsid w:val="10D352D3"/>
    <w:rsid w:val="10D87117"/>
    <w:rsid w:val="111F9C77"/>
    <w:rsid w:val="11339FA0"/>
    <w:rsid w:val="11480E00"/>
    <w:rsid w:val="1149703D"/>
    <w:rsid w:val="115AF69E"/>
    <w:rsid w:val="11669DB2"/>
    <w:rsid w:val="1172CD83"/>
    <w:rsid w:val="1180D86F"/>
    <w:rsid w:val="119CA6D0"/>
    <w:rsid w:val="11D0B030"/>
    <w:rsid w:val="11D193EE"/>
    <w:rsid w:val="11ED4B15"/>
    <w:rsid w:val="11F32DAB"/>
    <w:rsid w:val="1243CC1B"/>
    <w:rsid w:val="1253F0A4"/>
    <w:rsid w:val="12641C65"/>
    <w:rsid w:val="12806E6E"/>
    <w:rsid w:val="128319F5"/>
    <w:rsid w:val="12976969"/>
    <w:rsid w:val="12A7D6BF"/>
    <w:rsid w:val="12AEFD8E"/>
    <w:rsid w:val="12CED297"/>
    <w:rsid w:val="12DF0568"/>
    <w:rsid w:val="13168C36"/>
    <w:rsid w:val="131A1330"/>
    <w:rsid w:val="131AACA4"/>
    <w:rsid w:val="131BAD11"/>
    <w:rsid w:val="131E12E5"/>
    <w:rsid w:val="13270E81"/>
    <w:rsid w:val="132AD9D7"/>
    <w:rsid w:val="13373783"/>
    <w:rsid w:val="133BE72F"/>
    <w:rsid w:val="13436E6F"/>
    <w:rsid w:val="135090CE"/>
    <w:rsid w:val="1353E7C9"/>
    <w:rsid w:val="13542F70"/>
    <w:rsid w:val="136E190D"/>
    <w:rsid w:val="13822AC2"/>
    <w:rsid w:val="13878BB4"/>
    <w:rsid w:val="138E4C37"/>
    <w:rsid w:val="13994421"/>
    <w:rsid w:val="13B2AFD3"/>
    <w:rsid w:val="13B82DD4"/>
    <w:rsid w:val="13D384C1"/>
    <w:rsid w:val="13D70A65"/>
    <w:rsid w:val="13E58BF2"/>
    <w:rsid w:val="13E726BE"/>
    <w:rsid w:val="141C3ECF"/>
    <w:rsid w:val="14279007"/>
    <w:rsid w:val="142B84EF"/>
    <w:rsid w:val="146874A6"/>
    <w:rsid w:val="146FFD79"/>
    <w:rsid w:val="1478CA29"/>
    <w:rsid w:val="14791D1D"/>
    <w:rsid w:val="1497C405"/>
    <w:rsid w:val="14C79576"/>
    <w:rsid w:val="14D2676D"/>
    <w:rsid w:val="14D409DF"/>
    <w:rsid w:val="14DDFA99"/>
    <w:rsid w:val="14EA4DC0"/>
    <w:rsid w:val="14F31EDC"/>
    <w:rsid w:val="1501DC0B"/>
    <w:rsid w:val="1505B856"/>
    <w:rsid w:val="15095C0B"/>
    <w:rsid w:val="150A79A3"/>
    <w:rsid w:val="150B9C5D"/>
    <w:rsid w:val="151D08A7"/>
    <w:rsid w:val="151DFB23"/>
    <w:rsid w:val="15235C15"/>
    <w:rsid w:val="15394F92"/>
    <w:rsid w:val="15399388"/>
    <w:rsid w:val="1539D969"/>
    <w:rsid w:val="1540854E"/>
    <w:rsid w:val="15450115"/>
    <w:rsid w:val="15605E69"/>
    <w:rsid w:val="156E9E4F"/>
    <w:rsid w:val="156F5522"/>
    <w:rsid w:val="157B6CDD"/>
    <w:rsid w:val="1592BB05"/>
    <w:rsid w:val="15A57860"/>
    <w:rsid w:val="15BEBFD5"/>
    <w:rsid w:val="15D697F3"/>
    <w:rsid w:val="15D6BF0A"/>
    <w:rsid w:val="15EEEACB"/>
    <w:rsid w:val="15FAC3D6"/>
    <w:rsid w:val="1604C541"/>
    <w:rsid w:val="160944BC"/>
    <w:rsid w:val="1626DA92"/>
    <w:rsid w:val="16286DCA"/>
    <w:rsid w:val="162CADE9"/>
    <w:rsid w:val="163D615E"/>
    <w:rsid w:val="166B7459"/>
    <w:rsid w:val="16861E21"/>
    <w:rsid w:val="168BA784"/>
    <w:rsid w:val="16BD9657"/>
    <w:rsid w:val="16C0D1BF"/>
    <w:rsid w:val="16CD8B9B"/>
    <w:rsid w:val="16D61D25"/>
    <w:rsid w:val="16D7AB63"/>
    <w:rsid w:val="1701BD93"/>
    <w:rsid w:val="17088424"/>
    <w:rsid w:val="170BA57E"/>
    <w:rsid w:val="178ECF9D"/>
    <w:rsid w:val="17CD9635"/>
    <w:rsid w:val="17CEDBDA"/>
    <w:rsid w:val="17E86C1F"/>
    <w:rsid w:val="17FD6D68"/>
    <w:rsid w:val="1803A871"/>
    <w:rsid w:val="180A9991"/>
    <w:rsid w:val="1821526D"/>
    <w:rsid w:val="1822A868"/>
    <w:rsid w:val="1826C957"/>
    <w:rsid w:val="183299CA"/>
    <w:rsid w:val="1842AF23"/>
    <w:rsid w:val="1844641C"/>
    <w:rsid w:val="185CA220"/>
    <w:rsid w:val="18796E3B"/>
    <w:rsid w:val="188B9EF7"/>
    <w:rsid w:val="18975FAE"/>
    <w:rsid w:val="18A130C9"/>
    <w:rsid w:val="18ACC81C"/>
    <w:rsid w:val="18B3CC84"/>
    <w:rsid w:val="18C169AA"/>
    <w:rsid w:val="18C6B6FC"/>
    <w:rsid w:val="18D20764"/>
    <w:rsid w:val="18E448A5"/>
    <w:rsid w:val="18EDDC68"/>
    <w:rsid w:val="18FB5282"/>
    <w:rsid w:val="192E50E3"/>
    <w:rsid w:val="1936DFE3"/>
    <w:rsid w:val="193B99EB"/>
    <w:rsid w:val="193FC15C"/>
    <w:rsid w:val="194B6A2F"/>
    <w:rsid w:val="194DB8D6"/>
    <w:rsid w:val="1978F69B"/>
    <w:rsid w:val="197A56BB"/>
    <w:rsid w:val="1984A126"/>
    <w:rsid w:val="1995BEA7"/>
    <w:rsid w:val="19AE1239"/>
    <w:rsid w:val="19B6D8E7"/>
    <w:rsid w:val="19C337C4"/>
    <w:rsid w:val="19C5DFD6"/>
    <w:rsid w:val="19CD820F"/>
    <w:rsid w:val="19D8BF0E"/>
    <w:rsid w:val="19DC6102"/>
    <w:rsid w:val="19F79FEC"/>
    <w:rsid w:val="1A035ADF"/>
    <w:rsid w:val="1A164165"/>
    <w:rsid w:val="1A19BF70"/>
    <w:rsid w:val="1A1AA72F"/>
    <w:rsid w:val="1A2D6CC1"/>
    <w:rsid w:val="1A60D1C4"/>
    <w:rsid w:val="1A6915C0"/>
    <w:rsid w:val="1A7486DA"/>
    <w:rsid w:val="1A8427B8"/>
    <w:rsid w:val="1A8AF52C"/>
    <w:rsid w:val="1A999B83"/>
    <w:rsid w:val="1A9ABBB8"/>
    <w:rsid w:val="1AAD20E1"/>
    <w:rsid w:val="1AAE0123"/>
    <w:rsid w:val="1AAEC0A9"/>
    <w:rsid w:val="1ACDE6D8"/>
    <w:rsid w:val="1AD2539E"/>
    <w:rsid w:val="1AEF2C91"/>
    <w:rsid w:val="1AFC5CEC"/>
    <w:rsid w:val="1B16271C"/>
    <w:rsid w:val="1B23D0D2"/>
    <w:rsid w:val="1B3C002C"/>
    <w:rsid w:val="1B46714B"/>
    <w:rsid w:val="1B4A5584"/>
    <w:rsid w:val="1B51B398"/>
    <w:rsid w:val="1B55B019"/>
    <w:rsid w:val="1B78BF91"/>
    <w:rsid w:val="1B7A4FE5"/>
    <w:rsid w:val="1B7C04DE"/>
    <w:rsid w:val="1B7D4BB4"/>
    <w:rsid w:val="1B7EDB86"/>
    <w:rsid w:val="1BA7B05E"/>
    <w:rsid w:val="1BAEC826"/>
    <w:rsid w:val="1BB51C7C"/>
    <w:rsid w:val="1BB65E2A"/>
    <w:rsid w:val="1BBE4AB5"/>
    <w:rsid w:val="1BD030D1"/>
    <w:rsid w:val="1BDE2A89"/>
    <w:rsid w:val="1BECEF9B"/>
    <w:rsid w:val="1C04EDA5"/>
    <w:rsid w:val="1C17EDF9"/>
    <w:rsid w:val="1C1E9A4F"/>
    <w:rsid w:val="1C21A3B5"/>
    <w:rsid w:val="1C4820BD"/>
    <w:rsid w:val="1C603908"/>
    <w:rsid w:val="1C78CA29"/>
    <w:rsid w:val="1C8DD073"/>
    <w:rsid w:val="1C8DD2E4"/>
    <w:rsid w:val="1C98880D"/>
    <w:rsid w:val="1C9AAB92"/>
    <w:rsid w:val="1CB11312"/>
    <w:rsid w:val="1CB1245B"/>
    <w:rsid w:val="1CC2B738"/>
    <w:rsid w:val="1CCA5B00"/>
    <w:rsid w:val="1D02B795"/>
    <w:rsid w:val="1D07B66C"/>
    <w:rsid w:val="1D29E29A"/>
    <w:rsid w:val="1DA6147F"/>
    <w:rsid w:val="1DAA6C75"/>
    <w:rsid w:val="1DB3DECA"/>
    <w:rsid w:val="1DB90406"/>
    <w:rsid w:val="1DCAE0B5"/>
    <w:rsid w:val="1DDF9F65"/>
    <w:rsid w:val="1DF5E2B1"/>
    <w:rsid w:val="1DFBD6FE"/>
    <w:rsid w:val="1E07CA38"/>
    <w:rsid w:val="1E4F3BA5"/>
    <w:rsid w:val="1E620114"/>
    <w:rsid w:val="1E62E591"/>
    <w:rsid w:val="1E745185"/>
    <w:rsid w:val="1E935645"/>
    <w:rsid w:val="1E9BEB6C"/>
    <w:rsid w:val="1E9DB4D0"/>
    <w:rsid w:val="1EADA054"/>
    <w:rsid w:val="1EB3A5A0"/>
    <w:rsid w:val="1ECB74D2"/>
    <w:rsid w:val="1EECD76A"/>
    <w:rsid w:val="1EFBFBE4"/>
    <w:rsid w:val="1F0900CA"/>
    <w:rsid w:val="1F16F7C7"/>
    <w:rsid w:val="1F56CE24"/>
    <w:rsid w:val="1F62B4E9"/>
    <w:rsid w:val="1F734B6B"/>
    <w:rsid w:val="1F7850D4"/>
    <w:rsid w:val="1F8026A0"/>
    <w:rsid w:val="1FBFA697"/>
    <w:rsid w:val="1FC4C01C"/>
    <w:rsid w:val="1FD94328"/>
    <w:rsid w:val="1FDEA69B"/>
    <w:rsid w:val="1FE9983F"/>
    <w:rsid w:val="1FEB0C06"/>
    <w:rsid w:val="1FEB4DEB"/>
    <w:rsid w:val="1FEE97F8"/>
    <w:rsid w:val="201D079A"/>
    <w:rsid w:val="20521000"/>
    <w:rsid w:val="205C5AC8"/>
    <w:rsid w:val="206C98CA"/>
    <w:rsid w:val="207CFE9E"/>
    <w:rsid w:val="20B7E96F"/>
    <w:rsid w:val="20BF81EE"/>
    <w:rsid w:val="20CA4DB0"/>
    <w:rsid w:val="20D47EDF"/>
    <w:rsid w:val="20DF9298"/>
    <w:rsid w:val="20E9D0DD"/>
    <w:rsid w:val="20FDBDBB"/>
    <w:rsid w:val="211836B1"/>
    <w:rsid w:val="213033B0"/>
    <w:rsid w:val="2146ABD0"/>
    <w:rsid w:val="214EEF0C"/>
    <w:rsid w:val="217158DF"/>
    <w:rsid w:val="21828E2A"/>
    <w:rsid w:val="21898FE8"/>
    <w:rsid w:val="218D0E4E"/>
    <w:rsid w:val="21A1A3BF"/>
    <w:rsid w:val="21AD1FEC"/>
    <w:rsid w:val="21BBCAF0"/>
    <w:rsid w:val="21C84921"/>
    <w:rsid w:val="21E4C25A"/>
    <w:rsid w:val="21E5ACD7"/>
    <w:rsid w:val="21F54467"/>
    <w:rsid w:val="21FC4E68"/>
    <w:rsid w:val="22488B60"/>
    <w:rsid w:val="22503455"/>
    <w:rsid w:val="225F3CAB"/>
    <w:rsid w:val="227D79C3"/>
    <w:rsid w:val="2280F6ED"/>
    <w:rsid w:val="2284CCB4"/>
    <w:rsid w:val="228B850B"/>
    <w:rsid w:val="228F57B3"/>
    <w:rsid w:val="229B87D4"/>
    <w:rsid w:val="22A8210D"/>
    <w:rsid w:val="22C24C27"/>
    <w:rsid w:val="22C99C89"/>
    <w:rsid w:val="22E5E0C8"/>
    <w:rsid w:val="22EBE8A2"/>
    <w:rsid w:val="2301296D"/>
    <w:rsid w:val="23182590"/>
    <w:rsid w:val="2322CE67"/>
    <w:rsid w:val="23243329"/>
    <w:rsid w:val="23266F21"/>
    <w:rsid w:val="2354A85C"/>
    <w:rsid w:val="235B692D"/>
    <w:rsid w:val="237E58EE"/>
    <w:rsid w:val="23876A81"/>
    <w:rsid w:val="238F0518"/>
    <w:rsid w:val="23C1040B"/>
    <w:rsid w:val="23C2AEF8"/>
    <w:rsid w:val="23C98D59"/>
    <w:rsid w:val="23D3F4D1"/>
    <w:rsid w:val="23DD29E1"/>
    <w:rsid w:val="23DEFA83"/>
    <w:rsid w:val="23E32A66"/>
    <w:rsid w:val="24005FBB"/>
    <w:rsid w:val="2400D1A2"/>
    <w:rsid w:val="24021162"/>
    <w:rsid w:val="240FA2E0"/>
    <w:rsid w:val="241063ED"/>
    <w:rsid w:val="24174AEF"/>
    <w:rsid w:val="2433E56C"/>
    <w:rsid w:val="243A5072"/>
    <w:rsid w:val="244FB503"/>
    <w:rsid w:val="245332A2"/>
    <w:rsid w:val="2457F23C"/>
    <w:rsid w:val="2465BC0C"/>
    <w:rsid w:val="2476A6C4"/>
    <w:rsid w:val="248D8612"/>
    <w:rsid w:val="24A5844C"/>
    <w:rsid w:val="24B2D7A7"/>
    <w:rsid w:val="24C8EDED"/>
    <w:rsid w:val="24E2AF60"/>
    <w:rsid w:val="24E96F6C"/>
    <w:rsid w:val="24ED8D1A"/>
    <w:rsid w:val="24F078BD"/>
    <w:rsid w:val="2533EF2A"/>
    <w:rsid w:val="2534B4B7"/>
    <w:rsid w:val="25354F0D"/>
    <w:rsid w:val="2542D665"/>
    <w:rsid w:val="2547FB99"/>
    <w:rsid w:val="256B265C"/>
    <w:rsid w:val="256E5C3A"/>
    <w:rsid w:val="2578FA42"/>
    <w:rsid w:val="2585A006"/>
    <w:rsid w:val="25973535"/>
    <w:rsid w:val="2597A411"/>
    <w:rsid w:val="25A5D892"/>
    <w:rsid w:val="25B57E55"/>
    <w:rsid w:val="25B6BFEA"/>
    <w:rsid w:val="25C49CAD"/>
    <w:rsid w:val="25F091D9"/>
    <w:rsid w:val="26141A75"/>
    <w:rsid w:val="2623BCE5"/>
    <w:rsid w:val="263AA8D8"/>
    <w:rsid w:val="264EA2DB"/>
    <w:rsid w:val="26673A85"/>
    <w:rsid w:val="2671D9E7"/>
    <w:rsid w:val="267E2FD7"/>
    <w:rsid w:val="2689859F"/>
    <w:rsid w:val="26B91DFA"/>
    <w:rsid w:val="26C4F012"/>
    <w:rsid w:val="26CAEC36"/>
    <w:rsid w:val="26CFBF8B"/>
    <w:rsid w:val="26EDBB87"/>
    <w:rsid w:val="26F71717"/>
    <w:rsid w:val="2708A436"/>
    <w:rsid w:val="270B9593"/>
    <w:rsid w:val="271D7EBD"/>
    <w:rsid w:val="271F4942"/>
    <w:rsid w:val="272F8C95"/>
    <w:rsid w:val="2747E401"/>
    <w:rsid w:val="275B54C6"/>
    <w:rsid w:val="276CFF3F"/>
    <w:rsid w:val="2773532C"/>
    <w:rsid w:val="277FBE16"/>
    <w:rsid w:val="27AAB3DB"/>
    <w:rsid w:val="27B183E2"/>
    <w:rsid w:val="27C7152A"/>
    <w:rsid w:val="27E44340"/>
    <w:rsid w:val="27ECFD34"/>
    <w:rsid w:val="27EF9226"/>
    <w:rsid w:val="280220EC"/>
    <w:rsid w:val="281BCFCB"/>
    <w:rsid w:val="282D8126"/>
    <w:rsid w:val="282DE5CA"/>
    <w:rsid w:val="283E7388"/>
    <w:rsid w:val="2843C79C"/>
    <w:rsid w:val="2844634B"/>
    <w:rsid w:val="28596A9D"/>
    <w:rsid w:val="2859A153"/>
    <w:rsid w:val="285BCC62"/>
    <w:rsid w:val="286EB359"/>
    <w:rsid w:val="287EB8C5"/>
    <w:rsid w:val="28869FA5"/>
    <w:rsid w:val="288E4C33"/>
    <w:rsid w:val="289C9054"/>
    <w:rsid w:val="28A779E4"/>
    <w:rsid w:val="28D11EEF"/>
    <w:rsid w:val="28E608C6"/>
    <w:rsid w:val="28E6FE60"/>
    <w:rsid w:val="28E7400D"/>
    <w:rsid w:val="28EA10FE"/>
    <w:rsid w:val="29016664"/>
    <w:rsid w:val="290D03F5"/>
    <w:rsid w:val="291DEE9C"/>
    <w:rsid w:val="2932D8C5"/>
    <w:rsid w:val="2951B96D"/>
    <w:rsid w:val="2952B3CD"/>
    <w:rsid w:val="2954DF34"/>
    <w:rsid w:val="29586B16"/>
    <w:rsid w:val="29842DFA"/>
    <w:rsid w:val="298BBEFC"/>
    <w:rsid w:val="29BA14B6"/>
    <w:rsid w:val="29D54439"/>
    <w:rsid w:val="29D764EA"/>
    <w:rsid w:val="29E5E403"/>
    <w:rsid w:val="29FAC328"/>
    <w:rsid w:val="29FF5DD3"/>
    <w:rsid w:val="29FFE35A"/>
    <w:rsid w:val="29FFFAF7"/>
    <w:rsid w:val="2A07604D"/>
    <w:rsid w:val="2A0A83BA"/>
    <w:rsid w:val="2A3486BB"/>
    <w:rsid w:val="2A3860B5"/>
    <w:rsid w:val="2A4514EA"/>
    <w:rsid w:val="2A5A19AF"/>
    <w:rsid w:val="2A6B7EFD"/>
    <w:rsid w:val="2A7A3AAF"/>
    <w:rsid w:val="2A84AAC3"/>
    <w:rsid w:val="2A881A83"/>
    <w:rsid w:val="2A8E87E3"/>
    <w:rsid w:val="2A9DE225"/>
    <w:rsid w:val="2AA4A001"/>
    <w:rsid w:val="2AB13734"/>
    <w:rsid w:val="2ABFC2EE"/>
    <w:rsid w:val="2AE22AA6"/>
    <w:rsid w:val="2AE2D9FD"/>
    <w:rsid w:val="2AF8CEF1"/>
    <w:rsid w:val="2AFAAB50"/>
    <w:rsid w:val="2B0E65E1"/>
    <w:rsid w:val="2B1A6AA0"/>
    <w:rsid w:val="2B1DECDE"/>
    <w:rsid w:val="2B1F1875"/>
    <w:rsid w:val="2B20A174"/>
    <w:rsid w:val="2B2732E8"/>
    <w:rsid w:val="2B2CBCA5"/>
    <w:rsid w:val="2B352DF5"/>
    <w:rsid w:val="2B41BC53"/>
    <w:rsid w:val="2B4F248B"/>
    <w:rsid w:val="2B51A0FA"/>
    <w:rsid w:val="2B7A5A85"/>
    <w:rsid w:val="2B81DFDC"/>
    <w:rsid w:val="2B8A0D63"/>
    <w:rsid w:val="2B9CA697"/>
    <w:rsid w:val="2BAC3E43"/>
    <w:rsid w:val="2BBFBE47"/>
    <w:rsid w:val="2BC5DE59"/>
    <w:rsid w:val="2BDBE72C"/>
    <w:rsid w:val="2BF811DA"/>
    <w:rsid w:val="2C0190E1"/>
    <w:rsid w:val="2C060521"/>
    <w:rsid w:val="2C0809D4"/>
    <w:rsid w:val="2C2673FA"/>
    <w:rsid w:val="2C7D5307"/>
    <w:rsid w:val="2C7EF7CC"/>
    <w:rsid w:val="2C806535"/>
    <w:rsid w:val="2C87D0C6"/>
    <w:rsid w:val="2C9250E4"/>
    <w:rsid w:val="2C98AD04"/>
    <w:rsid w:val="2CB0A896"/>
    <w:rsid w:val="2CBB7F99"/>
    <w:rsid w:val="2CBFE362"/>
    <w:rsid w:val="2CC30349"/>
    <w:rsid w:val="2CD4B66A"/>
    <w:rsid w:val="2CDD6A17"/>
    <w:rsid w:val="2CF6D658"/>
    <w:rsid w:val="2D00DBF4"/>
    <w:rsid w:val="2D0C755C"/>
    <w:rsid w:val="2D0D9CB8"/>
    <w:rsid w:val="2D1370F5"/>
    <w:rsid w:val="2D1CD77C"/>
    <w:rsid w:val="2D36A3EB"/>
    <w:rsid w:val="2D384950"/>
    <w:rsid w:val="2D42247C"/>
    <w:rsid w:val="2D465CCC"/>
    <w:rsid w:val="2D61AEBA"/>
    <w:rsid w:val="2D674AA3"/>
    <w:rsid w:val="2D6E534F"/>
    <w:rsid w:val="2D700177"/>
    <w:rsid w:val="2D7218F8"/>
    <w:rsid w:val="2D7DF2C4"/>
    <w:rsid w:val="2D7F147A"/>
    <w:rsid w:val="2D7F6624"/>
    <w:rsid w:val="2D8B151D"/>
    <w:rsid w:val="2D926849"/>
    <w:rsid w:val="2D97A283"/>
    <w:rsid w:val="2DA73995"/>
    <w:rsid w:val="2DA8FD0E"/>
    <w:rsid w:val="2DAAA97D"/>
    <w:rsid w:val="2DB0553E"/>
    <w:rsid w:val="2DB8BA29"/>
    <w:rsid w:val="2DC42BCE"/>
    <w:rsid w:val="2DD008EF"/>
    <w:rsid w:val="2DD29694"/>
    <w:rsid w:val="2DD7AB7D"/>
    <w:rsid w:val="2DE111DA"/>
    <w:rsid w:val="2DE58BF6"/>
    <w:rsid w:val="2DEE0556"/>
    <w:rsid w:val="2DF375F5"/>
    <w:rsid w:val="2DF4EE9A"/>
    <w:rsid w:val="2DF73873"/>
    <w:rsid w:val="2DFF699C"/>
    <w:rsid w:val="2E06DEA6"/>
    <w:rsid w:val="2E0EB617"/>
    <w:rsid w:val="2E154AFB"/>
    <w:rsid w:val="2E1AA74A"/>
    <w:rsid w:val="2E2E9B49"/>
    <w:rsid w:val="2E3AFF65"/>
    <w:rsid w:val="2E5939B0"/>
    <w:rsid w:val="2E5BB3C3"/>
    <w:rsid w:val="2E65732B"/>
    <w:rsid w:val="2E81D486"/>
    <w:rsid w:val="2E86C54D"/>
    <w:rsid w:val="2E87F25D"/>
    <w:rsid w:val="2E90D027"/>
    <w:rsid w:val="2EADDA46"/>
    <w:rsid w:val="2EB1FB47"/>
    <w:rsid w:val="2ED497C3"/>
    <w:rsid w:val="2EDC8D54"/>
    <w:rsid w:val="2EDD2CB7"/>
    <w:rsid w:val="2EDE92A5"/>
    <w:rsid w:val="2F0BD1D8"/>
    <w:rsid w:val="2F28673A"/>
    <w:rsid w:val="2F2A3806"/>
    <w:rsid w:val="2F3A1AF0"/>
    <w:rsid w:val="2F44FE7A"/>
    <w:rsid w:val="2F502F56"/>
    <w:rsid w:val="2F737BDE"/>
    <w:rsid w:val="2F86C93B"/>
    <w:rsid w:val="2F9DD2CF"/>
    <w:rsid w:val="2FA21A49"/>
    <w:rsid w:val="2FAB6BBC"/>
    <w:rsid w:val="2FB01040"/>
    <w:rsid w:val="2FB59BC9"/>
    <w:rsid w:val="2FB5B8AF"/>
    <w:rsid w:val="2FBAFCBB"/>
    <w:rsid w:val="2FBE3F81"/>
    <w:rsid w:val="2FC0EFFD"/>
    <w:rsid w:val="2FC68418"/>
    <w:rsid w:val="2FD79282"/>
    <w:rsid w:val="2FFA662A"/>
    <w:rsid w:val="2FFA727B"/>
    <w:rsid w:val="2FFB571C"/>
    <w:rsid w:val="3005D98C"/>
    <w:rsid w:val="30105C51"/>
    <w:rsid w:val="30393B94"/>
    <w:rsid w:val="30482379"/>
    <w:rsid w:val="304FAFD6"/>
    <w:rsid w:val="3052ABBA"/>
    <w:rsid w:val="3067BE69"/>
    <w:rsid w:val="306BD0C1"/>
    <w:rsid w:val="307336F3"/>
    <w:rsid w:val="307A4AA8"/>
    <w:rsid w:val="30812FDC"/>
    <w:rsid w:val="30ACE00A"/>
    <w:rsid w:val="30B873A6"/>
    <w:rsid w:val="30CDCE3C"/>
    <w:rsid w:val="30E392B7"/>
    <w:rsid w:val="30E64C8B"/>
    <w:rsid w:val="30F0DE8A"/>
    <w:rsid w:val="30FCB3C5"/>
    <w:rsid w:val="3110E9BE"/>
    <w:rsid w:val="3138ABDB"/>
    <w:rsid w:val="3141ABAE"/>
    <w:rsid w:val="3142D586"/>
    <w:rsid w:val="314705C4"/>
    <w:rsid w:val="31486248"/>
    <w:rsid w:val="314B6952"/>
    <w:rsid w:val="314BE0A1"/>
    <w:rsid w:val="31518910"/>
    <w:rsid w:val="3170D8DD"/>
    <w:rsid w:val="31935485"/>
    <w:rsid w:val="3196746C"/>
    <w:rsid w:val="31B0DB3A"/>
    <w:rsid w:val="31BB97D2"/>
    <w:rsid w:val="31E843DD"/>
    <w:rsid w:val="3207FE87"/>
    <w:rsid w:val="320C296C"/>
    <w:rsid w:val="32133042"/>
    <w:rsid w:val="3253632D"/>
    <w:rsid w:val="3276FCFE"/>
    <w:rsid w:val="32BF16B1"/>
    <w:rsid w:val="32DEA5E7"/>
    <w:rsid w:val="32E8746C"/>
    <w:rsid w:val="32E91790"/>
    <w:rsid w:val="32F442C6"/>
    <w:rsid w:val="32FD1020"/>
    <w:rsid w:val="32FF4816"/>
    <w:rsid w:val="33046015"/>
    <w:rsid w:val="33129DBF"/>
    <w:rsid w:val="3330A75C"/>
    <w:rsid w:val="333244CD"/>
    <w:rsid w:val="333F246C"/>
    <w:rsid w:val="335B9298"/>
    <w:rsid w:val="337510AD"/>
    <w:rsid w:val="337547E6"/>
    <w:rsid w:val="33B63019"/>
    <w:rsid w:val="33E25131"/>
    <w:rsid w:val="33EB9A24"/>
    <w:rsid w:val="33EBCCF5"/>
    <w:rsid w:val="33EEE178"/>
    <w:rsid w:val="33FB7A43"/>
    <w:rsid w:val="343D7936"/>
    <w:rsid w:val="344F3156"/>
    <w:rsid w:val="34536FCD"/>
    <w:rsid w:val="3465C802"/>
    <w:rsid w:val="347143F2"/>
    <w:rsid w:val="34723B98"/>
    <w:rsid w:val="348F6CA1"/>
    <w:rsid w:val="3492079E"/>
    <w:rsid w:val="349AEC8D"/>
    <w:rsid w:val="349E5974"/>
    <w:rsid w:val="34A2CB13"/>
    <w:rsid w:val="34AE39B0"/>
    <w:rsid w:val="34D2B012"/>
    <w:rsid w:val="34D9E645"/>
    <w:rsid w:val="34DB7C2E"/>
    <w:rsid w:val="3502DD4E"/>
    <w:rsid w:val="350315DC"/>
    <w:rsid w:val="3509F89C"/>
    <w:rsid w:val="35159EFE"/>
    <w:rsid w:val="351BF671"/>
    <w:rsid w:val="353851F6"/>
    <w:rsid w:val="353F9F49"/>
    <w:rsid w:val="35434457"/>
    <w:rsid w:val="3543B69D"/>
    <w:rsid w:val="35464195"/>
    <w:rsid w:val="354AF679"/>
    <w:rsid w:val="355C4CAD"/>
    <w:rsid w:val="356F0AF2"/>
    <w:rsid w:val="357BFB35"/>
    <w:rsid w:val="3587DB6F"/>
    <w:rsid w:val="35B1ECBE"/>
    <w:rsid w:val="35E293C6"/>
    <w:rsid w:val="35E6DCF9"/>
    <w:rsid w:val="35F1BFBC"/>
    <w:rsid w:val="35F6ED91"/>
    <w:rsid w:val="360424F7"/>
    <w:rsid w:val="360D1453"/>
    <w:rsid w:val="360E0BF9"/>
    <w:rsid w:val="362C7F79"/>
    <w:rsid w:val="3658BE54"/>
    <w:rsid w:val="36724002"/>
    <w:rsid w:val="3675D514"/>
    <w:rsid w:val="3677ED61"/>
    <w:rsid w:val="36819769"/>
    <w:rsid w:val="36849C02"/>
    <w:rsid w:val="369AA289"/>
    <w:rsid w:val="36A8CF68"/>
    <w:rsid w:val="36AAAF48"/>
    <w:rsid w:val="36CBB1CA"/>
    <w:rsid w:val="36D1A32C"/>
    <w:rsid w:val="37197117"/>
    <w:rsid w:val="37233AE6"/>
    <w:rsid w:val="372BC70C"/>
    <w:rsid w:val="3736B6F7"/>
    <w:rsid w:val="3753E28E"/>
    <w:rsid w:val="37589C47"/>
    <w:rsid w:val="376ED4F0"/>
    <w:rsid w:val="37780F50"/>
    <w:rsid w:val="379F423F"/>
    <w:rsid w:val="37A8E4B4"/>
    <w:rsid w:val="37BC5532"/>
    <w:rsid w:val="37EB3744"/>
    <w:rsid w:val="3802AF20"/>
    <w:rsid w:val="3805B5F0"/>
    <w:rsid w:val="380C5838"/>
    <w:rsid w:val="38111FC8"/>
    <w:rsid w:val="38201CBE"/>
    <w:rsid w:val="382B3018"/>
    <w:rsid w:val="382C9C85"/>
    <w:rsid w:val="3844288F"/>
    <w:rsid w:val="38464682"/>
    <w:rsid w:val="384D11A0"/>
    <w:rsid w:val="3864816C"/>
    <w:rsid w:val="386A820F"/>
    <w:rsid w:val="3870447E"/>
    <w:rsid w:val="3872FDA1"/>
    <w:rsid w:val="3889819C"/>
    <w:rsid w:val="388B8393"/>
    <w:rsid w:val="3899A04F"/>
    <w:rsid w:val="38BE1A1C"/>
    <w:rsid w:val="38C24BBA"/>
    <w:rsid w:val="38DAA0D2"/>
    <w:rsid w:val="39021A45"/>
    <w:rsid w:val="3914F482"/>
    <w:rsid w:val="3930F43C"/>
    <w:rsid w:val="39329F7A"/>
    <w:rsid w:val="39371C3E"/>
    <w:rsid w:val="394D7F88"/>
    <w:rsid w:val="394DE76B"/>
    <w:rsid w:val="395B7F5C"/>
    <w:rsid w:val="396616E4"/>
    <w:rsid w:val="396897B4"/>
    <w:rsid w:val="39713EDF"/>
    <w:rsid w:val="39797AE6"/>
    <w:rsid w:val="3990B781"/>
    <w:rsid w:val="39AA139E"/>
    <w:rsid w:val="39C78BF9"/>
    <w:rsid w:val="39DAF313"/>
    <w:rsid w:val="39DD69BF"/>
    <w:rsid w:val="39E45231"/>
    <w:rsid w:val="39EB0C1E"/>
    <w:rsid w:val="39EF8638"/>
    <w:rsid w:val="3A0731E3"/>
    <w:rsid w:val="3A1E062B"/>
    <w:rsid w:val="3A27AAC5"/>
    <w:rsid w:val="3A3D1B6F"/>
    <w:rsid w:val="3A4D425A"/>
    <w:rsid w:val="3A7522ED"/>
    <w:rsid w:val="3A8803DC"/>
    <w:rsid w:val="3A8E156F"/>
    <w:rsid w:val="3A984F58"/>
    <w:rsid w:val="3AB6F9BD"/>
    <w:rsid w:val="3AC6C74C"/>
    <w:rsid w:val="3ACB70E4"/>
    <w:rsid w:val="3AD353DB"/>
    <w:rsid w:val="3ADE0F55"/>
    <w:rsid w:val="3AE951E3"/>
    <w:rsid w:val="3B074231"/>
    <w:rsid w:val="3B09771B"/>
    <w:rsid w:val="3B0D0F40"/>
    <w:rsid w:val="3B28C82E"/>
    <w:rsid w:val="3B6FA2C4"/>
    <w:rsid w:val="3B7DA166"/>
    <w:rsid w:val="3B802292"/>
    <w:rsid w:val="3B940316"/>
    <w:rsid w:val="3BD7E5ED"/>
    <w:rsid w:val="3BDFBC50"/>
    <w:rsid w:val="3BE8B616"/>
    <w:rsid w:val="3C1390D5"/>
    <w:rsid w:val="3C18EFD1"/>
    <w:rsid w:val="3C1D4235"/>
    <w:rsid w:val="3C2B5977"/>
    <w:rsid w:val="3C41E782"/>
    <w:rsid w:val="3C4754BA"/>
    <w:rsid w:val="3C7740CE"/>
    <w:rsid w:val="3C7AF674"/>
    <w:rsid w:val="3C8134B7"/>
    <w:rsid w:val="3C8825D3"/>
    <w:rsid w:val="3CA16D49"/>
    <w:rsid w:val="3CA417F7"/>
    <w:rsid w:val="3CBEDE18"/>
    <w:rsid w:val="3CC695D8"/>
    <w:rsid w:val="3CCCE536"/>
    <w:rsid w:val="3CE378C5"/>
    <w:rsid w:val="3D039525"/>
    <w:rsid w:val="3D1292A1"/>
    <w:rsid w:val="3D18D8B5"/>
    <w:rsid w:val="3D2421D7"/>
    <w:rsid w:val="3D3DE484"/>
    <w:rsid w:val="3D58FEDA"/>
    <w:rsid w:val="3D599ECB"/>
    <w:rsid w:val="3D5FC498"/>
    <w:rsid w:val="3D647C23"/>
    <w:rsid w:val="3D711ECE"/>
    <w:rsid w:val="3D77FE84"/>
    <w:rsid w:val="3D8B6312"/>
    <w:rsid w:val="3D94AA08"/>
    <w:rsid w:val="3D9D9C20"/>
    <w:rsid w:val="3DB69FC5"/>
    <w:rsid w:val="3DE53335"/>
    <w:rsid w:val="3DE5537E"/>
    <w:rsid w:val="3DF2DC16"/>
    <w:rsid w:val="3E080997"/>
    <w:rsid w:val="3E0B06EC"/>
    <w:rsid w:val="3E0E0EE4"/>
    <w:rsid w:val="3E23DAAC"/>
    <w:rsid w:val="3E3D3DAA"/>
    <w:rsid w:val="3E4B3C1E"/>
    <w:rsid w:val="3E5BCF4D"/>
    <w:rsid w:val="3E6274EC"/>
    <w:rsid w:val="3E79C513"/>
    <w:rsid w:val="3E79DA5B"/>
    <w:rsid w:val="3E7CE4FA"/>
    <w:rsid w:val="3E7F4ABA"/>
    <w:rsid w:val="3E9C144C"/>
    <w:rsid w:val="3EA7530C"/>
    <w:rsid w:val="3EB06902"/>
    <w:rsid w:val="3EC47706"/>
    <w:rsid w:val="3EF70848"/>
    <w:rsid w:val="3F01EEB2"/>
    <w:rsid w:val="3F101C21"/>
    <w:rsid w:val="3F3A6DF3"/>
    <w:rsid w:val="3F3D0581"/>
    <w:rsid w:val="3F4A800E"/>
    <w:rsid w:val="3F5742F3"/>
    <w:rsid w:val="3F68B0A9"/>
    <w:rsid w:val="3F892E7D"/>
    <w:rsid w:val="3FA5B1C7"/>
    <w:rsid w:val="3FCAD6B8"/>
    <w:rsid w:val="3FD90E0B"/>
    <w:rsid w:val="3FDE7A90"/>
    <w:rsid w:val="3FF08451"/>
    <w:rsid w:val="4011DE9B"/>
    <w:rsid w:val="40220FBE"/>
    <w:rsid w:val="40534589"/>
    <w:rsid w:val="4078C12D"/>
    <w:rsid w:val="408755E9"/>
    <w:rsid w:val="408F04A9"/>
    <w:rsid w:val="40966AEC"/>
    <w:rsid w:val="40AA38A5"/>
    <w:rsid w:val="40B95491"/>
    <w:rsid w:val="40C0AF10"/>
    <w:rsid w:val="40C6AA87"/>
    <w:rsid w:val="40C6B3A6"/>
    <w:rsid w:val="40E65E20"/>
    <w:rsid w:val="40FB86F7"/>
    <w:rsid w:val="4111B6D8"/>
    <w:rsid w:val="4140AAEC"/>
    <w:rsid w:val="414444F5"/>
    <w:rsid w:val="414C86C3"/>
    <w:rsid w:val="4155F727"/>
    <w:rsid w:val="415C90B8"/>
    <w:rsid w:val="418065C9"/>
    <w:rsid w:val="418C81AC"/>
    <w:rsid w:val="41A4447C"/>
    <w:rsid w:val="41AB795F"/>
    <w:rsid w:val="41D52DEE"/>
    <w:rsid w:val="41E8CA0C"/>
    <w:rsid w:val="421EE646"/>
    <w:rsid w:val="4224A5B3"/>
    <w:rsid w:val="425524F2"/>
    <w:rsid w:val="4257F211"/>
    <w:rsid w:val="425E2BAA"/>
    <w:rsid w:val="426C02A7"/>
    <w:rsid w:val="426C2503"/>
    <w:rsid w:val="4272C782"/>
    <w:rsid w:val="4273EA58"/>
    <w:rsid w:val="428EE3B5"/>
    <w:rsid w:val="42943850"/>
    <w:rsid w:val="4298E5ED"/>
    <w:rsid w:val="42DCFF7B"/>
    <w:rsid w:val="42EC8F01"/>
    <w:rsid w:val="42FC246F"/>
    <w:rsid w:val="42FD88EE"/>
    <w:rsid w:val="430322F5"/>
    <w:rsid w:val="4311E57F"/>
    <w:rsid w:val="43125416"/>
    <w:rsid w:val="4313597B"/>
    <w:rsid w:val="431E71EB"/>
    <w:rsid w:val="433AE1B8"/>
    <w:rsid w:val="4349A044"/>
    <w:rsid w:val="434C7039"/>
    <w:rsid w:val="434DE013"/>
    <w:rsid w:val="43694661"/>
    <w:rsid w:val="437E9F06"/>
    <w:rsid w:val="4381D425"/>
    <w:rsid w:val="43849A6D"/>
    <w:rsid w:val="4390EA64"/>
    <w:rsid w:val="439C83C7"/>
    <w:rsid w:val="43D82384"/>
    <w:rsid w:val="43E75E9C"/>
    <w:rsid w:val="43FAA496"/>
    <w:rsid w:val="44341D11"/>
    <w:rsid w:val="4436F9DA"/>
    <w:rsid w:val="446E2F15"/>
    <w:rsid w:val="447B51BD"/>
    <w:rsid w:val="448B25FA"/>
    <w:rsid w:val="4499DCD8"/>
    <w:rsid w:val="44A22460"/>
    <w:rsid w:val="44AF29DC"/>
    <w:rsid w:val="44D0015B"/>
    <w:rsid w:val="44D0FF99"/>
    <w:rsid w:val="44E90697"/>
    <w:rsid w:val="44E9CD0D"/>
    <w:rsid w:val="44EE8AAA"/>
    <w:rsid w:val="44F280A9"/>
    <w:rsid w:val="44F2EBC7"/>
    <w:rsid w:val="4507037F"/>
    <w:rsid w:val="4529B0DF"/>
    <w:rsid w:val="4536959F"/>
    <w:rsid w:val="453927D2"/>
    <w:rsid w:val="45434631"/>
    <w:rsid w:val="454918DF"/>
    <w:rsid w:val="45760475"/>
    <w:rsid w:val="45766890"/>
    <w:rsid w:val="457AD6D9"/>
    <w:rsid w:val="45802D4C"/>
    <w:rsid w:val="458498C3"/>
    <w:rsid w:val="45858934"/>
    <w:rsid w:val="459E3BA0"/>
    <w:rsid w:val="45CBD912"/>
    <w:rsid w:val="45E6C531"/>
    <w:rsid w:val="45E84C9B"/>
    <w:rsid w:val="45EDBF32"/>
    <w:rsid w:val="46115677"/>
    <w:rsid w:val="4627190A"/>
    <w:rsid w:val="4628E2BB"/>
    <w:rsid w:val="4633C584"/>
    <w:rsid w:val="4647D781"/>
    <w:rsid w:val="464C3C73"/>
    <w:rsid w:val="464DA096"/>
    <w:rsid w:val="4652033B"/>
    <w:rsid w:val="465397C9"/>
    <w:rsid w:val="466BDD6C"/>
    <w:rsid w:val="467885F1"/>
    <w:rsid w:val="4679F151"/>
    <w:rsid w:val="467CD18D"/>
    <w:rsid w:val="467F93B8"/>
    <w:rsid w:val="469E6F53"/>
    <w:rsid w:val="46C8D854"/>
    <w:rsid w:val="46CD6452"/>
    <w:rsid w:val="47319CCD"/>
    <w:rsid w:val="473BA1EC"/>
    <w:rsid w:val="4754F3CB"/>
    <w:rsid w:val="476C8693"/>
    <w:rsid w:val="476F2B33"/>
    <w:rsid w:val="47781E5B"/>
    <w:rsid w:val="477CB9C5"/>
    <w:rsid w:val="47932B48"/>
    <w:rsid w:val="47AFEC70"/>
    <w:rsid w:val="47C08113"/>
    <w:rsid w:val="47C4B31C"/>
    <w:rsid w:val="47C79DAA"/>
    <w:rsid w:val="47D0AB64"/>
    <w:rsid w:val="47D93375"/>
    <w:rsid w:val="47E6CA9E"/>
    <w:rsid w:val="47EA0EDE"/>
    <w:rsid w:val="47FA41CC"/>
    <w:rsid w:val="4800A3B9"/>
    <w:rsid w:val="480B3325"/>
    <w:rsid w:val="4818F042"/>
    <w:rsid w:val="481B8E72"/>
    <w:rsid w:val="482D2A65"/>
    <w:rsid w:val="484A1B18"/>
    <w:rsid w:val="484EC3AC"/>
    <w:rsid w:val="485E6341"/>
    <w:rsid w:val="4872AA58"/>
    <w:rsid w:val="48AB94A7"/>
    <w:rsid w:val="48B3B4CF"/>
    <w:rsid w:val="48B85BCB"/>
    <w:rsid w:val="48C63BEF"/>
    <w:rsid w:val="48CDA3E5"/>
    <w:rsid w:val="48FECDDD"/>
    <w:rsid w:val="4902A6B2"/>
    <w:rsid w:val="490518B3"/>
    <w:rsid w:val="4907700C"/>
    <w:rsid w:val="4908D4B5"/>
    <w:rsid w:val="4923EE6B"/>
    <w:rsid w:val="49504C92"/>
    <w:rsid w:val="496D3B1C"/>
    <w:rsid w:val="496E9E53"/>
    <w:rsid w:val="49766A64"/>
    <w:rsid w:val="49A932F1"/>
    <w:rsid w:val="49AA2614"/>
    <w:rsid w:val="49B0ACA5"/>
    <w:rsid w:val="49BE173A"/>
    <w:rsid w:val="49CFE851"/>
    <w:rsid w:val="49D55DD4"/>
    <w:rsid w:val="49DAF59D"/>
    <w:rsid w:val="49E1F265"/>
    <w:rsid w:val="49F1CE41"/>
    <w:rsid w:val="49F41019"/>
    <w:rsid w:val="4A212392"/>
    <w:rsid w:val="4A25F0A7"/>
    <w:rsid w:val="4A3C4EB1"/>
    <w:rsid w:val="4A426739"/>
    <w:rsid w:val="4A476508"/>
    <w:rsid w:val="4A48E3F3"/>
    <w:rsid w:val="4A4EB102"/>
    <w:rsid w:val="4A78C083"/>
    <w:rsid w:val="4A7BD047"/>
    <w:rsid w:val="4A7E64C5"/>
    <w:rsid w:val="4A903099"/>
    <w:rsid w:val="4A977D72"/>
    <w:rsid w:val="4AA0BDFC"/>
    <w:rsid w:val="4AA958F6"/>
    <w:rsid w:val="4ABD3118"/>
    <w:rsid w:val="4AC168C2"/>
    <w:rsid w:val="4AC47C1B"/>
    <w:rsid w:val="4AD12825"/>
    <w:rsid w:val="4AF1500B"/>
    <w:rsid w:val="4AF83D87"/>
    <w:rsid w:val="4B12AA04"/>
    <w:rsid w:val="4B15EF12"/>
    <w:rsid w:val="4B5B6802"/>
    <w:rsid w:val="4B6BB8B2"/>
    <w:rsid w:val="4B6BC58F"/>
    <w:rsid w:val="4B6E61D3"/>
    <w:rsid w:val="4B7FA2DE"/>
    <w:rsid w:val="4B81DBBF"/>
    <w:rsid w:val="4B8789E8"/>
    <w:rsid w:val="4B90DA16"/>
    <w:rsid w:val="4B9E091F"/>
    <w:rsid w:val="4B9E33E2"/>
    <w:rsid w:val="4B9F7F62"/>
    <w:rsid w:val="4BA4D5BD"/>
    <w:rsid w:val="4BAF313A"/>
    <w:rsid w:val="4BB36FB1"/>
    <w:rsid w:val="4BC2A3E3"/>
    <w:rsid w:val="4BCA10FC"/>
    <w:rsid w:val="4BD95ECE"/>
    <w:rsid w:val="4BDAB976"/>
    <w:rsid w:val="4BE002EE"/>
    <w:rsid w:val="4BEA3ACF"/>
    <w:rsid w:val="4C159667"/>
    <w:rsid w:val="4C286575"/>
    <w:rsid w:val="4C2C00FA"/>
    <w:rsid w:val="4C2C26C3"/>
    <w:rsid w:val="4C3A4774"/>
    <w:rsid w:val="4C503040"/>
    <w:rsid w:val="4C59FD98"/>
    <w:rsid w:val="4C6F0A43"/>
    <w:rsid w:val="4C901648"/>
    <w:rsid w:val="4CA48548"/>
    <w:rsid w:val="4CBE262A"/>
    <w:rsid w:val="4CD1C8C0"/>
    <w:rsid w:val="4CF32613"/>
    <w:rsid w:val="4CF88DB1"/>
    <w:rsid w:val="4D0ED753"/>
    <w:rsid w:val="4D235A49"/>
    <w:rsid w:val="4D260136"/>
    <w:rsid w:val="4D2C118F"/>
    <w:rsid w:val="4D44449A"/>
    <w:rsid w:val="4D463A6B"/>
    <w:rsid w:val="4D73EF73"/>
    <w:rsid w:val="4D795855"/>
    <w:rsid w:val="4D7F05CA"/>
    <w:rsid w:val="4D8077AE"/>
    <w:rsid w:val="4D861B6F"/>
    <w:rsid w:val="4D904C05"/>
    <w:rsid w:val="4D954F6D"/>
    <w:rsid w:val="4DB0FEA4"/>
    <w:rsid w:val="4DBCF777"/>
    <w:rsid w:val="4DC435D6"/>
    <w:rsid w:val="4DD6957C"/>
    <w:rsid w:val="4DD85938"/>
    <w:rsid w:val="4DDD0428"/>
    <w:rsid w:val="4DE44C41"/>
    <w:rsid w:val="4DED8713"/>
    <w:rsid w:val="4DFD6F78"/>
    <w:rsid w:val="4E03E4B3"/>
    <w:rsid w:val="4E10417F"/>
    <w:rsid w:val="4E11B1C3"/>
    <w:rsid w:val="4E2CA1E1"/>
    <w:rsid w:val="4E3AB3AF"/>
    <w:rsid w:val="4E3D5139"/>
    <w:rsid w:val="4E4769D5"/>
    <w:rsid w:val="4E6009FF"/>
    <w:rsid w:val="4E7FC711"/>
    <w:rsid w:val="4E8CC663"/>
    <w:rsid w:val="4E9308C4"/>
    <w:rsid w:val="4EBC437E"/>
    <w:rsid w:val="4ECA9CA9"/>
    <w:rsid w:val="4ECDCA55"/>
    <w:rsid w:val="4ECE6531"/>
    <w:rsid w:val="4EE014FB"/>
    <w:rsid w:val="4EE6D1FC"/>
    <w:rsid w:val="4F083044"/>
    <w:rsid w:val="4F1AD62B"/>
    <w:rsid w:val="4F2FC26E"/>
    <w:rsid w:val="4F3003A5"/>
    <w:rsid w:val="4F356E62"/>
    <w:rsid w:val="4F357FC4"/>
    <w:rsid w:val="4F3F8658"/>
    <w:rsid w:val="4F514C16"/>
    <w:rsid w:val="4F597CC7"/>
    <w:rsid w:val="4F6DCF10"/>
    <w:rsid w:val="4F6E122E"/>
    <w:rsid w:val="4F96435E"/>
    <w:rsid w:val="4FA5FCAD"/>
    <w:rsid w:val="4FAAB37C"/>
    <w:rsid w:val="4FBAA1E0"/>
    <w:rsid w:val="4FDC7347"/>
    <w:rsid w:val="502143CF"/>
    <w:rsid w:val="5022FE71"/>
    <w:rsid w:val="50311A30"/>
    <w:rsid w:val="5056D3CB"/>
    <w:rsid w:val="505AFB0B"/>
    <w:rsid w:val="5061ECD3"/>
    <w:rsid w:val="507D32D6"/>
    <w:rsid w:val="5086E0D4"/>
    <w:rsid w:val="509BF1AE"/>
    <w:rsid w:val="50AEC148"/>
    <w:rsid w:val="50D4F437"/>
    <w:rsid w:val="50E252A5"/>
    <w:rsid w:val="5103E692"/>
    <w:rsid w:val="510A83A6"/>
    <w:rsid w:val="51170DCD"/>
    <w:rsid w:val="513B8575"/>
    <w:rsid w:val="5161D579"/>
    <w:rsid w:val="5183EA99"/>
    <w:rsid w:val="5184B55A"/>
    <w:rsid w:val="51857181"/>
    <w:rsid w:val="51997DF0"/>
    <w:rsid w:val="519F2676"/>
    <w:rsid w:val="51AFB92A"/>
    <w:rsid w:val="51C690D1"/>
    <w:rsid w:val="51DACA20"/>
    <w:rsid w:val="51E0A6CF"/>
    <w:rsid w:val="51E63942"/>
    <w:rsid w:val="51EBB561"/>
    <w:rsid w:val="51FA2DC6"/>
    <w:rsid w:val="5204083C"/>
    <w:rsid w:val="5222B135"/>
    <w:rsid w:val="5231F8E1"/>
    <w:rsid w:val="52338BE5"/>
    <w:rsid w:val="523F6960"/>
    <w:rsid w:val="52416EB8"/>
    <w:rsid w:val="52512806"/>
    <w:rsid w:val="5279F1C7"/>
    <w:rsid w:val="527EC5F8"/>
    <w:rsid w:val="529D29A9"/>
    <w:rsid w:val="52AA752C"/>
    <w:rsid w:val="52E26544"/>
    <w:rsid w:val="52EA949F"/>
    <w:rsid w:val="52EEBE55"/>
    <w:rsid w:val="52F6ACAC"/>
    <w:rsid w:val="531D9DE0"/>
    <w:rsid w:val="53280571"/>
    <w:rsid w:val="532EC3B6"/>
    <w:rsid w:val="5348DB75"/>
    <w:rsid w:val="536679E7"/>
    <w:rsid w:val="53681267"/>
    <w:rsid w:val="537DB6BA"/>
    <w:rsid w:val="5389E9EA"/>
    <w:rsid w:val="538C1E3B"/>
    <w:rsid w:val="53A69F22"/>
    <w:rsid w:val="53AF7D35"/>
    <w:rsid w:val="53B3A562"/>
    <w:rsid w:val="53CB589F"/>
    <w:rsid w:val="53D1406D"/>
    <w:rsid w:val="53F7121A"/>
    <w:rsid w:val="53FE08D2"/>
    <w:rsid w:val="54008CD6"/>
    <w:rsid w:val="540BABD8"/>
    <w:rsid w:val="541081F5"/>
    <w:rsid w:val="54335474"/>
    <w:rsid w:val="5447CB4C"/>
    <w:rsid w:val="54538DC5"/>
    <w:rsid w:val="5467BDF7"/>
    <w:rsid w:val="546BBEDB"/>
    <w:rsid w:val="546F2AA5"/>
    <w:rsid w:val="54808053"/>
    <w:rsid w:val="54825306"/>
    <w:rsid w:val="548885C3"/>
    <w:rsid w:val="549C8AEE"/>
    <w:rsid w:val="549FE4EA"/>
    <w:rsid w:val="54A0E10C"/>
    <w:rsid w:val="54AFE023"/>
    <w:rsid w:val="54F6C69A"/>
    <w:rsid w:val="5527D8F6"/>
    <w:rsid w:val="5541299A"/>
    <w:rsid w:val="5545986E"/>
    <w:rsid w:val="5555E3FA"/>
    <w:rsid w:val="556158FB"/>
    <w:rsid w:val="5564E501"/>
    <w:rsid w:val="5572CA46"/>
    <w:rsid w:val="558119A6"/>
    <w:rsid w:val="55869BD3"/>
    <w:rsid w:val="5588C8C8"/>
    <w:rsid w:val="558DDD0E"/>
    <w:rsid w:val="559E01F1"/>
    <w:rsid w:val="55A27669"/>
    <w:rsid w:val="55A2AA13"/>
    <w:rsid w:val="55B48647"/>
    <w:rsid w:val="55C11F95"/>
    <w:rsid w:val="55C1F5C5"/>
    <w:rsid w:val="55C7FD26"/>
    <w:rsid w:val="55DBD413"/>
    <w:rsid w:val="55E2A4DC"/>
    <w:rsid w:val="55E91F1E"/>
    <w:rsid w:val="55EAAA90"/>
    <w:rsid w:val="55F5E4EF"/>
    <w:rsid w:val="56068304"/>
    <w:rsid w:val="560752F0"/>
    <w:rsid w:val="56156E14"/>
    <w:rsid w:val="5628BF03"/>
    <w:rsid w:val="562A56D9"/>
    <w:rsid w:val="5635469C"/>
    <w:rsid w:val="5658E2A4"/>
    <w:rsid w:val="56676AEB"/>
    <w:rsid w:val="566E86AF"/>
    <w:rsid w:val="5696A3C0"/>
    <w:rsid w:val="5698C1BA"/>
    <w:rsid w:val="56C7B65E"/>
    <w:rsid w:val="56CCDCAE"/>
    <w:rsid w:val="56D87383"/>
    <w:rsid w:val="56F62258"/>
    <w:rsid w:val="57032C90"/>
    <w:rsid w:val="573AB338"/>
    <w:rsid w:val="574178D1"/>
    <w:rsid w:val="574D2699"/>
    <w:rsid w:val="57911EB7"/>
    <w:rsid w:val="57A338E7"/>
    <w:rsid w:val="57A4D127"/>
    <w:rsid w:val="57A99772"/>
    <w:rsid w:val="57D116FD"/>
    <w:rsid w:val="57D5A59B"/>
    <w:rsid w:val="57D7CEE4"/>
    <w:rsid w:val="57E2C46C"/>
    <w:rsid w:val="57ED0C2B"/>
    <w:rsid w:val="57F66EE9"/>
    <w:rsid w:val="58023674"/>
    <w:rsid w:val="580E22D9"/>
    <w:rsid w:val="58443CBC"/>
    <w:rsid w:val="586FE33F"/>
    <w:rsid w:val="587C9071"/>
    <w:rsid w:val="589EFCF1"/>
    <w:rsid w:val="58B78CC1"/>
    <w:rsid w:val="58C31C11"/>
    <w:rsid w:val="58D9D0B3"/>
    <w:rsid w:val="58DDB120"/>
    <w:rsid w:val="58E8037C"/>
    <w:rsid w:val="58F0B15B"/>
    <w:rsid w:val="58F8F61F"/>
    <w:rsid w:val="590B7B22"/>
    <w:rsid w:val="591024B5"/>
    <w:rsid w:val="595B29D2"/>
    <w:rsid w:val="595D47F1"/>
    <w:rsid w:val="596879B9"/>
    <w:rsid w:val="5983D41A"/>
    <w:rsid w:val="5994CBEF"/>
    <w:rsid w:val="59A8F9D6"/>
    <w:rsid w:val="59BE2B8E"/>
    <w:rsid w:val="59C66FB9"/>
    <w:rsid w:val="59DA0CA7"/>
    <w:rsid w:val="59DB50C8"/>
    <w:rsid w:val="59DFE9FC"/>
    <w:rsid w:val="59ECD2F4"/>
    <w:rsid w:val="59FE829F"/>
    <w:rsid w:val="5A1B4EBB"/>
    <w:rsid w:val="5A1FBA09"/>
    <w:rsid w:val="5A21222A"/>
    <w:rsid w:val="5A2DC31A"/>
    <w:rsid w:val="5A377FDF"/>
    <w:rsid w:val="5A3A72E5"/>
    <w:rsid w:val="5A3AD04A"/>
    <w:rsid w:val="5A44F84C"/>
    <w:rsid w:val="5A4FB9D9"/>
    <w:rsid w:val="5A7ED321"/>
    <w:rsid w:val="5A8C81BC"/>
    <w:rsid w:val="5AA83B8E"/>
    <w:rsid w:val="5ABAB3DB"/>
    <w:rsid w:val="5ABBF0EB"/>
    <w:rsid w:val="5ABE1F27"/>
    <w:rsid w:val="5AF0323E"/>
    <w:rsid w:val="5AF2A415"/>
    <w:rsid w:val="5B009CA4"/>
    <w:rsid w:val="5B03F74C"/>
    <w:rsid w:val="5B1387FE"/>
    <w:rsid w:val="5B1C7C97"/>
    <w:rsid w:val="5B2E0FAB"/>
    <w:rsid w:val="5B3B3B02"/>
    <w:rsid w:val="5B3ED6B1"/>
    <w:rsid w:val="5B4DBD46"/>
    <w:rsid w:val="5B66B679"/>
    <w:rsid w:val="5B737769"/>
    <w:rsid w:val="5B83A278"/>
    <w:rsid w:val="5BB132AD"/>
    <w:rsid w:val="5BB2E327"/>
    <w:rsid w:val="5BCE2B79"/>
    <w:rsid w:val="5BE2523D"/>
    <w:rsid w:val="5BF47372"/>
    <w:rsid w:val="5C0054D6"/>
    <w:rsid w:val="5C013AAA"/>
    <w:rsid w:val="5C097A52"/>
    <w:rsid w:val="5C0B78FB"/>
    <w:rsid w:val="5C0CBB1B"/>
    <w:rsid w:val="5C1512CF"/>
    <w:rsid w:val="5C1701B2"/>
    <w:rsid w:val="5C20DFDE"/>
    <w:rsid w:val="5C2A9E3E"/>
    <w:rsid w:val="5C46E5B4"/>
    <w:rsid w:val="5C616BF4"/>
    <w:rsid w:val="5C6FC5E6"/>
    <w:rsid w:val="5C8BBC1A"/>
    <w:rsid w:val="5C8C0E48"/>
    <w:rsid w:val="5C8EF242"/>
    <w:rsid w:val="5CAADC45"/>
    <w:rsid w:val="5CCBDED0"/>
    <w:rsid w:val="5CDA6D79"/>
    <w:rsid w:val="5CF7475B"/>
    <w:rsid w:val="5D1553AE"/>
    <w:rsid w:val="5D426A4F"/>
    <w:rsid w:val="5D43929C"/>
    <w:rsid w:val="5D525981"/>
    <w:rsid w:val="5D6A23AA"/>
    <w:rsid w:val="5D728115"/>
    <w:rsid w:val="5D7644A4"/>
    <w:rsid w:val="5D9EC986"/>
    <w:rsid w:val="5DA0E115"/>
    <w:rsid w:val="5DC40903"/>
    <w:rsid w:val="5DCB3560"/>
    <w:rsid w:val="5DCD661D"/>
    <w:rsid w:val="5DD7C668"/>
    <w:rsid w:val="5DDFAD1D"/>
    <w:rsid w:val="5DF5DEE2"/>
    <w:rsid w:val="5DFBA799"/>
    <w:rsid w:val="5E025475"/>
    <w:rsid w:val="5E07836E"/>
    <w:rsid w:val="5E14D088"/>
    <w:rsid w:val="5E15276F"/>
    <w:rsid w:val="5E28902C"/>
    <w:rsid w:val="5E2A44D7"/>
    <w:rsid w:val="5E316CC9"/>
    <w:rsid w:val="5E3DEAD8"/>
    <w:rsid w:val="5E56B67D"/>
    <w:rsid w:val="5E5B5D06"/>
    <w:rsid w:val="5E63AA75"/>
    <w:rsid w:val="5E67CA5C"/>
    <w:rsid w:val="5E68CCD8"/>
    <w:rsid w:val="5E6D861A"/>
    <w:rsid w:val="5E767773"/>
    <w:rsid w:val="5E7D4A8C"/>
    <w:rsid w:val="5E9215C4"/>
    <w:rsid w:val="5EC00E80"/>
    <w:rsid w:val="5EC177A1"/>
    <w:rsid w:val="5ECD3CF2"/>
    <w:rsid w:val="5ED24BD7"/>
    <w:rsid w:val="5ED25A8E"/>
    <w:rsid w:val="5ED30A66"/>
    <w:rsid w:val="5EE165EC"/>
    <w:rsid w:val="5EE80BE0"/>
    <w:rsid w:val="5EF18AAC"/>
    <w:rsid w:val="5EF32B2C"/>
    <w:rsid w:val="5F0BD953"/>
    <w:rsid w:val="5F256DB6"/>
    <w:rsid w:val="5F4FA731"/>
    <w:rsid w:val="5F60D3AA"/>
    <w:rsid w:val="5F69C070"/>
    <w:rsid w:val="5F8D2187"/>
    <w:rsid w:val="5F957A45"/>
    <w:rsid w:val="5FA26E72"/>
    <w:rsid w:val="5FAE3536"/>
    <w:rsid w:val="5FC5D7CF"/>
    <w:rsid w:val="5FC69304"/>
    <w:rsid w:val="5FCE4F99"/>
    <w:rsid w:val="5FD0BF0D"/>
    <w:rsid w:val="5FD9DD4F"/>
    <w:rsid w:val="5FE0DAE0"/>
    <w:rsid w:val="5FE1C78C"/>
    <w:rsid w:val="5FEB116C"/>
    <w:rsid w:val="5FF06E01"/>
    <w:rsid w:val="5FF3982D"/>
    <w:rsid w:val="5FF80D75"/>
    <w:rsid w:val="6024142E"/>
    <w:rsid w:val="602F580D"/>
    <w:rsid w:val="602FAAE2"/>
    <w:rsid w:val="6038D91B"/>
    <w:rsid w:val="6043613D"/>
    <w:rsid w:val="6054C3EF"/>
    <w:rsid w:val="6061BE29"/>
    <w:rsid w:val="6064ED7F"/>
    <w:rsid w:val="606F5CFA"/>
    <w:rsid w:val="60825CBA"/>
    <w:rsid w:val="60940B28"/>
    <w:rsid w:val="60A982F1"/>
    <w:rsid w:val="60CFEBD5"/>
    <w:rsid w:val="60D636C7"/>
    <w:rsid w:val="60DFF035"/>
    <w:rsid w:val="60F0752B"/>
    <w:rsid w:val="60FD7734"/>
    <w:rsid w:val="61031528"/>
    <w:rsid w:val="61034F41"/>
    <w:rsid w:val="610484F6"/>
    <w:rsid w:val="612CA138"/>
    <w:rsid w:val="6139FE53"/>
    <w:rsid w:val="613A5C42"/>
    <w:rsid w:val="614D4AA6"/>
    <w:rsid w:val="6163B198"/>
    <w:rsid w:val="617DF63B"/>
    <w:rsid w:val="618A8519"/>
    <w:rsid w:val="619CEB7C"/>
    <w:rsid w:val="61A0F73F"/>
    <w:rsid w:val="61AA6685"/>
    <w:rsid w:val="61AA7C86"/>
    <w:rsid w:val="61B5687B"/>
    <w:rsid w:val="61D1D384"/>
    <w:rsid w:val="61D23999"/>
    <w:rsid w:val="61DD8652"/>
    <w:rsid w:val="61DF8358"/>
    <w:rsid w:val="61FF4D65"/>
    <w:rsid w:val="6200BDE0"/>
    <w:rsid w:val="621E4C1F"/>
    <w:rsid w:val="6224713F"/>
    <w:rsid w:val="62500A31"/>
    <w:rsid w:val="6254B69E"/>
    <w:rsid w:val="62667213"/>
    <w:rsid w:val="626D306D"/>
    <w:rsid w:val="62720728"/>
    <w:rsid w:val="627BC096"/>
    <w:rsid w:val="627D65DF"/>
    <w:rsid w:val="62A04778"/>
    <w:rsid w:val="62AF69FD"/>
    <w:rsid w:val="62BB67E6"/>
    <w:rsid w:val="62C9CAF2"/>
    <w:rsid w:val="62CACD8A"/>
    <w:rsid w:val="62D54C1D"/>
    <w:rsid w:val="62E58301"/>
    <w:rsid w:val="62EA8787"/>
    <w:rsid w:val="62FE33C6"/>
    <w:rsid w:val="630D4C4F"/>
    <w:rsid w:val="6328EFC4"/>
    <w:rsid w:val="6332F7F2"/>
    <w:rsid w:val="6365CCFE"/>
    <w:rsid w:val="636EB9A9"/>
    <w:rsid w:val="6370E219"/>
    <w:rsid w:val="63C4B65A"/>
    <w:rsid w:val="63D0F887"/>
    <w:rsid w:val="63D6DD0E"/>
    <w:rsid w:val="63E2D1C3"/>
    <w:rsid w:val="641A32DE"/>
    <w:rsid w:val="6430E46C"/>
    <w:rsid w:val="644B8DA7"/>
    <w:rsid w:val="644FC30B"/>
    <w:rsid w:val="6457DFDA"/>
    <w:rsid w:val="645A0D6B"/>
    <w:rsid w:val="645AE2CB"/>
    <w:rsid w:val="645DAA32"/>
    <w:rsid w:val="64917C55"/>
    <w:rsid w:val="649CBF85"/>
    <w:rsid w:val="64AA24E0"/>
    <w:rsid w:val="64AEAE2D"/>
    <w:rsid w:val="64C21175"/>
    <w:rsid w:val="64E21D48"/>
    <w:rsid w:val="64E4DD15"/>
    <w:rsid w:val="6520A6AE"/>
    <w:rsid w:val="653629CC"/>
    <w:rsid w:val="653A5A03"/>
    <w:rsid w:val="65476D35"/>
    <w:rsid w:val="6563B1B5"/>
    <w:rsid w:val="657389D5"/>
    <w:rsid w:val="6578145F"/>
    <w:rsid w:val="658728B4"/>
    <w:rsid w:val="65873A52"/>
    <w:rsid w:val="65915619"/>
    <w:rsid w:val="659BDE44"/>
    <w:rsid w:val="65A6C6A2"/>
    <w:rsid w:val="65B47A7C"/>
    <w:rsid w:val="65D0884C"/>
    <w:rsid w:val="65D5CB41"/>
    <w:rsid w:val="65D9AEBB"/>
    <w:rsid w:val="65DA71B7"/>
    <w:rsid w:val="65E19052"/>
    <w:rsid w:val="65E4644C"/>
    <w:rsid w:val="66027A9B"/>
    <w:rsid w:val="66044E5D"/>
    <w:rsid w:val="660A4330"/>
    <w:rsid w:val="660BBDC8"/>
    <w:rsid w:val="6611E5D5"/>
    <w:rsid w:val="66204072"/>
    <w:rsid w:val="6635D488"/>
    <w:rsid w:val="66394612"/>
    <w:rsid w:val="663CB129"/>
    <w:rsid w:val="664D9BF0"/>
    <w:rsid w:val="6698B203"/>
    <w:rsid w:val="66A14458"/>
    <w:rsid w:val="66A544A7"/>
    <w:rsid w:val="66B36129"/>
    <w:rsid w:val="66C3DD4A"/>
    <w:rsid w:val="66C8AECC"/>
    <w:rsid w:val="66E55E47"/>
    <w:rsid w:val="66F238BB"/>
    <w:rsid w:val="67121947"/>
    <w:rsid w:val="672725BF"/>
    <w:rsid w:val="672B84D6"/>
    <w:rsid w:val="6749A104"/>
    <w:rsid w:val="674CBC94"/>
    <w:rsid w:val="675974CA"/>
    <w:rsid w:val="6775AE9A"/>
    <w:rsid w:val="677D6195"/>
    <w:rsid w:val="678062E8"/>
    <w:rsid w:val="678763CD"/>
    <w:rsid w:val="6795274F"/>
    <w:rsid w:val="679D5569"/>
    <w:rsid w:val="67ADB8FD"/>
    <w:rsid w:val="67CE64CC"/>
    <w:rsid w:val="682CC4A7"/>
    <w:rsid w:val="682E49FC"/>
    <w:rsid w:val="683CA32C"/>
    <w:rsid w:val="684F318A"/>
    <w:rsid w:val="6853FA56"/>
    <w:rsid w:val="685FADAB"/>
    <w:rsid w:val="688E6090"/>
    <w:rsid w:val="689D2927"/>
    <w:rsid w:val="68C9402E"/>
    <w:rsid w:val="68E1531C"/>
    <w:rsid w:val="68E97708"/>
    <w:rsid w:val="68F458A0"/>
    <w:rsid w:val="69051790"/>
    <w:rsid w:val="6913F9C6"/>
    <w:rsid w:val="692AA96A"/>
    <w:rsid w:val="692C4B58"/>
    <w:rsid w:val="693BB3F5"/>
    <w:rsid w:val="69494E7B"/>
    <w:rsid w:val="694A10FB"/>
    <w:rsid w:val="694E786D"/>
    <w:rsid w:val="6953F608"/>
    <w:rsid w:val="69662C69"/>
    <w:rsid w:val="6976FCB3"/>
    <w:rsid w:val="6979D162"/>
    <w:rsid w:val="69855491"/>
    <w:rsid w:val="699111F9"/>
    <w:rsid w:val="69B276D1"/>
    <w:rsid w:val="69BD930E"/>
    <w:rsid w:val="69FB7E0C"/>
    <w:rsid w:val="6A02B2CF"/>
    <w:rsid w:val="6A1788D8"/>
    <w:rsid w:val="6A48DA6F"/>
    <w:rsid w:val="6A512374"/>
    <w:rsid w:val="6A6A91ED"/>
    <w:rsid w:val="6A902901"/>
    <w:rsid w:val="6AB803AA"/>
    <w:rsid w:val="6AE0E099"/>
    <w:rsid w:val="6AE2A7C8"/>
    <w:rsid w:val="6AE413F7"/>
    <w:rsid w:val="6AE414C5"/>
    <w:rsid w:val="6AE5B728"/>
    <w:rsid w:val="6AE5D2D0"/>
    <w:rsid w:val="6B025D39"/>
    <w:rsid w:val="6B04F764"/>
    <w:rsid w:val="6B0945AB"/>
    <w:rsid w:val="6B12CD14"/>
    <w:rsid w:val="6B19108F"/>
    <w:rsid w:val="6B293639"/>
    <w:rsid w:val="6B3FD435"/>
    <w:rsid w:val="6B4E0BEE"/>
    <w:rsid w:val="6B52CC07"/>
    <w:rsid w:val="6B78C0AD"/>
    <w:rsid w:val="6B7B68C2"/>
    <w:rsid w:val="6B7B90F9"/>
    <w:rsid w:val="6B7CAC3F"/>
    <w:rsid w:val="6B8951DB"/>
    <w:rsid w:val="6BB3C5A1"/>
    <w:rsid w:val="6BBD6F71"/>
    <w:rsid w:val="6BBDB123"/>
    <w:rsid w:val="6BC2D846"/>
    <w:rsid w:val="6C0749EF"/>
    <w:rsid w:val="6C099413"/>
    <w:rsid w:val="6C0BF128"/>
    <w:rsid w:val="6C107244"/>
    <w:rsid w:val="6C156DF9"/>
    <w:rsid w:val="6C1E511F"/>
    <w:rsid w:val="6C2D3B10"/>
    <w:rsid w:val="6C2DB030"/>
    <w:rsid w:val="6C480D31"/>
    <w:rsid w:val="6C5A4AA0"/>
    <w:rsid w:val="6C6DE7CB"/>
    <w:rsid w:val="6C738FE1"/>
    <w:rsid w:val="6C841A13"/>
    <w:rsid w:val="6CB37CC5"/>
    <w:rsid w:val="6CB4522F"/>
    <w:rsid w:val="6CBAABEA"/>
    <w:rsid w:val="6CC3C4A1"/>
    <w:rsid w:val="6CC7B080"/>
    <w:rsid w:val="6CCDC77E"/>
    <w:rsid w:val="6CCEE1A2"/>
    <w:rsid w:val="6CD39E0C"/>
    <w:rsid w:val="6CD85458"/>
    <w:rsid w:val="6CEEEB62"/>
    <w:rsid w:val="6D0AD6E8"/>
    <w:rsid w:val="6D14862B"/>
    <w:rsid w:val="6D1823EF"/>
    <w:rsid w:val="6D2CD78E"/>
    <w:rsid w:val="6D2E642B"/>
    <w:rsid w:val="6D325B80"/>
    <w:rsid w:val="6D331ECE"/>
    <w:rsid w:val="6D532CA8"/>
    <w:rsid w:val="6D6BB391"/>
    <w:rsid w:val="6D711D07"/>
    <w:rsid w:val="6D91534A"/>
    <w:rsid w:val="6DB0C90E"/>
    <w:rsid w:val="6DBFDAC8"/>
    <w:rsid w:val="6DC51148"/>
    <w:rsid w:val="6DC7C2CA"/>
    <w:rsid w:val="6DC960C5"/>
    <w:rsid w:val="6DD7A31D"/>
    <w:rsid w:val="6DFB02B8"/>
    <w:rsid w:val="6DFE9AAF"/>
    <w:rsid w:val="6E0F6042"/>
    <w:rsid w:val="6E1A563B"/>
    <w:rsid w:val="6E23DC09"/>
    <w:rsid w:val="6E3A4C63"/>
    <w:rsid w:val="6E4230C9"/>
    <w:rsid w:val="6E6AA706"/>
    <w:rsid w:val="6E7CA5BD"/>
    <w:rsid w:val="6E84F00A"/>
    <w:rsid w:val="6E9488C3"/>
    <w:rsid w:val="6EB60871"/>
    <w:rsid w:val="6EC29863"/>
    <w:rsid w:val="6ED94531"/>
    <w:rsid w:val="6EE3A6CA"/>
    <w:rsid w:val="6EE5DE21"/>
    <w:rsid w:val="6EF4F73C"/>
    <w:rsid w:val="6F01D26C"/>
    <w:rsid w:val="6F06E4BF"/>
    <w:rsid w:val="6F0AB1BD"/>
    <w:rsid w:val="6F220C61"/>
    <w:rsid w:val="6F2D23AB"/>
    <w:rsid w:val="6F3E1158"/>
    <w:rsid w:val="6F48C5B2"/>
    <w:rsid w:val="6F4C9F26"/>
    <w:rsid w:val="6F639A24"/>
    <w:rsid w:val="6F67DC52"/>
    <w:rsid w:val="6F7CFC16"/>
    <w:rsid w:val="6F813208"/>
    <w:rsid w:val="6F87AC07"/>
    <w:rsid w:val="6F883611"/>
    <w:rsid w:val="6F9C5FD0"/>
    <w:rsid w:val="6FA0697D"/>
    <w:rsid w:val="6FA3EC15"/>
    <w:rsid w:val="6FAA36EA"/>
    <w:rsid w:val="6FABB7B4"/>
    <w:rsid w:val="6FC83A57"/>
    <w:rsid w:val="6FCF86D0"/>
    <w:rsid w:val="6FD15147"/>
    <w:rsid w:val="6FD227C7"/>
    <w:rsid w:val="6FDB82AF"/>
    <w:rsid w:val="6FE1413B"/>
    <w:rsid w:val="6FEC7F7E"/>
    <w:rsid w:val="6FF09FB2"/>
    <w:rsid w:val="6FF3F3B4"/>
    <w:rsid w:val="6FFC3335"/>
    <w:rsid w:val="6FFD79A1"/>
    <w:rsid w:val="700E7675"/>
    <w:rsid w:val="702040B3"/>
    <w:rsid w:val="7021B855"/>
    <w:rsid w:val="703A4AB9"/>
    <w:rsid w:val="705498DB"/>
    <w:rsid w:val="70603CDB"/>
    <w:rsid w:val="70636F4D"/>
    <w:rsid w:val="7066722D"/>
    <w:rsid w:val="708E5B4B"/>
    <w:rsid w:val="709C7727"/>
    <w:rsid w:val="70AF1BE4"/>
    <w:rsid w:val="70BF1632"/>
    <w:rsid w:val="70D665A5"/>
    <w:rsid w:val="70D72D68"/>
    <w:rsid w:val="70DB3545"/>
    <w:rsid w:val="70E05B0C"/>
    <w:rsid w:val="70FC68E9"/>
    <w:rsid w:val="7102F783"/>
    <w:rsid w:val="7109741A"/>
    <w:rsid w:val="710E827C"/>
    <w:rsid w:val="7124C3B8"/>
    <w:rsid w:val="713F2B24"/>
    <w:rsid w:val="715B7CCB"/>
    <w:rsid w:val="716A2452"/>
    <w:rsid w:val="717BC354"/>
    <w:rsid w:val="7183EE42"/>
    <w:rsid w:val="719C7B15"/>
    <w:rsid w:val="71A75D11"/>
    <w:rsid w:val="71AA6789"/>
    <w:rsid w:val="71CC2985"/>
    <w:rsid w:val="71D9F761"/>
    <w:rsid w:val="71E63A74"/>
    <w:rsid w:val="71E74EC3"/>
    <w:rsid w:val="720C595E"/>
    <w:rsid w:val="720D35FE"/>
    <w:rsid w:val="7210DF38"/>
    <w:rsid w:val="7215B5E4"/>
    <w:rsid w:val="72210471"/>
    <w:rsid w:val="722ABCB3"/>
    <w:rsid w:val="723BBA7D"/>
    <w:rsid w:val="723C3E6B"/>
    <w:rsid w:val="723E8581"/>
    <w:rsid w:val="724C3483"/>
    <w:rsid w:val="727DB5D2"/>
    <w:rsid w:val="7284A9EB"/>
    <w:rsid w:val="7289302E"/>
    <w:rsid w:val="7291B84C"/>
    <w:rsid w:val="72CCA1A8"/>
    <w:rsid w:val="72E0AA0F"/>
    <w:rsid w:val="72E4541F"/>
    <w:rsid w:val="72F4AE5F"/>
    <w:rsid w:val="7300033D"/>
    <w:rsid w:val="730930D6"/>
    <w:rsid w:val="7309BFB1"/>
    <w:rsid w:val="73125811"/>
    <w:rsid w:val="731E9F79"/>
    <w:rsid w:val="73201D68"/>
    <w:rsid w:val="7330736C"/>
    <w:rsid w:val="733296F0"/>
    <w:rsid w:val="7362C588"/>
    <w:rsid w:val="7367FE44"/>
    <w:rsid w:val="737610BC"/>
    <w:rsid w:val="737765BF"/>
    <w:rsid w:val="7379D4BF"/>
    <w:rsid w:val="739321C1"/>
    <w:rsid w:val="739C4BBC"/>
    <w:rsid w:val="73B59032"/>
    <w:rsid w:val="73C1168B"/>
    <w:rsid w:val="73F41123"/>
    <w:rsid w:val="740474D6"/>
    <w:rsid w:val="74322FBF"/>
    <w:rsid w:val="7433F3AD"/>
    <w:rsid w:val="7438665B"/>
    <w:rsid w:val="7449B350"/>
    <w:rsid w:val="745406C7"/>
    <w:rsid w:val="745D62D9"/>
    <w:rsid w:val="74759830"/>
    <w:rsid w:val="747FCF44"/>
    <w:rsid w:val="74C5E559"/>
    <w:rsid w:val="74D97F5D"/>
    <w:rsid w:val="74E66DB5"/>
    <w:rsid w:val="74FD16FE"/>
    <w:rsid w:val="74FF382F"/>
    <w:rsid w:val="7501A917"/>
    <w:rsid w:val="7505456E"/>
    <w:rsid w:val="7511676D"/>
    <w:rsid w:val="75183A91"/>
    <w:rsid w:val="7519CC36"/>
    <w:rsid w:val="751F9810"/>
    <w:rsid w:val="7549E265"/>
    <w:rsid w:val="75625D75"/>
    <w:rsid w:val="7576A9CE"/>
    <w:rsid w:val="75839536"/>
    <w:rsid w:val="7596BCB7"/>
    <w:rsid w:val="759FC47C"/>
    <w:rsid w:val="75A733B3"/>
    <w:rsid w:val="75D01012"/>
    <w:rsid w:val="75D2DBA8"/>
    <w:rsid w:val="75DC81B1"/>
    <w:rsid w:val="75DD823E"/>
    <w:rsid w:val="75ED9B3A"/>
    <w:rsid w:val="75FA32A6"/>
    <w:rsid w:val="75FAEFE7"/>
    <w:rsid w:val="764E32E2"/>
    <w:rsid w:val="76532B10"/>
    <w:rsid w:val="7669E310"/>
    <w:rsid w:val="7678F5E0"/>
    <w:rsid w:val="7680B8C3"/>
    <w:rsid w:val="768EFE4A"/>
    <w:rsid w:val="769A664A"/>
    <w:rsid w:val="76A726E0"/>
    <w:rsid w:val="76AAE859"/>
    <w:rsid w:val="76BCE279"/>
    <w:rsid w:val="76E3C708"/>
    <w:rsid w:val="77080123"/>
    <w:rsid w:val="770E351A"/>
    <w:rsid w:val="7714EF3F"/>
    <w:rsid w:val="771E179F"/>
    <w:rsid w:val="7725E4FE"/>
    <w:rsid w:val="772C4653"/>
    <w:rsid w:val="773DDF5E"/>
    <w:rsid w:val="7741F7C7"/>
    <w:rsid w:val="7749BFDE"/>
    <w:rsid w:val="7759C54A"/>
    <w:rsid w:val="7762FF4D"/>
    <w:rsid w:val="7763D811"/>
    <w:rsid w:val="77643EC0"/>
    <w:rsid w:val="7769555E"/>
    <w:rsid w:val="776EAC09"/>
    <w:rsid w:val="776FEDB7"/>
    <w:rsid w:val="7777733D"/>
    <w:rsid w:val="777BF71F"/>
    <w:rsid w:val="77827279"/>
    <w:rsid w:val="77876F5D"/>
    <w:rsid w:val="7799ED42"/>
    <w:rsid w:val="77B01882"/>
    <w:rsid w:val="77BC5403"/>
    <w:rsid w:val="77C03714"/>
    <w:rsid w:val="77DA2AC5"/>
    <w:rsid w:val="77E25C9E"/>
    <w:rsid w:val="77E379C3"/>
    <w:rsid w:val="781CBE9C"/>
    <w:rsid w:val="78270DA7"/>
    <w:rsid w:val="782CAB1E"/>
    <w:rsid w:val="783BCD58"/>
    <w:rsid w:val="7845AC15"/>
    <w:rsid w:val="785B9BEC"/>
    <w:rsid w:val="78660DBD"/>
    <w:rsid w:val="78741907"/>
    <w:rsid w:val="787DBEFB"/>
    <w:rsid w:val="787F373E"/>
    <w:rsid w:val="7885195D"/>
    <w:rsid w:val="7887FF40"/>
    <w:rsid w:val="78A235C6"/>
    <w:rsid w:val="78AB6C48"/>
    <w:rsid w:val="78AB7FEF"/>
    <w:rsid w:val="78C21E72"/>
    <w:rsid w:val="78D20FB5"/>
    <w:rsid w:val="78D4D108"/>
    <w:rsid w:val="78E77B0D"/>
    <w:rsid w:val="78E8C859"/>
    <w:rsid w:val="78EFDEF2"/>
    <w:rsid w:val="7913439E"/>
    <w:rsid w:val="7926473B"/>
    <w:rsid w:val="7929D47D"/>
    <w:rsid w:val="792B08B8"/>
    <w:rsid w:val="793FDB81"/>
    <w:rsid w:val="795B6441"/>
    <w:rsid w:val="799F755F"/>
    <w:rsid w:val="79A4F8FE"/>
    <w:rsid w:val="79BE968E"/>
    <w:rsid w:val="79BF8E34"/>
    <w:rsid w:val="79C372C6"/>
    <w:rsid w:val="79CA3385"/>
    <w:rsid w:val="79FF6C0B"/>
    <w:rsid w:val="7A189A83"/>
    <w:rsid w:val="7A1CA63B"/>
    <w:rsid w:val="7A1DA35D"/>
    <w:rsid w:val="7A423512"/>
    <w:rsid w:val="7A5559C3"/>
    <w:rsid w:val="7A55670A"/>
    <w:rsid w:val="7A58441C"/>
    <w:rsid w:val="7A5B11B3"/>
    <w:rsid w:val="7A6E29C2"/>
    <w:rsid w:val="7A81BDA0"/>
    <w:rsid w:val="7A8F675B"/>
    <w:rsid w:val="7A99CA28"/>
    <w:rsid w:val="7A9FDCCE"/>
    <w:rsid w:val="7ACB7A88"/>
    <w:rsid w:val="7AD77246"/>
    <w:rsid w:val="7AE5B81D"/>
    <w:rsid w:val="7B05D685"/>
    <w:rsid w:val="7B06E4EF"/>
    <w:rsid w:val="7B27006E"/>
    <w:rsid w:val="7B435D5B"/>
    <w:rsid w:val="7B61DED4"/>
    <w:rsid w:val="7B61F041"/>
    <w:rsid w:val="7B63232F"/>
    <w:rsid w:val="7B716956"/>
    <w:rsid w:val="7B79D215"/>
    <w:rsid w:val="7B7BD752"/>
    <w:rsid w:val="7B8C1179"/>
    <w:rsid w:val="7B977E5A"/>
    <w:rsid w:val="7BA4A1E5"/>
    <w:rsid w:val="7BA9467C"/>
    <w:rsid w:val="7BB14F55"/>
    <w:rsid w:val="7BB70B3E"/>
    <w:rsid w:val="7BE20231"/>
    <w:rsid w:val="7BF42F8B"/>
    <w:rsid w:val="7C041109"/>
    <w:rsid w:val="7C20FEFB"/>
    <w:rsid w:val="7C21DBBB"/>
    <w:rsid w:val="7C29B0FF"/>
    <w:rsid w:val="7C2E49C6"/>
    <w:rsid w:val="7C333428"/>
    <w:rsid w:val="7C3A1D4B"/>
    <w:rsid w:val="7C5AECF5"/>
    <w:rsid w:val="7C6525AA"/>
    <w:rsid w:val="7C76F804"/>
    <w:rsid w:val="7C840993"/>
    <w:rsid w:val="7C8AAAD4"/>
    <w:rsid w:val="7C96B05F"/>
    <w:rsid w:val="7CBB82D3"/>
    <w:rsid w:val="7CD07974"/>
    <w:rsid w:val="7CE1566D"/>
    <w:rsid w:val="7CE86E8F"/>
    <w:rsid w:val="7D09A7CE"/>
    <w:rsid w:val="7D1099FC"/>
    <w:rsid w:val="7D1C1494"/>
    <w:rsid w:val="7D289A46"/>
    <w:rsid w:val="7D2D6623"/>
    <w:rsid w:val="7D399BAF"/>
    <w:rsid w:val="7D46E5B3"/>
    <w:rsid w:val="7D53A223"/>
    <w:rsid w:val="7D74F6EF"/>
    <w:rsid w:val="7D7537C2"/>
    <w:rsid w:val="7D7D769E"/>
    <w:rsid w:val="7D7DA0C0"/>
    <w:rsid w:val="7DAB0E7C"/>
    <w:rsid w:val="7DAB4712"/>
    <w:rsid w:val="7DAD8A56"/>
    <w:rsid w:val="7DC98286"/>
    <w:rsid w:val="7DD1C052"/>
    <w:rsid w:val="7DD70290"/>
    <w:rsid w:val="7DE5C8B6"/>
    <w:rsid w:val="7DEB0047"/>
    <w:rsid w:val="7DEF653F"/>
    <w:rsid w:val="7E0AF229"/>
    <w:rsid w:val="7E0D8185"/>
    <w:rsid w:val="7E0DB5BC"/>
    <w:rsid w:val="7E0F553D"/>
    <w:rsid w:val="7E135E41"/>
    <w:rsid w:val="7E1FDBEA"/>
    <w:rsid w:val="7E314C69"/>
    <w:rsid w:val="7E52F645"/>
    <w:rsid w:val="7E5A4FD6"/>
    <w:rsid w:val="7E695758"/>
    <w:rsid w:val="7E6CB7BC"/>
    <w:rsid w:val="7E7A72A6"/>
    <w:rsid w:val="7E7AFE1D"/>
    <w:rsid w:val="7E7CD329"/>
    <w:rsid w:val="7E7D26CE"/>
    <w:rsid w:val="7E83EA64"/>
    <w:rsid w:val="7E85F218"/>
    <w:rsid w:val="7E86D943"/>
    <w:rsid w:val="7EA74C99"/>
    <w:rsid w:val="7EC4E038"/>
    <w:rsid w:val="7EE7E66C"/>
    <w:rsid w:val="7F063FBC"/>
    <w:rsid w:val="7F077794"/>
    <w:rsid w:val="7F07A11E"/>
    <w:rsid w:val="7F1E41F3"/>
    <w:rsid w:val="7F679626"/>
    <w:rsid w:val="7F6D9BE7"/>
    <w:rsid w:val="7F6FE1E3"/>
    <w:rsid w:val="7F8E039F"/>
    <w:rsid w:val="7F96C221"/>
    <w:rsid w:val="7FB68C38"/>
    <w:rsid w:val="7FBF5111"/>
    <w:rsid w:val="7FE6B342"/>
    <w:rsid w:val="7FF6DB9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D6D68"/>
  <w15:chartTrackingRefBased/>
  <w15:docId w15:val="{E8AB5EB6-C2A9-49E1-9253-5C3E146DE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he-IL"/>
      </w:rPr>
    </w:rPrDefault>
    <w:pPrDefault>
      <w:pPr>
        <w:bidi/>
        <w:spacing w:before="240"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4CC2"/>
    <w:pPr>
      <w:spacing w:line="360" w:lineRule="auto"/>
    </w:pPr>
    <w:rPr>
      <w:rFonts w:cs="David"/>
    </w:rPr>
  </w:style>
  <w:style w:type="paragraph" w:styleId="1">
    <w:name w:val="heading 1"/>
    <w:basedOn w:val="a"/>
    <w:next w:val="a"/>
    <w:link w:val="10"/>
    <w:uiPriority w:val="9"/>
    <w:qFormat/>
    <w:rsid w:val="00CC728E"/>
    <w:pPr>
      <w:keepNext/>
      <w:keepLines/>
      <w:numPr>
        <w:numId w:val="15"/>
      </w:numPr>
      <w:outlineLvl w:val="0"/>
    </w:pPr>
    <w:rPr>
      <w:rFonts w:asciiTheme="majorHAnsi" w:eastAsiaTheme="majorEastAsia" w:hAnsiTheme="majorHAnsi"/>
      <w:bCs/>
      <w:color w:val="2F5496" w:themeColor="accent1" w:themeShade="BF"/>
      <w:sz w:val="32"/>
      <w:szCs w:val="32"/>
    </w:rPr>
  </w:style>
  <w:style w:type="paragraph" w:styleId="2">
    <w:name w:val="heading 2"/>
    <w:basedOn w:val="a"/>
    <w:next w:val="a"/>
    <w:link w:val="20"/>
    <w:uiPriority w:val="9"/>
    <w:unhideWhenUsed/>
    <w:qFormat/>
    <w:rsid w:val="001007BB"/>
    <w:pPr>
      <w:keepNext/>
      <w:keepLines/>
      <w:numPr>
        <w:ilvl w:val="1"/>
        <w:numId w:val="15"/>
      </w:numPr>
      <w:spacing w:before="40"/>
      <w:outlineLvl w:val="1"/>
    </w:pPr>
    <w:rPr>
      <w:rFonts w:asciiTheme="majorHAnsi" w:eastAsiaTheme="majorEastAsia" w:hAnsiTheme="majorHAnsi"/>
      <w:bCs/>
      <w:color w:val="2F5496" w:themeColor="accent1" w:themeShade="BF"/>
      <w:sz w:val="26"/>
      <w:szCs w:val="28"/>
    </w:rPr>
  </w:style>
  <w:style w:type="paragraph" w:styleId="3">
    <w:name w:val="heading 3"/>
    <w:basedOn w:val="a"/>
    <w:next w:val="a"/>
    <w:link w:val="30"/>
    <w:uiPriority w:val="9"/>
    <w:unhideWhenUsed/>
    <w:qFormat/>
    <w:rsid w:val="00802FEE"/>
    <w:pPr>
      <w:keepNext/>
      <w:keepLines/>
      <w:numPr>
        <w:ilvl w:val="2"/>
        <w:numId w:val="15"/>
      </w:numPr>
      <w:spacing w:before="40"/>
      <w:outlineLvl w:val="2"/>
    </w:pPr>
    <w:rPr>
      <w:rFonts w:asciiTheme="majorHAnsi" w:eastAsiaTheme="majorEastAsia" w:hAnsiTheme="majorHAnsi"/>
      <w:color w:val="1F3864" w:themeColor="accent1" w:themeShade="80"/>
      <w:sz w:val="24"/>
      <w:szCs w:val="28"/>
    </w:rPr>
  </w:style>
  <w:style w:type="paragraph" w:styleId="4">
    <w:name w:val="heading 4"/>
    <w:basedOn w:val="a"/>
    <w:next w:val="a"/>
    <w:link w:val="40"/>
    <w:uiPriority w:val="9"/>
    <w:unhideWhenUsed/>
    <w:qFormat/>
    <w:rsid w:val="00DE4801"/>
    <w:pPr>
      <w:keepNext/>
      <w:keepLines/>
      <w:numPr>
        <w:ilvl w:val="3"/>
        <w:numId w:val="15"/>
      </w:numPr>
      <w:spacing w:before="40"/>
      <w:outlineLvl w:val="3"/>
    </w:pPr>
    <w:rPr>
      <w:rFonts w:asciiTheme="majorHAnsi" w:eastAsiaTheme="majorEastAsia" w:hAnsiTheme="majorHAnsi"/>
      <w:i/>
      <w:iCs/>
      <w:color w:val="2F5496" w:themeColor="accent1" w:themeShade="BF"/>
      <w:szCs w:val="24"/>
    </w:rPr>
  </w:style>
  <w:style w:type="paragraph" w:styleId="5">
    <w:name w:val="heading 5"/>
    <w:basedOn w:val="a"/>
    <w:next w:val="a"/>
    <w:link w:val="50"/>
    <w:uiPriority w:val="9"/>
    <w:unhideWhenUsed/>
    <w:qFormat/>
    <w:rsid w:val="00DE4801"/>
    <w:pPr>
      <w:keepNext/>
      <w:keepLines/>
      <w:numPr>
        <w:ilvl w:val="4"/>
        <w:numId w:val="15"/>
      </w:numPr>
      <w:spacing w:before="40"/>
      <w:outlineLvl w:val="4"/>
    </w:pPr>
    <w:rPr>
      <w:rFonts w:asciiTheme="majorHAnsi" w:eastAsiaTheme="majorEastAsia" w:hAnsiTheme="majorHAnsi"/>
      <w:color w:val="2F5496" w:themeColor="accent1" w:themeShade="BF"/>
    </w:rPr>
  </w:style>
  <w:style w:type="paragraph" w:styleId="6">
    <w:name w:val="heading 6"/>
    <w:basedOn w:val="a"/>
    <w:next w:val="a"/>
    <w:link w:val="60"/>
    <w:uiPriority w:val="9"/>
    <w:unhideWhenUsed/>
    <w:qFormat/>
    <w:rsid w:val="00DE4801"/>
    <w:pPr>
      <w:keepNext/>
      <w:keepLines/>
      <w:numPr>
        <w:ilvl w:val="5"/>
        <w:numId w:val="15"/>
      </w:numPr>
      <w:spacing w:before="40"/>
      <w:outlineLvl w:val="5"/>
    </w:pPr>
    <w:rPr>
      <w:rFonts w:asciiTheme="majorHAnsi" w:eastAsiaTheme="majorEastAsia" w:hAnsiTheme="majorHAnsi"/>
      <w:color w:val="1F3763" w:themeColor="accent1" w:themeShade="7F"/>
    </w:rPr>
  </w:style>
  <w:style w:type="paragraph" w:styleId="7">
    <w:name w:val="heading 7"/>
    <w:basedOn w:val="a"/>
    <w:next w:val="a"/>
    <w:link w:val="70"/>
    <w:uiPriority w:val="9"/>
    <w:unhideWhenUsed/>
    <w:qFormat/>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unhideWhenUsed/>
    <w:qFormat/>
    <w:rsid w:val="004846A4"/>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7615F"/>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C728E"/>
    <w:rPr>
      <w:rFonts w:asciiTheme="majorHAnsi" w:eastAsiaTheme="majorEastAsia" w:hAnsiTheme="majorHAnsi" w:cs="David"/>
      <w:bCs/>
      <w:color w:val="2F5496" w:themeColor="accent1" w:themeShade="BF"/>
      <w:sz w:val="32"/>
      <w:szCs w:val="32"/>
    </w:rPr>
  </w:style>
  <w:style w:type="character" w:styleId="Hyperlink">
    <w:name w:val="Hyperlink"/>
    <w:basedOn w:val="a0"/>
    <w:uiPriority w:val="99"/>
    <w:unhideWhenUsed/>
    <w:rPr>
      <w:color w:val="0563C1" w:themeColor="hyperlink"/>
      <w:u w:val="single"/>
    </w:rPr>
  </w:style>
  <w:style w:type="paragraph" w:styleId="TOC1">
    <w:name w:val="toc 1"/>
    <w:basedOn w:val="a"/>
    <w:next w:val="a"/>
    <w:autoRedefine/>
    <w:uiPriority w:val="39"/>
    <w:unhideWhenUsed/>
    <w:rsid w:val="00E43E93"/>
    <w:pPr>
      <w:spacing w:before="120" w:after="120"/>
      <w:ind w:left="0"/>
    </w:pPr>
    <w:rPr>
      <w:rFonts w:cstheme="minorHAnsi"/>
      <w:b/>
      <w:bCs/>
      <w:caps/>
      <w:sz w:val="20"/>
      <w:szCs w:val="20"/>
    </w:rPr>
  </w:style>
  <w:style w:type="paragraph" w:styleId="TOC2">
    <w:name w:val="toc 2"/>
    <w:basedOn w:val="a"/>
    <w:next w:val="a"/>
    <w:autoRedefine/>
    <w:uiPriority w:val="39"/>
    <w:unhideWhenUsed/>
    <w:rsid w:val="00E43E93"/>
    <w:pPr>
      <w:spacing w:before="0"/>
      <w:ind w:left="220"/>
    </w:pPr>
    <w:rPr>
      <w:rFonts w:cstheme="minorHAnsi"/>
      <w:smallCaps/>
      <w:sz w:val="20"/>
      <w:szCs w:val="20"/>
    </w:rPr>
  </w:style>
  <w:style w:type="character" w:customStyle="1" w:styleId="20">
    <w:name w:val="כותרת 2 תו"/>
    <w:basedOn w:val="a0"/>
    <w:link w:val="2"/>
    <w:uiPriority w:val="9"/>
    <w:rsid w:val="001007BB"/>
    <w:rPr>
      <w:rFonts w:asciiTheme="majorHAnsi" w:eastAsiaTheme="majorEastAsia" w:hAnsiTheme="majorHAnsi" w:cs="David"/>
      <w:bCs/>
      <w:color w:val="2F5496" w:themeColor="accent1" w:themeShade="BF"/>
      <w:sz w:val="26"/>
      <w:szCs w:val="28"/>
    </w:rPr>
  </w:style>
  <w:style w:type="table" w:styleId="a3">
    <w:name w:val="Table Grid"/>
    <w:basedOn w:val="a1"/>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4">
    <w:name w:val="כותרת עליונה תו"/>
    <w:basedOn w:val="a0"/>
    <w:link w:val="a5"/>
    <w:uiPriority w:val="99"/>
    <w:rPr>
      <w:rFonts w:cs="David"/>
    </w:rPr>
  </w:style>
  <w:style w:type="paragraph" w:styleId="a5">
    <w:name w:val="header"/>
    <w:basedOn w:val="a"/>
    <w:link w:val="a4"/>
    <w:uiPriority w:val="99"/>
    <w:unhideWhenUsed/>
    <w:pPr>
      <w:tabs>
        <w:tab w:val="center" w:pos="4680"/>
        <w:tab w:val="right" w:pos="9360"/>
      </w:tabs>
      <w:spacing w:line="240" w:lineRule="auto"/>
    </w:pPr>
  </w:style>
  <w:style w:type="character" w:customStyle="1" w:styleId="a6">
    <w:name w:val="כותרת תחתונה תו"/>
    <w:basedOn w:val="a0"/>
    <w:link w:val="a7"/>
    <w:uiPriority w:val="99"/>
    <w:rPr>
      <w:rFonts w:cs="David"/>
    </w:rPr>
  </w:style>
  <w:style w:type="paragraph" w:styleId="a7">
    <w:name w:val="footer"/>
    <w:basedOn w:val="a"/>
    <w:link w:val="a6"/>
    <w:uiPriority w:val="99"/>
    <w:unhideWhenUsed/>
    <w:pPr>
      <w:tabs>
        <w:tab w:val="center" w:pos="4680"/>
        <w:tab w:val="right" w:pos="9360"/>
      </w:tabs>
      <w:spacing w:line="240" w:lineRule="auto"/>
    </w:pPr>
  </w:style>
  <w:style w:type="paragraph" w:styleId="a8">
    <w:name w:val="List Paragraph"/>
    <w:basedOn w:val="a"/>
    <w:uiPriority w:val="34"/>
    <w:qFormat/>
    <w:pPr>
      <w:ind w:left="720"/>
      <w:contextualSpacing/>
    </w:pPr>
  </w:style>
  <w:style w:type="character" w:customStyle="1" w:styleId="30">
    <w:name w:val="כותרת 3 תו"/>
    <w:basedOn w:val="a0"/>
    <w:link w:val="3"/>
    <w:uiPriority w:val="9"/>
    <w:rsid w:val="00802FEE"/>
    <w:rPr>
      <w:rFonts w:asciiTheme="majorHAnsi" w:eastAsiaTheme="majorEastAsia" w:hAnsiTheme="majorHAnsi" w:cs="David"/>
      <w:color w:val="1F3864" w:themeColor="accent1" w:themeShade="80"/>
      <w:sz w:val="24"/>
      <w:szCs w:val="28"/>
    </w:rPr>
  </w:style>
  <w:style w:type="character" w:customStyle="1" w:styleId="40">
    <w:name w:val="כותרת 4 תו"/>
    <w:basedOn w:val="a0"/>
    <w:link w:val="4"/>
    <w:uiPriority w:val="9"/>
    <w:rsid w:val="00DE4801"/>
    <w:rPr>
      <w:rFonts w:asciiTheme="majorHAnsi" w:eastAsiaTheme="majorEastAsia" w:hAnsiTheme="majorHAnsi" w:cs="David"/>
      <w:i/>
      <w:iCs/>
      <w:color w:val="2F5496" w:themeColor="accent1" w:themeShade="BF"/>
      <w:szCs w:val="24"/>
    </w:rPr>
  </w:style>
  <w:style w:type="character" w:customStyle="1" w:styleId="50">
    <w:name w:val="כותרת 5 תו"/>
    <w:basedOn w:val="a0"/>
    <w:link w:val="5"/>
    <w:uiPriority w:val="9"/>
    <w:rsid w:val="00DE4801"/>
    <w:rPr>
      <w:rFonts w:asciiTheme="majorHAnsi" w:eastAsiaTheme="majorEastAsia" w:hAnsiTheme="majorHAnsi" w:cs="David"/>
      <w:color w:val="2F5496" w:themeColor="accent1" w:themeShade="BF"/>
    </w:rPr>
  </w:style>
  <w:style w:type="character" w:customStyle="1" w:styleId="Mention1">
    <w:name w:val="Mention1"/>
    <w:basedOn w:val="a0"/>
    <w:uiPriority w:val="99"/>
    <w:unhideWhenUsed/>
    <w:rPr>
      <w:color w:val="2B579A"/>
      <w:shd w:val="clear" w:color="auto" w:fill="E6E6E6"/>
    </w:rPr>
  </w:style>
  <w:style w:type="character" w:customStyle="1" w:styleId="60">
    <w:name w:val="כותרת 6 תו"/>
    <w:basedOn w:val="a0"/>
    <w:link w:val="6"/>
    <w:uiPriority w:val="9"/>
    <w:rsid w:val="00DE4801"/>
    <w:rPr>
      <w:rFonts w:asciiTheme="majorHAnsi" w:eastAsiaTheme="majorEastAsia" w:hAnsiTheme="majorHAnsi" w:cs="David"/>
      <w:color w:val="1F3763" w:themeColor="accent1" w:themeShade="7F"/>
    </w:rPr>
  </w:style>
  <w:style w:type="character" w:customStyle="1" w:styleId="70">
    <w:name w:val="כותרת 7 תו"/>
    <w:basedOn w:val="a0"/>
    <w:link w:val="7"/>
    <w:uiPriority w:val="9"/>
    <w:rPr>
      <w:rFonts w:asciiTheme="majorHAnsi" w:eastAsiaTheme="majorEastAsia" w:hAnsiTheme="majorHAnsi" w:cstheme="majorBidi"/>
      <w:i/>
      <w:iCs/>
      <w:color w:val="1F3763" w:themeColor="accent1" w:themeShade="7F"/>
    </w:rPr>
  </w:style>
  <w:style w:type="paragraph" w:styleId="TOC3">
    <w:name w:val="toc 3"/>
    <w:basedOn w:val="a"/>
    <w:next w:val="a"/>
    <w:autoRedefine/>
    <w:uiPriority w:val="39"/>
    <w:unhideWhenUsed/>
    <w:rsid w:val="00D50B6C"/>
    <w:pPr>
      <w:spacing w:before="0"/>
      <w:ind w:left="440"/>
    </w:pPr>
    <w:rPr>
      <w:rFonts w:cstheme="minorHAnsi"/>
      <w:i/>
      <w:iCs/>
      <w:sz w:val="20"/>
      <w:szCs w:val="20"/>
    </w:rPr>
  </w:style>
  <w:style w:type="paragraph" w:styleId="TOC4">
    <w:name w:val="toc 4"/>
    <w:basedOn w:val="a"/>
    <w:next w:val="a"/>
    <w:autoRedefine/>
    <w:uiPriority w:val="39"/>
    <w:unhideWhenUsed/>
    <w:pPr>
      <w:spacing w:before="0"/>
      <w:ind w:left="660"/>
    </w:pPr>
    <w:rPr>
      <w:rFonts w:cstheme="minorHAnsi"/>
      <w:sz w:val="18"/>
      <w:szCs w:val="18"/>
    </w:rPr>
  </w:style>
  <w:style w:type="paragraph" w:styleId="TOC5">
    <w:name w:val="toc 5"/>
    <w:basedOn w:val="a"/>
    <w:next w:val="a"/>
    <w:autoRedefine/>
    <w:uiPriority w:val="39"/>
    <w:unhideWhenUsed/>
    <w:pPr>
      <w:spacing w:before="0"/>
      <w:ind w:left="880"/>
    </w:pPr>
    <w:rPr>
      <w:rFonts w:cstheme="minorHAnsi"/>
      <w:sz w:val="18"/>
      <w:szCs w:val="18"/>
    </w:rPr>
  </w:style>
  <w:style w:type="paragraph" w:styleId="TOC6">
    <w:name w:val="toc 6"/>
    <w:basedOn w:val="a"/>
    <w:next w:val="a"/>
    <w:autoRedefine/>
    <w:uiPriority w:val="39"/>
    <w:unhideWhenUsed/>
    <w:pPr>
      <w:spacing w:before="0"/>
      <w:ind w:left="1100"/>
    </w:pPr>
    <w:rPr>
      <w:rFonts w:cstheme="minorHAnsi"/>
      <w:sz w:val="18"/>
      <w:szCs w:val="18"/>
    </w:rPr>
  </w:style>
  <w:style w:type="paragraph" w:styleId="TOC7">
    <w:name w:val="toc 7"/>
    <w:basedOn w:val="a"/>
    <w:next w:val="a"/>
    <w:autoRedefine/>
    <w:uiPriority w:val="39"/>
    <w:unhideWhenUsed/>
    <w:pPr>
      <w:spacing w:before="0"/>
      <w:ind w:left="1320"/>
    </w:pPr>
    <w:rPr>
      <w:rFonts w:cstheme="minorHAnsi"/>
      <w:sz w:val="18"/>
      <w:szCs w:val="18"/>
    </w:rPr>
  </w:style>
  <w:style w:type="paragraph" w:styleId="a9">
    <w:name w:val="annotation text"/>
    <w:basedOn w:val="a"/>
    <w:link w:val="aa"/>
    <w:uiPriority w:val="99"/>
    <w:unhideWhenUsed/>
    <w:pPr>
      <w:spacing w:line="240" w:lineRule="auto"/>
    </w:pPr>
    <w:rPr>
      <w:sz w:val="20"/>
      <w:szCs w:val="20"/>
    </w:rPr>
  </w:style>
  <w:style w:type="character" w:customStyle="1" w:styleId="aa">
    <w:name w:val="טקסט הערה תו"/>
    <w:basedOn w:val="a0"/>
    <w:link w:val="a9"/>
    <w:uiPriority w:val="99"/>
    <w:rPr>
      <w:sz w:val="20"/>
      <w:szCs w:val="20"/>
    </w:rPr>
  </w:style>
  <w:style w:type="character" w:styleId="ab">
    <w:name w:val="annotation reference"/>
    <w:basedOn w:val="a0"/>
    <w:uiPriority w:val="99"/>
    <w:semiHidden/>
    <w:unhideWhenUsed/>
    <w:rPr>
      <w:sz w:val="16"/>
      <w:szCs w:val="16"/>
    </w:rPr>
  </w:style>
  <w:style w:type="paragraph" w:styleId="ac">
    <w:name w:val="Balloon Text"/>
    <w:basedOn w:val="a"/>
    <w:link w:val="ad"/>
    <w:uiPriority w:val="99"/>
    <w:semiHidden/>
    <w:unhideWhenUsed/>
    <w:rsid w:val="00DB6876"/>
    <w:pPr>
      <w:spacing w:line="240" w:lineRule="auto"/>
    </w:pPr>
    <w:rPr>
      <w:rFonts w:ascii="Tahoma" w:hAnsi="Tahoma" w:cs="Tahoma"/>
      <w:sz w:val="18"/>
      <w:szCs w:val="18"/>
    </w:rPr>
  </w:style>
  <w:style w:type="character" w:customStyle="1" w:styleId="ad">
    <w:name w:val="טקסט בלונים תו"/>
    <w:basedOn w:val="a0"/>
    <w:link w:val="ac"/>
    <w:uiPriority w:val="99"/>
    <w:semiHidden/>
    <w:rsid w:val="00DB6876"/>
    <w:rPr>
      <w:rFonts w:ascii="Tahoma" w:hAnsi="Tahoma" w:cs="Tahoma"/>
      <w:sz w:val="18"/>
      <w:szCs w:val="18"/>
    </w:rPr>
  </w:style>
  <w:style w:type="paragraph" w:styleId="ae">
    <w:name w:val="annotation subject"/>
    <w:basedOn w:val="a9"/>
    <w:next w:val="a9"/>
    <w:link w:val="af"/>
    <w:uiPriority w:val="99"/>
    <w:semiHidden/>
    <w:unhideWhenUsed/>
    <w:rsid w:val="00DB6876"/>
    <w:rPr>
      <w:b/>
      <w:bCs/>
    </w:rPr>
  </w:style>
  <w:style w:type="character" w:customStyle="1" w:styleId="af">
    <w:name w:val="נושא הערה תו"/>
    <w:basedOn w:val="aa"/>
    <w:link w:val="ae"/>
    <w:uiPriority w:val="99"/>
    <w:semiHidden/>
    <w:rsid w:val="00DB6876"/>
    <w:rPr>
      <w:b/>
      <w:bCs/>
      <w:sz w:val="20"/>
      <w:szCs w:val="20"/>
    </w:rPr>
  </w:style>
  <w:style w:type="character" w:customStyle="1" w:styleId="80">
    <w:name w:val="כותרת 8 תו"/>
    <w:basedOn w:val="a0"/>
    <w:link w:val="8"/>
    <w:uiPriority w:val="9"/>
    <w:rsid w:val="004846A4"/>
    <w:rPr>
      <w:rFonts w:asciiTheme="majorHAnsi" w:eastAsiaTheme="majorEastAsia" w:hAnsiTheme="majorHAnsi" w:cstheme="majorBidi"/>
      <w:color w:val="272727" w:themeColor="text1" w:themeTint="D8"/>
      <w:sz w:val="21"/>
      <w:szCs w:val="21"/>
    </w:rPr>
  </w:style>
  <w:style w:type="table" w:styleId="21">
    <w:name w:val="List Table 2"/>
    <w:basedOn w:val="a1"/>
    <w:uiPriority w:val="47"/>
    <w:rsid w:val="004846A4"/>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1">
    <w:name w:val="List Table 7 Colorful"/>
    <w:basedOn w:val="a1"/>
    <w:uiPriority w:val="52"/>
    <w:rsid w:val="004846A4"/>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List Table 1 Light"/>
    <w:basedOn w:val="a1"/>
    <w:uiPriority w:val="46"/>
    <w:rsid w:val="004846A4"/>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0">
    <w:name w:val="No Spacing"/>
    <w:link w:val="af1"/>
    <w:uiPriority w:val="1"/>
    <w:qFormat/>
    <w:rsid w:val="004846A4"/>
    <w:pPr>
      <w:spacing w:line="240" w:lineRule="auto"/>
    </w:pPr>
    <w:rPr>
      <w:rFonts w:eastAsiaTheme="minorEastAsia"/>
    </w:rPr>
  </w:style>
  <w:style w:type="character" w:customStyle="1" w:styleId="af1">
    <w:name w:val="ללא מרווח תו"/>
    <w:basedOn w:val="a0"/>
    <w:link w:val="af0"/>
    <w:uiPriority w:val="1"/>
    <w:rsid w:val="004846A4"/>
    <w:rPr>
      <w:rFonts w:eastAsiaTheme="minorEastAsia"/>
    </w:rPr>
  </w:style>
  <w:style w:type="paragraph" w:styleId="af2">
    <w:name w:val="Revision"/>
    <w:hidden/>
    <w:uiPriority w:val="99"/>
    <w:semiHidden/>
    <w:rsid w:val="004846A4"/>
    <w:pPr>
      <w:spacing w:line="240" w:lineRule="auto"/>
    </w:pPr>
    <w:rPr>
      <w:rFonts w:cs="David"/>
    </w:rPr>
  </w:style>
  <w:style w:type="paragraph" w:styleId="af3">
    <w:name w:val="TOC Heading"/>
    <w:basedOn w:val="1"/>
    <w:next w:val="a"/>
    <w:uiPriority w:val="39"/>
    <w:unhideWhenUsed/>
    <w:qFormat/>
    <w:rsid w:val="004846A4"/>
    <w:pPr>
      <w:outlineLvl w:val="9"/>
    </w:pPr>
    <w:rPr>
      <w:rFonts w:cstheme="majorBidi"/>
      <w:bCs w:val="0"/>
      <w:rtl/>
      <w:cs/>
    </w:rPr>
  </w:style>
  <w:style w:type="table" w:styleId="22">
    <w:name w:val="Grid Table 2"/>
    <w:basedOn w:val="a1"/>
    <w:uiPriority w:val="47"/>
    <w:rsid w:val="005A705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1">
    <w:name w:val="Grid Table 3"/>
    <w:basedOn w:val="a1"/>
    <w:uiPriority w:val="48"/>
    <w:rsid w:val="00BC012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2">
    <w:name w:val="Plain Table 3"/>
    <w:basedOn w:val="a1"/>
    <w:uiPriority w:val="43"/>
    <w:rsid w:val="00E86EE7"/>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4">
    <w:name w:val="Mention"/>
    <w:basedOn w:val="a0"/>
    <w:uiPriority w:val="99"/>
    <w:unhideWhenUsed/>
    <w:rsid w:val="007E1EC4"/>
    <w:rPr>
      <w:color w:val="2B579A"/>
      <w:shd w:val="clear" w:color="auto" w:fill="E1DFDD"/>
    </w:rPr>
  </w:style>
  <w:style w:type="table" w:styleId="4-1">
    <w:name w:val="Grid Table 4 Accent 1"/>
    <w:basedOn w:val="a1"/>
    <w:uiPriority w:val="49"/>
    <w:rsid w:val="00902ACE"/>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3">
    <w:name w:val="Grid Table 4 Accent 3"/>
    <w:basedOn w:val="a1"/>
    <w:uiPriority w:val="49"/>
    <w:rsid w:val="00CD545E"/>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f5">
    <w:name w:val="Unresolved Mention"/>
    <w:basedOn w:val="a0"/>
    <w:uiPriority w:val="99"/>
    <w:semiHidden/>
    <w:unhideWhenUsed/>
    <w:rsid w:val="00766537"/>
    <w:rPr>
      <w:color w:val="605E5C"/>
      <w:shd w:val="clear" w:color="auto" w:fill="E1DFDD"/>
    </w:rPr>
  </w:style>
  <w:style w:type="character" w:styleId="FollowedHyperlink">
    <w:name w:val="FollowedHyperlink"/>
    <w:basedOn w:val="a0"/>
    <w:uiPriority w:val="99"/>
    <w:semiHidden/>
    <w:unhideWhenUsed/>
    <w:rsid w:val="00E84C9B"/>
    <w:rPr>
      <w:color w:val="954F72" w:themeColor="followedHyperlink"/>
      <w:u w:val="single"/>
    </w:rPr>
  </w:style>
  <w:style w:type="table" w:styleId="af6">
    <w:name w:val="Grid Table Light"/>
    <w:basedOn w:val="a1"/>
    <w:uiPriority w:val="40"/>
    <w:rsid w:val="007A3278"/>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0">
    <w:name w:val="List Table 4 Accent 1"/>
    <w:basedOn w:val="a1"/>
    <w:uiPriority w:val="49"/>
    <w:rsid w:val="007A3278"/>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5">
    <w:name w:val="List Table 4 Accent 5"/>
    <w:basedOn w:val="a1"/>
    <w:uiPriority w:val="49"/>
    <w:rsid w:val="007A3278"/>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90">
    <w:name w:val="כותרת 9 תו"/>
    <w:basedOn w:val="a0"/>
    <w:link w:val="9"/>
    <w:uiPriority w:val="9"/>
    <w:semiHidden/>
    <w:rsid w:val="0027615F"/>
    <w:rPr>
      <w:rFonts w:asciiTheme="majorHAnsi" w:eastAsiaTheme="majorEastAsia" w:hAnsiTheme="majorHAnsi" w:cstheme="majorBidi"/>
      <w:i/>
      <w:iCs/>
      <w:color w:val="272727" w:themeColor="text1" w:themeTint="D8"/>
      <w:sz w:val="21"/>
      <w:szCs w:val="21"/>
    </w:rPr>
  </w:style>
  <w:style w:type="paragraph" w:styleId="TOC8">
    <w:name w:val="toc 8"/>
    <w:basedOn w:val="a"/>
    <w:next w:val="a"/>
    <w:autoRedefine/>
    <w:uiPriority w:val="39"/>
    <w:unhideWhenUsed/>
    <w:rsid w:val="00FC1974"/>
    <w:pPr>
      <w:spacing w:before="0"/>
      <w:ind w:left="1540"/>
    </w:pPr>
    <w:rPr>
      <w:rFonts w:cstheme="minorHAnsi"/>
      <w:sz w:val="18"/>
      <w:szCs w:val="18"/>
    </w:rPr>
  </w:style>
  <w:style w:type="paragraph" w:styleId="TOC9">
    <w:name w:val="toc 9"/>
    <w:basedOn w:val="a"/>
    <w:next w:val="a"/>
    <w:autoRedefine/>
    <w:uiPriority w:val="39"/>
    <w:unhideWhenUsed/>
    <w:rsid w:val="00FC1974"/>
    <w:pPr>
      <w:spacing w:before="0"/>
      <w:ind w:left="1760"/>
    </w:pPr>
    <w:rPr>
      <w:rFonts w:cstheme="minorHAnsi"/>
      <w:sz w:val="18"/>
      <w:szCs w:val="18"/>
    </w:rPr>
  </w:style>
  <w:style w:type="paragraph" w:styleId="af7">
    <w:name w:val="footnote text"/>
    <w:basedOn w:val="a"/>
    <w:link w:val="af8"/>
    <w:uiPriority w:val="99"/>
    <w:semiHidden/>
    <w:unhideWhenUsed/>
    <w:rsid w:val="00873C68"/>
    <w:pPr>
      <w:spacing w:before="0" w:line="240" w:lineRule="auto"/>
    </w:pPr>
    <w:rPr>
      <w:sz w:val="20"/>
      <w:szCs w:val="20"/>
    </w:rPr>
  </w:style>
  <w:style w:type="character" w:customStyle="1" w:styleId="af8">
    <w:name w:val="טקסט הערת שוליים תו"/>
    <w:basedOn w:val="a0"/>
    <w:link w:val="af7"/>
    <w:uiPriority w:val="99"/>
    <w:semiHidden/>
    <w:rsid w:val="00873C68"/>
    <w:rPr>
      <w:rFonts w:cs="David"/>
      <w:sz w:val="20"/>
      <w:szCs w:val="20"/>
    </w:rPr>
  </w:style>
  <w:style w:type="character" w:styleId="af9">
    <w:name w:val="footnote reference"/>
    <w:basedOn w:val="a0"/>
    <w:uiPriority w:val="99"/>
    <w:semiHidden/>
    <w:unhideWhenUsed/>
    <w:rsid w:val="00873C68"/>
    <w:rPr>
      <w:vertAlign w:val="superscript"/>
    </w:rPr>
  </w:style>
  <w:style w:type="table" w:styleId="41">
    <w:name w:val="List Table 4"/>
    <w:basedOn w:val="a1"/>
    <w:uiPriority w:val="49"/>
    <w:rsid w:val="00873C6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2">
    <w:name w:val="Plain Table 1"/>
    <w:basedOn w:val="a1"/>
    <w:uiPriority w:val="41"/>
    <w:rsid w:val="00873C68"/>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167110"/>
    <w:pPr>
      <w:spacing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eNormal">
    <w:name w:val="Table Normal"/>
    <w:rsid w:val="006B175E"/>
    <w:pPr>
      <w:bidi w:val="0"/>
      <w:spacing w:before="0" w:line="276" w:lineRule="auto"/>
      <w:ind w:left="0"/>
    </w:pPr>
    <w:rPr>
      <w:rFonts w:ascii="Arial" w:eastAsia="Arial" w:hAnsi="Arial" w:cs="Arial"/>
      <w:lang w:val="he"/>
    </w:rPr>
    <w:tblPr>
      <w:tblCellMar>
        <w:top w:w="0" w:type="dxa"/>
        <w:left w:w="0" w:type="dxa"/>
        <w:bottom w:w="0" w:type="dxa"/>
        <w:right w:w="0" w:type="dxa"/>
      </w:tblCellMar>
    </w:tblPr>
  </w:style>
  <w:style w:type="paragraph" w:styleId="afa">
    <w:name w:val="Title"/>
    <w:basedOn w:val="a"/>
    <w:next w:val="a"/>
    <w:link w:val="afb"/>
    <w:uiPriority w:val="10"/>
    <w:qFormat/>
    <w:rsid w:val="006B175E"/>
    <w:pPr>
      <w:keepNext/>
      <w:keepLines/>
      <w:bidi w:val="0"/>
      <w:spacing w:before="0" w:after="60" w:line="276" w:lineRule="auto"/>
      <w:ind w:left="0"/>
    </w:pPr>
    <w:rPr>
      <w:rFonts w:ascii="Arial" w:eastAsia="Arial" w:hAnsi="Arial" w:cs="Arial"/>
      <w:sz w:val="52"/>
      <w:szCs w:val="52"/>
      <w:lang w:val="he"/>
    </w:rPr>
  </w:style>
  <w:style w:type="character" w:customStyle="1" w:styleId="afb">
    <w:name w:val="כותרת טקסט תו"/>
    <w:basedOn w:val="a0"/>
    <w:link w:val="afa"/>
    <w:uiPriority w:val="10"/>
    <w:rsid w:val="006B175E"/>
    <w:rPr>
      <w:rFonts w:ascii="Arial" w:eastAsia="Arial" w:hAnsi="Arial" w:cs="Arial"/>
      <w:sz w:val="52"/>
      <w:szCs w:val="52"/>
      <w:lang w:val="he"/>
    </w:rPr>
  </w:style>
  <w:style w:type="paragraph" w:styleId="afc">
    <w:name w:val="Subtitle"/>
    <w:basedOn w:val="a"/>
    <w:next w:val="a"/>
    <w:link w:val="afd"/>
    <w:uiPriority w:val="11"/>
    <w:qFormat/>
    <w:rsid w:val="006B175E"/>
    <w:pPr>
      <w:keepNext/>
      <w:keepLines/>
      <w:bidi w:val="0"/>
      <w:spacing w:before="0" w:after="320" w:line="276" w:lineRule="auto"/>
      <w:ind w:left="0"/>
    </w:pPr>
    <w:rPr>
      <w:rFonts w:ascii="Arial" w:eastAsia="Arial" w:hAnsi="Arial" w:cs="Arial"/>
      <w:color w:val="666666"/>
      <w:sz w:val="30"/>
      <w:szCs w:val="30"/>
      <w:lang w:val="he"/>
    </w:rPr>
  </w:style>
  <w:style w:type="character" w:customStyle="1" w:styleId="afd">
    <w:name w:val="כותרת משנה תו"/>
    <w:basedOn w:val="a0"/>
    <w:link w:val="afc"/>
    <w:uiPriority w:val="11"/>
    <w:rsid w:val="006B175E"/>
    <w:rPr>
      <w:rFonts w:ascii="Arial" w:eastAsia="Arial" w:hAnsi="Arial" w:cs="Arial"/>
      <w:color w:val="666666"/>
      <w:sz w:val="30"/>
      <w:szCs w:val="30"/>
      <w:lang w:val="h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3692">
      <w:bodyDiv w:val="1"/>
      <w:marLeft w:val="0"/>
      <w:marRight w:val="0"/>
      <w:marTop w:val="0"/>
      <w:marBottom w:val="0"/>
      <w:divBdr>
        <w:top w:val="none" w:sz="0" w:space="0" w:color="auto"/>
        <w:left w:val="none" w:sz="0" w:space="0" w:color="auto"/>
        <w:bottom w:val="none" w:sz="0" w:space="0" w:color="auto"/>
        <w:right w:val="none" w:sz="0" w:space="0" w:color="auto"/>
      </w:divBdr>
    </w:div>
    <w:div w:id="19400082">
      <w:bodyDiv w:val="1"/>
      <w:marLeft w:val="0"/>
      <w:marRight w:val="0"/>
      <w:marTop w:val="0"/>
      <w:marBottom w:val="0"/>
      <w:divBdr>
        <w:top w:val="none" w:sz="0" w:space="0" w:color="auto"/>
        <w:left w:val="none" w:sz="0" w:space="0" w:color="auto"/>
        <w:bottom w:val="none" w:sz="0" w:space="0" w:color="auto"/>
        <w:right w:val="none" w:sz="0" w:space="0" w:color="auto"/>
      </w:divBdr>
    </w:div>
    <w:div w:id="23870685">
      <w:bodyDiv w:val="1"/>
      <w:marLeft w:val="0"/>
      <w:marRight w:val="0"/>
      <w:marTop w:val="0"/>
      <w:marBottom w:val="0"/>
      <w:divBdr>
        <w:top w:val="none" w:sz="0" w:space="0" w:color="auto"/>
        <w:left w:val="none" w:sz="0" w:space="0" w:color="auto"/>
        <w:bottom w:val="none" w:sz="0" w:space="0" w:color="auto"/>
        <w:right w:val="none" w:sz="0" w:space="0" w:color="auto"/>
      </w:divBdr>
    </w:div>
    <w:div w:id="24598911">
      <w:bodyDiv w:val="1"/>
      <w:marLeft w:val="0"/>
      <w:marRight w:val="0"/>
      <w:marTop w:val="0"/>
      <w:marBottom w:val="0"/>
      <w:divBdr>
        <w:top w:val="none" w:sz="0" w:space="0" w:color="auto"/>
        <w:left w:val="none" w:sz="0" w:space="0" w:color="auto"/>
        <w:bottom w:val="none" w:sz="0" w:space="0" w:color="auto"/>
        <w:right w:val="none" w:sz="0" w:space="0" w:color="auto"/>
      </w:divBdr>
    </w:div>
    <w:div w:id="28340846">
      <w:bodyDiv w:val="1"/>
      <w:marLeft w:val="0"/>
      <w:marRight w:val="0"/>
      <w:marTop w:val="0"/>
      <w:marBottom w:val="0"/>
      <w:divBdr>
        <w:top w:val="none" w:sz="0" w:space="0" w:color="auto"/>
        <w:left w:val="none" w:sz="0" w:space="0" w:color="auto"/>
        <w:bottom w:val="none" w:sz="0" w:space="0" w:color="auto"/>
        <w:right w:val="none" w:sz="0" w:space="0" w:color="auto"/>
      </w:divBdr>
    </w:div>
    <w:div w:id="41637693">
      <w:bodyDiv w:val="1"/>
      <w:marLeft w:val="0"/>
      <w:marRight w:val="0"/>
      <w:marTop w:val="0"/>
      <w:marBottom w:val="0"/>
      <w:divBdr>
        <w:top w:val="none" w:sz="0" w:space="0" w:color="auto"/>
        <w:left w:val="none" w:sz="0" w:space="0" w:color="auto"/>
        <w:bottom w:val="none" w:sz="0" w:space="0" w:color="auto"/>
        <w:right w:val="none" w:sz="0" w:space="0" w:color="auto"/>
      </w:divBdr>
    </w:div>
    <w:div w:id="53628143">
      <w:bodyDiv w:val="1"/>
      <w:marLeft w:val="0"/>
      <w:marRight w:val="0"/>
      <w:marTop w:val="0"/>
      <w:marBottom w:val="0"/>
      <w:divBdr>
        <w:top w:val="none" w:sz="0" w:space="0" w:color="auto"/>
        <w:left w:val="none" w:sz="0" w:space="0" w:color="auto"/>
        <w:bottom w:val="none" w:sz="0" w:space="0" w:color="auto"/>
        <w:right w:val="none" w:sz="0" w:space="0" w:color="auto"/>
      </w:divBdr>
    </w:div>
    <w:div w:id="63065088">
      <w:bodyDiv w:val="1"/>
      <w:marLeft w:val="0"/>
      <w:marRight w:val="0"/>
      <w:marTop w:val="0"/>
      <w:marBottom w:val="0"/>
      <w:divBdr>
        <w:top w:val="none" w:sz="0" w:space="0" w:color="auto"/>
        <w:left w:val="none" w:sz="0" w:space="0" w:color="auto"/>
        <w:bottom w:val="none" w:sz="0" w:space="0" w:color="auto"/>
        <w:right w:val="none" w:sz="0" w:space="0" w:color="auto"/>
      </w:divBdr>
    </w:div>
    <w:div w:id="87435972">
      <w:bodyDiv w:val="1"/>
      <w:marLeft w:val="0"/>
      <w:marRight w:val="0"/>
      <w:marTop w:val="0"/>
      <w:marBottom w:val="0"/>
      <w:divBdr>
        <w:top w:val="none" w:sz="0" w:space="0" w:color="auto"/>
        <w:left w:val="none" w:sz="0" w:space="0" w:color="auto"/>
        <w:bottom w:val="none" w:sz="0" w:space="0" w:color="auto"/>
        <w:right w:val="none" w:sz="0" w:space="0" w:color="auto"/>
      </w:divBdr>
    </w:div>
    <w:div w:id="101656139">
      <w:bodyDiv w:val="1"/>
      <w:marLeft w:val="0"/>
      <w:marRight w:val="0"/>
      <w:marTop w:val="0"/>
      <w:marBottom w:val="0"/>
      <w:divBdr>
        <w:top w:val="none" w:sz="0" w:space="0" w:color="auto"/>
        <w:left w:val="none" w:sz="0" w:space="0" w:color="auto"/>
        <w:bottom w:val="none" w:sz="0" w:space="0" w:color="auto"/>
        <w:right w:val="none" w:sz="0" w:space="0" w:color="auto"/>
      </w:divBdr>
    </w:div>
    <w:div w:id="103770579">
      <w:bodyDiv w:val="1"/>
      <w:marLeft w:val="0"/>
      <w:marRight w:val="0"/>
      <w:marTop w:val="0"/>
      <w:marBottom w:val="0"/>
      <w:divBdr>
        <w:top w:val="none" w:sz="0" w:space="0" w:color="auto"/>
        <w:left w:val="none" w:sz="0" w:space="0" w:color="auto"/>
        <w:bottom w:val="none" w:sz="0" w:space="0" w:color="auto"/>
        <w:right w:val="none" w:sz="0" w:space="0" w:color="auto"/>
      </w:divBdr>
    </w:div>
    <w:div w:id="126509920">
      <w:bodyDiv w:val="1"/>
      <w:marLeft w:val="0"/>
      <w:marRight w:val="0"/>
      <w:marTop w:val="0"/>
      <w:marBottom w:val="0"/>
      <w:divBdr>
        <w:top w:val="none" w:sz="0" w:space="0" w:color="auto"/>
        <w:left w:val="none" w:sz="0" w:space="0" w:color="auto"/>
        <w:bottom w:val="none" w:sz="0" w:space="0" w:color="auto"/>
        <w:right w:val="none" w:sz="0" w:space="0" w:color="auto"/>
      </w:divBdr>
    </w:div>
    <w:div w:id="127669625">
      <w:bodyDiv w:val="1"/>
      <w:marLeft w:val="0"/>
      <w:marRight w:val="0"/>
      <w:marTop w:val="0"/>
      <w:marBottom w:val="0"/>
      <w:divBdr>
        <w:top w:val="none" w:sz="0" w:space="0" w:color="auto"/>
        <w:left w:val="none" w:sz="0" w:space="0" w:color="auto"/>
        <w:bottom w:val="none" w:sz="0" w:space="0" w:color="auto"/>
        <w:right w:val="none" w:sz="0" w:space="0" w:color="auto"/>
      </w:divBdr>
    </w:div>
    <w:div w:id="133371316">
      <w:bodyDiv w:val="1"/>
      <w:marLeft w:val="0"/>
      <w:marRight w:val="0"/>
      <w:marTop w:val="0"/>
      <w:marBottom w:val="0"/>
      <w:divBdr>
        <w:top w:val="none" w:sz="0" w:space="0" w:color="auto"/>
        <w:left w:val="none" w:sz="0" w:space="0" w:color="auto"/>
        <w:bottom w:val="none" w:sz="0" w:space="0" w:color="auto"/>
        <w:right w:val="none" w:sz="0" w:space="0" w:color="auto"/>
      </w:divBdr>
    </w:div>
    <w:div w:id="143668630">
      <w:bodyDiv w:val="1"/>
      <w:marLeft w:val="0"/>
      <w:marRight w:val="0"/>
      <w:marTop w:val="0"/>
      <w:marBottom w:val="0"/>
      <w:divBdr>
        <w:top w:val="none" w:sz="0" w:space="0" w:color="auto"/>
        <w:left w:val="none" w:sz="0" w:space="0" w:color="auto"/>
        <w:bottom w:val="none" w:sz="0" w:space="0" w:color="auto"/>
        <w:right w:val="none" w:sz="0" w:space="0" w:color="auto"/>
      </w:divBdr>
    </w:div>
    <w:div w:id="148906948">
      <w:bodyDiv w:val="1"/>
      <w:marLeft w:val="0"/>
      <w:marRight w:val="0"/>
      <w:marTop w:val="0"/>
      <w:marBottom w:val="0"/>
      <w:divBdr>
        <w:top w:val="none" w:sz="0" w:space="0" w:color="auto"/>
        <w:left w:val="none" w:sz="0" w:space="0" w:color="auto"/>
        <w:bottom w:val="none" w:sz="0" w:space="0" w:color="auto"/>
        <w:right w:val="none" w:sz="0" w:space="0" w:color="auto"/>
      </w:divBdr>
    </w:div>
    <w:div w:id="155852729">
      <w:bodyDiv w:val="1"/>
      <w:marLeft w:val="0"/>
      <w:marRight w:val="0"/>
      <w:marTop w:val="0"/>
      <w:marBottom w:val="0"/>
      <w:divBdr>
        <w:top w:val="none" w:sz="0" w:space="0" w:color="auto"/>
        <w:left w:val="none" w:sz="0" w:space="0" w:color="auto"/>
        <w:bottom w:val="none" w:sz="0" w:space="0" w:color="auto"/>
        <w:right w:val="none" w:sz="0" w:space="0" w:color="auto"/>
      </w:divBdr>
    </w:div>
    <w:div w:id="157771727">
      <w:bodyDiv w:val="1"/>
      <w:marLeft w:val="0"/>
      <w:marRight w:val="0"/>
      <w:marTop w:val="0"/>
      <w:marBottom w:val="0"/>
      <w:divBdr>
        <w:top w:val="none" w:sz="0" w:space="0" w:color="auto"/>
        <w:left w:val="none" w:sz="0" w:space="0" w:color="auto"/>
        <w:bottom w:val="none" w:sz="0" w:space="0" w:color="auto"/>
        <w:right w:val="none" w:sz="0" w:space="0" w:color="auto"/>
      </w:divBdr>
    </w:div>
    <w:div w:id="159854909">
      <w:bodyDiv w:val="1"/>
      <w:marLeft w:val="0"/>
      <w:marRight w:val="0"/>
      <w:marTop w:val="0"/>
      <w:marBottom w:val="0"/>
      <w:divBdr>
        <w:top w:val="none" w:sz="0" w:space="0" w:color="auto"/>
        <w:left w:val="none" w:sz="0" w:space="0" w:color="auto"/>
        <w:bottom w:val="none" w:sz="0" w:space="0" w:color="auto"/>
        <w:right w:val="none" w:sz="0" w:space="0" w:color="auto"/>
      </w:divBdr>
    </w:div>
    <w:div w:id="186792384">
      <w:bodyDiv w:val="1"/>
      <w:marLeft w:val="0"/>
      <w:marRight w:val="0"/>
      <w:marTop w:val="0"/>
      <w:marBottom w:val="0"/>
      <w:divBdr>
        <w:top w:val="none" w:sz="0" w:space="0" w:color="auto"/>
        <w:left w:val="none" w:sz="0" w:space="0" w:color="auto"/>
        <w:bottom w:val="none" w:sz="0" w:space="0" w:color="auto"/>
        <w:right w:val="none" w:sz="0" w:space="0" w:color="auto"/>
      </w:divBdr>
    </w:div>
    <w:div w:id="213469287">
      <w:bodyDiv w:val="1"/>
      <w:marLeft w:val="0"/>
      <w:marRight w:val="0"/>
      <w:marTop w:val="0"/>
      <w:marBottom w:val="0"/>
      <w:divBdr>
        <w:top w:val="none" w:sz="0" w:space="0" w:color="auto"/>
        <w:left w:val="none" w:sz="0" w:space="0" w:color="auto"/>
        <w:bottom w:val="none" w:sz="0" w:space="0" w:color="auto"/>
        <w:right w:val="none" w:sz="0" w:space="0" w:color="auto"/>
      </w:divBdr>
    </w:div>
    <w:div w:id="215092518">
      <w:bodyDiv w:val="1"/>
      <w:marLeft w:val="0"/>
      <w:marRight w:val="0"/>
      <w:marTop w:val="0"/>
      <w:marBottom w:val="0"/>
      <w:divBdr>
        <w:top w:val="none" w:sz="0" w:space="0" w:color="auto"/>
        <w:left w:val="none" w:sz="0" w:space="0" w:color="auto"/>
        <w:bottom w:val="none" w:sz="0" w:space="0" w:color="auto"/>
        <w:right w:val="none" w:sz="0" w:space="0" w:color="auto"/>
      </w:divBdr>
    </w:div>
    <w:div w:id="216204279">
      <w:bodyDiv w:val="1"/>
      <w:marLeft w:val="0"/>
      <w:marRight w:val="0"/>
      <w:marTop w:val="0"/>
      <w:marBottom w:val="0"/>
      <w:divBdr>
        <w:top w:val="none" w:sz="0" w:space="0" w:color="auto"/>
        <w:left w:val="none" w:sz="0" w:space="0" w:color="auto"/>
        <w:bottom w:val="none" w:sz="0" w:space="0" w:color="auto"/>
        <w:right w:val="none" w:sz="0" w:space="0" w:color="auto"/>
      </w:divBdr>
    </w:div>
    <w:div w:id="219248335">
      <w:bodyDiv w:val="1"/>
      <w:marLeft w:val="0"/>
      <w:marRight w:val="0"/>
      <w:marTop w:val="0"/>
      <w:marBottom w:val="0"/>
      <w:divBdr>
        <w:top w:val="none" w:sz="0" w:space="0" w:color="auto"/>
        <w:left w:val="none" w:sz="0" w:space="0" w:color="auto"/>
        <w:bottom w:val="none" w:sz="0" w:space="0" w:color="auto"/>
        <w:right w:val="none" w:sz="0" w:space="0" w:color="auto"/>
      </w:divBdr>
    </w:div>
    <w:div w:id="219873462">
      <w:bodyDiv w:val="1"/>
      <w:marLeft w:val="0"/>
      <w:marRight w:val="0"/>
      <w:marTop w:val="0"/>
      <w:marBottom w:val="0"/>
      <w:divBdr>
        <w:top w:val="none" w:sz="0" w:space="0" w:color="auto"/>
        <w:left w:val="none" w:sz="0" w:space="0" w:color="auto"/>
        <w:bottom w:val="none" w:sz="0" w:space="0" w:color="auto"/>
        <w:right w:val="none" w:sz="0" w:space="0" w:color="auto"/>
      </w:divBdr>
    </w:div>
    <w:div w:id="242304795">
      <w:bodyDiv w:val="1"/>
      <w:marLeft w:val="0"/>
      <w:marRight w:val="0"/>
      <w:marTop w:val="0"/>
      <w:marBottom w:val="0"/>
      <w:divBdr>
        <w:top w:val="none" w:sz="0" w:space="0" w:color="auto"/>
        <w:left w:val="none" w:sz="0" w:space="0" w:color="auto"/>
        <w:bottom w:val="none" w:sz="0" w:space="0" w:color="auto"/>
        <w:right w:val="none" w:sz="0" w:space="0" w:color="auto"/>
      </w:divBdr>
    </w:div>
    <w:div w:id="265891847">
      <w:bodyDiv w:val="1"/>
      <w:marLeft w:val="0"/>
      <w:marRight w:val="0"/>
      <w:marTop w:val="0"/>
      <w:marBottom w:val="0"/>
      <w:divBdr>
        <w:top w:val="none" w:sz="0" w:space="0" w:color="auto"/>
        <w:left w:val="none" w:sz="0" w:space="0" w:color="auto"/>
        <w:bottom w:val="none" w:sz="0" w:space="0" w:color="auto"/>
        <w:right w:val="none" w:sz="0" w:space="0" w:color="auto"/>
      </w:divBdr>
    </w:div>
    <w:div w:id="275909255">
      <w:bodyDiv w:val="1"/>
      <w:marLeft w:val="0"/>
      <w:marRight w:val="0"/>
      <w:marTop w:val="0"/>
      <w:marBottom w:val="0"/>
      <w:divBdr>
        <w:top w:val="none" w:sz="0" w:space="0" w:color="auto"/>
        <w:left w:val="none" w:sz="0" w:space="0" w:color="auto"/>
        <w:bottom w:val="none" w:sz="0" w:space="0" w:color="auto"/>
        <w:right w:val="none" w:sz="0" w:space="0" w:color="auto"/>
      </w:divBdr>
    </w:div>
    <w:div w:id="310866996">
      <w:bodyDiv w:val="1"/>
      <w:marLeft w:val="0"/>
      <w:marRight w:val="0"/>
      <w:marTop w:val="0"/>
      <w:marBottom w:val="0"/>
      <w:divBdr>
        <w:top w:val="none" w:sz="0" w:space="0" w:color="auto"/>
        <w:left w:val="none" w:sz="0" w:space="0" w:color="auto"/>
        <w:bottom w:val="none" w:sz="0" w:space="0" w:color="auto"/>
        <w:right w:val="none" w:sz="0" w:space="0" w:color="auto"/>
      </w:divBdr>
    </w:div>
    <w:div w:id="333072126">
      <w:bodyDiv w:val="1"/>
      <w:marLeft w:val="0"/>
      <w:marRight w:val="0"/>
      <w:marTop w:val="0"/>
      <w:marBottom w:val="0"/>
      <w:divBdr>
        <w:top w:val="none" w:sz="0" w:space="0" w:color="auto"/>
        <w:left w:val="none" w:sz="0" w:space="0" w:color="auto"/>
        <w:bottom w:val="none" w:sz="0" w:space="0" w:color="auto"/>
        <w:right w:val="none" w:sz="0" w:space="0" w:color="auto"/>
      </w:divBdr>
    </w:div>
    <w:div w:id="343409990">
      <w:bodyDiv w:val="1"/>
      <w:marLeft w:val="0"/>
      <w:marRight w:val="0"/>
      <w:marTop w:val="0"/>
      <w:marBottom w:val="0"/>
      <w:divBdr>
        <w:top w:val="none" w:sz="0" w:space="0" w:color="auto"/>
        <w:left w:val="none" w:sz="0" w:space="0" w:color="auto"/>
        <w:bottom w:val="none" w:sz="0" w:space="0" w:color="auto"/>
        <w:right w:val="none" w:sz="0" w:space="0" w:color="auto"/>
      </w:divBdr>
    </w:div>
    <w:div w:id="367991628">
      <w:bodyDiv w:val="1"/>
      <w:marLeft w:val="0"/>
      <w:marRight w:val="0"/>
      <w:marTop w:val="0"/>
      <w:marBottom w:val="0"/>
      <w:divBdr>
        <w:top w:val="none" w:sz="0" w:space="0" w:color="auto"/>
        <w:left w:val="none" w:sz="0" w:space="0" w:color="auto"/>
        <w:bottom w:val="none" w:sz="0" w:space="0" w:color="auto"/>
        <w:right w:val="none" w:sz="0" w:space="0" w:color="auto"/>
      </w:divBdr>
    </w:div>
    <w:div w:id="386223175">
      <w:bodyDiv w:val="1"/>
      <w:marLeft w:val="0"/>
      <w:marRight w:val="0"/>
      <w:marTop w:val="0"/>
      <w:marBottom w:val="0"/>
      <w:divBdr>
        <w:top w:val="none" w:sz="0" w:space="0" w:color="auto"/>
        <w:left w:val="none" w:sz="0" w:space="0" w:color="auto"/>
        <w:bottom w:val="none" w:sz="0" w:space="0" w:color="auto"/>
        <w:right w:val="none" w:sz="0" w:space="0" w:color="auto"/>
      </w:divBdr>
    </w:div>
    <w:div w:id="404955588">
      <w:bodyDiv w:val="1"/>
      <w:marLeft w:val="0"/>
      <w:marRight w:val="0"/>
      <w:marTop w:val="0"/>
      <w:marBottom w:val="0"/>
      <w:divBdr>
        <w:top w:val="none" w:sz="0" w:space="0" w:color="auto"/>
        <w:left w:val="none" w:sz="0" w:space="0" w:color="auto"/>
        <w:bottom w:val="none" w:sz="0" w:space="0" w:color="auto"/>
        <w:right w:val="none" w:sz="0" w:space="0" w:color="auto"/>
      </w:divBdr>
    </w:div>
    <w:div w:id="410658249">
      <w:bodyDiv w:val="1"/>
      <w:marLeft w:val="0"/>
      <w:marRight w:val="0"/>
      <w:marTop w:val="0"/>
      <w:marBottom w:val="0"/>
      <w:divBdr>
        <w:top w:val="none" w:sz="0" w:space="0" w:color="auto"/>
        <w:left w:val="none" w:sz="0" w:space="0" w:color="auto"/>
        <w:bottom w:val="none" w:sz="0" w:space="0" w:color="auto"/>
        <w:right w:val="none" w:sz="0" w:space="0" w:color="auto"/>
      </w:divBdr>
    </w:div>
    <w:div w:id="416824991">
      <w:bodyDiv w:val="1"/>
      <w:marLeft w:val="0"/>
      <w:marRight w:val="0"/>
      <w:marTop w:val="0"/>
      <w:marBottom w:val="0"/>
      <w:divBdr>
        <w:top w:val="none" w:sz="0" w:space="0" w:color="auto"/>
        <w:left w:val="none" w:sz="0" w:space="0" w:color="auto"/>
        <w:bottom w:val="none" w:sz="0" w:space="0" w:color="auto"/>
        <w:right w:val="none" w:sz="0" w:space="0" w:color="auto"/>
      </w:divBdr>
    </w:div>
    <w:div w:id="422604303">
      <w:bodyDiv w:val="1"/>
      <w:marLeft w:val="0"/>
      <w:marRight w:val="0"/>
      <w:marTop w:val="0"/>
      <w:marBottom w:val="0"/>
      <w:divBdr>
        <w:top w:val="none" w:sz="0" w:space="0" w:color="auto"/>
        <w:left w:val="none" w:sz="0" w:space="0" w:color="auto"/>
        <w:bottom w:val="none" w:sz="0" w:space="0" w:color="auto"/>
        <w:right w:val="none" w:sz="0" w:space="0" w:color="auto"/>
      </w:divBdr>
    </w:div>
    <w:div w:id="432670430">
      <w:bodyDiv w:val="1"/>
      <w:marLeft w:val="0"/>
      <w:marRight w:val="0"/>
      <w:marTop w:val="0"/>
      <w:marBottom w:val="0"/>
      <w:divBdr>
        <w:top w:val="none" w:sz="0" w:space="0" w:color="auto"/>
        <w:left w:val="none" w:sz="0" w:space="0" w:color="auto"/>
        <w:bottom w:val="none" w:sz="0" w:space="0" w:color="auto"/>
        <w:right w:val="none" w:sz="0" w:space="0" w:color="auto"/>
      </w:divBdr>
    </w:div>
    <w:div w:id="493422727">
      <w:bodyDiv w:val="1"/>
      <w:marLeft w:val="0"/>
      <w:marRight w:val="0"/>
      <w:marTop w:val="0"/>
      <w:marBottom w:val="0"/>
      <w:divBdr>
        <w:top w:val="none" w:sz="0" w:space="0" w:color="auto"/>
        <w:left w:val="none" w:sz="0" w:space="0" w:color="auto"/>
        <w:bottom w:val="none" w:sz="0" w:space="0" w:color="auto"/>
        <w:right w:val="none" w:sz="0" w:space="0" w:color="auto"/>
      </w:divBdr>
    </w:div>
    <w:div w:id="493649302">
      <w:bodyDiv w:val="1"/>
      <w:marLeft w:val="0"/>
      <w:marRight w:val="0"/>
      <w:marTop w:val="0"/>
      <w:marBottom w:val="0"/>
      <w:divBdr>
        <w:top w:val="none" w:sz="0" w:space="0" w:color="auto"/>
        <w:left w:val="none" w:sz="0" w:space="0" w:color="auto"/>
        <w:bottom w:val="none" w:sz="0" w:space="0" w:color="auto"/>
        <w:right w:val="none" w:sz="0" w:space="0" w:color="auto"/>
      </w:divBdr>
    </w:div>
    <w:div w:id="496001930">
      <w:bodyDiv w:val="1"/>
      <w:marLeft w:val="0"/>
      <w:marRight w:val="0"/>
      <w:marTop w:val="0"/>
      <w:marBottom w:val="0"/>
      <w:divBdr>
        <w:top w:val="none" w:sz="0" w:space="0" w:color="auto"/>
        <w:left w:val="none" w:sz="0" w:space="0" w:color="auto"/>
        <w:bottom w:val="none" w:sz="0" w:space="0" w:color="auto"/>
        <w:right w:val="none" w:sz="0" w:space="0" w:color="auto"/>
      </w:divBdr>
    </w:div>
    <w:div w:id="505023844">
      <w:bodyDiv w:val="1"/>
      <w:marLeft w:val="0"/>
      <w:marRight w:val="0"/>
      <w:marTop w:val="0"/>
      <w:marBottom w:val="0"/>
      <w:divBdr>
        <w:top w:val="none" w:sz="0" w:space="0" w:color="auto"/>
        <w:left w:val="none" w:sz="0" w:space="0" w:color="auto"/>
        <w:bottom w:val="none" w:sz="0" w:space="0" w:color="auto"/>
        <w:right w:val="none" w:sz="0" w:space="0" w:color="auto"/>
      </w:divBdr>
    </w:div>
    <w:div w:id="547642581">
      <w:bodyDiv w:val="1"/>
      <w:marLeft w:val="0"/>
      <w:marRight w:val="0"/>
      <w:marTop w:val="0"/>
      <w:marBottom w:val="0"/>
      <w:divBdr>
        <w:top w:val="none" w:sz="0" w:space="0" w:color="auto"/>
        <w:left w:val="none" w:sz="0" w:space="0" w:color="auto"/>
        <w:bottom w:val="none" w:sz="0" w:space="0" w:color="auto"/>
        <w:right w:val="none" w:sz="0" w:space="0" w:color="auto"/>
      </w:divBdr>
    </w:div>
    <w:div w:id="550725166">
      <w:bodyDiv w:val="1"/>
      <w:marLeft w:val="0"/>
      <w:marRight w:val="0"/>
      <w:marTop w:val="0"/>
      <w:marBottom w:val="0"/>
      <w:divBdr>
        <w:top w:val="none" w:sz="0" w:space="0" w:color="auto"/>
        <w:left w:val="none" w:sz="0" w:space="0" w:color="auto"/>
        <w:bottom w:val="none" w:sz="0" w:space="0" w:color="auto"/>
        <w:right w:val="none" w:sz="0" w:space="0" w:color="auto"/>
      </w:divBdr>
    </w:div>
    <w:div w:id="586890819">
      <w:bodyDiv w:val="1"/>
      <w:marLeft w:val="0"/>
      <w:marRight w:val="0"/>
      <w:marTop w:val="0"/>
      <w:marBottom w:val="0"/>
      <w:divBdr>
        <w:top w:val="none" w:sz="0" w:space="0" w:color="auto"/>
        <w:left w:val="none" w:sz="0" w:space="0" w:color="auto"/>
        <w:bottom w:val="none" w:sz="0" w:space="0" w:color="auto"/>
        <w:right w:val="none" w:sz="0" w:space="0" w:color="auto"/>
      </w:divBdr>
    </w:div>
    <w:div w:id="593896997">
      <w:bodyDiv w:val="1"/>
      <w:marLeft w:val="0"/>
      <w:marRight w:val="0"/>
      <w:marTop w:val="0"/>
      <w:marBottom w:val="0"/>
      <w:divBdr>
        <w:top w:val="none" w:sz="0" w:space="0" w:color="auto"/>
        <w:left w:val="none" w:sz="0" w:space="0" w:color="auto"/>
        <w:bottom w:val="none" w:sz="0" w:space="0" w:color="auto"/>
        <w:right w:val="none" w:sz="0" w:space="0" w:color="auto"/>
      </w:divBdr>
    </w:div>
    <w:div w:id="597253016">
      <w:bodyDiv w:val="1"/>
      <w:marLeft w:val="0"/>
      <w:marRight w:val="0"/>
      <w:marTop w:val="0"/>
      <w:marBottom w:val="0"/>
      <w:divBdr>
        <w:top w:val="none" w:sz="0" w:space="0" w:color="auto"/>
        <w:left w:val="none" w:sz="0" w:space="0" w:color="auto"/>
        <w:bottom w:val="none" w:sz="0" w:space="0" w:color="auto"/>
        <w:right w:val="none" w:sz="0" w:space="0" w:color="auto"/>
      </w:divBdr>
    </w:div>
    <w:div w:id="601300319">
      <w:bodyDiv w:val="1"/>
      <w:marLeft w:val="0"/>
      <w:marRight w:val="0"/>
      <w:marTop w:val="0"/>
      <w:marBottom w:val="0"/>
      <w:divBdr>
        <w:top w:val="none" w:sz="0" w:space="0" w:color="auto"/>
        <w:left w:val="none" w:sz="0" w:space="0" w:color="auto"/>
        <w:bottom w:val="none" w:sz="0" w:space="0" w:color="auto"/>
        <w:right w:val="none" w:sz="0" w:space="0" w:color="auto"/>
      </w:divBdr>
    </w:div>
    <w:div w:id="605962969">
      <w:bodyDiv w:val="1"/>
      <w:marLeft w:val="0"/>
      <w:marRight w:val="0"/>
      <w:marTop w:val="0"/>
      <w:marBottom w:val="0"/>
      <w:divBdr>
        <w:top w:val="none" w:sz="0" w:space="0" w:color="auto"/>
        <w:left w:val="none" w:sz="0" w:space="0" w:color="auto"/>
        <w:bottom w:val="none" w:sz="0" w:space="0" w:color="auto"/>
        <w:right w:val="none" w:sz="0" w:space="0" w:color="auto"/>
      </w:divBdr>
    </w:div>
    <w:div w:id="606816021">
      <w:bodyDiv w:val="1"/>
      <w:marLeft w:val="0"/>
      <w:marRight w:val="0"/>
      <w:marTop w:val="0"/>
      <w:marBottom w:val="0"/>
      <w:divBdr>
        <w:top w:val="none" w:sz="0" w:space="0" w:color="auto"/>
        <w:left w:val="none" w:sz="0" w:space="0" w:color="auto"/>
        <w:bottom w:val="none" w:sz="0" w:space="0" w:color="auto"/>
        <w:right w:val="none" w:sz="0" w:space="0" w:color="auto"/>
      </w:divBdr>
      <w:divsChild>
        <w:div w:id="965696903">
          <w:marLeft w:val="0"/>
          <w:marRight w:val="0"/>
          <w:marTop w:val="0"/>
          <w:marBottom w:val="0"/>
          <w:divBdr>
            <w:top w:val="none" w:sz="0" w:space="0" w:color="auto"/>
            <w:left w:val="none" w:sz="0" w:space="0" w:color="auto"/>
            <w:bottom w:val="none" w:sz="0" w:space="0" w:color="auto"/>
            <w:right w:val="none" w:sz="0" w:space="0" w:color="auto"/>
          </w:divBdr>
          <w:divsChild>
            <w:div w:id="174857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38586">
      <w:bodyDiv w:val="1"/>
      <w:marLeft w:val="0"/>
      <w:marRight w:val="0"/>
      <w:marTop w:val="0"/>
      <w:marBottom w:val="0"/>
      <w:divBdr>
        <w:top w:val="none" w:sz="0" w:space="0" w:color="auto"/>
        <w:left w:val="none" w:sz="0" w:space="0" w:color="auto"/>
        <w:bottom w:val="none" w:sz="0" w:space="0" w:color="auto"/>
        <w:right w:val="none" w:sz="0" w:space="0" w:color="auto"/>
      </w:divBdr>
    </w:div>
    <w:div w:id="624039778">
      <w:bodyDiv w:val="1"/>
      <w:marLeft w:val="0"/>
      <w:marRight w:val="0"/>
      <w:marTop w:val="0"/>
      <w:marBottom w:val="0"/>
      <w:divBdr>
        <w:top w:val="none" w:sz="0" w:space="0" w:color="auto"/>
        <w:left w:val="none" w:sz="0" w:space="0" w:color="auto"/>
        <w:bottom w:val="none" w:sz="0" w:space="0" w:color="auto"/>
        <w:right w:val="none" w:sz="0" w:space="0" w:color="auto"/>
      </w:divBdr>
    </w:div>
    <w:div w:id="637540845">
      <w:bodyDiv w:val="1"/>
      <w:marLeft w:val="0"/>
      <w:marRight w:val="0"/>
      <w:marTop w:val="0"/>
      <w:marBottom w:val="0"/>
      <w:divBdr>
        <w:top w:val="none" w:sz="0" w:space="0" w:color="auto"/>
        <w:left w:val="none" w:sz="0" w:space="0" w:color="auto"/>
        <w:bottom w:val="none" w:sz="0" w:space="0" w:color="auto"/>
        <w:right w:val="none" w:sz="0" w:space="0" w:color="auto"/>
      </w:divBdr>
    </w:div>
    <w:div w:id="661393950">
      <w:bodyDiv w:val="1"/>
      <w:marLeft w:val="0"/>
      <w:marRight w:val="0"/>
      <w:marTop w:val="0"/>
      <w:marBottom w:val="0"/>
      <w:divBdr>
        <w:top w:val="none" w:sz="0" w:space="0" w:color="auto"/>
        <w:left w:val="none" w:sz="0" w:space="0" w:color="auto"/>
        <w:bottom w:val="none" w:sz="0" w:space="0" w:color="auto"/>
        <w:right w:val="none" w:sz="0" w:space="0" w:color="auto"/>
      </w:divBdr>
    </w:div>
    <w:div w:id="664818569">
      <w:bodyDiv w:val="1"/>
      <w:marLeft w:val="0"/>
      <w:marRight w:val="0"/>
      <w:marTop w:val="0"/>
      <w:marBottom w:val="0"/>
      <w:divBdr>
        <w:top w:val="none" w:sz="0" w:space="0" w:color="auto"/>
        <w:left w:val="none" w:sz="0" w:space="0" w:color="auto"/>
        <w:bottom w:val="none" w:sz="0" w:space="0" w:color="auto"/>
        <w:right w:val="none" w:sz="0" w:space="0" w:color="auto"/>
      </w:divBdr>
    </w:div>
    <w:div w:id="673074431">
      <w:bodyDiv w:val="1"/>
      <w:marLeft w:val="0"/>
      <w:marRight w:val="0"/>
      <w:marTop w:val="0"/>
      <w:marBottom w:val="0"/>
      <w:divBdr>
        <w:top w:val="none" w:sz="0" w:space="0" w:color="auto"/>
        <w:left w:val="none" w:sz="0" w:space="0" w:color="auto"/>
        <w:bottom w:val="none" w:sz="0" w:space="0" w:color="auto"/>
        <w:right w:val="none" w:sz="0" w:space="0" w:color="auto"/>
      </w:divBdr>
    </w:div>
    <w:div w:id="711423530">
      <w:bodyDiv w:val="1"/>
      <w:marLeft w:val="0"/>
      <w:marRight w:val="0"/>
      <w:marTop w:val="0"/>
      <w:marBottom w:val="0"/>
      <w:divBdr>
        <w:top w:val="none" w:sz="0" w:space="0" w:color="auto"/>
        <w:left w:val="none" w:sz="0" w:space="0" w:color="auto"/>
        <w:bottom w:val="none" w:sz="0" w:space="0" w:color="auto"/>
        <w:right w:val="none" w:sz="0" w:space="0" w:color="auto"/>
      </w:divBdr>
    </w:div>
    <w:div w:id="711661098">
      <w:bodyDiv w:val="1"/>
      <w:marLeft w:val="0"/>
      <w:marRight w:val="0"/>
      <w:marTop w:val="0"/>
      <w:marBottom w:val="0"/>
      <w:divBdr>
        <w:top w:val="none" w:sz="0" w:space="0" w:color="auto"/>
        <w:left w:val="none" w:sz="0" w:space="0" w:color="auto"/>
        <w:bottom w:val="none" w:sz="0" w:space="0" w:color="auto"/>
        <w:right w:val="none" w:sz="0" w:space="0" w:color="auto"/>
      </w:divBdr>
    </w:div>
    <w:div w:id="713044150">
      <w:bodyDiv w:val="1"/>
      <w:marLeft w:val="0"/>
      <w:marRight w:val="0"/>
      <w:marTop w:val="0"/>
      <w:marBottom w:val="0"/>
      <w:divBdr>
        <w:top w:val="none" w:sz="0" w:space="0" w:color="auto"/>
        <w:left w:val="none" w:sz="0" w:space="0" w:color="auto"/>
        <w:bottom w:val="none" w:sz="0" w:space="0" w:color="auto"/>
        <w:right w:val="none" w:sz="0" w:space="0" w:color="auto"/>
      </w:divBdr>
    </w:div>
    <w:div w:id="715082971">
      <w:bodyDiv w:val="1"/>
      <w:marLeft w:val="0"/>
      <w:marRight w:val="0"/>
      <w:marTop w:val="0"/>
      <w:marBottom w:val="0"/>
      <w:divBdr>
        <w:top w:val="none" w:sz="0" w:space="0" w:color="auto"/>
        <w:left w:val="none" w:sz="0" w:space="0" w:color="auto"/>
        <w:bottom w:val="none" w:sz="0" w:space="0" w:color="auto"/>
        <w:right w:val="none" w:sz="0" w:space="0" w:color="auto"/>
      </w:divBdr>
    </w:div>
    <w:div w:id="737245499">
      <w:bodyDiv w:val="1"/>
      <w:marLeft w:val="0"/>
      <w:marRight w:val="0"/>
      <w:marTop w:val="0"/>
      <w:marBottom w:val="0"/>
      <w:divBdr>
        <w:top w:val="none" w:sz="0" w:space="0" w:color="auto"/>
        <w:left w:val="none" w:sz="0" w:space="0" w:color="auto"/>
        <w:bottom w:val="none" w:sz="0" w:space="0" w:color="auto"/>
        <w:right w:val="none" w:sz="0" w:space="0" w:color="auto"/>
      </w:divBdr>
    </w:div>
    <w:div w:id="737897187">
      <w:bodyDiv w:val="1"/>
      <w:marLeft w:val="0"/>
      <w:marRight w:val="0"/>
      <w:marTop w:val="0"/>
      <w:marBottom w:val="0"/>
      <w:divBdr>
        <w:top w:val="none" w:sz="0" w:space="0" w:color="auto"/>
        <w:left w:val="none" w:sz="0" w:space="0" w:color="auto"/>
        <w:bottom w:val="none" w:sz="0" w:space="0" w:color="auto"/>
        <w:right w:val="none" w:sz="0" w:space="0" w:color="auto"/>
      </w:divBdr>
    </w:div>
    <w:div w:id="740642380">
      <w:bodyDiv w:val="1"/>
      <w:marLeft w:val="0"/>
      <w:marRight w:val="0"/>
      <w:marTop w:val="0"/>
      <w:marBottom w:val="0"/>
      <w:divBdr>
        <w:top w:val="none" w:sz="0" w:space="0" w:color="auto"/>
        <w:left w:val="none" w:sz="0" w:space="0" w:color="auto"/>
        <w:bottom w:val="none" w:sz="0" w:space="0" w:color="auto"/>
        <w:right w:val="none" w:sz="0" w:space="0" w:color="auto"/>
      </w:divBdr>
    </w:div>
    <w:div w:id="765921767">
      <w:bodyDiv w:val="1"/>
      <w:marLeft w:val="0"/>
      <w:marRight w:val="0"/>
      <w:marTop w:val="0"/>
      <w:marBottom w:val="0"/>
      <w:divBdr>
        <w:top w:val="none" w:sz="0" w:space="0" w:color="auto"/>
        <w:left w:val="none" w:sz="0" w:space="0" w:color="auto"/>
        <w:bottom w:val="none" w:sz="0" w:space="0" w:color="auto"/>
        <w:right w:val="none" w:sz="0" w:space="0" w:color="auto"/>
      </w:divBdr>
    </w:div>
    <w:div w:id="767655338">
      <w:bodyDiv w:val="1"/>
      <w:marLeft w:val="0"/>
      <w:marRight w:val="0"/>
      <w:marTop w:val="0"/>
      <w:marBottom w:val="0"/>
      <w:divBdr>
        <w:top w:val="none" w:sz="0" w:space="0" w:color="auto"/>
        <w:left w:val="none" w:sz="0" w:space="0" w:color="auto"/>
        <w:bottom w:val="none" w:sz="0" w:space="0" w:color="auto"/>
        <w:right w:val="none" w:sz="0" w:space="0" w:color="auto"/>
      </w:divBdr>
    </w:div>
    <w:div w:id="801314118">
      <w:bodyDiv w:val="1"/>
      <w:marLeft w:val="0"/>
      <w:marRight w:val="0"/>
      <w:marTop w:val="0"/>
      <w:marBottom w:val="0"/>
      <w:divBdr>
        <w:top w:val="none" w:sz="0" w:space="0" w:color="auto"/>
        <w:left w:val="none" w:sz="0" w:space="0" w:color="auto"/>
        <w:bottom w:val="none" w:sz="0" w:space="0" w:color="auto"/>
        <w:right w:val="none" w:sz="0" w:space="0" w:color="auto"/>
      </w:divBdr>
    </w:div>
    <w:div w:id="822964315">
      <w:bodyDiv w:val="1"/>
      <w:marLeft w:val="0"/>
      <w:marRight w:val="0"/>
      <w:marTop w:val="0"/>
      <w:marBottom w:val="0"/>
      <w:divBdr>
        <w:top w:val="none" w:sz="0" w:space="0" w:color="auto"/>
        <w:left w:val="none" w:sz="0" w:space="0" w:color="auto"/>
        <w:bottom w:val="none" w:sz="0" w:space="0" w:color="auto"/>
        <w:right w:val="none" w:sz="0" w:space="0" w:color="auto"/>
      </w:divBdr>
    </w:div>
    <w:div w:id="837692720">
      <w:bodyDiv w:val="1"/>
      <w:marLeft w:val="0"/>
      <w:marRight w:val="0"/>
      <w:marTop w:val="0"/>
      <w:marBottom w:val="0"/>
      <w:divBdr>
        <w:top w:val="none" w:sz="0" w:space="0" w:color="auto"/>
        <w:left w:val="none" w:sz="0" w:space="0" w:color="auto"/>
        <w:bottom w:val="none" w:sz="0" w:space="0" w:color="auto"/>
        <w:right w:val="none" w:sz="0" w:space="0" w:color="auto"/>
      </w:divBdr>
    </w:div>
    <w:div w:id="845703765">
      <w:bodyDiv w:val="1"/>
      <w:marLeft w:val="0"/>
      <w:marRight w:val="0"/>
      <w:marTop w:val="0"/>
      <w:marBottom w:val="0"/>
      <w:divBdr>
        <w:top w:val="none" w:sz="0" w:space="0" w:color="auto"/>
        <w:left w:val="none" w:sz="0" w:space="0" w:color="auto"/>
        <w:bottom w:val="none" w:sz="0" w:space="0" w:color="auto"/>
        <w:right w:val="none" w:sz="0" w:space="0" w:color="auto"/>
      </w:divBdr>
    </w:div>
    <w:div w:id="852190557">
      <w:bodyDiv w:val="1"/>
      <w:marLeft w:val="0"/>
      <w:marRight w:val="0"/>
      <w:marTop w:val="0"/>
      <w:marBottom w:val="0"/>
      <w:divBdr>
        <w:top w:val="none" w:sz="0" w:space="0" w:color="auto"/>
        <w:left w:val="none" w:sz="0" w:space="0" w:color="auto"/>
        <w:bottom w:val="none" w:sz="0" w:space="0" w:color="auto"/>
        <w:right w:val="none" w:sz="0" w:space="0" w:color="auto"/>
      </w:divBdr>
    </w:div>
    <w:div w:id="876770000">
      <w:bodyDiv w:val="1"/>
      <w:marLeft w:val="0"/>
      <w:marRight w:val="0"/>
      <w:marTop w:val="0"/>
      <w:marBottom w:val="0"/>
      <w:divBdr>
        <w:top w:val="none" w:sz="0" w:space="0" w:color="auto"/>
        <w:left w:val="none" w:sz="0" w:space="0" w:color="auto"/>
        <w:bottom w:val="none" w:sz="0" w:space="0" w:color="auto"/>
        <w:right w:val="none" w:sz="0" w:space="0" w:color="auto"/>
      </w:divBdr>
    </w:div>
    <w:div w:id="879904540">
      <w:bodyDiv w:val="1"/>
      <w:marLeft w:val="0"/>
      <w:marRight w:val="0"/>
      <w:marTop w:val="0"/>
      <w:marBottom w:val="0"/>
      <w:divBdr>
        <w:top w:val="none" w:sz="0" w:space="0" w:color="auto"/>
        <w:left w:val="none" w:sz="0" w:space="0" w:color="auto"/>
        <w:bottom w:val="none" w:sz="0" w:space="0" w:color="auto"/>
        <w:right w:val="none" w:sz="0" w:space="0" w:color="auto"/>
      </w:divBdr>
    </w:div>
    <w:div w:id="887107599">
      <w:bodyDiv w:val="1"/>
      <w:marLeft w:val="0"/>
      <w:marRight w:val="0"/>
      <w:marTop w:val="0"/>
      <w:marBottom w:val="0"/>
      <w:divBdr>
        <w:top w:val="none" w:sz="0" w:space="0" w:color="auto"/>
        <w:left w:val="none" w:sz="0" w:space="0" w:color="auto"/>
        <w:bottom w:val="none" w:sz="0" w:space="0" w:color="auto"/>
        <w:right w:val="none" w:sz="0" w:space="0" w:color="auto"/>
      </w:divBdr>
    </w:div>
    <w:div w:id="893156026">
      <w:bodyDiv w:val="1"/>
      <w:marLeft w:val="0"/>
      <w:marRight w:val="0"/>
      <w:marTop w:val="0"/>
      <w:marBottom w:val="0"/>
      <w:divBdr>
        <w:top w:val="none" w:sz="0" w:space="0" w:color="auto"/>
        <w:left w:val="none" w:sz="0" w:space="0" w:color="auto"/>
        <w:bottom w:val="none" w:sz="0" w:space="0" w:color="auto"/>
        <w:right w:val="none" w:sz="0" w:space="0" w:color="auto"/>
      </w:divBdr>
    </w:div>
    <w:div w:id="952781810">
      <w:bodyDiv w:val="1"/>
      <w:marLeft w:val="0"/>
      <w:marRight w:val="0"/>
      <w:marTop w:val="0"/>
      <w:marBottom w:val="0"/>
      <w:divBdr>
        <w:top w:val="none" w:sz="0" w:space="0" w:color="auto"/>
        <w:left w:val="none" w:sz="0" w:space="0" w:color="auto"/>
        <w:bottom w:val="none" w:sz="0" w:space="0" w:color="auto"/>
        <w:right w:val="none" w:sz="0" w:space="0" w:color="auto"/>
      </w:divBdr>
    </w:div>
    <w:div w:id="975332358">
      <w:bodyDiv w:val="1"/>
      <w:marLeft w:val="0"/>
      <w:marRight w:val="0"/>
      <w:marTop w:val="0"/>
      <w:marBottom w:val="0"/>
      <w:divBdr>
        <w:top w:val="none" w:sz="0" w:space="0" w:color="auto"/>
        <w:left w:val="none" w:sz="0" w:space="0" w:color="auto"/>
        <w:bottom w:val="none" w:sz="0" w:space="0" w:color="auto"/>
        <w:right w:val="none" w:sz="0" w:space="0" w:color="auto"/>
      </w:divBdr>
    </w:div>
    <w:div w:id="979769648">
      <w:bodyDiv w:val="1"/>
      <w:marLeft w:val="0"/>
      <w:marRight w:val="0"/>
      <w:marTop w:val="0"/>
      <w:marBottom w:val="0"/>
      <w:divBdr>
        <w:top w:val="none" w:sz="0" w:space="0" w:color="auto"/>
        <w:left w:val="none" w:sz="0" w:space="0" w:color="auto"/>
        <w:bottom w:val="none" w:sz="0" w:space="0" w:color="auto"/>
        <w:right w:val="none" w:sz="0" w:space="0" w:color="auto"/>
      </w:divBdr>
    </w:div>
    <w:div w:id="993949256">
      <w:bodyDiv w:val="1"/>
      <w:marLeft w:val="0"/>
      <w:marRight w:val="0"/>
      <w:marTop w:val="0"/>
      <w:marBottom w:val="0"/>
      <w:divBdr>
        <w:top w:val="none" w:sz="0" w:space="0" w:color="auto"/>
        <w:left w:val="none" w:sz="0" w:space="0" w:color="auto"/>
        <w:bottom w:val="none" w:sz="0" w:space="0" w:color="auto"/>
        <w:right w:val="none" w:sz="0" w:space="0" w:color="auto"/>
      </w:divBdr>
    </w:div>
    <w:div w:id="1035810009">
      <w:bodyDiv w:val="1"/>
      <w:marLeft w:val="0"/>
      <w:marRight w:val="0"/>
      <w:marTop w:val="0"/>
      <w:marBottom w:val="0"/>
      <w:divBdr>
        <w:top w:val="none" w:sz="0" w:space="0" w:color="auto"/>
        <w:left w:val="none" w:sz="0" w:space="0" w:color="auto"/>
        <w:bottom w:val="none" w:sz="0" w:space="0" w:color="auto"/>
        <w:right w:val="none" w:sz="0" w:space="0" w:color="auto"/>
      </w:divBdr>
    </w:div>
    <w:div w:id="1036078625">
      <w:bodyDiv w:val="1"/>
      <w:marLeft w:val="0"/>
      <w:marRight w:val="0"/>
      <w:marTop w:val="0"/>
      <w:marBottom w:val="0"/>
      <w:divBdr>
        <w:top w:val="none" w:sz="0" w:space="0" w:color="auto"/>
        <w:left w:val="none" w:sz="0" w:space="0" w:color="auto"/>
        <w:bottom w:val="none" w:sz="0" w:space="0" w:color="auto"/>
        <w:right w:val="none" w:sz="0" w:space="0" w:color="auto"/>
      </w:divBdr>
    </w:div>
    <w:div w:id="1040789115">
      <w:bodyDiv w:val="1"/>
      <w:marLeft w:val="0"/>
      <w:marRight w:val="0"/>
      <w:marTop w:val="0"/>
      <w:marBottom w:val="0"/>
      <w:divBdr>
        <w:top w:val="none" w:sz="0" w:space="0" w:color="auto"/>
        <w:left w:val="none" w:sz="0" w:space="0" w:color="auto"/>
        <w:bottom w:val="none" w:sz="0" w:space="0" w:color="auto"/>
        <w:right w:val="none" w:sz="0" w:space="0" w:color="auto"/>
      </w:divBdr>
    </w:div>
    <w:div w:id="1046757930">
      <w:bodyDiv w:val="1"/>
      <w:marLeft w:val="0"/>
      <w:marRight w:val="0"/>
      <w:marTop w:val="0"/>
      <w:marBottom w:val="0"/>
      <w:divBdr>
        <w:top w:val="none" w:sz="0" w:space="0" w:color="auto"/>
        <w:left w:val="none" w:sz="0" w:space="0" w:color="auto"/>
        <w:bottom w:val="none" w:sz="0" w:space="0" w:color="auto"/>
        <w:right w:val="none" w:sz="0" w:space="0" w:color="auto"/>
      </w:divBdr>
    </w:div>
    <w:div w:id="1047991282">
      <w:bodyDiv w:val="1"/>
      <w:marLeft w:val="0"/>
      <w:marRight w:val="0"/>
      <w:marTop w:val="0"/>
      <w:marBottom w:val="0"/>
      <w:divBdr>
        <w:top w:val="none" w:sz="0" w:space="0" w:color="auto"/>
        <w:left w:val="none" w:sz="0" w:space="0" w:color="auto"/>
        <w:bottom w:val="none" w:sz="0" w:space="0" w:color="auto"/>
        <w:right w:val="none" w:sz="0" w:space="0" w:color="auto"/>
      </w:divBdr>
    </w:div>
    <w:div w:id="1079668076">
      <w:bodyDiv w:val="1"/>
      <w:marLeft w:val="0"/>
      <w:marRight w:val="0"/>
      <w:marTop w:val="0"/>
      <w:marBottom w:val="0"/>
      <w:divBdr>
        <w:top w:val="none" w:sz="0" w:space="0" w:color="auto"/>
        <w:left w:val="none" w:sz="0" w:space="0" w:color="auto"/>
        <w:bottom w:val="none" w:sz="0" w:space="0" w:color="auto"/>
        <w:right w:val="none" w:sz="0" w:space="0" w:color="auto"/>
      </w:divBdr>
    </w:div>
    <w:div w:id="1092050197">
      <w:bodyDiv w:val="1"/>
      <w:marLeft w:val="0"/>
      <w:marRight w:val="0"/>
      <w:marTop w:val="0"/>
      <w:marBottom w:val="0"/>
      <w:divBdr>
        <w:top w:val="none" w:sz="0" w:space="0" w:color="auto"/>
        <w:left w:val="none" w:sz="0" w:space="0" w:color="auto"/>
        <w:bottom w:val="none" w:sz="0" w:space="0" w:color="auto"/>
        <w:right w:val="none" w:sz="0" w:space="0" w:color="auto"/>
      </w:divBdr>
    </w:div>
    <w:div w:id="1092823246">
      <w:bodyDiv w:val="1"/>
      <w:marLeft w:val="0"/>
      <w:marRight w:val="0"/>
      <w:marTop w:val="0"/>
      <w:marBottom w:val="0"/>
      <w:divBdr>
        <w:top w:val="none" w:sz="0" w:space="0" w:color="auto"/>
        <w:left w:val="none" w:sz="0" w:space="0" w:color="auto"/>
        <w:bottom w:val="none" w:sz="0" w:space="0" w:color="auto"/>
        <w:right w:val="none" w:sz="0" w:space="0" w:color="auto"/>
      </w:divBdr>
    </w:div>
    <w:div w:id="1094739932">
      <w:bodyDiv w:val="1"/>
      <w:marLeft w:val="0"/>
      <w:marRight w:val="0"/>
      <w:marTop w:val="0"/>
      <w:marBottom w:val="0"/>
      <w:divBdr>
        <w:top w:val="none" w:sz="0" w:space="0" w:color="auto"/>
        <w:left w:val="none" w:sz="0" w:space="0" w:color="auto"/>
        <w:bottom w:val="none" w:sz="0" w:space="0" w:color="auto"/>
        <w:right w:val="none" w:sz="0" w:space="0" w:color="auto"/>
      </w:divBdr>
    </w:div>
    <w:div w:id="1124230591">
      <w:bodyDiv w:val="1"/>
      <w:marLeft w:val="0"/>
      <w:marRight w:val="0"/>
      <w:marTop w:val="0"/>
      <w:marBottom w:val="0"/>
      <w:divBdr>
        <w:top w:val="none" w:sz="0" w:space="0" w:color="auto"/>
        <w:left w:val="none" w:sz="0" w:space="0" w:color="auto"/>
        <w:bottom w:val="none" w:sz="0" w:space="0" w:color="auto"/>
        <w:right w:val="none" w:sz="0" w:space="0" w:color="auto"/>
      </w:divBdr>
    </w:div>
    <w:div w:id="1134519277">
      <w:bodyDiv w:val="1"/>
      <w:marLeft w:val="0"/>
      <w:marRight w:val="0"/>
      <w:marTop w:val="0"/>
      <w:marBottom w:val="0"/>
      <w:divBdr>
        <w:top w:val="none" w:sz="0" w:space="0" w:color="auto"/>
        <w:left w:val="none" w:sz="0" w:space="0" w:color="auto"/>
        <w:bottom w:val="none" w:sz="0" w:space="0" w:color="auto"/>
        <w:right w:val="none" w:sz="0" w:space="0" w:color="auto"/>
      </w:divBdr>
    </w:div>
    <w:div w:id="1154679393">
      <w:bodyDiv w:val="1"/>
      <w:marLeft w:val="0"/>
      <w:marRight w:val="0"/>
      <w:marTop w:val="0"/>
      <w:marBottom w:val="0"/>
      <w:divBdr>
        <w:top w:val="none" w:sz="0" w:space="0" w:color="auto"/>
        <w:left w:val="none" w:sz="0" w:space="0" w:color="auto"/>
        <w:bottom w:val="none" w:sz="0" w:space="0" w:color="auto"/>
        <w:right w:val="none" w:sz="0" w:space="0" w:color="auto"/>
      </w:divBdr>
    </w:div>
    <w:div w:id="1192913978">
      <w:bodyDiv w:val="1"/>
      <w:marLeft w:val="0"/>
      <w:marRight w:val="0"/>
      <w:marTop w:val="0"/>
      <w:marBottom w:val="0"/>
      <w:divBdr>
        <w:top w:val="none" w:sz="0" w:space="0" w:color="auto"/>
        <w:left w:val="none" w:sz="0" w:space="0" w:color="auto"/>
        <w:bottom w:val="none" w:sz="0" w:space="0" w:color="auto"/>
        <w:right w:val="none" w:sz="0" w:space="0" w:color="auto"/>
      </w:divBdr>
    </w:div>
    <w:div w:id="1194882022">
      <w:bodyDiv w:val="1"/>
      <w:marLeft w:val="0"/>
      <w:marRight w:val="0"/>
      <w:marTop w:val="0"/>
      <w:marBottom w:val="0"/>
      <w:divBdr>
        <w:top w:val="none" w:sz="0" w:space="0" w:color="auto"/>
        <w:left w:val="none" w:sz="0" w:space="0" w:color="auto"/>
        <w:bottom w:val="none" w:sz="0" w:space="0" w:color="auto"/>
        <w:right w:val="none" w:sz="0" w:space="0" w:color="auto"/>
      </w:divBdr>
    </w:div>
    <w:div w:id="1195659823">
      <w:bodyDiv w:val="1"/>
      <w:marLeft w:val="0"/>
      <w:marRight w:val="0"/>
      <w:marTop w:val="0"/>
      <w:marBottom w:val="0"/>
      <w:divBdr>
        <w:top w:val="none" w:sz="0" w:space="0" w:color="auto"/>
        <w:left w:val="none" w:sz="0" w:space="0" w:color="auto"/>
        <w:bottom w:val="none" w:sz="0" w:space="0" w:color="auto"/>
        <w:right w:val="none" w:sz="0" w:space="0" w:color="auto"/>
      </w:divBdr>
    </w:div>
    <w:div w:id="1217618600">
      <w:bodyDiv w:val="1"/>
      <w:marLeft w:val="0"/>
      <w:marRight w:val="0"/>
      <w:marTop w:val="0"/>
      <w:marBottom w:val="0"/>
      <w:divBdr>
        <w:top w:val="none" w:sz="0" w:space="0" w:color="auto"/>
        <w:left w:val="none" w:sz="0" w:space="0" w:color="auto"/>
        <w:bottom w:val="none" w:sz="0" w:space="0" w:color="auto"/>
        <w:right w:val="none" w:sz="0" w:space="0" w:color="auto"/>
      </w:divBdr>
    </w:div>
    <w:div w:id="1225264935">
      <w:bodyDiv w:val="1"/>
      <w:marLeft w:val="0"/>
      <w:marRight w:val="0"/>
      <w:marTop w:val="0"/>
      <w:marBottom w:val="0"/>
      <w:divBdr>
        <w:top w:val="none" w:sz="0" w:space="0" w:color="auto"/>
        <w:left w:val="none" w:sz="0" w:space="0" w:color="auto"/>
        <w:bottom w:val="none" w:sz="0" w:space="0" w:color="auto"/>
        <w:right w:val="none" w:sz="0" w:space="0" w:color="auto"/>
      </w:divBdr>
    </w:div>
    <w:div w:id="1225869126">
      <w:bodyDiv w:val="1"/>
      <w:marLeft w:val="0"/>
      <w:marRight w:val="0"/>
      <w:marTop w:val="0"/>
      <w:marBottom w:val="0"/>
      <w:divBdr>
        <w:top w:val="none" w:sz="0" w:space="0" w:color="auto"/>
        <w:left w:val="none" w:sz="0" w:space="0" w:color="auto"/>
        <w:bottom w:val="none" w:sz="0" w:space="0" w:color="auto"/>
        <w:right w:val="none" w:sz="0" w:space="0" w:color="auto"/>
      </w:divBdr>
    </w:div>
    <w:div w:id="1237782648">
      <w:bodyDiv w:val="1"/>
      <w:marLeft w:val="0"/>
      <w:marRight w:val="0"/>
      <w:marTop w:val="0"/>
      <w:marBottom w:val="0"/>
      <w:divBdr>
        <w:top w:val="none" w:sz="0" w:space="0" w:color="auto"/>
        <w:left w:val="none" w:sz="0" w:space="0" w:color="auto"/>
        <w:bottom w:val="none" w:sz="0" w:space="0" w:color="auto"/>
        <w:right w:val="none" w:sz="0" w:space="0" w:color="auto"/>
      </w:divBdr>
    </w:div>
    <w:div w:id="1257127609">
      <w:bodyDiv w:val="1"/>
      <w:marLeft w:val="0"/>
      <w:marRight w:val="0"/>
      <w:marTop w:val="0"/>
      <w:marBottom w:val="0"/>
      <w:divBdr>
        <w:top w:val="none" w:sz="0" w:space="0" w:color="auto"/>
        <w:left w:val="none" w:sz="0" w:space="0" w:color="auto"/>
        <w:bottom w:val="none" w:sz="0" w:space="0" w:color="auto"/>
        <w:right w:val="none" w:sz="0" w:space="0" w:color="auto"/>
      </w:divBdr>
    </w:div>
    <w:div w:id="1257136921">
      <w:bodyDiv w:val="1"/>
      <w:marLeft w:val="0"/>
      <w:marRight w:val="0"/>
      <w:marTop w:val="0"/>
      <w:marBottom w:val="0"/>
      <w:divBdr>
        <w:top w:val="none" w:sz="0" w:space="0" w:color="auto"/>
        <w:left w:val="none" w:sz="0" w:space="0" w:color="auto"/>
        <w:bottom w:val="none" w:sz="0" w:space="0" w:color="auto"/>
        <w:right w:val="none" w:sz="0" w:space="0" w:color="auto"/>
      </w:divBdr>
    </w:div>
    <w:div w:id="1276905287">
      <w:bodyDiv w:val="1"/>
      <w:marLeft w:val="0"/>
      <w:marRight w:val="0"/>
      <w:marTop w:val="0"/>
      <w:marBottom w:val="0"/>
      <w:divBdr>
        <w:top w:val="none" w:sz="0" w:space="0" w:color="auto"/>
        <w:left w:val="none" w:sz="0" w:space="0" w:color="auto"/>
        <w:bottom w:val="none" w:sz="0" w:space="0" w:color="auto"/>
        <w:right w:val="none" w:sz="0" w:space="0" w:color="auto"/>
      </w:divBdr>
    </w:div>
    <w:div w:id="1283153156">
      <w:bodyDiv w:val="1"/>
      <w:marLeft w:val="0"/>
      <w:marRight w:val="0"/>
      <w:marTop w:val="0"/>
      <w:marBottom w:val="0"/>
      <w:divBdr>
        <w:top w:val="none" w:sz="0" w:space="0" w:color="auto"/>
        <w:left w:val="none" w:sz="0" w:space="0" w:color="auto"/>
        <w:bottom w:val="none" w:sz="0" w:space="0" w:color="auto"/>
        <w:right w:val="none" w:sz="0" w:space="0" w:color="auto"/>
      </w:divBdr>
    </w:div>
    <w:div w:id="1301032785">
      <w:bodyDiv w:val="1"/>
      <w:marLeft w:val="0"/>
      <w:marRight w:val="0"/>
      <w:marTop w:val="0"/>
      <w:marBottom w:val="0"/>
      <w:divBdr>
        <w:top w:val="none" w:sz="0" w:space="0" w:color="auto"/>
        <w:left w:val="none" w:sz="0" w:space="0" w:color="auto"/>
        <w:bottom w:val="none" w:sz="0" w:space="0" w:color="auto"/>
        <w:right w:val="none" w:sz="0" w:space="0" w:color="auto"/>
      </w:divBdr>
    </w:div>
    <w:div w:id="1301761757">
      <w:bodyDiv w:val="1"/>
      <w:marLeft w:val="0"/>
      <w:marRight w:val="0"/>
      <w:marTop w:val="0"/>
      <w:marBottom w:val="0"/>
      <w:divBdr>
        <w:top w:val="none" w:sz="0" w:space="0" w:color="auto"/>
        <w:left w:val="none" w:sz="0" w:space="0" w:color="auto"/>
        <w:bottom w:val="none" w:sz="0" w:space="0" w:color="auto"/>
        <w:right w:val="none" w:sz="0" w:space="0" w:color="auto"/>
      </w:divBdr>
    </w:div>
    <w:div w:id="1315523732">
      <w:bodyDiv w:val="1"/>
      <w:marLeft w:val="0"/>
      <w:marRight w:val="0"/>
      <w:marTop w:val="0"/>
      <w:marBottom w:val="0"/>
      <w:divBdr>
        <w:top w:val="none" w:sz="0" w:space="0" w:color="auto"/>
        <w:left w:val="none" w:sz="0" w:space="0" w:color="auto"/>
        <w:bottom w:val="none" w:sz="0" w:space="0" w:color="auto"/>
        <w:right w:val="none" w:sz="0" w:space="0" w:color="auto"/>
      </w:divBdr>
    </w:div>
    <w:div w:id="1316036015">
      <w:bodyDiv w:val="1"/>
      <w:marLeft w:val="0"/>
      <w:marRight w:val="0"/>
      <w:marTop w:val="0"/>
      <w:marBottom w:val="0"/>
      <w:divBdr>
        <w:top w:val="none" w:sz="0" w:space="0" w:color="auto"/>
        <w:left w:val="none" w:sz="0" w:space="0" w:color="auto"/>
        <w:bottom w:val="none" w:sz="0" w:space="0" w:color="auto"/>
        <w:right w:val="none" w:sz="0" w:space="0" w:color="auto"/>
      </w:divBdr>
    </w:div>
    <w:div w:id="1322394839">
      <w:bodyDiv w:val="1"/>
      <w:marLeft w:val="0"/>
      <w:marRight w:val="0"/>
      <w:marTop w:val="0"/>
      <w:marBottom w:val="0"/>
      <w:divBdr>
        <w:top w:val="none" w:sz="0" w:space="0" w:color="auto"/>
        <w:left w:val="none" w:sz="0" w:space="0" w:color="auto"/>
        <w:bottom w:val="none" w:sz="0" w:space="0" w:color="auto"/>
        <w:right w:val="none" w:sz="0" w:space="0" w:color="auto"/>
      </w:divBdr>
    </w:div>
    <w:div w:id="1338338282">
      <w:bodyDiv w:val="1"/>
      <w:marLeft w:val="0"/>
      <w:marRight w:val="0"/>
      <w:marTop w:val="0"/>
      <w:marBottom w:val="0"/>
      <w:divBdr>
        <w:top w:val="none" w:sz="0" w:space="0" w:color="auto"/>
        <w:left w:val="none" w:sz="0" w:space="0" w:color="auto"/>
        <w:bottom w:val="none" w:sz="0" w:space="0" w:color="auto"/>
        <w:right w:val="none" w:sz="0" w:space="0" w:color="auto"/>
      </w:divBdr>
    </w:div>
    <w:div w:id="1347563985">
      <w:bodyDiv w:val="1"/>
      <w:marLeft w:val="0"/>
      <w:marRight w:val="0"/>
      <w:marTop w:val="0"/>
      <w:marBottom w:val="0"/>
      <w:divBdr>
        <w:top w:val="none" w:sz="0" w:space="0" w:color="auto"/>
        <w:left w:val="none" w:sz="0" w:space="0" w:color="auto"/>
        <w:bottom w:val="none" w:sz="0" w:space="0" w:color="auto"/>
        <w:right w:val="none" w:sz="0" w:space="0" w:color="auto"/>
      </w:divBdr>
    </w:div>
    <w:div w:id="1354064936">
      <w:bodyDiv w:val="1"/>
      <w:marLeft w:val="0"/>
      <w:marRight w:val="0"/>
      <w:marTop w:val="0"/>
      <w:marBottom w:val="0"/>
      <w:divBdr>
        <w:top w:val="none" w:sz="0" w:space="0" w:color="auto"/>
        <w:left w:val="none" w:sz="0" w:space="0" w:color="auto"/>
        <w:bottom w:val="none" w:sz="0" w:space="0" w:color="auto"/>
        <w:right w:val="none" w:sz="0" w:space="0" w:color="auto"/>
      </w:divBdr>
    </w:div>
    <w:div w:id="1374232015">
      <w:bodyDiv w:val="1"/>
      <w:marLeft w:val="0"/>
      <w:marRight w:val="0"/>
      <w:marTop w:val="0"/>
      <w:marBottom w:val="0"/>
      <w:divBdr>
        <w:top w:val="none" w:sz="0" w:space="0" w:color="auto"/>
        <w:left w:val="none" w:sz="0" w:space="0" w:color="auto"/>
        <w:bottom w:val="none" w:sz="0" w:space="0" w:color="auto"/>
        <w:right w:val="none" w:sz="0" w:space="0" w:color="auto"/>
      </w:divBdr>
    </w:div>
    <w:div w:id="1381055763">
      <w:bodyDiv w:val="1"/>
      <w:marLeft w:val="0"/>
      <w:marRight w:val="0"/>
      <w:marTop w:val="0"/>
      <w:marBottom w:val="0"/>
      <w:divBdr>
        <w:top w:val="none" w:sz="0" w:space="0" w:color="auto"/>
        <w:left w:val="none" w:sz="0" w:space="0" w:color="auto"/>
        <w:bottom w:val="none" w:sz="0" w:space="0" w:color="auto"/>
        <w:right w:val="none" w:sz="0" w:space="0" w:color="auto"/>
      </w:divBdr>
    </w:div>
    <w:div w:id="1394311067">
      <w:bodyDiv w:val="1"/>
      <w:marLeft w:val="0"/>
      <w:marRight w:val="0"/>
      <w:marTop w:val="0"/>
      <w:marBottom w:val="0"/>
      <w:divBdr>
        <w:top w:val="none" w:sz="0" w:space="0" w:color="auto"/>
        <w:left w:val="none" w:sz="0" w:space="0" w:color="auto"/>
        <w:bottom w:val="none" w:sz="0" w:space="0" w:color="auto"/>
        <w:right w:val="none" w:sz="0" w:space="0" w:color="auto"/>
      </w:divBdr>
    </w:div>
    <w:div w:id="1422137475">
      <w:bodyDiv w:val="1"/>
      <w:marLeft w:val="0"/>
      <w:marRight w:val="0"/>
      <w:marTop w:val="0"/>
      <w:marBottom w:val="0"/>
      <w:divBdr>
        <w:top w:val="none" w:sz="0" w:space="0" w:color="auto"/>
        <w:left w:val="none" w:sz="0" w:space="0" w:color="auto"/>
        <w:bottom w:val="none" w:sz="0" w:space="0" w:color="auto"/>
        <w:right w:val="none" w:sz="0" w:space="0" w:color="auto"/>
      </w:divBdr>
    </w:div>
    <w:div w:id="1428044067">
      <w:bodyDiv w:val="1"/>
      <w:marLeft w:val="0"/>
      <w:marRight w:val="0"/>
      <w:marTop w:val="0"/>
      <w:marBottom w:val="0"/>
      <w:divBdr>
        <w:top w:val="none" w:sz="0" w:space="0" w:color="auto"/>
        <w:left w:val="none" w:sz="0" w:space="0" w:color="auto"/>
        <w:bottom w:val="none" w:sz="0" w:space="0" w:color="auto"/>
        <w:right w:val="none" w:sz="0" w:space="0" w:color="auto"/>
      </w:divBdr>
    </w:div>
    <w:div w:id="1436707644">
      <w:bodyDiv w:val="1"/>
      <w:marLeft w:val="0"/>
      <w:marRight w:val="0"/>
      <w:marTop w:val="0"/>
      <w:marBottom w:val="0"/>
      <w:divBdr>
        <w:top w:val="none" w:sz="0" w:space="0" w:color="auto"/>
        <w:left w:val="none" w:sz="0" w:space="0" w:color="auto"/>
        <w:bottom w:val="none" w:sz="0" w:space="0" w:color="auto"/>
        <w:right w:val="none" w:sz="0" w:space="0" w:color="auto"/>
      </w:divBdr>
    </w:div>
    <w:div w:id="1508250148">
      <w:bodyDiv w:val="1"/>
      <w:marLeft w:val="0"/>
      <w:marRight w:val="0"/>
      <w:marTop w:val="0"/>
      <w:marBottom w:val="0"/>
      <w:divBdr>
        <w:top w:val="none" w:sz="0" w:space="0" w:color="auto"/>
        <w:left w:val="none" w:sz="0" w:space="0" w:color="auto"/>
        <w:bottom w:val="none" w:sz="0" w:space="0" w:color="auto"/>
        <w:right w:val="none" w:sz="0" w:space="0" w:color="auto"/>
      </w:divBdr>
      <w:divsChild>
        <w:div w:id="176625434">
          <w:marLeft w:val="0"/>
          <w:marRight w:val="0"/>
          <w:marTop w:val="0"/>
          <w:marBottom w:val="0"/>
          <w:divBdr>
            <w:top w:val="none" w:sz="0" w:space="0" w:color="auto"/>
            <w:left w:val="none" w:sz="0" w:space="0" w:color="auto"/>
            <w:bottom w:val="none" w:sz="0" w:space="0" w:color="auto"/>
            <w:right w:val="none" w:sz="0" w:space="0" w:color="auto"/>
          </w:divBdr>
          <w:divsChild>
            <w:div w:id="8304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85363">
      <w:bodyDiv w:val="1"/>
      <w:marLeft w:val="0"/>
      <w:marRight w:val="0"/>
      <w:marTop w:val="0"/>
      <w:marBottom w:val="0"/>
      <w:divBdr>
        <w:top w:val="none" w:sz="0" w:space="0" w:color="auto"/>
        <w:left w:val="none" w:sz="0" w:space="0" w:color="auto"/>
        <w:bottom w:val="none" w:sz="0" w:space="0" w:color="auto"/>
        <w:right w:val="none" w:sz="0" w:space="0" w:color="auto"/>
      </w:divBdr>
    </w:div>
    <w:div w:id="1513951525">
      <w:bodyDiv w:val="1"/>
      <w:marLeft w:val="0"/>
      <w:marRight w:val="0"/>
      <w:marTop w:val="0"/>
      <w:marBottom w:val="0"/>
      <w:divBdr>
        <w:top w:val="none" w:sz="0" w:space="0" w:color="auto"/>
        <w:left w:val="none" w:sz="0" w:space="0" w:color="auto"/>
        <w:bottom w:val="none" w:sz="0" w:space="0" w:color="auto"/>
        <w:right w:val="none" w:sz="0" w:space="0" w:color="auto"/>
      </w:divBdr>
    </w:div>
    <w:div w:id="1535383131">
      <w:bodyDiv w:val="1"/>
      <w:marLeft w:val="0"/>
      <w:marRight w:val="0"/>
      <w:marTop w:val="0"/>
      <w:marBottom w:val="0"/>
      <w:divBdr>
        <w:top w:val="none" w:sz="0" w:space="0" w:color="auto"/>
        <w:left w:val="none" w:sz="0" w:space="0" w:color="auto"/>
        <w:bottom w:val="none" w:sz="0" w:space="0" w:color="auto"/>
        <w:right w:val="none" w:sz="0" w:space="0" w:color="auto"/>
      </w:divBdr>
      <w:divsChild>
        <w:div w:id="1003237648">
          <w:marLeft w:val="0"/>
          <w:marRight w:val="0"/>
          <w:marTop w:val="0"/>
          <w:marBottom w:val="0"/>
          <w:divBdr>
            <w:top w:val="none" w:sz="0" w:space="0" w:color="auto"/>
            <w:left w:val="none" w:sz="0" w:space="0" w:color="auto"/>
            <w:bottom w:val="none" w:sz="0" w:space="0" w:color="auto"/>
            <w:right w:val="none" w:sz="0" w:space="0" w:color="auto"/>
          </w:divBdr>
          <w:divsChild>
            <w:div w:id="47036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70826">
      <w:bodyDiv w:val="1"/>
      <w:marLeft w:val="0"/>
      <w:marRight w:val="0"/>
      <w:marTop w:val="0"/>
      <w:marBottom w:val="0"/>
      <w:divBdr>
        <w:top w:val="none" w:sz="0" w:space="0" w:color="auto"/>
        <w:left w:val="none" w:sz="0" w:space="0" w:color="auto"/>
        <w:bottom w:val="none" w:sz="0" w:space="0" w:color="auto"/>
        <w:right w:val="none" w:sz="0" w:space="0" w:color="auto"/>
      </w:divBdr>
    </w:div>
    <w:div w:id="1543515705">
      <w:bodyDiv w:val="1"/>
      <w:marLeft w:val="0"/>
      <w:marRight w:val="0"/>
      <w:marTop w:val="0"/>
      <w:marBottom w:val="0"/>
      <w:divBdr>
        <w:top w:val="none" w:sz="0" w:space="0" w:color="auto"/>
        <w:left w:val="none" w:sz="0" w:space="0" w:color="auto"/>
        <w:bottom w:val="none" w:sz="0" w:space="0" w:color="auto"/>
        <w:right w:val="none" w:sz="0" w:space="0" w:color="auto"/>
      </w:divBdr>
    </w:div>
    <w:div w:id="1553037881">
      <w:bodyDiv w:val="1"/>
      <w:marLeft w:val="0"/>
      <w:marRight w:val="0"/>
      <w:marTop w:val="0"/>
      <w:marBottom w:val="0"/>
      <w:divBdr>
        <w:top w:val="none" w:sz="0" w:space="0" w:color="auto"/>
        <w:left w:val="none" w:sz="0" w:space="0" w:color="auto"/>
        <w:bottom w:val="none" w:sz="0" w:space="0" w:color="auto"/>
        <w:right w:val="none" w:sz="0" w:space="0" w:color="auto"/>
      </w:divBdr>
    </w:div>
    <w:div w:id="1558205899">
      <w:bodyDiv w:val="1"/>
      <w:marLeft w:val="0"/>
      <w:marRight w:val="0"/>
      <w:marTop w:val="0"/>
      <w:marBottom w:val="0"/>
      <w:divBdr>
        <w:top w:val="none" w:sz="0" w:space="0" w:color="auto"/>
        <w:left w:val="none" w:sz="0" w:space="0" w:color="auto"/>
        <w:bottom w:val="none" w:sz="0" w:space="0" w:color="auto"/>
        <w:right w:val="none" w:sz="0" w:space="0" w:color="auto"/>
      </w:divBdr>
    </w:div>
    <w:div w:id="1559129431">
      <w:bodyDiv w:val="1"/>
      <w:marLeft w:val="0"/>
      <w:marRight w:val="0"/>
      <w:marTop w:val="0"/>
      <w:marBottom w:val="0"/>
      <w:divBdr>
        <w:top w:val="none" w:sz="0" w:space="0" w:color="auto"/>
        <w:left w:val="none" w:sz="0" w:space="0" w:color="auto"/>
        <w:bottom w:val="none" w:sz="0" w:space="0" w:color="auto"/>
        <w:right w:val="none" w:sz="0" w:space="0" w:color="auto"/>
      </w:divBdr>
    </w:div>
    <w:div w:id="1567179440">
      <w:bodyDiv w:val="1"/>
      <w:marLeft w:val="0"/>
      <w:marRight w:val="0"/>
      <w:marTop w:val="0"/>
      <w:marBottom w:val="0"/>
      <w:divBdr>
        <w:top w:val="none" w:sz="0" w:space="0" w:color="auto"/>
        <w:left w:val="none" w:sz="0" w:space="0" w:color="auto"/>
        <w:bottom w:val="none" w:sz="0" w:space="0" w:color="auto"/>
        <w:right w:val="none" w:sz="0" w:space="0" w:color="auto"/>
      </w:divBdr>
    </w:div>
    <w:div w:id="1577279090">
      <w:bodyDiv w:val="1"/>
      <w:marLeft w:val="0"/>
      <w:marRight w:val="0"/>
      <w:marTop w:val="0"/>
      <w:marBottom w:val="0"/>
      <w:divBdr>
        <w:top w:val="none" w:sz="0" w:space="0" w:color="auto"/>
        <w:left w:val="none" w:sz="0" w:space="0" w:color="auto"/>
        <w:bottom w:val="none" w:sz="0" w:space="0" w:color="auto"/>
        <w:right w:val="none" w:sz="0" w:space="0" w:color="auto"/>
      </w:divBdr>
    </w:div>
    <w:div w:id="1597859153">
      <w:bodyDiv w:val="1"/>
      <w:marLeft w:val="0"/>
      <w:marRight w:val="0"/>
      <w:marTop w:val="0"/>
      <w:marBottom w:val="0"/>
      <w:divBdr>
        <w:top w:val="none" w:sz="0" w:space="0" w:color="auto"/>
        <w:left w:val="none" w:sz="0" w:space="0" w:color="auto"/>
        <w:bottom w:val="none" w:sz="0" w:space="0" w:color="auto"/>
        <w:right w:val="none" w:sz="0" w:space="0" w:color="auto"/>
      </w:divBdr>
    </w:div>
    <w:div w:id="1602834766">
      <w:bodyDiv w:val="1"/>
      <w:marLeft w:val="0"/>
      <w:marRight w:val="0"/>
      <w:marTop w:val="0"/>
      <w:marBottom w:val="0"/>
      <w:divBdr>
        <w:top w:val="none" w:sz="0" w:space="0" w:color="auto"/>
        <w:left w:val="none" w:sz="0" w:space="0" w:color="auto"/>
        <w:bottom w:val="none" w:sz="0" w:space="0" w:color="auto"/>
        <w:right w:val="none" w:sz="0" w:space="0" w:color="auto"/>
      </w:divBdr>
    </w:div>
    <w:div w:id="1664505347">
      <w:bodyDiv w:val="1"/>
      <w:marLeft w:val="0"/>
      <w:marRight w:val="0"/>
      <w:marTop w:val="0"/>
      <w:marBottom w:val="0"/>
      <w:divBdr>
        <w:top w:val="none" w:sz="0" w:space="0" w:color="auto"/>
        <w:left w:val="none" w:sz="0" w:space="0" w:color="auto"/>
        <w:bottom w:val="none" w:sz="0" w:space="0" w:color="auto"/>
        <w:right w:val="none" w:sz="0" w:space="0" w:color="auto"/>
      </w:divBdr>
    </w:div>
    <w:div w:id="1672020915">
      <w:bodyDiv w:val="1"/>
      <w:marLeft w:val="0"/>
      <w:marRight w:val="0"/>
      <w:marTop w:val="0"/>
      <w:marBottom w:val="0"/>
      <w:divBdr>
        <w:top w:val="none" w:sz="0" w:space="0" w:color="auto"/>
        <w:left w:val="none" w:sz="0" w:space="0" w:color="auto"/>
        <w:bottom w:val="none" w:sz="0" w:space="0" w:color="auto"/>
        <w:right w:val="none" w:sz="0" w:space="0" w:color="auto"/>
      </w:divBdr>
    </w:div>
    <w:div w:id="1692341279">
      <w:bodyDiv w:val="1"/>
      <w:marLeft w:val="0"/>
      <w:marRight w:val="0"/>
      <w:marTop w:val="0"/>
      <w:marBottom w:val="0"/>
      <w:divBdr>
        <w:top w:val="none" w:sz="0" w:space="0" w:color="auto"/>
        <w:left w:val="none" w:sz="0" w:space="0" w:color="auto"/>
        <w:bottom w:val="none" w:sz="0" w:space="0" w:color="auto"/>
        <w:right w:val="none" w:sz="0" w:space="0" w:color="auto"/>
      </w:divBdr>
    </w:div>
    <w:div w:id="1700008723">
      <w:bodyDiv w:val="1"/>
      <w:marLeft w:val="0"/>
      <w:marRight w:val="0"/>
      <w:marTop w:val="0"/>
      <w:marBottom w:val="0"/>
      <w:divBdr>
        <w:top w:val="none" w:sz="0" w:space="0" w:color="auto"/>
        <w:left w:val="none" w:sz="0" w:space="0" w:color="auto"/>
        <w:bottom w:val="none" w:sz="0" w:space="0" w:color="auto"/>
        <w:right w:val="none" w:sz="0" w:space="0" w:color="auto"/>
      </w:divBdr>
    </w:div>
    <w:div w:id="1705905695">
      <w:bodyDiv w:val="1"/>
      <w:marLeft w:val="0"/>
      <w:marRight w:val="0"/>
      <w:marTop w:val="0"/>
      <w:marBottom w:val="0"/>
      <w:divBdr>
        <w:top w:val="none" w:sz="0" w:space="0" w:color="auto"/>
        <w:left w:val="none" w:sz="0" w:space="0" w:color="auto"/>
        <w:bottom w:val="none" w:sz="0" w:space="0" w:color="auto"/>
        <w:right w:val="none" w:sz="0" w:space="0" w:color="auto"/>
      </w:divBdr>
    </w:div>
    <w:div w:id="1713339115">
      <w:bodyDiv w:val="1"/>
      <w:marLeft w:val="0"/>
      <w:marRight w:val="0"/>
      <w:marTop w:val="0"/>
      <w:marBottom w:val="0"/>
      <w:divBdr>
        <w:top w:val="none" w:sz="0" w:space="0" w:color="auto"/>
        <w:left w:val="none" w:sz="0" w:space="0" w:color="auto"/>
        <w:bottom w:val="none" w:sz="0" w:space="0" w:color="auto"/>
        <w:right w:val="none" w:sz="0" w:space="0" w:color="auto"/>
      </w:divBdr>
    </w:div>
    <w:div w:id="1720713582">
      <w:bodyDiv w:val="1"/>
      <w:marLeft w:val="0"/>
      <w:marRight w:val="0"/>
      <w:marTop w:val="0"/>
      <w:marBottom w:val="0"/>
      <w:divBdr>
        <w:top w:val="none" w:sz="0" w:space="0" w:color="auto"/>
        <w:left w:val="none" w:sz="0" w:space="0" w:color="auto"/>
        <w:bottom w:val="none" w:sz="0" w:space="0" w:color="auto"/>
        <w:right w:val="none" w:sz="0" w:space="0" w:color="auto"/>
      </w:divBdr>
    </w:div>
    <w:div w:id="1732344077">
      <w:bodyDiv w:val="1"/>
      <w:marLeft w:val="0"/>
      <w:marRight w:val="0"/>
      <w:marTop w:val="0"/>
      <w:marBottom w:val="0"/>
      <w:divBdr>
        <w:top w:val="none" w:sz="0" w:space="0" w:color="auto"/>
        <w:left w:val="none" w:sz="0" w:space="0" w:color="auto"/>
        <w:bottom w:val="none" w:sz="0" w:space="0" w:color="auto"/>
        <w:right w:val="none" w:sz="0" w:space="0" w:color="auto"/>
      </w:divBdr>
    </w:div>
    <w:div w:id="1758819610">
      <w:bodyDiv w:val="1"/>
      <w:marLeft w:val="0"/>
      <w:marRight w:val="0"/>
      <w:marTop w:val="0"/>
      <w:marBottom w:val="0"/>
      <w:divBdr>
        <w:top w:val="none" w:sz="0" w:space="0" w:color="auto"/>
        <w:left w:val="none" w:sz="0" w:space="0" w:color="auto"/>
        <w:bottom w:val="none" w:sz="0" w:space="0" w:color="auto"/>
        <w:right w:val="none" w:sz="0" w:space="0" w:color="auto"/>
      </w:divBdr>
    </w:div>
    <w:div w:id="1771268107">
      <w:bodyDiv w:val="1"/>
      <w:marLeft w:val="0"/>
      <w:marRight w:val="0"/>
      <w:marTop w:val="0"/>
      <w:marBottom w:val="0"/>
      <w:divBdr>
        <w:top w:val="none" w:sz="0" w:space="0" w:color="auto"/>
        <w:left w:val="none" w:sz="0" w:space="0" w:color="auto"/>
        <w:bottom w:val="none" w:sz="0" w:space="0" w:color="auto"/>
        <w:right w:val="none" w:sz="0" w:space="0" w:color="auto"/>
      </w:divBdr>
    </w:div>
    <w:div w:id="1786927279">
      <w:bodyDiv w:val="1"/>
      <w:marLeft w:val="0"/>
      <w:marRight w:val="0"/>
      <w:marTop w:val="0"/>
      <w:marBottom w:val="0"/>
      <w:divBdr>
        <w:top w:val="none" w:sz="0" w:space="0" w:color="auto"/>
        <w:left w:val="none" w:sz="0" w:space="0" w:color="auto"/>
        <w:bottom w:val="none" w:sz="0" w:space="0" w:color="auto"/>
        <w:right w:val="none" w:sz="0" w:space="0" w:color="auto"/>
      </w:divBdr>
    </w:div>
    <w:div w:id="1808548261">
      <w:bodyDiv w:val="1"/>
      <w:marLeft w:val="0"/>
      <w:marRight w:val="0"/>
      <w:marTop w:val="0"/>
      <w:marBottom w:val="0"/>
      <w:divBdr>
        <w:top w:val="none" w:sz="0" w:space="0" w:color="auto"/>
        <w:left w:val="none" w:sz="0" w:space="0" w:color="auto"/>
        <w:bottom w:val="none" w:sz="0" w:space="0" w:color="auto"/>
        <w:right w:val="none" w:sz="0" w:space="0" w:color="auto"/>
      </w:divBdr>
    </w:div>
    <w:div w:id="1827161512">
      <w:bodyDiv w:val="1"/>
      <w:marLeft w:val="0"/>
      <w:marRight w:val="0"/>
      <w:marTop w:val="0"/>
      <w:marBottom w:val="0"/>
      <w:divBdr>
        <w:top w:val="none" w:sz="0" w:space="0" w:color="auto"/>
        <w:left w:val="none" w:sz="0" w:space="0" w:color="auto"/>
        <w:bottom w:val="none" w:sz="0" w:space="0" w:color="auto"/>
        <w:right w:val="none" w:sz="0" w:space="0" w:color="auto"/>
      </w:divBdr>
    </w:div>
    <w:div w:id="1849707145">
      <w:bodyDiv w:val="1"/>
      <w:marLeft w:val="0"/>
      <w:marRight w:val="0"/>
      <w:marTop w:val="0"/>
      <w:marBottom w:val="0"/>
      <w:divBdr>
        <w:top w:val="none" w:sz="0" w:space="0" w:color="auto"/>
        <w:left w:val="none" w:sz="0" w:space="0" w:color="auto"/>
        <w:bottom w:val="none" w:sz="0" w:space="0" w:color="auto"/>
        <w:right w:val="none" w:sz="0" w:space="0" w:color="auto"/>
      </w:divBdr>
    </w:div>
    <w:div w:id="1869562868">
      <w:bodyDiv w:val="1"/>
      <w:marLeft w:val="0"/>
      <w:marRight w:val="0"/>
      <w:marTop w:val="0"/>
      <w:marBottom w:val="0"/>
      <w:divBdr>
        <w:top w:val="none" w:sz="0" w:space="0" w:color="auto"/>
        <w:left w:val="none" w:sz="0" w:space="0" w:color="auto"/>
        <w:bottom w:val="none" w:sz="0" w:space="0" w:color="auto"/>
        <w:right w:val="none" w:sz="0" w:space="0" w:color="auto"/>
      </w:divBdr>
    </w:div>
    <w:div w:id="1872764077">
      <w:bodyDiv w:val="1"/>
      <w:marLeft w:val="0"/>
      <w:marRight w:val="0"/>
      <w:marTop w:val="0"/>
      <w:marBottom w:val="0"/>
      <w:divBdr>
        <w:top w:val="none" w:sz="0" w:space="0" w:color="auto"/>
        <w:left w:val="none" w:sz="0" w:space="0" w:color="auto"/>
        <w:bottom w:val="none" w:sz="0" w:space="0" w:color="auto"/>
        <w:right w:val="none" w:sz="0" w:space="0" w:color="auto"/>
      </w:divBdr>
    </w:div>
    <w:div w:id="1881671038">
      <w:bodyDiv w:val="1"/>
      <w:marLeft w:val="0"/>
      <w:marRight w:val="0"/>
      <w:marTop w:val="0"/>
      <w:marBottom w:val="0"/>
      <w:divBdr>
        <w:top w:val="none" w:sz="0" w:space="0" w:color="auto"/>
        <w:left w:val="none" w:sz="0" w:space="0" w:color="auto"/>
        <w:bottom w:val="none" w:sz="0" w:space="0" w:color="auto"/>
        <w:right w:val="none" w:sz="0" w:space="0" w:color="auto"/>
      </w:divBdr>
    </w:div>
    <w:div w:id="1883051986">
      <w:bodyDiv w:val="1"/>
      <w:marLeft w:val="0"/>
      <w:marRight w:val="0"/>
      <w:marTop w:val="0"/>
      <w:marBottom w:val="0"/>
      <w:divBdr>
        <w:top w:val="none" w:sz="0" w:space="0" w:color="auto"/>
        <w:left w:val="none" w:sz="0" w:space="0" w:color="auto"/>
        <w:bottom w:val="none" w:sz="0" w:space="0" w:color="auto"/>
        <w:right w:val="none" w:sz="0" w:space="0" w:color="auto"/>
      </w:divBdr>
    </w:div>
    <w:div w:id="1888294548">
      <w:bodyDiv w:val="1"/>
      <w:marLeft w:val="0"/>
      <w:marRight w:val="0"/>
      <w:marTop w:val="0"/>
      <w:marBottom w:val="0"/>
      <w:divBdr>
        <w:top w:val="none" w:sz="0" w:space="0" w:color="auto"/>
        <w:left w:val="none" w:sz="0" w:space="0" w:color="auto"/>
        <w:bottom w:val="none" w:sz="0" w:space="0" w:color="auto"/>
        <w:right w:val="none" w:sz="0" w:space="0" w:color="auto"/>
      </w:divBdr>
    </w:div>
    <w:div w:id="1888570783">
      <w:bodyDiv w:val="1"/>
      <w:marLeft w:val="0"/>
      <w:marRight w:val="0"/>
      <w:marTop w:val="0"/>
      <w:marBottom w:val="0"/>
      <w:divBdr>
        <w:top w:val="none" w:sz="0" w:space="0" w:color="auto"/>
        <w:left w:val="none" w:sz="0" w:space="0" w:color="auto"/>
        <w:bottom w:val="none" w:sz="0" w:space="0" w:color="auto"/>
        <w:right w:val="none" w:sz="0" w:space="0" w:color="auto"/>
      </w:divBdr>
    </w:div>
    <w:div w:id="1895314577">
      <w:bodyDiv w:val="1"/>
      <w:marLeft w:val="0"/>
      <w:marRight w:val="0"/>
      <w:marTop w:val="0"/>
      <w:marBottom w:val="0"/>
      <w:divBdr>
        <w:top w:val="none" w:sz="0" w:space="0" w:color="auto"/>
        <w:left w:val="none" w:sz="0" w:space="0" w:color="auto"/>
        <w:bottom w:val="none" w:sz="0" w:space="0" w:color="auto"/>
        <w:right w:val="none" w:sz="0" w:space="0" w:color="auto"/>
      </w:divBdr>
      <w:divsChild>
        <w:div w:id="1261789737">
          <w:marLeft w:val="0"/>
          <w:marRight w:val="0"/>
          <w:marTop w:val="0"/>
          <w:marBottom w:val="0"/>
          <w:divBdr>
            <w:top w:val="none" w:sz="0" w:space="0" w:color="auto"/>
            <w:left w:val="none" w:sz="0" w:space="0" w:color="auto"/>
            <w:bottom w:val="none" w:sz="0" w:space="0" w:color="auto"/>
            <w:right w:val="none" w:sz="0" w:space="0" w:color="auto"/>
          </w:divBdr>
          <w:divsChild>
            <w:div w:id="15509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8897">
      <w:bodyDiv w:val="1"/>
      <w:marLeft w:val="0"/>
      <w:marRight w:val="0"/>
      <w:marTop w:val="0"/>
      <w:marBottom w:val="0"/>
      <w:divBdr>
        <w:top w:val="none" w:sz="0" w:space="0" w:color="auto"/>
        <w:left w:val="none" w:sz="0" w:space="0" w:color="auto"/>
        <w:bottom w:val="none" w:sz="0" w:space="0" w:color="auto"/>
        <w:right w:val="none" w:sz="0" w:space="0" w:color="auto"/>
      </w:divBdr>
    </w:div>
    <w:div w:id="1902209307">
      <w:bodyDiv w:val="1"/>
      <w:marLeft w:val="0"/>
      <w:marRight w:val="0"/>
      <w:marTop w:val="0"/>
      <w:marBottom w:val="0"/>
      <w:divBdr>
        <w:top w:val="none" w:sz="0" w:space="0" w:color="auto"/>
        <w:left w:val="none" w:sz="0" w:space="0" w:color="auto"/>
        <w:bottom w:val="none" w:sz="0" w:space="0" w:color="auto"/>
        <w:right w:val="none" w:sz="0" w:space="0" w:color="auto"/>
      </w:divBdr>
    </w:div>
    <w:div w:id="1912419659">
      <w:bodyDiv w:val="1"/>
      <w:marLeft w:val="0"/>
      <w:marRight w:val="0"/>
      <w:marTop w:val="0"/>
      <w:marBottom w:val="0"/>
      <w:divBdr>
        <w:top w:val="none" w:sz="0" w:space="0" w:color="auto"/>
        <w:left w:val="none" w:sz="0" w:space="0" w:color="auto"/>
        <w:bottom w:val="none" w:sz="0" w:space="0" w:color="auto"/>
        <w:right w:val="none" w:sz="0" w:space="0" w:color="auto"/>
      </w:divBdr>
    </w:div>
    <w:div w:id="1938710449">
      <w:bodyDiv w:val="1"/>
      <w:marLeft w:val="0"/>
      <w:marRight w:val="0"/>
      <w:marTop w:val="0"/>
      <w:marBottom w:val="0"/>
      <w:divBdr>
        <w:top w:val="none" w:sz="0" w:space="0" w:color="auto"/>
        <w:left w:val="none" w:sz="0" w:space="0" w:color="auto"/>
        <w:bottom w:val="none" w:sz="0" w:space="0" w:color="auto"/>
        <w:right w:val="none" w:sz="0" w:space="0" w:color="auto"/>
      </w:divBdr>
    </w:div>
    <w:div w:id="1939479027">
      <w:bodyDiv w:val="1"/>
      <w:marLeft w:val="0"/>
      <w:marRight w:val="0"/>
      <w:marTop w:val="0"/>
      <w:marBottom w:val="0"/>
      <w:divBdr>
        <w:top w:val="none" w:sz="0" w:space="0" w:color="auto"/>
        <w:left w:val="none" w:sz="0" w:space="0" w:color="auto"/>
        <w:bottom w:val="none" w:sz="0" w:space="0" w:color="auto"/>
        <w:right w:val="none" w:sz="0" w:space="0" w:color="auto"/>
      </w:divBdr>
    </w:div>
    <w:div w:id="1959795616">
      <w:bodyDiv w:val="1"/>
      <w:marLeft w:val="0"/>
      <w:marRight w:val="0"/>
      <w:marTop w:val="0"/>
      <w:marBottom w:val="0"/>
      <w:divBdr>
        <w:top w:val="none" w:sz="0" w:space="0" w:color="auto"/>
        <w:left w:val="none" w:sz="0" w:space="0" w:color="auto"/>
        <w:bottom w:val="none" w:sz="0" w:space="0" w:color="auto"/>
        <w:right w:val="none" w:sz="0" w:space="0" w:color="auto"/>
      </w:divBdr>
    </w:div>
    <w:div w:id="2012028373">
      <w:bodyDiv w:val="1"/>
      <w:marLeft w:val="0"/>
      <w:marRight w:val="0"/>
      <w:marTop w:val="0"/>
      <w:marBottom w:val="0"/>
      <w:divBdr>
        <w:top w:val="none" w:sz="0" w:space="0" w:color="auto"/>
        <w:left w:val="none" w:sz="0" w:space="0" w:color="auto"/>
        <w:bottom w:val="none" w:sz="0" w:space="0" w:color="auto"/>
        <w:right w:val="none" w:sz="0" w:space="0" w:color="auto"/>
      </w:divBdr>
    </w:div>
    <w:div w:id="2022077058">
      <w:bodyDiv w:val="1"/>
      <w:marLeft w:val="0"/>
      <w:marRight w:val="0"/>
      <w:marTop w:val="0"/>
      <w:marBottom w:val="0"/>
      <w:divBdr>
        <w:top w:val="none" w:sz="0" w:space="0" w:color="auto"/>
        <w:left w:val="none" w:sz="0" w:space="0" w:color="auto"/>
        <w:bottom w:val="none" w:sz="0" w:space="0" w:color="auto"/>
        <w:right w:val="none" w:sz="0" w:space="0" w:color="auto"/>
      </w:divBdr>
    </w:div>
    <w:div w:id="2046321049">
      <w:bodyDiv w:val="1"/>
      <w:marLeft w:val="0"/>
      <w:marRight w:val="0"/>
      <w:marTop w:val="0"/>
      <w:marBottom w:val="0"/>
      <w:divBdr>
        <w:top w:val="none" w:sz="0" w:space="0" w:color="auto"/>
        <w:left w:val="none" w:sz="0" w:space="0" w:color="auto"/>
        <w:bottom w:val="none" w:sz="0" w:space="0" w:color="auto"/>
        <w:right w:val="none" w:sz="0" w:space="0" w:color="auto"/>
      </w:divBdr>
    </w:div>
    <w:div w:id="2061173844">
      <w:bodyDiv w:val="1"/>
      <w:marLeft w:val="0"/>
      <w:marRight w:val="0"/>
      <w:marTop w:val="0"/>
      <w:marBottom w:val="0"/>
      <w:divBdr>
        <w:top w:val="none" w:sz="0" w:space="0" w:color="auto"/>
        <w:left w:val="none" w:sz="0" w:space="0" w:color="auto"/>
        <w:bottom w:val="none" w:sz="0" w:space="0" w:color="auto"/>
        <w:right w:val="none" w:sz="0" w:space="0" w:color="auto"/>
      </w:divBdr>
    </w:div>
    <w:div w:id="2065375292">
      <w:bodyDiv w:val="1"/>
      <w:marLeft w:val="0"/>
      <w:marRight w:val="0"/>
      <w:marTop w:val="0"/>
      <w:marBottom w:val="0"/>
      <w:divBdr>
        <w:top w:val="none" w:sz="0" w:space="0" w:color="auto"/>
        <w:left w:val="none" w:sz="0" w:space="0" w:color="auto"/>
        <w:bottom w:val="none" w:sz="0" w:space="0" w:color="auto"/>
        <w:right w:val="none" w:sz="0" w:space="0" w:color="auto"/>
      </w:divBdr>
    </w:div>
    <w:div w:id="2069186670">
      <w:bodyDiv w:val="1"/>
      <w:marLeft w:val="0"/>
      <w:marRight w:val="0"/>
      <w:marTop w:val="0"/>
      <w:marBottom w:val="0"/>
      <w:divBdr>
        <w:top w:val="none" w:sz="0" w:space="0" w:color="auto"/>
        <w:left w:val="none" w:sz="0" w:space="0" w:color="auto"/>
        <w:bottom w:val="none" w:sz="0" w:space="0" w:color="auto"/>
        <w:right w:val="none" w:sz="0" w:space="0" w:color="auto"/>
      </w:divBdr>
    </w:div>
    <w:div w:id="2088067453">
      <w:bodyDiv w:val="1"/>
      <w:marLeft w:val="0"/>
      <w:marRight w:val="0"/>
      <w:marTop w:val="0"/>
      <w:marBottom w:val="0"/>
      <w:divBdr>
        <w:top w:val="none" w:sz="0" w:space="0" w:color="auto"/>
        <w:left w:val="none" w:sz="0" w:space="0" w:color="auto"/>
        <w:bottom w:val="none" w:sz="0" w:space="0" w:color="auto"/>
        <w:right w:val="none" w:sz="0" w:space="0" w:color="auto"/>
      </w:divBdr>
    </w:div>
    <w:div w:id="2090735713">
      <w:bodyDiv w:val="1"/>
      <w:marLeft w:val="0"/>
      <w:marRight w:val="0"/>
      <w:marTop w:val="0"/>
      <w:marBottom w:val="0"/>
      <w:divBdr>
        <w:top w:val="none" w:sz="0" w:space="0" w:color="auto"/>
        <w:left w:val="none" w:sz="0" w:space="0" w:color="auto"/>
        <w:bottom w:val="none" w:sz="0" w:space="0" w:color="auto"/>
        <w:right w:val="none" w:sz="0" w:space="0" w:color="auto"/>
      </w:divBdr>
    </w:div>
    <w:div w:id="2106488597">
      <w:bodyDiv w:val="1"/>
      <w:marLeft w:val="0"/>
      <w:marRight w:val="0"/>
      <w:marTop w:val="0"/>
      <w:marBottom w:val="0"/>
      <w:divBdr>
        <w:top w:val="none" w:sz="0" w:space="0" w:color="auto"/>
        <w:left w:val="none" w:sz="0" w:space="0" w:color="auto"/>
        <w:bottom w:val="none" w:sz="0" w:space="0" w:color="auto"/>
        <w:right w:val="none" w:sz="0" w:space="0" w:color="auto"/>
      </w:divBdr>
    </w:div>
    <w:div w:id="2113546822">
      <w:bodyDiv w:val="1"/>
      <w:marLeft w:val="0"/>
      <w:marRight w:val="0"/>
      <w:marTop w:val="0"/>
      <w:marBottom w:val="0"/>
      <w:divBdr>
        <w:top w:val="none" w:sz="0" w:space="0" w:color="auto"/>
        <w:left w:val="none" w:sz="0" w:space="0" w:color="auto"/>
        <w:bottom w:val="none" w:sz="0" w:space="0" w:color="auto"/>
        <w:right w:val="none" w:sz="0" w:space="0" w:color="auto"/>
      </w:divBdr>
    </w:div>
    <w:div w:id="2117674332">
      <w:bodyDiv w:val="1"/>
      <w:marLeft w:val="0"/>
      <w:marRight w:val="0"/>
      <w:marTop w:val="0"/>
      <w:marBottom w:val="0"/>
      <w:divBdr>
        <w:top w:val="none" w:sz="0" w:space="0" w:color="auto"/>
        <w:left w:val="none" w:sz="0" w:space="0" w:color="auto"/>
        <w:bottom w:val="none" w:sz="0" w:space="0" w:color="auto"/>
        <w:right w:val="none" w:sz="0" w:space="0" w:color="auto"/>
      </w:divBdr>
    </w:div>
    <w:div w:id="2135100662">
      <w:bodyDiv w:val="1"/>
      <w:marLeft w:val="0"/>
      <w:marRight w:val="0"/>
      <w:marTop w:val="0"/>
      <w:marBottom w:val="0"/>
      <w:divBdr>
        <w:top w:val="none" w:sz="0" w:space="0" w:color="auto"/>
        <w:left w:val="none" w:sz="0" w:space="0" w:color="auto"/>
        <w:bottom w:val="none" w:sz="0" w:space="0" w:color="auto"/>
        <w:right w:val="none" w:sz="0" w:space="0" w:color="auto"/>
      </w:divBdr>
    </w:div>
    <w:div w:id="2140104525">
      <w:bodyDiv w:val="1"/>
      <w:marLeft w:val="0"/>
      <w:marRight w:val="0"/>
      <w:marTop w:val="0"/>
      <w:marBottom w:val="0"/>
      <w:divBdr>
        <w:top w:val="none" w:sz="0" w:space="0" w:color="auto"/>
        <w:left w:val="none" w:sz="0" w:space="0" w:color="auto"/>
        <w:bottom w:val="none" w:sz="0" w:space="0" w:color="auto"/>
        <w:right w:val="none" w:sz="0" w:space="0" w:color="auto"/>
      </w:divBdr>
    </w:div>
    <w:div w:id="2141024287">
      <w:bodyDiv w:val="1"/>
      <w:marLeft w:val="0"/>
      <w:marRight w:val="0"/>
      <w:marTop w:val="0"/>
      <w:marBottom w:val="0"/>
      <w:divBdr>
        <w:top w:val="none" w:sz="0" w:space="0" w:color="auto"/>
        <w:left w:val="none" w:sz="0" w:space="0" w:color="auto"/>
        <w:bottom w:val="none" w:sz="0" w:space="0" w:color="auto"/>
        <w:right w:val="none" w:sz="0" w:space="0" w:color="auto"/>
      </w:divBdr>
    </w:div>
    <w:div w:id="214639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AUt8NgwMbOo" TargetMode="External"/><Relationship Id="rId21" Type="http://schemas.openxmlformats.org/officeDocument/2006/relationships/image" Target="media/image6.jpeg"/><Relationship Id="rId42" Type="http://schemas.openxmlformats.org/officeDocument/2006/relationships/hyperlink" Target="https://www.youtube.com/watch?v=yivyNCtVVDk" TargetMode="External"/><Relationship Id="rId63" Type="http://schemas.openxmlformats.org/officeDocument/2006/relationships/hyperlink" Target="https://www.youtube.com/watch?v=15JdnYqPEtc" TargetMode="External"/><Relationship Id="rId84" Type="http://schemas.openxmlformats.org/officeDocument/2006/relationships/hyperlink" Target="https://github.com/JTMPT/create_forecast_0.9.git" TargetMode="External"/><Relationship Id="rId138" Type="http://schemas.openxmlformats.org/officeDocument/2006/relationships/hyperlink" Target="https://www.youtube.com/watch?v=uqZwcUTVew8" TargetMode="External"/><Relationship Id="rId107" Type="http://schemas.openxmlformats.org/officeDocument/2006/relationships/hyperlink" Target="https://www.youtube.com/watch?v=AUt8NgwMbOo" TargetMode="External"/><Relationship Id="rId11" Type="http://schemas.openxmlformats.org/officeDocument/2006/relationships/endnotes" Target="endnotes.xml"/><Relationship Id="rId32" Type="http://schemas.openxmlformats.org/officeDocument/2006/relationships/footer" Target="footer1.xml"/><Relationship Id="rId53" Type="http://schemas.openxmlformats.org/officeDocument/2006/relationships/hyperlink" Target="https://www.youtube.com/watch?v=iYkLrXobBbA" TargetMode="External"/><Relationship Id="rId74" Type="http://schemas.openxmlformats.org/officeDocument/2006/relationships/hyperlink" Target="https://www.youtube.com/watch?v=cu_ykIfBprI" TargetMode="External"/><Relationship Id="rId128" Type="http://schemas.openxmlformats.org/officeDocument/2006/relationships/image" Target="media/image26.png"/><Relationship Id="rId149" Type="http://schemas.openxmlformats.org/officeDocument/2006/relationships/fontTable" Target="fontTable.xml"/><Relationship Id="rId5" Type="http://schemas.openxmlformats.org/officeDocument/2006/relationships/customXml" Target="../customXml/item5.xml"/><Relationship Id="rId95" Type="http://schemas.openxmlformats.org/officeDocument/2006/relationships/hyperlink" Target="https://www.anaconda.com/download/success" TargetMode="External"/><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hyperlink" Target="https://www.youtube.com/watch?v=yivyNCtVVDk" TargetMode="External"/><Relationship Id="rId48" Type="http://schemas.openxmlformats.org/officeDocument/2006/relationships/hyperlink" Target="https://www.youtube.com/watch?v=iYkLrXobBbA" TargetMode="External"/><Relationship Id="rId64" Type="http://schemas.openxmlformats.org/officeDocument/2006/relationships/hyperlink" Target="https://www.youtube.com/watch?v=15JdnYqPEtc" TargetMode="External"/><Relationship Id="rId69" Type="http://schemas.openxmlformats.org/officeDocument/2006/relationships/hyperlink" Target="https://www.youtube.com/watch?v=cu_ykIfBprI" TargetMode="External"/><Relationship Id="rId113" Type="http://schemas.openxmlformats.org/officeDocument/2006/relationships/hyperlink" Target="https://www.youtube.com/watch?v=AUt8NgwMbOo" TargetMode="External"/><Relationship Id="rId118" Type="http://schemas.openxmlformats.org/officeDocument/2006/relationships/hyperlink" Target="https://www.youtube.com/watch?v=AUt8NgwMbOo" TargetMode="External"/><Relationship Id="rId134" Type="http://schemas.openxmlformats.org/officeDocument/2006/relationships/hyperlink" Target="https://www.youtube.com/watch?v=uqZwcUTVew8" TargetMode="External"/><Relationship Id="rId139" Type="http://schemas.openxmlformats.org/officeDocument/2006/relationships/hyperlink" Target="https://www.youtube.com/watch?v=uqZwcUTVew8" TargetMode="External"/><Relationship Id="rId80" Type="http://schemas.openxmlformats.org/officeDocument/2006/relationships/hyperlink" Target="https://www.youtube.com/watch?v=cu_ykIfBprI" TargetMode="External"/><Relationship Id="rId85" Type="http://schemas.openxmlformats.org/officeDocument/2006/relationships/hyperlink" Target="https://github.com/JTMPT/create_forecast_0.9.git" TargetMode="External"/><Relationship Id="rId150" Type="http://schemas.microsoft.com/office/2011/relationships/people" Target="people.xml"/><Relationship Id="rId12" Type="http://schemas.openxmlformats.org/officeDocument/2006/relationships/image" Target="media/image1.png"/><Relationship Id="rId17" Type="http://schemas.microsoft.com/office/2011/relationships/commentsExtended" Target="commentsExtended.xml"/><Relationship Id="rId33" Type="http://schemas.openxmlformats.org/officeDocument/2006/relationships/header" Target="header2.xml"/><Relationship Id="rId38" Type="http://schemas.openxmlformats.org/officeDocument/2006/relationships/hyperlink" Target="https://www.youtube.com/watch?v=yivyNCtVVDk" TargetMode="External"/><Relationship Id="rId59" Type="http://schemas.openxmlformats.org/officeDocument/2006/relationships/hyperlink" Target="https://www.youtube.com/watch?v=15JdnYqPEtc" TargetMode="External"/><Relationship Id="rId103" Type="http://schemas.openxmlformats.org/officeDocument/2006/relationships/hyperlink" Target="https://www.youtube.com/watch?v=F73u3jBuA1M" TargetMode="External"/><Relationship Id="rId108" Type="http://schemas.openxmlformats.org/officeDocument/2006/relationships/hyperlink" Target="https://www.youtube.com/watch?v=AUt8NgwMbOo" TargetMode="External"/><Relationship Id="rId124" Type="http://schemas.openxmlformats.org/officeDocument/2006/relationships/image" Target="media/image22.png"/><Relationship Id="rId129" Type="http://schemas.openxmlformats.org/officeDocument/2006/relationships/image" Target="media/image27.png"/><Relationship Id="rId54" Type="http://schemas.openxmlformats.org/officeDocument/2006/relationships/hyperlink" Target="https://www.youtube.com/watch?v=iYkLrXobBbA" TargetMode="External"/><Relationship Id="rId70" Type="http://schemas.openxmlformats.org/officeDocument/2006/relationships/hyperlink" Target="https://www.youtube.com/watch?v=cu_ykIfBprI" TargetMode="External"/><Relationship Id="rId75" Type="http://schemas.openxmlformats.org/officeDocument/2006/relationships/hyperlink" Target="https://www.youtube.com/watch?v=cu_ykIfBprI" TargetMode="External"/><Relationship Id="rId91" Type="http://schemas.openxmlformats.org/officeDocument/2006/relationships/image" Target="media/image20.png"/><Relationship Id="rId96" Type="http://schemas.openxmlformats.org/officeDocument/2006/relationships/hyperlink" Target="https://www.anaconda.com/download/success" TargetMode="External"/><Relationship Id="rId140" Type="http://schemas.openxmlformats.org/officeDocument/2006/relationships/hyperlink" Target="https://www.youtube.com/watch?v=uqZwcUTVew8" TargetMode="External"/><Relationship Id="rId145" Type="http://schemas.openxmlformats.org/officeDocument/2006/relationships/hyperlink" Target="https://www.youtube.com/watch?v=uqZwcUTVew8"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www.youtube.com/watch?v=iYkLrXobBbA" TargetMode="External"/><Relationship Id="rId114" Type="http://schemas.openxmlformats.org/officeDocument/2006/relationships/hyperlink" Target="https://www.youtube.com/watch?v=AUt8NgwMbOo" TargetMode="External"/><Relationship Id="rId119" Type="http://schemas.openxmlformats.org/officeDocument/2006/relationships/hyperlink" Target="https://www.youtube.com/watch?v=AUt8NgwMbOo" TargetMode="External"/><Relationship Id="rId44" Type="http://schemas.openxmlformats.org/officeDocument/2006/relationships/hyperlink" Target="https://www.youtube.com/watch?v=yivyNCtVVDk" TargetMode="External"/><Relationship Id="rId60" Type="http://schemas.openxmlformats.org/officeDocument/2006/relationships/hyperlink" Target="https://www.youtube.com/watch?v=15JdnYqPEtc" TargetMode="External"/><Relationship Id="rId65" Type="http://schemas.openxmlformats.org/officeDocument/2006/relationships/hyperlink" Target="https://www.youtube.com/watch?v=15JdnYqPEtc" TargetMode="External"/><Relationship Id="rId81" Type="http://schemas.openxmlformats.org/officeDocument/2006/relationships/hyperlink" Target="https://www.youtube.com/watch?v=cu_ykIfBprI" TargetMode="External"/><Relationship Id="rId86" Type="http://schemas.openxmlformats.org/officeDocument/2006/relationships/hyperlink" Target="https://github.com/JTMPT/create_forecast_0.9.git" TargetMode="External"/><Relationship Id="rId130" Type="http://schemas.openxmlformats.org/officeDocument/2006/relationships/hyperlink" Target="https://www.youtube.com/watch?v=uqZwcUTVew8" TargetMode="External"/><Relationship Id="rId135" Type="http://schemas.openxmlformats.org/officeDocument/2006/relationships/hyperlink" Target="https://www.youtube.com/watch?v=uqZwcUTVew8" TargetMode="External"/><Relationship Id="rId151" Type="http://schemas.openxmlformats.org/officeDocument/2006/relationships/glossaryDocument" Target="glossary/document.xml"/><Relationship Id="rId13" Type="http://schemas.openxmlformats.org/officeDocument/2006/relationships/image" Target="media/image2.png"/><Relationship Id="rId18" Type="http://schemas.microsoft.com/office/2016/09/relationships/commentsIds" Target="commentsIds.xml"/><Relationship Id="rId39" Type="http://schemas.openxmlformats.org/officeDocument/2006/relationships/hyperlink" Target="https://www.youtube.com/watch?v=yivyNCtVVDk" TargetMode="External"/><Relationship Id="rId109" Type="http://schemas.openxmlformats.org/officeDocument/2006/relationships/hyperlink" Target="https://www.youtube.com/watch?v=AUt8NgwMbOo" TargetMode="External"/><Relationship Id="rId34" Type="http://schemas.openxmlformats.org/officeDocument/2006/relationships/image" Target="media/image17.png"/><Relationship Id="rId50" Type="http://schemas.openxmlformats.org/officeDocument/2006/relationships/hyperlink" Target="https://www.youtube.com/watch?v=iYkLrXobBbA" TargetMode="External"/><Relationship Id="rId55" Type="http://schemas.openxmlformats.org/officeDocument/2006/relationships/hyperlink" Target="https://www.youtube.com/watch?v=iYkLrXobBbA" TargetMode="External"/><Relationship Id="rId76" Type="http://schemas.openxmlformats.org/officeDocument/2006/relationships/hyperlink" Target="https://www.youtube.com/watch?v=cu_ykIfBprI" TargetMode="External"/><Relationship Id="rId97" Type="http://schemas.openxmlformats.org/officeDocument/2006/relationships/hyperlink" Target="https://www.youtube.com/watch?v=F73u3jBuA1M" TargetMode="External"/><Relationship Id="rId104" Type="http://schemas.openxmlformats.org/officeDocument/2006/relationships/hyperlink" Target="https://www.youtube.com/watch?v=F73u3jBuA1M" TargetMode="External"/><Relationship Id="rId120" Type="http://schemas.openxmlformats.org/officeDocument/2006/relationships/hyperlink" Target="https://www.youtube.com/watch?v=AUt8NgwMbOo" TargetMode="External"/><Relationship Id="rId125" Type="http://schemas.openxmlformats.org/officeDocument/2006/relationships/image" Target="media/image23.png"/><Relationship Id="rId141" Type="http://schemas.openxmlformats.org/officeDocument/2006/relationships/hyperlink" Target="https://www.youtube.com/watch?v=uqZwcUTVew8" TargetMode="External"/><Relationship Id="rId146" Type="http://schemas.openxmlformats.org/officeDocument/2006/relationships/hyperlink" Target="https://www.youtube.com/watch?v=uqZwcUTVew8" TargetMode="External"/><Relationship Id="rId7" Type="http://schemas.openxmlformats.org/officeDocument/2006/relationships/styles" Target="styles.xml"/><Relationship Id="rId71" Type="http://schemas.openxmlformats.org/officeDocument/2006/relationships/hyperlink" Target="https://www.youtube.com/watch?v=cu_ykIfBprI" TargetMode="External"/><Relationship Id="rId92" Type="http://schemas.openxmlformats.org/officeDocument/2006/relationships/hyperlink" Target="https://www.anaconda.com/download/success"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youtube.com/watch?v=yivyNCtVVDk" TargetMode="External"/><Relationship Id="rId45" Type="http://schemas.openxmlformats.org/officeDocument/2006/relationships/hyperlink" Target="https://www.youtube.com/watch?v=yivyNCtVVDk" TargetMode="External"/><Relationship Id="rId66" Type="http://schemas.openxmlformats.org/officeDocument/2006/relationships/hyperlink" Target="https://www.youtube.com/watch?v=15JdnYqPEtc" TargetMode="External"/><Relationship Id="rId87" Type="http://schemas.openxmlformats.org/officeDocument/2006/relationships/hyperlink" Target="https://github.com/JTMPT/create_forecast_0.9.git" TargetMode="External"/><Relationship Id="rId110" Type="http://schemas.openxmlformats.org/officeDocument/2006/relationships/hyperlink" Target="https://www.youtube.com/watch?v=AUt8NgwMbOo" TargetMode="External"/><Relationship Id="rId115" Type="http://schemas.openxmlformats.org/officeDocument/2006/relationships/hyperlink" Target="https://www.youtube.com/watch?v=AUt8NgwMbOo" TargetMode="External"/><Relationship Id="rId131" Type="http://schemas.openxmlformats.org/officeDocument/2006/relationships/hyperlink" Target="https://www.youtube.com/watch?v=uqZwcUTVew8" TargetMode="External"/><Relationship Id="rId136" Type="http://schemas.openxmlformats.org/officeDocument/2006/relationships/hyperlink" Target="https://www.youtube.com/watch?v=uqZwcUTVew8" TargetMode="External"/><Relationship Id="rId61" Type="http://schemas.openxmlformats.org/officeDocument/2006/relationships/hyperlink" Target="https://www.youtube.com/watch?v=15JdnYqPEtc" TargetMode="External"/><Relationship Id="rId82" Type="http://schemas.openxmlformats.org/officeDocument/2006/relationships/hyperlink" Target="https://github.com/JTMPT/create_forecast_0.9.git" TargetMode="External"/><Relationship Id="rId152" Type="http://schemas.openxmlformats.org/officeDocument/2006/relationships/theme" Target="theme/theme1.xml"/><Relationship Id="rId19" Type="http://schemas.microsoft.com/office/2018/08/relationships/commentsExtensible" Target="commentsExtensible.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www.python.org/downloads/" TargetMode="External"/><Relationship Id="rId56" Type="http://schemas.openxmlformats.org/officeDocument/2006/relationships/hyperlink" Target="https://www.youtube.com/watch?v=iYkLrXobBbA" TargetMode="External"/><Relationship Id="rId77" Type="http://schemas.openxmlformats.org/officeDocument/2006/relationships/hyperlink" Target="https://www.youtube.com/watch?v=cu_ykIfBprI" TargetMode="External"/><Relationship Id="rId100" Type="http://schemas.openxmlformats.org/officeDocument/2006/relationships/hyperlink" Target="https://www.youtube.com/watch?v=F73u3jBuA1M" TargetMode="External"/><Relationship Id="rId105" Type="http://schemas.openxmlformats.org/officeDocument/2006/relationships/hyperlink" Target="https://www.youtube.com/watch?v=F73u3jBuA1M" TargetMode="External"/><Relationship Id="rId126" Type="http://schemas.openxmlformats.org/officeDocument/2006/relationships/image" Target="media/image24.png"/><Relationship Id="rId147" Type="http://schemas.openxmlformats.org/officeDocument/2006/relationships/image" Target="media/image28.png"/><Relationship Id="rId8" Type="http://schemas.openxmlformats.org/officeDocument/2006/relationships/settings" Target="settings.xml"/><Relationship Id="rId51" Type="http://schemas.openxmlformats.org/officeDocument/2006/relationships/hyperlink" Target="https://www.youtube.com/watch?v=iYkLrXobBbA" TargetMode="External"/><Relationship Id="rId72" Type="http://schemas.openxmlformats.org/officeDocument/2006/relationships/hyperlink" Target="https://www.youtube.com/watch?v=cu_ykIfBprI" TargetMode="External"/><Relationship Id="rId93" Type="http://schemas.openxmlformats.org/officeDocument/2006/relationships/hyperlink" Target="https://www.anaconda.com/download/success" TargetMode="External"/><Relationship Id="rId98" Type="http://schemas.openxmlformats.org/officeDocument/2006/relationships/hyperlink" Target="https://www.youtube.com/watch?v=F73u3jBuA1M" TargetMode="External"/><Relationship Id="rId121" Type="http://schemas.openxmlformats.org/officeDocument/2006/relationships/hyperlink" Target="https://www.youtube.com/watch?v=AUt8NgwMbOo" TargetMode="External"/><Relationship Id="rId142" Type="http://schemas.openxmlformats.org/officeDocument/2006/relationships/hyperlink" Target="https://www.youtube.com/watch?v=uqZwcUTVew8"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git-scm.com/" TargetMode="External"/><Relationship Id="rId67" Type="http://schemas.openxmlformats.org/officeDocument/2006/relationships/hyperlink" Target="https://code.visualstudio.com/" TargetMode="External"/><Relationship Id="rId116" Type="http://schemas.openxmlformats.org/officeDocument/2006/relationships/hyperlink" Target="https://www.youtube.com/watch?v=AUt8NgwMbOo" TargetMode="External"/><Relationship Id="rId137" Type="http://schemas.openxmlformats.org/officeDocument/2006/relationships/hyperlink" Target="https://www.youtube.com/watch?v=uqZwcUTVew8" TargetMode="External"/><Relationship Id="rId20" Type="http://schemas.openxmlformats.org/officeDocument/2006/relationships/image" Target="media/image5.jpeg"/><Relationship Id="rId41" Type="http://schemas.openxmlformats.org/officeDocument/2006/relationships/hyperlink" Target="https://www.youtube.com/watch?v=yivyNCtVVDk" TargetMode="External"/><Relationship Id="rId62" Type="http://schemas.openxmlformats.org/officeDocument/2006/relationships/hyperlink" Target="https://www.youtube.com/watch?v=15JdnYqPEtc" TargetMode="External"/><Relationship Id="rId83" Type="http://schemas.openxmlformats.org/officeDocument/2006/relationships/hyperlink" Target="https://github.com/JTMPT/create_forecast_0.9.git" TargetMode="External"/><Relationship Id="rId88" Type="http://schemas.openxmlformats.org/officeDocument/2006/relationships/hyperlink" Target="https://github.com/JTMPT/create_forecast_0.9.git" TargetMode="External"/><Relationship Id="rId111" Type="http://schemas.openxmlformats.org/officeDocument/2006/relationships/hyperlink" Target="https://www.youtube.com/watch?v=AUt8NgwMbOo" TargetMode="External"/><Relationship Id="rId132" Type="http://schemas.openxmlformats.org/officeDocument/2006/relationships/hyperlink" Target="https://www.youtube.com/watch?v=uqZwcUTVew8" TargetMode="External"/><Relationship Id="rId153" Type="http://schemas.microsoft.com/office/2019/05/relationships/documenttasks" Target="documenttasks/documenttasks1.xml"/><Relationship Id="rId15" Type="http://schemas.openxmlformats.org/officeDocument/2006/relationships/image" Target="media/image4.png"/><Relationship Id="rId36" Type="http://schemas.openxmlformats.org/officeDocument/2006/relationships/hyperlink" Target="https://www.python.org/downloads/" TargetMode="External"/><Relationship Id="rId57" Type="http://schemas.openxmlformats.org/officeDocument/2006/relationships/hyperlink" Target="https://github.com/" TargetMode="External"/><Relationship Id="rId106" Type="http://schemas.openxmlformats.org/officeDocument/2006/relationships/image" Target="media/image21.png"/><Relationship Id="rId127" Type="http://schemas.openxmlformats.org/officeDocument/2006/relationships/image" Target="media/image25.png"/><Relationship Id="rId10" Type="http://schemas.openxmlformats.org/officeDocument/2006/relationships/footnotes" Target="footnotes.xml"/><Relationship Id="rId31" Type="http://schemas.openxmlformats.org/officeDocument/2006/relationships/header" Target="header1.xml"/><Relationship Id="rId52" Type="http://schemas.openxmlformats.org/officeDocument/2006/relationships/hyperlink" Target="https://www.youtube.com/watch?v=iYkLrXobBbA" TargetMode="External"/><Relationship Id="rId73" Type="http://schemas.openxmlformats.org/officeDocument/2006/relationships/hyperlink" Target="https://www.youtube.com/watch?v=cu_ykIfBprI" TargetMode="External"/><Relationship Id="rId78" Type="http://schemas.openxmlformats.org/officeDocument/2006/relationships/hyperlink" Target="https://www.youtube.com/watch?v=cu_ykIfBprI" TargetMode="External"/><Relationship Id="rId94" Type="http://schemas.openxmlformats.org/officeDocument/2006/relationships/hyperlink" Target="https://www.anaconda.com/download/success" TargetMode="External"/><Relationship Id="rId99" Type="http://schemas.openxmlformats.org/officeDocument/2006/relationships/hyperlink" Target="https://www.youtube.com/watch?v=F73u3jBuA1M" TargetMode="External"/><Relationship Id="rId101" Type="http://schemas.openxmlformats.org/officeDocument/2006/relationships/hyperlink" Target="https://www.youtube.com/watch?v=F73u3jBuA1M" TargetMode="External"/><Relationship Id="rId122" Type="http://schemas.openxmlformats.org/officeDocument/2006/relationships/hyperlink" Target="https://www.youtube.com/watch?v=AUt8NgwMbOo" TargetMode="External"/><Relationship Id="rId143" Type="http://schemas.openxmlformats.org/officeDocument/2006/relationships/hyperlink" Target="https://www.youtube.com/watch?v=uqZwcUTVew8" TargetMode="External"/><Relationship Id="rId148"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jpeg"/><Relationship Id="rId47" Type="http://schemas.openxmlformats.org/officeDocument/2006/relationships/hyperlink" Target="https://git-scm.com/" TargetMode="External"/><Relationship Id="rId68" Type="http://schemas.openxmlformats.org/officeDocument/2006/relationships/hyperlink" Target="https://code.visualstudio.com/" TargetMode="External"/><Relationship Id="rId89" Type="http://schemas.openxmlformats.org/officeDocument/2006/relationships/image" Target="media/image18.png"/><Relationship Id="rId112" Type="http://schemas.openxmlformats.org/officeDocument/2006/relationships/hyperlink" Target="https://www.youtube.com/watch?v=AUt8NgwMbOo" TargetMode="External"/><Relationship Id="rId133" Type="http://schemas.openxmlformats.org/officeDocument/2006/relationships/hyperlink" Target="https://www.youtube.com/watch?v=uqZwcUTVew8" TargetMode="External"/><Relationship Id="rId154" Type="http://schemas.microsoft.com/office/2020/10/relationships/intelligence" Target="intelligence2.xml"/><Relationship Id="rId16" Type="http://schemas.openxmlformats.org/officeDocument/2006/relationships/comments" Target="comments.xml"/><Relationship Id="rId37" Type="http://schemas.openxmlformats.org/officeDocument/2006/relationships/hyperlink" Target="https://www.youtube.com/watch?v=yivyNCtVVDk" TargetMode="External"/><Relationship Id="rId58" Type="http://schemas.openxmlformats.org/officeDocument/2006/relationships/hyperlink" Target="https://www.youtube.com/watch?v=15JdnYqPEtc" TargetMode="External"/><Relationship Id="rId79" Type="http://schemas.openxmlformats.org/officeDocument/2006/relationships/hyperlink" Target="https://www.youtube.com/watch?v=cu_ykIfBprI" TargetMode="External"/><Relationship Id="rId102" Type="http://schemas.openxmlformats.org/officeDocument/2006/relationships/hyperlink" Target="https://www.youtube.com/watch?v=F73u3jBuA1M" TargetMode="External"/><Relationship Id="rId123" Type="http://schemas.openxmlformats.org/officeDocument/2006/relationships/hyperlink" Target="https://www.youtube.com/watch?v=AUt8NgwMbOo" TargetMode="External"/><Relationship Id="rId144" Type="http://schemas.openxmlformats.org/officeDocument/2006/relationships/hyperlink" Target="https://www.youtube.com/watch?v=uqZwcUTVew8" TargetMode="External"/><Relationship Id="rId90"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documenttasks/documenttasks1.xml><?xml version="1.0" encoding="utf-8"?>
<t:Tasks xmlns:t="http://schemas.microsoft.com/office/tasks/2019/documenttasks" xmlns:oel="http://schemas.microsoft.com/office/2019/extlst">
  <t:Task id="{B517407C-4983-4C7D-AAA4-1F1B3B37F70A}">
    <t:Anchor>
      <t:Comment id="1277409615"/>
    </t:Anchor>
    <t:History>
      <t:Event id="{E92DCF24-C712-4D9B-8F26-66289DA73328}" time="2024-12-16T11:59:40.499Z">
        <t:Attribution userId="S::Gidon@jtmt.gov.il::1903c83e-035a-4344-8b4e-611fd1e05a00" userProvider="AD" userName="Gidon Kupietzky"/>
        <t:Anchor>
          <t:Comment id="81617693"/>
        </t:Anchor>
        <t:Create/>
      </t:Event>
      <t:Event id="{A1D6BDC2-78EF-445F-B64D-4C661668D62F}" time="2024-12-16T11:59:40.499Z">
        <t:Attribution userId="S::Gidon@jtmt.gov.il::1903c83e-035a-4344-8b4e-611fd1e05a00" userProvider="AD" userName="Gidon Kupietzky"/>
        <t:Anchor>
          <t:Comment id="81617693"/>
        </t:Anchor>
        <t:Assign userId="S::mark@jtmt.gov.il::52b68bd2-897b-405b-920b-2615d06917c3" userProvider="AD" userName="Mark Kungurov"/>
      </t:Event>
      <t:Event id="{F79C770D-A347-42F2-AF65-C408DD18F505}" time="2024-12-16T11:59:40.499Z">
        <t:Attribution userId="S::Gidon@jtmt.gov.il::1903c83e-035a-4344-8b4e-611fd1e05a00" userProvider="AD" userName="Gidon Kupietzky"/>
        <t:Anchor>
          <t:Comment id="81617693"/>
        </t:Anchor>
        <t:SetTitle title="להפנות למפה"/>
      </t:Event>
      <t:Event id="{905C66E6-9F6E-47D8-81BD-3CFA2A04CCE0}" time="2025-01-08T14:55:26.141Z">
        <t:Attribution userId="S::mark@jtmt.gov.il::52b68bd2-897b-405b-920b-2615d06917c3" userProvider="AD" userName="Mark Kungurov"/>
        <t:Progress percentComplete="100"/>
      </t:Event>
    </t:History>
  </t:Task>
  <t:Task id="{191F8F32-EEC3-4AF4-B44C-03428AEDA70D}">
    <t:Anchor>
      <t:Comment id="1060957852"/>
    </t:Anchor>
    <t:History>
      <t:Event id="{707AE7F5-B820-45ED-ADB7-DB0AE8E0FE03}" time="2024-12-16T12:50:04.54Z">
        <t:Attribution userId="S::Gidon@jtmt.gov.il::1903c83e-035a-4344-8b4e-611fd1e05a00" userProvider="AD" userName="Gidon Kupietzky"/>
        <t:Anchor>
          <t:Comment id="1060957852"/>
        </t:Anchor>
        <t:Create/>
      </t:Event>
      <t:Event id="{051E2D56-9B91-46B5-8F9F-A9D0C23E5C96}" time="2024-12-16T12:50:04.54Z">
        <t:Attribution userId="S::Gidon@jtmt.gov.il::1903c83e-035a-4344-8b4e-611fd1e05a00" userProvider="AD" userName="Gidon Kupietzky"/>
        <t:Anchor>
          <t:Comment id="1060957852"/>
        </t:Anchor>
        <t:Assign userId="S::mark@jtmt.gov.il::52b68bd2-897b-405b-920b-2615d06917c3" userProvider="AD" userName="Mark Kungurov"/>
      </t:Event>
      <t:Event id="{F8D8CFE4-F468-4B99-9F61-212531A04C02}" time="2024-12-16T12:50:04.54Z">
        <t:Attribution userId="S::Gidon@jtmt.gov.il::1903c83e-035a-4344-8b4e-611fd1e05a00" userProvider="AD" userName="Gidon Kupietzky"/>
        <t:Anchor>
          <t:Comment id="1060957852"/>
        </t:Anchor>
        <t:SetTitle title="@Mark Kungurov לוודא שכל פעם שכתוב ראה סעיף..זה היפר לינק בבקשה"/>
      </t:Event>
      <t:Event id="{E159867C-F4DC-43D2-B656-D5EC2730F3FE}" time="2024-12-18T08:50:31.493Z">
        <t:Attribution userId="S::mark@jtmt.gov.il::52b68bd2-897b-405b-920b-2615d06917c3" userProvider="AD" userName="Mark Kungurov"/>
        <t:Progress percentComplete="100"/>
      </t:Event>
    </t:History>
  </t:Task>
  <t:Task id="{CE700FB4-4154-436B-AEDF-9ADCAE050477}">
    <t:Anchor>
      <t:Comment id="1179157871"/>
    </t:Anchor>
    <t:History>
      <t:Event id="{CC4E8EEA-C910-4B14-88A7-5F84F7C1F136}" time="2024-12-16T12:13:56.358Z">
        <t:Attribution userId="S::Gidon@jtmt.gov.il::1903c83e-035a-4344-8b4e-611fd1e05a00" userProvider="AD" userName="Gidon Kupietzky"/>
        <t:Anchor>
          <t:Comment id="1417884355"/>
        </t:Anchor>
        <t:Create/>
      </t:Event>
      <t:Event id="{364025F6-56D1-4B97-BB34-9C2F86F7B4B0}" time="2024-12-16T12:13:56.358Z">
        <t:Attribution userId="S::Gidon@jtmt.gov.il::1903c83e-035a-4344-8b4e-611fd1e05a00" userProvider="AD" userName="Gidon Kupietzky"/>
        <t:Anchor>
          <t:Comment id="1417884355"/>
        </t:Anchor>
        <t:Assign userId="S::mark@jtmt.gov.il::52b68bd2-897b-405b-920b-2615d06917c3" userProvider="AD" userName="Mark Kungurov"/>
      </t:Event>
      <t:Event id="{AFC8149E-C79C-419F-A385-214348BAC941}" time="2024-12-16T12:13:56.358Z">
        <t:Attribution userId="S::Gidon@jtmt.gov.il::1903c83e-035a-4344-8b4e-611fd1e05a00" userProvider="AD" userName="Gidon Kupietzky"/>
        <t:Anchor>
          <t:Comment id="1417884355"/>
        </t:Anchor>
        <t:SetTitle title="@Mark Kungurov "/>
      </t:Event>
      <t:Event id="{B0DA5502-74EE-40E6-A57F-36D6D7F1C0EE}" time="2024-12-18T11:22:41.251Z">
        <t:Attribution userId="S::mark@jtmt.gov.il::52b68bd2-897b-405b-920b-2615d06917c3" userProvider="AD" userName="Mark Kungurov"/>
        <t:Progress percentComplete="100"/>
      </t:Event>
      <t:Event id="{ECB64166-A09C-4566-997C-F8A62B9D321F}" time="2024-12-18T11:29:32.182Z">
        <t:Attribution userId="S::mark@jtmt.gov.il::52b68bd2-897b-405b-920b-2615d06917c3" userProvider="AD" userName="Mark Kungurov"/>
        <t:Progress percentComplete="0"/>
      </t:Event>
      <t:Event id="{26E1B2B9-372F-4FA7-AD46-7F4A09504904}" time="2024-12-18T11:31:11.023Z">
        <t:Attribution userId="S::mark@jtmt.gov.il::52b68bd2-897b-405b-920b-2615d06917c3" userProvider="AD" userName="Mark Kungurov"/>
        <t:Progress percentComplete="100"/>
      </t:Event>
    </t:History>
  </t:Task>
  <t:Task id="{470744C2-4974-45A8-B940-4C9046E7D45E}">
    <t:Anchor>
      <t:Comment id="1994539954"/>
    </t:Anchor>
    <t:History>
      <t:Event id="{5FA135FF-E4C4-4218-BE68-17524A9485F0}" time="2024-12-30T09:48:47.622Z">
        <t:Attribution userId="S::Gidon@jtmt.gov.il::1903c83e-035a-4344-8b4e-611fd1e05a00" userProvider="AD" userName="Gidon Kupietzky"/>
        <t:Anchor>
          <t:Comment id="1994539954"/>
        </t:Anchor>
        <t:Create/>
      </t:Event>
      <t:Event id="{64BC44BC-4BB8-457E-AC12-150AB523238A}" time="2024-12-30T09:48:47.622Z">
        <t:Attribution userId="S::Gidon@jtmt.gov.il::1903c83e-035a-4344-8b4e-611fd1e05a00" userProvider="AD" userName="Gidon Kupietzky"/>
        <t:Anchor>
          <t:Comment id="1994539954"/>
        </t:Anchor>
        <t:Assign userId="S::mark@jtmt.gov.il::52b68bd2-897b-405b-920b-2615d06917c3" userProvider="AD" userName="Mark Kungurov"/>
      </t:Event>
      <t:Event id="{4375C068-7CCF-4BEC-91C2-B035F6F9BFCB}" time="2024-12-30T09:48:47.622Z">
        <t:Attribution userId="S::Gidon@jtmt.gov.il::1903c83e-035a-4344-8b4e-611fd1e05a00" userProvider="AD" userName="Gidon Kupietzky"/>
        <t:Anchor>
          <t:Comment id="1994539954"/>
        </t:Anchor>
        <t:SetTitle title="@Mark Kungurov שמת כאן את הסכימה שלך. לא אהבתי איך שהיא בנוייה טכנית נכון יותר לשלב תמונה ולא ממש את הסכימה עצמה עם כלל המרכיבים שלה. גם לא ברור לי למה שמת את הסכימה דווקא כאן"/>
      </t:Event>
      <t:Event id="{14B28AB2-9A9D-497B-ACB7-ED1B8398DFFF}" time="2025-01-01T14:24:12.247Z">
        <t:Attribution userId="S::mark@jtmt.gov.il::52b68bd2-897b-405b-920b-2615d06917c3" userProvider="AD" userName="Mark Kungurov"/>
        <t:Progress percentComplete="100"/>
      </t:Event>
    </t:History>
  </t:Task>
  <t:Task id="{B0D095F9-DDE4-4206-B829-17CDC15F985E}">
    <t:Anchor>
      <t:Comment id="1466354797"/>
    </t:Anchor>
    <t:History>
      <t:Event id="{BB9659EF-0070-42B3-A08C-99019598A6E3}" time="2025-01-09T15:00:01.39Z">
        <t:Attribution userId="S::Gidon@jtmt.gov.il::1903c83e-035a-4344-8b4e-611fd1e05a00" userProvider="AD" userName="Gidon Kupietzky"/>
        <t:Anchor>
          <t:Comment id="1466354797"/>
        </t:Anchor>
        <t:Create/>
      </t:Event>
      <t:Event id="{ACB15057-AF82-4CAC-9355-5AB4BF778B5F}" time="2025-01-09T15:00:01.39Z">
        <t:Attribution userId="S::Gidon@jtmt.gov.il::1903c83e-035a-4344-8b4e-611fd1e05a00" userProvider="AD" userName="Gidon Kupietzky"/>
        <t:Anchor>
          <t:Comment id="1466354797"/>
        </t:Anchor>
        <t:Assign userId="S::mark@jtmt.gov.il::52b68bd2-897b-405b-920b-2615d06917c3" userProvider="AD" userName="Mark Kungurov"/>
      </t:Event>
      <t:Event id="{DC6F905F-D71B-4820-A462-90C244CF4BF2}" time="2025-01-09T15:00:01.39Z">
        <t:Attribution userId="S::Gidon@jtmt.gov.il::1903c83e-035a-4344-8b4e-611fd1e05a00" userProvider="AD" userName="Gidon Kupietzky"/>
        <t:Anchor>
          <t:Comment id="1466354797"/>
        </t:Anchor>
        <t:SetTitle title="@Mark Kungurov  צריך לסדר ככה שהגרפים לא יסתרו אחד את השני..אולי הפיתרון יהיה להפוך אותם לתמונה ואז לסדר את התמונות"/>
      </t:Event>
      <t:Event id="{80AC604D-9B31-479B-B272-9974DFD8950C}" time="2025-01-09T15:17:07.378Z">
        <t:Attribution userId="S::mark@jtmt.gov.il::52b68bd2-897b-405b-920b-2615d06917c3" userProvider="AD" userName="Mark Kungurov"/>
        <t:Progress percentComplete="100"/>
      </t:Event>
    </t:History>
  </t:Task>
  <t:Task id="{8EA55BE4-B746-48BC-AE76-DD588A320841}">
    <t:Anchor>
      <t:Comment id="788493711"/>
    </t:Anchor>
    <t:History>
      <t:Event id="{104FD699-F1B8-4EDB-9496-C4DB6FD88F45}" time="2025-01-09T14:59:11.118Z">
        <t:Attribution userId="S::Gidon@jtmt.gov.il::1903c83e-035a-4344-8b4e-611fd1e05a00" userProvider="AD" userName="Gidon Kupietzky"/>
        <t:Anchor>
          <t:Comment id="788493711"/>
        </t:Anchor>
        <t:Create/>
      </t:Event>
      <t:Event id="{18915E56-3A83-4A0B-9FCA-DAD062C6C66F}" time="2025-01-09T14:59:11.118Z">
        <t:Attribution userId="S::Gidon@jtmt.gov.il::1903c83e-035a-4344-8b4e-611fd1e05a00" userProvider="AD" userName="Gidon Kupietzky"/>
        <t:Anchor>
          <t:Comment id="788493711"/>
        </t:Anchor>
        <t:Assign userId="S::mark@jtmt.gov.il::52b68bd2-897b-405b-920b-2615d06917c3" userProvider="AD" userName="Mark Kungurov"/>
      </t:Event>
      <t:Event id="{A41A6E43-A2AC-484B-B843-51EC756D94E9}" time="2025-01-09T14:59:11.118Z">
        <t:Attribution userId="S::Gidon@jtmt.gov.il::1903c83e-035a-4344-8b4e-611fd1e05a00" userProvider="AD" userName="Gidon Kupietzky"/>
        <t:Anchor>
          <t:Comment id="788493711"/>
        </t:Anchor>
        <t:SetTitle title="@Mark Kungurov כאן צריך היה גרפית להראות את ההבדל בין המידע לבין הכותרת עמודות. הוספתי במקום 0 את 0-4 וככה צריך לשאר העמודות בבקשה זה עוזר לקריאות של הטבלה"/>
      </t:Event>
      <t:Event id="{F4D471E5-5BC9-471E-9BEF-8792CE2BD747}" time="2025-01-09T15:19:14.509Z">
        <t:Attribution userId="S::mark@jtmt.gov.il::52b68bd2-897b-405b-920b-2615d06917c3" userProvider="AD" userName="Mark Kungurov"/>
        <t:Progress percentComplete="100"/>
      </t:Event>
    </t:History>
  </t:Task>
  <t:Task id="{6CB07D1C-D217-48E3-97EB-4BA81C483EE6}">
    <t:Anchor>
      <t:Comment id="342291532"/>
    </t:Anchor>
    <t:History>
      <t:Event id="{713CC23D-E1F3-4ED5-9466-71F0DC4B11F0}" time="2025-01-08T14:56:53.691Z">
        <t:Attribution userId="S::mark@jtmt.gov.il::52b68bd2-897b-405b-920b-2615d06917c3" userProvider="AD" userName="Mark Kungurov"/>
        <t:Anchor>
          <t:Comment id="938474412"/>
        </t:Anchor>
        <t:Create/>
      </t:Event>
      <t:Event id="{76EF9B6E-B02B-4E08-B333-5651E5110FF1}" time="2025-01-08T14:56:53.691Z">
        <t:Attribution userId="S::mark@jtmt.gov.il::52b68bd2-897b-405b-920b-2615d06917c3" userProvider="AD" userName="Mark Kungurov"/>
        <t:Anchor>
          <t:Comment id="938474412"/>
        </t:Anchor>
        <t:Assign userId="S::mark@jtmt.gov.il::52b68bd2-897b-405b-920b-2615d06917c3" userProvider="AD" userName="Mark Kungurov"/>
      </t:Event>
      <t:Event id="{37545766-89D4-482F-8F11-54F5C69B5ADF}" time="2025-01-08T14:56:53.691Z">
        <t:Attribution userId="S::mark@jtmt.gov.il::52b68bd2-897b-405b-920b-2615d06917c3" userProvider="AD" userName="Mark Kungurov"/>
        <t:Anchor>
          <t:Comment id="938474412"/>
        </t:Anchor>
        <t:SetTitle title="@Mark Kungurov "/>
      </t:Event>
      <t:Event id="{D28EC7AD-7743-4BF7-B364-AFC76FCB91E5}" time="2025-01-09T12:12:23.632Z">
        <t:Attribution userId="S::mark@jtmt.gov.il::52b68bd2-897b-405b-920b-2615d06917c3" userProvider="AD" userName="Mark Kungurov"/>
        <t:Progress percentComplete="100"/>
      </t:Event>
    </t:History>
  </t:Task>
  <t:Task id="{AA8A50C8-FE70-44C6-AC5F-E102204D1A68}">
    <t:Anchor>
      <t:Comment id="647301695"/>
    </t:Anchor>
    <t:History>
      <t:Event id="{8786F529-715C-471A-A600-D676193EEEB5}" time="2024-12-16T12:02:12.538Z">
        <t:Attribution userId="S::Gidon@jtmt.gov.il::1903c83e-035a-4344-8b4e-611fd1e05a00" userProvider="AD" userName="Gidon Kupietzky"/>
        <t:Anchor>
          <t:Comment id="846694066"/>
        </t:Anchor>
        <t:Create/>
      </t:Event>
      <t:Event id="{8076F9FC-9836-4BC0-8039-A874181EA51D}" time="2024-12-16T12:02:12.538Z">
        <t:Attribution userId="S::Gidon@jtmt.gov.il::1903c83e-035a-4344-8b4e-611fd1e05a00" userProvider="AD" userName="Gidon Kupietzky"/>
        <t:Anchor>
          <t:Comment id="846694066"/>
        </t:Anchor>
        <t:Assign userId="S::mark@jtmt.gov.il::52b68bd2-897b-405b-920b-2615d06917c3" userProvider="AD" userName="Mark Kungurov"/>
      </t:Event>
      <t:Event id="{34D2332B-6A43-41A2-8577-F26F4080031D}" time="2024-12-16T12:02:12.538Z">
        <t:Attribution userId="S::Gidon@jtmt.gov.il::1903c83e-035a-4344-8b4e-611fd1e05a00" userProvider="AD" userName="Gidon Kupietzky"/>
        <t:Anchor>
          <t:Comment id="846694066"/>
        </t:Anchor>
        <t:SetTitle title="@Mark Kungurov "/>
      </t:Event>
      <t:Event id="{4E4D941B-2117-4F8B-AEC7-6885F8356F54}" time="2024-12-18T09:09:47.362Z">
        <t:Attribution userId="S::mark@jtmt.gov.il::52b68bd2-897b-405b-920b-2615d06917c3" userProvider="AD" userName="Mark Kungurov"/>
        <t:Progress percentComplete="100"/>
      </t:Event>
    </t:History>
  </t:Task>
  <t:Task id="{8BB5A6EB-F5F1-4E35-A0AA-BE8345C7DB78}">
    <t:Anchor>
      <t:Comment id="1626894989"/>
    </t:Anchor>
    <t:History>
      <t:Event id="{54E62398-8EDD-49AC-8D21-F132F83DD0F0}" time="2024-12-16T11:55:47.75Z">
        <t:Attribution userId="S::Gidon@jtmt.gov.il::1903c83e-035a-4344-8b4e-611fd1e05a00" userProvider="AD" userName="Gidon Kupietzky"/>
        <t:Anchor>
          <t:Comment id="1577065541"/>
        </t:Anchor>
        <t:Create/>
      </t:Event>
      <t:Event id="{AEACB863-7BA8-4EDF-9E8C-BF33D83D8F85}" time="2024-12-16T11:55:47.75Z">
        <t:Attribution userId="S::Gidon@jtmt.gov.il::1903c83e-035a-4344-8b4e-611fd1e05a00" userProvider="AD" userName="Gidon Kupietzky"/>
        <t:Anchor>
          <t:Comment id="1577065541"/>
        </t:Anchor>
        <t:Assign userId="S::mark@jtmt.gov.il::52b68bd2-897b-405b-920b-2615d06917c3" userProvider="AD" userName="Mark Kungurov"/>
      </t:Event>
      <t:Event id="{7E366E1A-C303-406C-9CAE-C9A6D6A7383A}" time="2024-12-16T11:55:47.75Z">
        <t:Attribution userId="S::Gidon@jtmt.gov.il::1903c83e-035a-4344-8b4e-611fd1e05a00" userProvider="AD" userName="Gidon Kupietzky"/>
        <t:Anchor>
          <t:Comment id="1577065541"/>
        </t:Anchor>
        <t:SetTitle title="@Mark Kungurov "/>
      </t:Event>
      <t:Event id="{1E07B462-0216-44E2-A24F-6019A4AA5EC0}" time="2024-12-18T08:17:47.989Z">
        <t:Attribution userId="S::mark@jtmt.gov.il::52b68bd2-897b-405b-920b-2615d06917c3" userProvider="AD" userName="Mark Kungurov"/>
        <t:Progress percentComplete="100"/>
      </t:Event>
    </t:History>
  </t:Task>
  <t:Task id="{D5C16E8C-92BB-435D-A187-7406CFE7BFB5}">
    <t:Anchor>
      <t:Comment id="1486979132"/>
    </t:Anchor>
    <t:History>
      <t:Event id="{8786F529-715C-471A-A600-D676193EEEB5}" time="2024-12-16T12:02:12.538Z">
        <t:Attribution userId="S::Gidon@jtmt.gov.il::1903c83e-035a-4344-8b4e-611fd1e05a00" userProvider="AD" userName="Gidon Kupietzky"/>
        <t:Anchor>
          <t:Comment id="1030698679"/>
        </t:Anchor>
        <t:Create/>
      </t:Event>
      <t:Event id="{8076F9FC-9836-4BC0-8039-A874181EA51D}" time="2024-12-16T12:02:12.538Z">
        <t:Attribution userId="S::Gidon@jtmt.gov.il::1903c83e-035a-4344-8b4e-611fd1e05a00" userProvider="AD" userName="Gidon Kupietzky"/>
        <t:Anchor>
          <t:Comment id="1030698679"/>
        </t:Anchor>
        <t:Assign userId="S::mark@jtmt.gov.il::52b68bd2-897b-405b-920b-2615d06917c3" userProvider="AD" userName="Mark Kungurov"/>
      </t:Event>
      <t:Event id="{34D2332B-6A43-41A2-8577-F26F4080031D}" time="2024-12-16T12:02:12.538Z">
        <t:Attribution userId="S::Gidon@jtmt.gov.il::1903c83e-035a-4344-8b4e-611fd1e05a00" userProvider="AD" userName="Gidon Kupietzky"/>
        <t:Anchor>
          <t:Comment id="1030698679"/>
        </t:Anchor>
        <t:SetTitle title="@Mark Kungurov "/>
      </t:Event>
      <t:Event id="{74D19FE9-F460-4D4F-8A25-F1A52DF5B9A8}" time="2024-12-18T11:21:06.219Z">
        <t:Attribution userId="S::mark@jtmt.gov.il::52b68bd2-897b-405b-920b-2615d06917c3" userProvider="AD" userName="Mark Kungurov"/>
        <t:Progress percentComplete="100"/>
      </t:Event>
    </t:History>
  </t:Task>
  <t:Task id="{1C320855-6977-488D-96F3-F4F956B16512}">
    <t:Anchor>
      <t:Comment id="1043991188"/>
    </t:Anchor>
    <t:History>
      <t:Event id="{791EA790-167E-420A-89A9-C267FA92C473}" time="2024-12-30T09:23:44.537Z">
        <t:Attribution userId="S::Gidon@jtmt.gov.il::1903c83e-035a-4344-8b4e-611fd1e05a00" userProvider="AD" userName="Gidon Kupietzky"/>
        <t:Anchor>
          <t:Comment id="1043991188"/>
        </t:Anchor>
        <t:Create/>
      </t:Event>
      <t:Event id="{3CB4F940-1B51-4A57-B503-A191B1A38536}" time="2024-12-30T09:23:44.537Z">
        <t:Attribution userId="S::Gidon@jtmt.gov.il::1903c83e-035a-4344-8b4e-611fd1e05a00" userProvider="AD" userName="Gidon Kupietzky"/>
        <t:Anchor>
          <t:Comment id="1043991188"/>
        </t:Anchor>
        <t:Assign userId="S::mark@jtmt.gov.il::52b68bd2-897b-405b-920b-2615d06917c3" userProvider="AD" userName="Mark Kungurov"/>
      </t:Event>
      <t:Event id="{2CD53600-7B7C-4FB0-AE42-5215BD1698D2}" time="2024-12-30T09:23:44.537Z">
        <t:Attribution userId="S::Gidon@jtmt.gov.il::1903c83e-035a-4344-8b4e-611fd1e05a00" userProvider="AD" userName="Gidon Kupietzky"/>
        <t:Anchor>
          <t:Comment id="1043991188"/>
        </t:Anchor>
        <t:SetTitle title="@Mark Kungurov  להוסיף בבקשה למפה את גבולות מחוז ירושלים + יוש + גבול מטרופולין ירושלים ולכתוב פיסקה הסבר קצרה למפה מה רואים בפנים"/>
      </t:Event>
      <t:Event id="{759D1C89-E713-4114-AC84-E469472C773C}" time="2025-01-02T07:44:07.462Z">
        <t:Attribution userId="S::mark@jtmt.gov.il::52b68bd2-897b-405b-920b-2615d06917c3" userProvider="AD" userName="Mark Kungurov"/>
        <t:Progress percentComplete="100"/>
      </t:Event>
    </t:History>
  </t:Task>
  <t:Task id="{556B3CC8-F9C2-4979-80ED-3406BA2AF303}">
    <t:Anchor>
      <t:Comment id="2046002673"/>
    </t:Anchor>
    <t:History>
      <t:Event id="{330FCA09-2B3F-42B2-B3C3-A1A449B206A0}" time="2025-01-09T14:53:13.731Z">
        <t:Attribution userId="S::Gidon@jtmt.gov.il::1903c83e-035a-4344-8b4e-611fd1e05a00" userProvider="AD" userName="Gidon Kupietzky"/>
        <t:Anchor>
          <t:Comment id="2046002673"/>
        </t:Anchor>
        <t:Create/>
      </t:Event>
      <t:Event id="{EB571E6B-ED11-4147-8352-EED443472810}" time="2025-01-09T14:53:13.731Z">
        <t:Attribution userId="S::Gidon@jtmt.gov.il::1903c83e-035a-4344-8b4e-611fd1e05a00" userProvider="AD" userName="Gidon Kupietzky"/>
        <t:Anchor>
          <t:Comment id="2046002673"/>
        </t:Anchor>
        <t:Assign userId="S::mark@jtmt.gov.il::52b68bd2-897b-405b-920b-2615d06917c3" userProvider="AD" userName="Mark Kungurov"/>
      </t:Event>
      <t:Event id="{6DA9A30D-DCEC-42F4-941E-B3291EED7689}" time="2025-01-09T14:53:13.731Z">
        <t:Attribution userId="S::Gidon@jtmt.gov.il::1903c83e-035a-4344-8b4e-611fd1e05a00" userProvider="AD" userName="Gidon Kupietzky"/>
        <t:Anchor>
          <t:Comment id="2046002673"/>
        </t:Anchor>
        <t:SetTitle title="@Mark Kungurov  לכתוב שם משפחה"/>
      </t:Event>
      <t:Event id="{C04A30B4-5B0A-443A-9DC0-AEC962F14558}" time="2025-01-09T15:07:08.261Z">
        <t:Attribution userId="S::mark@jtmt.gov.il::52b68bd2-897b-405b-920b-2615d06917c3" userProvider="AD" userName="Mark Kungurov"/>
        <t:Progress percentComplete="100"/>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DB0A7FFDCE89E41B6D66DC30A27E10D"/>
        <w:category>
          <w:name w:val="General"/>
          <w:gallery w:val="placeholder"/>
        </w:category>
        <w:types>
          <w:type w:val="bbPlcHdr"/>
        </w:types>
        <w:behaviors>
          <w:behavior w:val="content"/>
        </w:behaviors>
        <w:guid w:val="{5330F65B-E574-304F-8671-85C7ACA5CC38}"/>
      </w:docPartPr>
      <w:docPartBody>
        <w:p w:rsidR="002A4D6F" w:rsidRDefault="002A4D6F">
          <w:pPr>
            <w:pStyle w:val="ADB0A7FFDCE89E41B6D66DC30A27E10D"/>
          </w:pPr>
          <w:r>
            <w:rPr>
              <w:color w:val="0F4761" w:themeColor="accent1" w:themeShade="BF"/>
              <w:sz w:val="24"/>
              <w:szCs w:val="24"/>
              <w:rtl/>
              <w:cs/>
              <w:lang w:val="he-IL"/>
            </w:rPr>
            <w:t>[שם החברה]</w:t>
          </w:r>
        </w:p>
      </w:docPartBody>
    </w:docPart>
    <w:docPart>
      <w:docPartPr>
        <w:name w:val="819D69BABC70624C9F9FA885A4515C05"/>
        <w:category>
          <w:name w:val="General"/>
          <w:gallery w:val="placeholder"/>
        </w:category>
        <w:types>
          <w:type w:val="bbPlcHdr"/>
        </w:types>
        <w:behaviors>
          <w:behavior w:val="content"/>
        </w:behaviors>
        <w:guid w:val="{4CBA65D9-6C3F-F34E-A616-247246AF4EC0}"/>
      </w:docPartPr>
      <w:docPartBody>
        <w:p w:rsidR="002A4D6F" w:rsidRDefault="002A4D6F">
          <w:pPr>
            <w:pStyle w:val="819D69BABC70624C9F9FA885A4515C05"/>
          </w:pPr>
          <w:r>
            <w:rPr>
              <w:rFonts w:asciiTheme="majorHAnsi" w:eastAsiaTheme="majorEastAsia" w:hAnsiTheme="majorHAnsi" w:cstheme="majorBidi"/>
              <w:color w:val="156082" w:themeColor="accent1"/>
              <w:sz w:val="88"/>
              <w:szCs w:val="88"/>
              <w:rtl/>
              <w:cs/>
              <w:lang w:val="he-IL"/>
            </w:rPr>
            <w:t>[כותרת מסמך]</w:t>
          </w:r>
        </w:p>
      </w:docPartBody>
    </w:docPart>
    <w:docPart>
      <w:docPartPr>
        <w:name w:val="BE93741A743A1F4EA44C0F61A1FEC9D0"/>
        <w:category>
          <w:name w:val="General"/>
          <w:gallery w:val="placeholder"/>
        </w:category>
        <w:types>
          <w:type w:val="bbPlcHdr"/>
        </w:types>
        <w:behaviors>
          <w:behavior w:val="content"/>
        </w:behaviors>
        <w:guid w:val="{7D4144CD-53DF-1B4D-9F99-4B9223DA8831}"/>
      </w:docPartPr>
      <w:docPartBody>
        <w:p w:rsidR="002A4D6F" w:rsidRDefault="002A4D6F">
          <w:pPr>
            <w:pStyle w:val="BE93741A743A1F4EA44C0F61A1FEC9D0"/>
          </w:pPr>
          <w:r>
            <w:rPr>
              <w:color w:val="0F4761" w:themeColor="accent1" w:themeShade="BF"/>
              <w:sz w:val="24"/>
              <w:szCs w:val="24"/>
              <w:rtl/>
              <w:cs/>
              <w:lang w:val="he-IL"/>
            </w:rPr>
            <w:t>[כותרת משנה של מסמך]</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C6F"/>
    <w:rsid w:val="0002595E"/>
    <w:rsid w:val="000C4FEC"/>
    <w:rsid w:val="000D28CD"/>
    <w:rsid w:val="000E3295"/>
    <w:rsid w:val="000E35A8"/>
    <w:rsid w:val="000E6E8F"/>
    <w:rsid w:val="000F3AC6"/>
    <w:rsid w:val="0010185E"/>
    <w:rsid w:val="00116402"/>
    <w:rsid w:val="00127D15"/>
    <w:rsid w:val="00137992"/>
    <w:rsid w:val="001575F5"/>
    <w:rsid w:val="0016572C"/>
    <w:rsid w:val="001727FE"/>
    <w:rsid w:val="001F0577"/>
    <w:rsid w:val="001F4733"/>
    <w:rsid w:val="002077D3"/>
    <w:rsid w:val="00233F64"/>
    <w:rsid w:val="00240D8F"/>
    <w:rsid w:val="0024724F"/>
    <w:rsid w:val="00250821"/>
    <w:rsid w:val="0025569E"/>
    <w:rsid w:val="00257823"/>
    <w:rsid w:val="00286DE9"/>
    <w:rsid w:val="002A4D6F"/>
    <w:rsid w:val="002C55AA"/>
    <w:rsid w:val="002C6499"/>
    <w:rsid w:val="003206AC"/>
    <w:rsid w:val="00323CF4"/>
    <w:rsid w:val="003B2F8D"/>
    <w:rsid w:val="003B4ABA"/>
    <w:rsid w:val="003C7250"/>
    <w:rsid w:val="003E2E63"/>
    <w:rsid w:val="003F207B"/>
    <w:rsid w:val="003F3A80"/>
    <w:rsid w:val="00403481"/>
    <w:rsid w:val="00423188"/>
    <w:rsid w:val="004320EB"/>
    <w:rsid w:val="00441016"/>
    <w:rsid w:val="00473F20"/>
    <w:rsid w:val="004822B4"/>
    <w:rsid w:val="00491760"/>
    <w:rsid w:val="004E3428"/>
    <w:rsid w:val="004E5560"/>
    <w:rsid w:val="00515057"/>
    <w:rsid w:val="00534489"/>
    <w:rsid w:val="00565EBC"/>
    <w:rsid w:val="005748DD"/>
    <w:rsid w:val="005844EF"/>
    <w:rsid w:val="005A7AA6"/>
    <w:rsid w:val="005C123F"/>
    <w:rsid w:val="005E367B"/>
    <w:rsid w:val="005F3C62"/>
    <w:rsid w:val="006012FA"/>
    <w:rsid w:val="006238B9"/>
    <w:rsid w:val="00625511"/>
    <w:rsid w:val="00641AC0"/>
    <w:rsid w:val="00646186"/>
    <w:rsid w:val="00681A75"/>
    <w:rsid w:val="006921C1"/>
    <w:rsid w:val="00697C32"/>
    <w:rsid w:val="006B4026"/>
    <w:rsid w:val="00747C50"/>
    <w:rsid w:val="00752155"/>
    <w:rsid w:val="007C44A7"/>
    <w:rsid w:val="007E469E"/>
    <w:rsid w:val="007E6C6F"/>
    <w:rsid w:val="00800690"/>
    <w:rsid w:val="008A250A"/>
    <w:rsid w:val="008D4368"/>
    <w:rsid w:val="008F0238"/>
    <w:rsid w:val="008F243F"/>
    <w:rsid w:val="0090272F"/>
    <w:rsid w:val="00905F7C"/>
    <w:rsid w:val="00941853"/>
    <w:rsid w:val="009439F6"/>
    <w:rsid w:val="009548AB"/>
    <w:rsid w:val="009650D7"/>
    <w:rsid w:val="009814EB"/>
    <w:rsid w:val="00985B4D"/>
    <w:rsid w:val="009969B5"/>
    <w:rsid w:val="009A08D1"/>
    <w:rsid w:val="009A3013"/>
    <w:rsid w:val="009C3194"/>
    <w:rsid w:val="009D2BC9"/>
    <w:rsid w:val="009E6336"/>
    <w:rsid w:val="009F0DF5"/>
    <w:rsid w:val="009F3E9E"/>
    <w:rsid w:val="009F57A2"/>
    <w:rsid w:val="00A16F3F"/>
    <w:rsid w:val="00A64EC6"/>
    <w:rsid w:val="00A733BE"/>
    <w:rsid w:val="00A84E1E"/>
    <w:rsid w:val="00AC7EA2"/>
    <w:rsid w:val="00AF1D75"/>
    <w:rsid w:val="00B0195A"/>
    <w:rsid w:val="00B20895"/>
    <w:rsid w:val="00B35527"/>
    <w:rsid w:val="00B525A2"/>
    <w:rsid w:val="00BC0719"/>
    <w:rsid w:val="00C9757B"/>
    <w:rsid w:val="00D130E7"/>
    <w:rsid w:val="00D15150"/>
    <w:rsid w:val="00D2198C"/>
    <w:rsid w:val="00D350DC"/>
    <w:rsid w:val="00D52204"/>
    <w:rsid w:val="00D57FCD"/>
    <w:rsid w:val="00DA5193"/>
    <w:rsid w:val="00DA6025"/>
    <w:rsid w:val="00DB561D"/>
    <w:rsid w:val="00DE4B0F"/>
    <w:rsid w:val="00E5590C"/>
    <w:rsid w:val="00E56471"/>
    <w:rsid w:val="00E64911"/>
    <w:rsid w:val="00E83FBA"/>
    <w:rsid w:val="00ED53DB"/>
    <w:rsid w:val="00EE0C39"/>
    <w:rsid w:val="00F413F2"/>
    <w:rsid w:val="00F46BBA"/>
    <w:rsid w:val="00F7740B"/>
    <w:rsid w:val="00FA0CA6"/>
    <w:rsid w:val="00FA4B0B"/>
    <w:rsid w:val="00FA6BA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DB0A7FFDCE89E41B6D66DC30A27E10D">
    <w:name w:val="ADB0A7FFDCE89E41B6D66DC30A27E10D"/>
  </w:style>
  <w:style w:type="paragraph" w:customStyle="1" w:styleId="819D69BABC70624C9F9FA885A4515C05">
    <w:name w:val="819D69BABC70624C9F9FA885A4515C05"/>
  </w:style>
  <w:style w:type="paragraph" w:customStyle="1" w:styleId="BE93741A743A1F4EA44C0F61A1FEC9D0">
    <w:name w:val="BE93741A743A1F4EA44C0F61A1FEC9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2023-07-01T00:00:00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24d7dc9c-217e-407c-b4ac-46fa45b86b59">
      <Terms xmlns="http://schemas.microsoft.com/office/infopath/2007/PartnerControls"/>
    </lcf76f155ced4ddcb4097134ff3c332f>
    <TaxCatchAll xmlns="1067f445-1ea2-434a-aafa-85cb5e701db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8A506CB1B0DD4DBA4013EF26ED1550" ma:contentTypeVersion="7" ma:contentTypeDescription="Create a new document." ma:contentTypeScope="" ma:versionID="fec7ff28bbeabbd84d67914abee1dfb8">
  <xsd:schema xmlns:xsd="http://www.w3.org/2001/XMLSchema" xmlns:xs="http://www.w3.org/2001/XMLSchema" xmlns:p="http://schemas.microsoft.com/office/2006/metadata/properties" xmlns:ns2="a25e0a92-d7c1-4557-b7ba-cd699fe03a51" xmlns:ns3="ed6baf44-e93e-4e3b-9d6b-6f9fbb136bdb" targetNamespace="http://schemas.microsoft.com/office/2006/metadata/properties" ma:root="true" ma:fieldsID="d0697339296ad7d8a84c15ef8ca3f243" ns2:_="" ns3:_="">
    <xsd:import namespace="a25e0a92-d7c1-4557-b7ba-cd699fe03a51"/>
    <xsd:import namespace="ed6baf44-e93e-4e3b-9d6b-6f9fbb136bd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5e0a92-d7c1-4557-b7ba-cd699fe03a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6baf44-e93e-4e3b-9d6b-6f9fbb136bd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F50FC5-6D2D-4486-8DA0-CB7D32619C99}">
  <ds:schemaRefs>
    <ds:schemaRef ds:uri="http://schemas.microsoft.com/office/2006/metadata/properties"/>
    <ds:schemaRef ds:uri="http://schemas.microsoft.com/office/infopath/2007/PartnerControls"/>
    <ds:schemaRef ds:uri="24d7dc9c-217e-407c-b4ac-46fa45b86b59"/>
    <ds:schemaRef ds:uri="1067f445-1ea2-434a-aafa-85cb5e701dbd"/>
  </ds:schemaRefs>
</ds:datastoreItem>
</file>

<file path=customXml/itemProps3.xml><?xml version="1.0" encoding="utf-8"?>
<ds:datastoreItem xmlns:ds="http://schemas.openxmlformats.org/officeDocument/2006/customXml" ds:itemID="{4A32CEA4-5231-4E80-888E-82AC9675F3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5e0a92-d7c1-4557-b7ba-cd699fe03a51"/>
    <ds:schemaRef ds:uri="ed6baf44-e93e-4e3b-9d6b-6f9fbb136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2729DA-23C7-4A37-A3E5-C3E4A669EA2D}">
  <ds:schemaRefs>
    <ds:schemaRef ds:uri="http://schemas.microsoft.com/sharepoint/v3/contenttype/forms"/>
  </ds:schemaRefs>
</ds:datastoreItem>
</file>

<file path=customXml/itemProps5.xml><?xml version="1.0" encoding="utf-8"?>
<ds:datastoreItem xmlns:ds="http://schemas.openxmlformats.org/officeDocument/2006/customXml" ds:itemID="{7D7E04C8-CA2B-48CA-9292-F18031038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18991</Words>
  <Characters>94956</Characters>
  <Application>Microsoft Office Word</Application>
  <DocSecurity>0</DocSecurity>
  <Lines>791</Lines>
  <Paragraphs>227</Paragraphs>
  <ScaleCrop>false</ScaleCrop>
  <HeadingPairs>
    <vt:vector size="2" baseType="variant">
      <vt:variant>
        <vt:lpstr>שם</vt:lpstr>
      </vt:variant>
      <vt:variant>
        <vt:i4>1</vt:i4>
      </vt:variant>
    </vt:vector>
  </HeadingPairs>
  <TitlesOfParts>
    <vt:vector size="1" baseType="lpstr">
      <vt:lpstr>מודל תחבורה מטרופולין ירושלים</vt:lpstr>
    </vt:vector>
  </TitlesOfParts>
  <Company>צוות אב לתחבורה ירושלים</Company>
  <LinksUpToDate>false</LinksUpToDate>
  <CharactersWithSpaces>113720</CharactersWithSpaces>
  <SharedDoc>false</SharedDoc>
  <HLinks>
    <vt:vector size="612" baseType="variant">
      <vt:variant>
        <vt:i4>8126518</vt:i4>
      </vt:variant>
      <vt:variant>
        <vt:i4>468</vt:i4>
      </vt:variant>
      <vt:variant>
        <vt:i4>0</vt:i4>
      </vt:variant>
      <vt:variant>
        <vt:i4>5</vt:i4>
      </vt:variant>
      <vt:variant>
        <vt:lpwstr>https://data.gov.il/dataset/coordinates</vt:lpwstr>
      </vt:variant>
      <vt:variant>
        <vt:lpwstr/>
      </vt:variant>
      <vt:variant>
        <vt:i4>8192039</vt:i4>
      </vt:variant>
      <vt:variant>
        <vt:i4>465</vt:i4>
      </vt:variant>
      <vt:variant>
        <vt:i4>0</vt:i4>
      </vt:variant>
      <vt:variant>
        <vt:i4>5</vt:i4>
      </vt:variant>
      <vt:variant>
        <vt:lpwstr>https://apps.education.gov.il/imsnet/Itur.aspx</vt:lpwstr>
      </vt:variant>
      <vt:variant>
        <vt:lpwstr/>
      </vt:variant>
      <vt:variant>
        <vt:i4>3999166</vt:i4>
      </vt:variant>
      <vt:variant>
        <vt:i4>462</vt:i4>
      </vt:variant>
      <vt:variant>
        <vt:i4>0</vt:i4>
      </vt:variant>
      <vt:variant>
        <vt:i4>5</vt:i4>
      </vt:variant>
      <vt:variant>
        <vt:lpwstr/>
      </vt:variant>
      <vt:variant>
        <vt:lpwstr>_נספח_פירוט_הנחות</vt:lpwstr>
      </vt:variant>
      <vt:variant>
        <vt:i4>98500693</vt:i4>
      </vt:variant>
      <vt:variant>
        <vt:i4>459</vt:i4>
      </vt:variant>
      <vt:variant>
        <vt:i4>0</vt:i4>
      </vt:variant>
      <vt:variant>
        <vt:i4>5</vt:i4>
      </vt:variant>
      <vt:variant>
        <vt:lpwstr/>
      </vt:variant>
      <vt:variant>
        <vt:lpwstr>_חלוקה_לענפי_תעסוקה</vt:lpwstr>
      </vt:variant>
      <vt:variant>
        <vt:i4>7144922</vt:i4>
      </vt:variant>
      <vt:variant>
        <vt:i4>456</vt:i4>
      </vt:variant>
      <vt:variant>
        <vt:i4>0</vt:i4>
      </vt:variant>
      <vt:variant>
        <vt:i4>5</vt:i4>
      </vt:variant>
      <vt:variant>
        <vt:lpwstr/>
      </vt:variant>
      <vt:variant>
        <vt:lpwstr>_נספח_על_יצירת</vt:lpwstr>
      </vt:variant>
      <vt:variant>
        <vt:i4>3802546</vt:i4>
      </vt:variant>
      <vt:variant>
        <vt:i4>453</vt:i4>
      </vt:variant>
      <vt:variant>
        <vt:i4>0</vt:i4>
      </vt:variant>
      <vt:variant>
        <vt:i4>5</vt:i4>
      </vt:variant>
      <vt:variant>
        <vt:lpwstr/>
      </vt:variant>
      <vt:variant>
        <vt:lpwstr>_יצירת_תחזית_מועסקים</vt:lpwstr>
      </vt:variant>
      <vt:variant>
        <vt:i4>5963881</vt:i4>
      </vt:variant>
      <vt:variant>
        <vt:i4>447</vt:i4>
      </vt:variant>
      <vt:variant>
        <vt:i4>0</vt:i4>
      </vt:variant>
      <vt:variant>
        <vt:i4>5</vt:i4>
      </vt:variant>
      <vt:variant>
        <vt:lpwstr/>
      </vt:variant>
      <vt:variant>
        <vt:lpwstr>_נספח__</vt:lpwstr>
      </vt:variant>
      <vt:variant>
        <vt:i4>6422612</vt:i4>
      </vt:variant>
      <vt:variant>
        <vt:i4>444</vt:i4>
      </vt:variant>
      <vt:variant>
        <vt:i4>0</vt:i4>
      </vt:variant>
      <vt:variant>
        <vt:i4>5</vt:i4>
      </vt:variant>
      <vt:variant>
        <vt:lpwstr/>
      </vt:variant>
      <vt:variant>
        <vt:lpwstr>_נספח_פירוט_הנחות_1</vt:lpwstr>
      </vt:variant>
      <vt:variant>
        <vt:i4>99221602</vt:i4>
      </vt:variant>
      <vt:variant>
        <vt:i4>441</vt:i4>
      </vt:variant>
      <vt:variant>
        <vt:i4>0</vt:i4>
      </vt:variant>
      <vt:variant>
        <vt:i4>5</vt:i4>
      </vt:variant>
      <vt:variant>
        <vt:lpwstr/>
      </vt:variant>
      <vt:variant>
        <vt:lpwstr>_נספח_קטלוג_התפלגות</vt:lpwstr>
      </vt:variant>
      <vt:variant>
        <vt:i4>98107498</vt:i4>
      </vt:variant>
      <vt:variant>
        <vt:i4>438</vt:i4>
      </vt:variant>
      <vt:variant>
        <vt:i4>0</vt:i4>
      </vt:variant>
      <vt:variant>
        <vt:i4>5</vt:i4>
      </vt:variant>
      <vt:variant>
        <vt:lpwstr/>
      </vt:variant>
      <vt:variant>
        <vt:lpwstr>_נספח_יצירת_הערכות</vt:lpwstr>
      </vt:variant>
      <vt:variant>
        <vt:i4>98829723</vt:i4>
      </vt:variant>
      <vt:variant>
        <vt:i4>435</vt:i4>
      </vt:variant>
      <vt:variant>
        <vt:i4>0</vt:i4>
      </vt:variant>
      <vt:variant>
        <vt:i4>5</vt:i4>
      </vt:variant>
      <vt:variant>
        <vt:lpwstr/>
      </vt:variant>
      <vt:variant>
        <vt:lpwstr>_השוואת_נתוני_למ"ס</vt:lpwstr>
      </vt:variant>
      <vt:variant>
        <vt:i4>98829723</vt:i4>
      </vt:variant>
      <vt:variant>
        <vt:i4>429</vt:i4>
      </vt:variant>
      <vt:variant>
        <vt:i4>0</vt:i4>
      </vt:variant>
      <vt:variant>
        <vt:i4>5</vt:i4>
      </vt:variant>
      <vt:variant>
        <vt:lpwstr/>
      </vt:variant>
      <vt:variant>
        <vt:lpwstr>_השוואת_נתוני_למ"ס</vt:lpwstr>
      </vt:variant>
      <vt:variant>
        <vt:i4>6030725</vt:i4>
      </vt:variant>
      <vt:variant>
        <vt:i4>426</vt:i4>
      </vt:variant>
      <vt:variant>
        <vt:i4>0</vt:i4>
      </vt:variant>
      <vt:variant>
        <vt:i4>5</vt:i4>
      </vt:variant>
      <vt:variant>
        <vt:lpwstr/>
      </vt:variant>
      <vt:variant>
        <vt:lpwstr>_נספח_על_יצירת_1</vt:lpwstr>
      </vt:variant>
      <vt:variant>
        <vt:i4>92667907</vt:i4>
      </vt:variant>
      <vt:variant>
        <vt:i4>423</vt:i4>
      </vt:variant>
      <vt:variant>
        <vt:i4>0</vt:i4>
      </vt:variant>
      <vt:variant>
        <vt:i4>5</vt:i4>
      </vt:variant>
      <vt:variant>
        <vt:lpwstr/>
      </vt:variant>
      <vt:variant>
        <vt:lpwstr>_גבולות__מפות</vt:lpwstr>
      </vt:variant>
      <vt:variant>
        <vt:i4>7144921</vt:i4>
      </vt:variant>
      <vt:variant>
        <vt:i4>420</vt:i4>
      </vt:variant>
      <vt:variant>
        <vt:i4>0</vt:i4>
      </vt:variant>
      <vt:variant>
        <vt:i4>5</vt:i4>
      </vt:variant>
      <vt:variant>
        <vt:lpwstr/>
      </vt:variant>
      <vt:variant>
        <vt:lpwstr>_אמדן_של_אוכלוסיית</vt:lpwstr>
      </vt:variant>
      <vt:variant>
        <vt:i4>98893918</vt:i4>
      </vt:variant>
      <vt:variant>
        <vt:i4>417</vt:i4>
      </vt:variant>
      <vt:variant>
        <vt:i4>0</vt:i4>
      </vt:variant>
      <vt:variant>
        <vt:i4>5</vt:i4>
      </vt:variant>
      <vt:variant>
        <vt:lpwstr/>
      </vt:variant>
      <vt:variant>
        <vt:lpwstr>_ניתוח_אשכולות_לפי</vt:lpwstr>
      </vt:variant>
      <vt:variant>
        <vt:i4>5834207</vt:i4>
      </vt:variant>
      <vt:variant>
        <vt:i4>414</vt:i4>
      </vt:variant>
      <vt:variant>
        <vt:i4>0</vt:i4>
      </vt:variant>
      <vt:variant>
        <vt:i4>5</vt:i4>
      </vt:variant>
      <vt:variant>
        <vt:lpwstr/>
      </vt:variant>
      <vt:variant>
        <vt:lpwstr>_קביעת_גודל_האוכלוסייה</vt:lpwstr>
      </vt:variant>
      <vt:variant>
        <vt:i4>542048261</vt:i4>
      </vt:variant>
      <vt:variant>
        <vt:i4>411</vt:i4>
      </vt:variant>
      <vt:variant>
        <vt:i4>0</vt:i4>
      </vt:variant>
      <vt:variant>
        <vt:i4>5</vt:i4>
      </vt:variant>
      <vt:variant>
        <vt:lpwstr/>
      </vt:variant>
      <vt:variant>
        <vt:lpwstr>_נספח_תיקוני_למ”ס</vt:lpwstr>
      </vt:variant>
      <vt:variant>
        <vt:i4>98893918</vt:i4>
      </vt:variant>
      <vt:variant>
        <vt:i4>408</vt:i4>
      </vt:variant>
      <vt:variant>
        <vt:i4>0</vt:i4>
      </vt:variant>
      <vt:variant>
        <vt:i4>5</vt:i4>
      </vt:variant>
      <vt:variant>
        <vt:lpwstr/>
      </vt:variant>
      <vt:variant>
        <vt:lpwstr>_ניתוח_אשכולות_לפי</vt:lpwstr>
      </vt:variant>
      <vt:variant>
        <vt:i4>7079402</vt:i4>
      </vt:variant>
      <vt:variant>
        <vt:i4>399</vt:i4>
      </vt:variant>
      <vt:variant>
        <vt:i4>0</vt:i4>
      </vt:variant>
      <vt:variant>
        <vt:i4>5</vt:i4>
      </vt:variant>
      <vt:variant>
        <vt:lpwstr/>
      </vt:variant>
      <vt:variant>
        <vt:lpwstr>_הסבר_עמודות_טבלאות</vt:lpwstr>
      </vt:variant>
      <vt:variant>
        <vt:i4>7340094</vt:i4>
      </vt:variant>
      <vt:variant>
        <vt:i4>396</vt:i4>
      </vt:variant>
      <vt:variant>
        <vt:i4>0</vt:i4>
      </vt:variant>
      <vt:variant>
        <vt:i4>5</vt:i4>
      </vt:variant>
      <vt:variant>
        <vt:lpwstr/>
      </vt:variant>
      <vt:variant>
        <vt:lpwstr>_TAZ_V4_241014_with_geo_info</vt:lpwstr>
      </vt:variant>
      <vt:variant>
        <vt:i4>99550676</vt:i4>
      </vt:variant>
      <vt:variant>
        <vt:i4>393</vt:i4>
      </vt:variant>
      <vt:variant>
        <vt:i4>0</vt:i4>
      </vt:variant>
      <vt:variant>
        <vt:i4>5</vt:i4>
      </vt:variant>
      <vt:variant>
        <vt:lpwstr/>
      </vt:variant>
      <vt:variant>
        <vt:lpwstr>_נספח_הסבר_עמודות_1</vt:lpwstr>
      </vt:variant>
      <vt:variant>
        <vt:i4>97518994</vt:i4>
      </vt:variant>
      <vt:variant>
        <vt:i4>390</vt:i4>
      </vt:variant>
      <vt:variant>
        <vt:i4>0</vt:i4>
      </vt:variant>
      <vt:variant>
        <vt:i4>5</vt:i4>
      </vt:variant>
      <vt:variant>
        <vt:lpwstr/>
      </vt:variant>
      <vt:variant>
        <vt:lpwstr>_התאמת_תרחיש_צתא"ל</vt:lpwstr>
      </vt:variant>
      <vt:variant>
        <vt:i4>1310732</vt:i4>
      </vt:variant>
      <vt:variant>
        <vt:i4>387</vt:i4>
      </vt:variant>
      <vt:variant>
        <vt:i4>0</vt:i4>
      </vt:variant>
      <vt:variant>
        <vt:i4>5</vt:i4>
      </vt:variant>
      <vt:variant>
        <vt:lpwstr>https://sites.google.com/view/jtmtdata/%D7%93%D7%A3-%D7%AA%D7%97%D7%96%D7%99%D7%95%D7%AA-%D7%91%D7%A1%D7%99%D7%A1</vt:lpwstr>
      </vt:variant>
      <vt:variant>
        <vt:lpwstr/>
      </vt:variant>
      <vt:variant>
        <vt:i4>1441848</vt:i4>
      </vt:variant>
      <vt:variant>
        <vt:i4>380</vt:i4>
      </vt:variant>
      <vt:variant>
        <vt:i4>0</vt:i4>
      </vt:variant>
      <vt:variant>
        <vt:i4>5</vt:i4>
      </vt:variant>
      <vt:variant>
        <vt:lpwstr/>
      </vt:variant>
      <vt:variant>
        <vt:lpwstr>_Toc182229927</vt:lpwstr>
      </vt:variant>
      <vt:variant>
        <vt:i4>1441848</vt:i4>
      </vt:variant>
      <vt:variant>
        <vt:i4>374</vt:i4>
      </vt:variant>
      <vt:variant>
        <vt:i4>0</vt:i4>
      </vt:variant>
      <vt:variant>
        <vt:i4>5</vt:i4>
      </vt:variant>
      <vt:variant>
        <vt:lpwstr/>
      </vt:variant>
      <vt:variant>
        <vt:lpwstr>_Toc182229926</vt:lpwstr>
      </vt:variant>
      <vt:variant>
        <vt:i4>1441848</vt:i4>
      </vt:variant>
      <vt:variant>
        <vt:i4>368</vt:i4>
      </vt:variant>
      <vt:variant>
        <vt:i4>0</vt:i4>
      </vt:variant>
      <vt:variant>
        <vt:i4>5</vt:i4>
      </vt:variant>
      <vt:variant>
        <vt:lpwstr/>
      </vt:variant>
      <vt:variant>
        <vt:lpwstr>_Toc182229925</vt:lpwstr>
      </vt:variant>
      <vt:variant>
        <vt:i4>1441848</vt:i4>
      </vt:variant>
      <vt:variant>
        <vt:i4>362</vt:i4>
      </vt:variant>
      <vt:variant>
        <vt:i4>0</vt:i4>
      </vt:variant>
      <vt:variant>
        <vt:i4>5</vt:i4>
      </vt:variant>
      <vt:variant>
        <vt:lpwstr/>
      </vt:variant>
      <vt:variant>
        <vt:lpwstr>_Toc182229924</vt:lpwstr>
      </vt:variant>
      <vt:variant>
        <vt:i4>1441848</vt:i4>
      </vt:variant>
      <vt:variant>
        <vt:i4>356</vt:i4>
      </vt:variant>
      <vt:variant>
        <vt:i4>0</vt:i4>
      </vt:variant>
      <vt:variant>
        <vt:i4>5</vt:i4>
      </vt:variant>
      <vt:variant>
        <vt:lpwstr/>
      </vt:variant>
      <vt:variant>
        <vt:lpwstr>_Toc182229923</vt:lpwstr>
      </vt:variant>
      <vt:variant>
        <vt:i4>1441848</vt:i4>
      </vt:variant>
      <vt:variant>
        <vt:i4>350</vt:i4>
      </vt:variant>
      <vt:variant>
        <vt:i4>0</vt:i4>
      </vt:variant>
      <vt:variant>
        <vt:i4>5</vt:i4>
      </vt:variant>
      <vt:variant>
        <vt:lpwstr/>
      </vt:variant>
      <vt:variant>
        <vt:lpwstr>_Toc182229922</vt:lpwstr>
      </vt:variant>
      <vt:variant>
        <vt:i4>1441848</vt:i4>
      </vt:variant>
      <vt:variant>
        <vt:i4>344</vt:i4>
      </vt:variant>
      <vt:variant>
        <vt:i4>0</vt:i4>
      </vt:variant>
      <vt:variant>
        <vt:i4>5</vt:i4>
      </vt:variant>
      <vt:variant>
        <vt:lpwstr/>
      </vt:variant>
      <vt:variant>
        <vt:lpwstr>_Toc182229921</vt:lpwstr>
      </vt:variant>
      <vt:variant>
        <vt:i4>1441848</vt:i4>
      </vt:variant>
      <vt:variant>
        <vt:i4>338</vt:i4>
      </vt:variant>
      <vt:variant>
        <vt:i4>0</vt:i4>
      </vt:variant>
      <vt:variant>
        <vt:i4>5</vt:i4>
      </vt:variant>
      <vt:variant>
        <vt:lpwstr/>
      </vt:variant>
      <vt:variant>
        <vt:lpwstr>_Toc182229920</vt:lpwstr>
      </vt:variant>
      <vt:variant>
        <vt:i4>1376312</vt:i4>
      </vt:variant>
      <vt:variant>
        <vt:i4>332</vt:i4>
      </vt:variant>
      <vt:variant>
        <vt:i4>0</vt:i4>
      </vt:variant>
      <vt:variant>
        <vt:i4>5</vt:i4>
      </vt:variant>
      <vt:variant>
        <vt:lpwstr/>
      </vt:variant>
      <vt:variant>
        <vt:lpwstr>_Toc182229919</vt:lpwstr>
      </vt:variant>
      <vt:variant>
        <vt:i4>1376312</vt:i4>
      </vt:variant>
      <vt:variant>
        <vt:i4>326</vt:i4>
      </vt:variant>
      <vt:variant>
        <vt:i4>0</vt:i4>
      </vt:variant>
      <vt:variant>
        <vt:i4>5</vt:i4>
      </vt:variant>
      <vt:variant>
        <vt:lpwstr/>
      </vt:variant>
      <vt:variant>
        <vt:lpwstr>_Toc182229918</vt:lpwstr>
      </vt:variant>
      <vt:variant>
        <vt:i4>1376312</vt:i4>
      </vt:variant>
      <vt:variant>
        <vt:i4>320</vt:i4>
      </vt:variant>
      <vt:variant>
        <vt:i4>0</vt:i4>
      </vt:variant>
      <vt:variant>
        <vt:i4>5</vt:i4>
      </vt:variant>
      <vt:variant>
        <vt:lpwstr/>
      </vt:variant>
      <vt:variant>
        <vt:lpwstr>_Toc182229917</vt:lpwstr>
      </vt:variant>
      <vt:variant>
        <vt:i4>1376312</vt:i4>
      </vt:variant>
      <vt:variant>
        <vt:i4>314</vt:i4>
      </vt:variant>
      <vt:variant>
        <vt:i4>0</vt:i4>
      </vt:variant>
      <vt:variant>
        <vt:i4>5</vt:i4>
      </vt:variant>
      <vt:variant>
        <vt:lpwstr/>
      </vt:variant>
      <vt:variant>
        <vt:lpwstr>_Toc182229916</vt:lpwstr>
      </vt:variant>
      <vt:variant>
        <vt:i4>1376312</vt:i4>
      </vt:variant>
      <vt:variant>
        <vt:i4>308</vt:i4>
      </vt:variant>
      <vt:variant>
        <vt:i4>0</vt:i4>
      </vt:variant>
      <vt:variant>
        <vt:i4>5</vt:i4>
      </vt:variant>
      <vt:variant>
        <vt:lpwstr/>
      </vt:variant>
      <vt:variant>
        <vt:lpwstr>_Toc182229915</vt:lpwstr>
      </vt:variant>
      <vt:variant>
        <vt:i4>1376312</vt:i4>
      </vt:variant>
      <vt:variant>
        <vt:i4>302</vt:i4>
      </vt:variant>
      <vt:variant>
        <vt:i4>0</vt:i4>
      </vt:variant>
      <vt:variant>
        <vt:i4>5</vt:i4>
      </vt:variant>
      <vt:variant>
        <vt:lpwstr/>
      </vt:variant>
      <vt:variant>
        <vt:lpwstr>_Toc182229914</vt:lpwstr>
      </vt:variant>
      <vt:variant>
        <vt:i4>1376312</vt:i4>
      </vt:variant>
      <vt:variant>
        <vt:i4>296</vt:i4>
      </vt:variant>
      <vt:variant>
        <vt:i4>0</vt:i4>
      </vt:variant>
      <vt:variant>
        <vt:i4>5</vt:i4>
      </vt:variant>
      <vt:variant>
        <vt:lpwstr/>
      </vt:variant>
      <vt:variant>
        <vt:lpwstr>_Toc182229913</vt:lpwstr>
      </vt:variant>
      <vt:variant>
        <vt:i4>1376312</vt:i4>
      </vt:variant>
      <vt:variant>
        <vt:i4>290</vt:i4>
      </vt:variant>
      <vt:variant>
        <vt:i4>0</vt:i4>
      </vt:variant>
      <vt:variant>
        <vt:i4>5</vt:i4>
      </vt:variant>
      <vt:variant>
        <vt:lpwstr/>
      </vt:variant>
      <vt:variant>
        <vt:lpwstr>_Toc182229912</vt:lpwstr>
      </vt:variant>
      <vt:variant>
        <vt:i4>1376312</vt:i4>
      </vt:variant>
      <vt:variant>
        <vt:i4>284</vt:i4>
      </vt:variant>
      <vt:variant>
        <vt:i4>0</vt:i4>
      </vt:variant>
      <vt:variant>
        <vt:i4>5</vt:i4>
      </vt:variant>
      <vt:variant>
        <vt:lpwstr/>
      </vt:variant>
      <vt:variant>
        <vt:lpwstr>_Toc182229911</vt:lpwstr>
      </vt:variant>
      <vt:variant>
        <vt:i4>1376312</vt:i4>
      </vt:variant>
      <vt:variant>
        <vt:i4>278</vt:i4>
      </vt:variant>
      <vt:variant>
        <vt:i4>0</vt:i4>
      </vt:variant>
      <vt:variant>
        <vt:i4>5</vt:i4>
      </vt:variant>
      <vt:variant>
        <vt:lpwstr/>
      </vt:variant>
      <vt:variant>
        <vt:lpwstr>_Toc182229910</vt:lpwstr>
      </vt:variant>
      <vt:variant>
        <vt:i4>1310776</vt:i4>
      </vt:variant>
      <vt:variant>
        <vt:i4>272</vt:i4>
      </vt:variant>
      <vt:variant>
        <vt:i4>0</vt:i4>
      </vt:variant>
      <vt:variant>
        <vt:i4>5</vt:i4>
      </vt:variant>
      <vt:variant>
        <vt:lpwstr/>
      </vt:variant>
      <vt:variant>
        <vt:lpwstr>_Toc182229909</vt:lpwstr>
      </vt:variant>
      <vt:variant>
        <vt:i4>1310776</vt:i4>
      </vt:variant>
      <vt:variant>
        <vt:i4>266</vt:i4>
      </vt:variant>
      <vt:variant>
        <vt:i4>0</vt:i4>
      </vt:variant>
      <vt:variant>
        <vt:i4>5</vt:i4>
      </vt:variant>
      <vt:variant>
        <vt:lpwstr/>
      </vt:variant>
      <vt:variant>
        <vt:lpwstr>_Toc182229908</vt:lpwstr>
      </vt:variant>
      <vt:variant>
        <vt:i4>1310776</vt:i4>
      </vt:variant>
      <vt:variant>
        <vt:i4>260</vt:i4>
      </vt:variant>
      <vt:variant>
        <vt:i4>0</vt:i4>
      </vt:variant>
      <vt:variant>
        <vt:i4>5</vt:i4>
      </vt:variant>
      <vt:variant>
        <vt:lpwstr/>
      </vt:variant>
      <vt:variant>
        <vt:lpwstr>_Toc182229907</vt:lpwstr>
      </vt:variant>
      <vt:variant>
        <vt:i4>1310776</vt:i4>
      </vt:variant>
      <vt:variant>
        <vt:i4>254</vt:i4>
      </vt:variant>
      <vt:variant>
        <vt:i4>0</vt:i4>
      </vt:variant>
      <vt:variant>
        <vt:i4>5</vt:i4>
      </vt:variant>
      <vt:variant>
        <vt:lpwstr/>
      </vt:variant>
      <vt:variant>
        <vt:lpwstr>_Toc182229906</vt:lpwstr>
      </vt:variant>
      <vt:variant>
        <vt:i4>1310776</vt:i4>
      </vt:variant>
      <vt:variant>
        <vt:i4>248</vt:i4>
      </vt:variant>
      <vt:variant>
        <vt:i4>0</vt:i4>
      </vt:variant>
      <vt:variant>
        <vt:i4>5</vt:i4>
      </vt:variant>
      <vt:variant>
        <vt:lpwstr/>
      </vt:variant>
      <vt:variant>
        <vt:lpwstr>_Toc182229905</vt:lpwstr>
      </vt:variant>
      <vt:variant>
        <vt:i4>1310776</vt:i4>
      </vt:variant>
      <vt:variant>
        <vt:i4>242</vt:i4>
      </vt:variant>
      <vt:variant>
        <vt:i4>0</vt:i4>
      </vt:variant>
      <vt:variant>
        <vt:i4>5</vt:i4>
      </vt:variant>
      <vt:variant>
        <vt:lpwstr/>
      </vt:variant>
      <vt:variant>
        <vt:lpwstr>_Toc182229904</vt:lpwstr>
      </vt:variant>
      <vt:variant>
        <vt:i4>1310776</vt:i4>
      </vt:variant>
      <vt:variant>
        <vt:i4>236</vt:i4>
      </vt:variant>
      <vt:variant>
        <vt:i4>0</vt:i4>
      </vt:variant>
      <vt:variant>
        <vt:i4>5</vt:i4>
      </vt:variant>
      <vt:variant>
        <vt:lpwstr/>
      </vt:variant>
      <vt:variant>
        <vt:lpwstr>_Toc182229903</vt:lpwstr>
      </vt:variant>
      <vt:variant>
        <vt:i4>1310776</vt:i4>
      </vt:variant>
      <vt:variant>
        <vt:i4>230</vt:i4>
      </vt:variant>
      <vt:variant>
        <vt:i4>0</vt:i4>
      </vt:variant>
      <vt:variant>
        <vt:i4>5</vt:i4>
      </vt:variant>
      <vt:variant>
        <vt:lpwstr/>
      </vt:variant>
      <vt:variant>
        <vt:lpwstr>_Toc182229902</vt:lpwstr>
      </vt:variant>
      <vt:variant>
        <vt:i4>1310776</vt:i4>
      </vt:variant>
      <vt:variant>
        <vt:i4>224</vt:i4>
      </vt:variant>
      <vt:variant>
        <vt:i4>0</vt:i4>
      </vt:variant>
      <vt:variant>
        <vt:i4>5</vt:i4>
      </vt:variant>
      <vt:variant>
        <vt:lpwstr/>
      </vt:variant>
      <vt:variant>
        <vt:lpwstr>_Toc182229901</vt:lpwstr>
      </vt:variant>
      <vt:variant>
        <vt:i4>1310776</vt:i4>
      </vt:variant>
      <vt:variant>
        <vt:i4>218</vt:i4>
      </vt:variant>
      <vt:variant>
        <vt:i4>0</vt:i4>
      </vt:variant>
      <vt:variant>
        <vt:i4>5</vt:i4>
      </vt:variant>
      <vt:variant>
        <vt:lpwstr/>
      </vt:variant>
      <vt:variant>
        <vt:lpwstr>_Toc182229900</vt:lpwstr>
      </vt:variant>
      <vt:variant>
        <vt:i4>1900601</vt:i4>
      </vt:variant>
      <vt:variant>
        <vt:i4>212</vt:i4>
      </vt:variant>
      <vt:variant>
        <vt:i4>0</vt:i4>
      </vt:variant>
      <vt:variant>
        <vt:i4>5</vt:i4>
      </vt:variant>
      <vt:variant>
        <vt:lpwstr/>
      </vt:variant>
      <vt:variant>
        <vt:lpwstr>_Toc182229899</vt:lpwstr>
      </vt:variant>
      <vt:variant>
        <vt:i4>1900601</vt:i4>
      </vt:variant>
      <vt:variant>
        <vt:i4>206</vt:i4>
      </vt:variant>
      <vt:variant>
        <vt:i4>0</vt:i4>
      </vt:variant>
      <vt:variant>
        <vt:i4>5</vt:i4>
      </vt:variant>
      <vt:variant>
        <vt:lpwstr/>
      </vt:variant>
      <vt:variant>
        <vt:lpwstr>_Toc182229898</vt:lpwstr>
      </vt:variant>
      <vt:variant>
        <vt:i4>1900601</vt:i4>
      </vt:variant>
      <vt:variant>
        <vt:i4>200</vt:i4>
      </vt:variant>
      <vt:variant>
        <vt:i4>0</vt:i4>
      </vt:variant>
      <vt:variant>
        <vt:i4>5</vt:i4>
      </vt:variant>
      <vt:variant>
        <vt:lpwstr/>
      </vt:variant>
      <vt:variant>
        <vt:lpwstr>_Toc182229897</vt:lpwstr>
      </vt:variant>
      <vt:variant>
        <vt:i4>1900601</vt:i4>
      </vt:variant>
      <vt:variant>
        <vt:i4>194</vt:i4>
      </vt:variant>
      <vt:variant>
        <vt:i4>0</vt:i4>
      </vt:variant>
      <vt:variant>
        <vt:i4>5</vt:i4>
      </vt:variant>
      <vt:variant>
        <vt:lpwstr/>
      </vt:variant>
      <vt:variant>
        <vt:lpwstr>_Toc182229896</vt:lpwstr>
      </vt:variant>
      <vt:variant>
        <vt:i4>1900601</vt:i4>
      </vt:variant>
      <vt:variant>
        <vt:i4>188</vt:i4>
      </vt:variant>
      <vt:variant>
        <vt:i4>0</vt:i4>
      </vt:variant>
      <vt:variant>
        <vt:i4>5</vt:i4>
      </vt:variant>
      <vt:variant>
        <vt:lpwstr/>
      </vt:variant>
      <vt:variant>
        <vt:lpwstr>_Toc182229895</vt:lpwstr>
      </vt:variant>
      <vt:variant>
        <vt:i4>1900601</vt:i4>
      </vt:variant>
      <vt:variant>
        <vt:i4>182</vt:i4>
      </vt:variant>
      <vt:variant>
        <vt:i4>0</vt:i4>
      </vt:variant>
      <vt:variant>
        <vt:i4>5</vt:i4>
      </vt:variant>
      <vt:variant>
        <vt:lpwstr/>
      </vt:variant>
      <vt:variant>
        <vt:lpwstr>_Toc182229894</vt:lpwstr>
      </vt:variant>
      <vt:variant>
        <vt:i4>1900601</vt:i4>
      </vt:variant>
      <vt:variant>
        <vt:i4>176</vt:i4>
      </vt:variant>
      <vt:variant>
        <vt:i4>0</vt:i4>
      </vt:variant>
      <vt:variant>
        <vt:i4>5</vt:i4>
      </vt:variant>
      <vt:variant>
        <vt:lpwstr/>
      </vt:variant>
      <vt:variant>
        <vt:lpwstr>_Toc182229893</vt:lpwstr>
      </vt:variant>
      <vt:variant>
        <vt:i4>1900601</vt:i4>
      </vt:variant>
      <vt:variant>
        <vt:i4>170</vt:i4>
      </vt:variant>
      <vt:variant>
        <vt:i4>0</vt:i4>
      </vt:variant>
      <vt:variant>
        <vt:i4>5</vt:i4>
      </vt:variant>
      <vt:variant>
        <vt:lpwstr/>
      </vt:variant>
      <vt:variant>
        <vt:lpwstr>_Toc182229892</vt:lpwstr>
      </vt:variant>
      <vt:variant>
        <vt:i4>1900601</vt:i4>
      </vt:variant>
      <vt:variant>
        <vt:i4>164</vt:i4>
      </vt:variant>
      <vt:variant>
        <vt:i4>0</vt:i4>
      </vt:variant>
      <vt:variant>
        <vt:i4>5</vt:i4>
      </vt:variant>
      <vt:variant>
        <vt:lpwstr/>
      </vt:variant>
      <vt:variant>
        <vt:lpwstr>_Toc182229891</vt:lpwstr>
      </vt:variant>
      <vt:variant>
        <vt:i4>1900601</vt:i4>
      </vt:variant>
      <vt:variant>
        <vt:i4>158</vt:i4>
      </vt:variant>
      <vt:variant>
        <vt:i4>0</vt:i4>
      </vt:variant>
      <vt:variant>
        <vt:i4>5</vt:i4>
      </vt:variant>
      <vt:variant>
        <vt:lpwstr/>
      </vt:variant>
      <vt:variant>
        <vt:lpwstr>_Toc182229890</vt:lpwstr>
      </vt:variant>
      <vt:variant>
        <vt:i4>1835065</vt:i4>
      </vt:variant>
      <vt:variant>
        <vt:i4>152</vt:i4>
      </vt:variant>
      <vt:variant>
        <vt:i4>0</vt:i4>
      </vt:variant>
      <vt:variant>
        <vt:i4>5</vt:i4>
      </vt:variant>
      <vt:variant>
        <vt:lpwstr/>
      </vt:variant>
      <vt:variant>
        <vt:lpwstr>_Toc182229889</vt:lpwstr>
      </vt:variant>
      <vt:variant>
        <vt:i4>1835065</vt:i4>
      </vt:variant>
      <vt:variant>
        <vt:i4>146</vt:i4>
      </vt:variant>
      <vt:variant>
        <vt:i4>0</vt:i4>
      </vt:variant>
      <vt:variant>
        <vt:i4>5</vt:i4>
      </vt:variant>
      <vt:variant>
        <vt:lpwstr/>
      </vt:variant>
      <vt:variant>
        <vt:lpwstr>_Toc182229888</vt:lpwstr>
      </vt:variant>
      <vt:variant>
        <vt:i4>1835065</vt:i4>
      </vt:variant>
      <vt:variant>
        <vt:i4>140</vt:i4>
      </vt:variant>
      <vt:variant>
        <vt:i4>0</vt:i4>
      </vt:variant>
      <vt:variant>
        <vt:i4>5</vt:i4>
      </vt:variant>
      <vt:variant>
        <vt:lpwstr/>
      </vt:variant>
      <vt:variant>
        <vt:lpwstr>_Toc182229887</vt:lpwstr>
      </vt:variant>
      <vt:variant>
        <vt:i4>1835065</vt:i4>
      </vt:variant>
      <vt:variant>
        <vt:i4>134</vt:i4>
      </vt:variant>
      <vt:variant>
        <vt:i4>0</vt:i4>
      </vt:variant>
      <vt:variant>
        <vt:i4>5</vt:i4>
      </vt:variant>
      <vt:variant>
        <vt:lpwstr/>
      </vt:variant>
      <vt:variant>
        <vt:lpwstr>_Toc182229886</vt:lpwstr>
      </vt:variant>
      <vt:variant>
        <vt:i4>1835065</vt:i4>
      </vt:variant>
      <vt:variant>
        <vt:i4>128</vt:i4>
      </vt:variant>
      <vt:variant>
        <vt:i4>0</vt:i4>
      </vt:variant>
      <vt:variant>
        <vt:i4>5</vt:i4>
      </vt:variant>
      <vt:variant>
        <vt:lpwstr/>
      </vt:variant>
      <vt:variant>
        <vt:lpwstr>_Toc182229885</vt:lpwstr>
      </vt:variant>
      <vt:variant>
        <vt:i4>1835065</vt:i4>
      </vt:variant>
      <vt:variant>
        <vt:i4>122</vt:i4>
      </vt:variant>
      <vt:variant>
        <vt:i4>0</vt:i4>
      </vt:variant>
      <vt:variant>
        <vt:i4>5</vt:i4>
      </vt:variant>
      <vt:variant>
        <vt:lpwstr/>
      </vt:variant>
      <vt:variant>
        <vt:lpwstr>_Toc182229884</vt:lpwstr>
      </vt:variant>
      <vt:variant>
        <vt:i4>1835065</vt:i4>
      </vt:variant>
      <vt:variant>
        <vt:i4>116</vt:i4>
      </vt:variant>
      <vt:variant>
        <vt:i4>0</vt:i4>
      </vt:variant>
      <vt:variant>
        <vt:i4>5</vt:i4>
      </vt:variant>
      <vt:variant>
        <vt:lpwstr/>
      </vt:variant>
      <vt:variant>
        <vt:lpwstr>_Toc182229883</vt:lpwstr>
      </vt:variant>
      <vt:variant>
        <vt:i4>1835065</vt:i4>
      </vt:variant>
      <vt:variant>
        <vt:i4>110</vt:i4>
      </vt:variant>
      <vt:variant>
        <vt:i4>0</vt:i4>
      </vt:variant>
      <vt:variant>
        <vt:i4>5</vt:i4>
      </vt:variant>
      <vt:variant>
        <vt:lpwstr/>
      </vt:variant>
      <vt:variant>
        <vt:lpwstr>_Toc182229882</vt:lpwstr>
      </vt:variant>
      <vt:variant>
        <vt:i4>1835065</vt:i4>
      </vt:variant>
      <vt:variant>
        <vt:i4>104</vt:i4>
      </vt:variant>
      <vt:variant>
        <vt:i4>0</vt:i4>
      </vt:variant>
      <vt:variant>
        <vt:i4>5</vt:i4>
      </vt:variant>
      <vt:variant>
        <vt:lpwstr/>
      </vt:variant>
      <vt:variant>
        <vt:lpwstr>_Toc182229881</vt:lpwstr>
      </vt:variant>
      <vt:variant>
        <vt:i4>1835065</vt:i4>
      </vt:variant>
      <vt:variant>
        <vt:i4>98</vt:i4>
      </vt:variant>
      <vt:variant>
        <vt:i4>0</vt:i4>
      </vt:variant>
      <vt:variant>
        <vt:i4>5</vt:i4>
      </vt:variant>
      <vt:variant>
        <vt:lpwstr/>
      </vt:variant>
      <vt:variant>
        <vt:lpwstr>_Toc182229880</vt:lpwstr>
      </vt:variant>
      <vt:variant>
        <vt:i4>1245241</vt:i4>
      </vt:variant>
      <vt:variant>
        <vt:i4>92</vt:i4>
      </vt:variant>
      <vt:variant>
        <vt:i4>0</vt:i4>
      </vt:variant>
      <vt:variant>
        <vt:i4>5</vt:i4>
      </vt:variant>
      <vt:variant>
        <vt:lpwstr/>
      </vt:variant>
      <vt:variant>
        <vt:lpwstr>_Toc182229879</vt:lpwstr>
      </vt:variant>
      <vt:variant>
        <vt:i4>1245241</vt:i4>
      </vt:variant>
      <vt:variant>
        <vt:i4>86</vt:i4>
      </vt:variant>
      <vt:variant>
        <vt:i4>0</vt:i4>
      </vt:variant>
      <vt:variant>
        <vt:i4>5</vt:i4>
      </vt:variant>
      <vt:variant>
        <vt:lpwstr/>
      </vt:variant>
      <vt:variant>
        <vt:lpwstr>_Toc182229878</vt:lpwstr>
      </vt:variant>
      <vt:variant>
        <vt:i4>1245241</vt:i4>
      </vt:variant>
      <vt:variant>
        <vt:i4>80</vt:i4>
      </vt:variant>
      <vt:variant>
        <vt:i4>0</vt:i4>
      </vt:variant>
      <vt:variant>
        <vt:i4>5</vt:i4>
      </vt:variant>
      <vt:variant>
        <vt:lpwstr/>
      </vt:variant>
      <vt:variant>
        <vt:lpwstr>_Toc182229877</vt:lpwstr>
      </vt:variant>
      <vt:variant>
        <vt:i4>1245241</vt:i4>
      </vt:variant>
      <vt:variant>
        <vt:i4>74</vt:i4>
      </vt:variant>
      <vt:variant>
        <vt:i4>0</vt:i4>
      </vt:variant>
      <vt:variant>
        <vt:i4>5</vt:i4>
      </vt:variant>
      <vt:variant>
        <vt:lpwstr/>
      </vt:variant>
      <vt:variant>
        <vt:lpwstr>_Toc182229876</vt:lpwstr>
      </vt:variant>
      <vt:variant>
        <vt:i4>1179705</vt:i4>
      </vt:variant>
      <vt:variant>
        <vt:i4>68</vt:i4>
      </vt:variant>
      <vt:variant>
        <vt:i4>0</vt:i4>
      </vt:variant>
      <vt:variant>
        <vt:i4>5</vt:i4>
      </vt:variant>
      <vt:variant>
        <vt:lpwstr/>
      </vt:variant>
      <vt:variant>
        <vt:lpwstr>_Toc182229866</vt:lpwstr>
      </vt:variant>
      <vt:variant>
        <vt:i4>1179705</vt:i4>
      </vt:variant>
      <vt:variant>
        <vt:i4>62</vt:i4>
      </vt:variant>
      <vt:variant>
        <vt:i4>0</vt:i4>
      </vt:variant>
      <vt:variant>
        <vt:i4>5</vt:i4>
      </vt:variant>
      <vt:variant>
        <vt:lpwstr/>
      </vt:variant>
      <vt:variant>
        <vt:lpwstr>_Toc182229865</vt:lpwstr>
      </vt:variant>
      <vt:variant>
        <vt:i4>1179705</vt:i4>
      </vt:variant>
      <vt:variant>
        <vt:i4>56</vt:i4>
      </vt:variant>
      <vt:variant>
        <vt:i4>0</vt:i4>
      </vt:variant>
      <vt:variant>
        <vt:i4>5</vt:i4>
      </vt:variant>
      <vt:variant>
        <vt:lpwstr/>
      </vt:variant>
      <vt:variant>
        <vt:lpwstr>_Toc182229864</vt:lpwstr>
      </vt:variant>
      <vt:variant>
        <vt:i4>1179705</vt:i4>
      </vt:variant>
      <vt:variant>
        <vt:i4>50</vt:i4>
      </vt:variant>
      <vt:variant>
        <vt:i4>0</vt:i4>
      </vt:variant>
      <vt:variant>
        <vt:i4>5</vt:i4>
      </vt:variant>
      <vt:variant>
        <vt:lpwstr/>
      </vt:variant>
      <vt:variant>
        <vt:lpwstr>_Toc182229863</vt:lpwstr>
      </vt:variant>
      <vt:variant>
        <vt:i4>1179705</vt:i4>
      </vt:variant>
      <vt:variant>
        <vt:i4>44</vt:i4>
      </vt:variant>
      <vt:variant>
        <vt:i4>0</vt:i4>
      </vt:variant>
      <vt:variant>
        <vt:i4>5</vt:i4>
      </vt:variant>
      <vt:variant>
        <vt:lpwstr/>
      </vt:variant>
      <vt:variant>
        <vt:lpwstr>_Toc182229862</vt:lpwstr>
      </vt:variant>
      <vt:variant>
        <vt:i4>1179705</vt:i4>
      </vt:variant>
      <vt:variant>
        <vt:i4>38</vt:i4>
      </vt:variant>
      <vt:variant>
        <vt:i4>0</vt:i4>
      </vt:variant>
      <vt:variant>
        <vt:i4>5</vt:i4>
      </vt:variant>
      <vt:variant>
        <vt:lpwstr/>
      </vt:variant>
      <vt:variant>
        <vt:lpwstr>_Toc182229861</vt:lpwstr>
      </vt:variant>
      <vt:variant>
        <vt:i4>1179705</vt:i4>
      </vt:variant>
      <vt:variant>
        <vt:i4>32</vt:i4>
      </vt:variant>
      <vt:variant>
        <vt:i4>0</vt:i4>
      </vt:variant>
      <vt:variant>
        <vt:i4>5</vt:i4>
      </vt:variant>
      <vt:variant>
        <vt:lpwstr/>
      </vt:variant>
      <vt:variant>
        <vt:lpwstr>_Toc182229860</vt:lpwstr>
      </vt:variant>
      <vt:variant>
        <vt:i4>1114169</vt:i4>
      </vt:variant>
      <vt:variant>
        <vt:i4>26</vt:i4>
      </vt:variant>
      <vt:variant>
        <vt:i4>0</vt:i4>
      </vt:variant>
      <vt:variant>
        <vt:i4>5</vt:i4>
      </vt:variant>
      <vt:variant>
        <vt:lpwstr/>
      </vt:variant>
      <vt:variant>
        <vt:lpwstr>_Toc182229856</vt:lpwstr>
      </vt:variant>
      <vt:variant>
        <vt:i4>1114169</vt:i4>
      </vt:variant>
      <vt:variant>
        <vt:i4>20</vt:i4>
      </vt:variant>
      <vt:variant>
        <vt:i4>0</vt:i4>
      </vt:variant>
      <vt:variant>
        <vt:i4>5</vt:i4>
      </vt:variant>
      <vt:variant>
        <vt:lpwstr/>
      </vt:variant>
      <vt:variant>
        <vt:lpwstr>_Toc182229855</vt:lpwstr>
      </vt:variant>
      <vt:variant>
        <vt:i4>1114169</vt:i4>
      </vt:variant>
      <vt:variant>
        <vt:i4>14</vt:i4>
      </vt:variant>
      <vt:variant>
        <vt:i4>0</vt:i4>
      </vt:variant>
      <vt:variant>
        <vt:i4>5</vt:i4>
      </vt:variant>
      <vt:variant>
        <vt:lpwstr/>
      </vt:variant>
      <vt:variant>
        <vt:lpwstr>_Toc182229854</vt:lpwstr>
      </vt:variant>
      <vt:variant>
        <vt:i4>1114169</vt:i4>
      </vt:variant>
      <vt:variant>
        <vt:i4>8</vt:i4>
      </vt:variant>
      <vt:variant>
        <vt:i4>0</vt:i4>
      </vt:variant>
      <vt:variant>
        <vt:i4>5</vt:i4>
      </vt:variant>
      <vt:variant>
        <vt:lpwstr/>
      </vt:variant>
      <vt:variant>
        <vt:lpwstr>_Toc182229853</vt:lpwstr>
      </vt:variant>
      <vt:variant>
        <vt:i4>1114169</vt:i4>
      </vt:variant>
      <vt:variant>
        <vt:i4>2</vt:i4>
      </vt:variant>
      <vt:variant>
        <vt:i4>0</vt:i4>
      </vt:variant>
      <vt:variant>
        <vt:i4>5</vt:i4>
      </vt:variant>
      <vt:variant>
        <vt:lpwstr/>
      </vt:variant>
      <vt:variant>
        <vt:lpwstr>_Toc182229852</vt:lpwstr>
      </vt:variant>
      <vt:variant>
        <vt:i4>196717</vt:i4>
      </vt:variant>
      <vt:variant>
        <vt:i4>39</vt:i4>
      </vt:variant>
      <vt:variant>
        <vt:i4>0</vt:i4>
      </vt:variant>
      <vt:variant>
        <vt:i4>5</vt:i4>
      </vt:variant>
      <vt:variant>
        <vt:lpwstr>mailto:AmirM@jtmt.gov.il</vt:lpwstr>
      </vt:variant>
      <vt:variant>
        <vt:lpwstr/>
      </vt:variant>
      <vt:variant>
        <vt:i4>4522024</vt:i4>
      </vt:variant>
      <vt:variant>
        <vt:i4>36</vt:i4>
      </vt:variant>
      <vt:variant>
        <vt:i4>0</vt:i4>
      </vt:variant>
      <vt:variant>
        <vt:i4>5</vt:i4>
      </vt:variant>
      <vt:variant>
        <vt:lpwstr>mailto:mark@jtmt.gov.il</vt:lpwstr>
      </vt:variant>
      <vt:variant>
        <vt:lpwstr/>
      </vt:variant>
      <vt:variant>
        <vt:i4>196717</vt:i4>
      </vt:variant>
      <vt:variant>
        <vt:i4>33</vt:i4>
      </vt:variant>
      <vt:variant>
        <vt:i4>0</vt:i4>
      </vt:variant>
      <vt:variant>
        <vt:i4>5</vt:i4>
      </vt:variant>
      <vt:variant>
        <vt:lpwstr>mailto:AmirM@jtmt.gov.il</vt:lpwstr>
      </vt:variant>
      <vt:variant>
        <vt:lpwstr/>
      </vt:variant>
      <vt:variant>
        <vt:i4>196717</vt:i4>
      </vt:variant>
      <vt:variant>
        <vt:i4>30</vt:i4>
      </vt:variant>
      <vt:variant>
        <vt:i4>0</vt:i4>
      </vt:variant>
      <vt:variant>
        <vt:i4>5</vt:i4>
      </vt:variant>
      <vt:variant>
        <vt:lpwstr>mailto:AmirM@jtmt.gov.il</vt:lpwstr>
      </vt:variant>
      <vt:variant>
        <vt:lpwstr/>
      </vt:variant>
      <vt:variant>
        <vt:i4>4522024</vt:i4>
      </vt:variant>
      <vt:variant>
        <vt:i4>27</vt:i4>
      </vt:variant>
      <vt:variant>
        <vt:i4>0</vt:i4>
      </vt:variant>
      <vt:variant>
        <vt:i4>5</vt:i4>
      </vt:variant>
      <vt:variant>
        <vt:lpwstr>mailto:mark@jtmt.gov.il</vt:lpwstr>
      </vt:variant>
      <vt:variant>
        <vt:lpwstr/>
      </vt:variant>
      <vt:variant>
        <vt:i4>196717</vt:i4>
      </vt:variant>
      <vt:variant>
        <vt:i4>24</vt:i4>
      </vt:variant>
      <vt:variant>
        <vt:i4>0</vt:i4>
      </vt:variant>
      <vt:variant>
        <vt:i4>5</vt:i4>
      </vt:variant>
      <vt:variant>
        <vt:lpwstr>mailto:AmirM@jtmt.gov.il</vt:lpwstr>
      </vt:variant>
      <vt:variant>
        <vt:lpwstr/>
      </vt:variant>
      <vt:variant>
        <vt:i4>4522024</vt:i4>
      </vt:variant>
      <vt:variant>
        <vt:i4>21</vt:i4>
      </vt:variant>
      <vt:variant>
        <vt:i4>0</vt:i4>
      </vt:variant>
      <vt:variant>
        <vt:i4>5</vt:i4>
      </vt:variant>
      <vt:variant>
        <vt:lpwstr>mailto:mark@jtmt.gov.il</vt:lpwstr>
      </vt:variant>
      <vt:variant>
        <vt:lpwstr/>
      </vt:variant>
      <vt:variant>
        <vt:i4>4522024</vt:i4>
      </vt:variant>
      <vt:variant>
        <vt:i4>18</vt:i4>
      </vt:variant>
      <vt:variant>
        <vt:i4>0</vt:i4>
      </vt:variant>
      <vt:variant>
        <vt:i4>5</vt:i4>
      </vt:variant>
      <vt:variant>
        <vt:lpwstr>mailto:mark@jtmt.gov.il</vt:lpwstr>
      </vt:variant>
      <vt:variant>
        <vt:lpwstr/>
      </vt:variant>
      <vt:variant>
        <vt:i4>4522024</vt:i4>
      </vt:variant>
      <vt:variant>
        <vt:i4>15</vt:i4>
      </vt:variant>
      <vt:variant>
        <vt:i4>0</vt:i4>
      </vt:variant>
      <vt:variant>
        <vt:i4>5</vt:i4>
      </vt:variant>
      <vt:variant>
        <vt:lpwstr>mailto:mark@jtmt.gov.il</vt:lpwstr>
      </vt:variant>
      <vt:variant>
        <vt:lpwstr/>
      </vt:variant>
      <vt:variant>
        <vt:i4>4522024</vt:i4>
      </vt:variant>
      <vt:variant>
        <vt:i4>12</vt:i4>
      </vt:variant>
      <vt:variant>
        <vt:i4>0</vt:i4>
      </vt:variant>
      <vt:variant>
        <vt:i4>5</vt:i4>
      </vt:variant>
      <vt:variant>
        <vt:lpwstr>mailto:mark@jtmt.gov.il</vt:lpwstr>
      </vt:variant>
      <vt:variant>
        <vt:lpwstr/>
      </vt:variant>
      <vt:variant>
        <vt:i4>4522024</vt:i4>
      </vt:variant>
      <vt:variant>
        <vt:i4>9</vt:i4>
      </vt:variant>
      <vt:variant>
        <vt:i4>0</vt:i4>
      </vt:variant>
      <vt:variant>
        <vt:i4>5</vt:i4>
      </vt:variant>
      <vt:variant>
        <vt:lpwstr>mailto:mark@jtmt.gov.il</vt:lpwstr>
      </vt:variant>
      <vt:variant>
        <vt:lpwstr/>
      </vt:variant>
      <vt:variant>
        <vt:i4>4522024</vt:i4>
      </vt:variant>
      <vt:variant>
        <vt:i4>6</vt:i4>
      </vt:variant>
      <vt:variant>
        <vt:i4>0</vt:i4>
      </vt:variant>
      <vt:variant>
        <vt:i4>5</vt:i4>
      </vt:variant>
      <vt:variant>
        <vt:lpwstr>mailto:mark@jtmt.gov.il</vt:lpwstr>
      </vt:variant>
      <vt:variant>
        <vt:lpwstr/>
      </vt:variant>
      <vt:variant>
        <vt:i4>4522024</vt:i4>
      </vt:variant>
      <vt:variant>
        <vt:i4>3</vt:i4>
      </vt:variant>
      <vt:variant>
        <vt:i4>0</vt:i4>
      </vt:variant>
      <vt:variant>
        <vt:i4>5</vt:i4>
      </vt:variant>
      <vt:variant>
        <vt:lpwstr>mailto:mark@jtmt.gov.il</vt:lpwstr>
      </vt:variant>
      <vt:variant>
        <vt:lpwstr/>
      </vt:variant>
      <vt:variant>
        <vt:i4>4522024</vt:i4>
      </vt:variant>
      <vt:variant>
        <vt:i4>0</vt:i4>
      </vt:variant>
      <vt:variant>
        <vt:i4>0</vt:i4>
      </vt:variant>
      <vt:variant>
        <vt:i4>5</vt:i4>
      </vt:variant>
      <vt:variant>
        <vt:lpwstr>mailto:mark@jtmt.gov.il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מודל תחבורה מטרופולין ירושלים</dc:title>
  <dc:subject>דוח תיעוד תחזיות רקע –  ABM גרסא 0.9 | היברידי גרסא 4</dc:subject>
  <dc:creator>Gidon Kupietzky</dc:creator>
  <cp:keywords/>
  <dc:description/>
  <cp:lastModifiedBy>Gidon Kupietzky</cp:lastModifiedBy>
  <cp:revision>2</cp:revision>
  <cp:lastPrinted>2025-02-19T16:09:00Z</cp:lastPrinted>
  <dcterms:created xsi:type="dcterms:W3CDTF">2025-02-19T16:12:00Z</dcterms:created>
  <dcterms:modified xsi:type="dcterms:W3CDTF">2025-02-19T16:12:00Z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0x010100AFB5C010EA14BA4ABD1C773BD0CE13EB</vt:lpwstr>
  </property>
  <property fmtid="{D5CDD505-2E9C-101B-9397-08002B2CF9AE}" pid="3" name="MediaServiceImageTags">
    <vt:lpwstr/>
  </property>
</Properties>
</file>